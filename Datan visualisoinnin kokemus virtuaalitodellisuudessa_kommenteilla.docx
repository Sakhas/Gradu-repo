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F8C069F"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t>Syyskuu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31FBBD88"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 xml:space="preserve">Abstrakti tulisi kirjoittaa seuraavana, kun tutkimuskysymykset ja sisältö </w:t>
      </w:r>
      <w:r w:rsidR="00AC687D">
        <w:rPr>
          <w:rFonts w:ascii="Times New Roman" w:hAnsi="Times New Roman" w:cs="Times New Roman"/>
          <w:sz w:val="24"/>
          <w:szCs w:val="24"/>
        </w:rPr>
        <w:t>selkiytyneet</w:t>
      </w:r>
      <w:r>
        <w:rPr>
          <w:rFonts w:ascii="Times New Roman" w:hAnsi="Times New Roman" w:cs="Times New Roman"/>
          <w:sz w:val="24"/>
          <w:szCs w:val="24"/>
        </w:rPr>
        <w: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257B08E4"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r w:rsidR="006C359E">
        <w:rPr>
          <w:rFonts w:ascii="Times New Roman" w:hAnsi="Times New Roman" w:cs="Times New Roman"/>
        </w:rPr>
        <w:t>, käyttäjäkokemus</w:t>
      </w:r>
      <w:r>
        <w:rPr>
          <w:rFonts w:ascii="Times New Roman" w:hAnsi="Times New Roman" w:cs="Times New Roman"/>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3616886"/>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0C968EBD" w14:textId="77777777" w:rsidR="00DF7A43"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F7A43" w:rsidRPr="001E07FA">
        <w:rPr>
          <w:rFonts w:ascii="Times New Roman" w:hAnsi="Times New Roman"/>
          <w:noProof/>
        </w:rPr>
        <w:t>SISÄLLYSLUETTELO</w:t>
      </w:r>
      <w:r w:rsidR="00DF7A43">
        <w:rPr>
          <w:noProof/>
        </w:rPr>
        <w:tab/>
      </w:r>
      <w:r w:rsidR="00DF7A43">
        <w:rPr>
          <w:noProof/>
        </w:rPr>
        <w:fldChar w:fldCharType="begin"/>
      </w:r>
      <w:r w:rsidR="00DF7A43">
        <w:rPr>
          <w:noProof/>
        </w:rPr>
        <w:instrText xml:space="preserve"> PAGEREF _Toc503616886 \h </w:instrText>
      </w:r>
      <w:r w:rsidR="00DF7A43">
        <w:rPr>
          <w:noProof/>
        </w:rPr>
      </w:r>
      <w:r w:rsidR="00DF7A43">
        <w:rPr>
          <w:noProof/>
        </w:rPr>
        <w:fldChar w:fldCharType="separate"/>
      </w:r>
      <w:r w:rsidR="00DF7A43">
        <w:rPr>
          <w:noProof/>
        </w:rPr>
        <w:t>3</w:t>
      </w:r>
      <w:r w:rsidR="00DF7A43">
        <w:rPr>
          <w:noProof/>
        </w:rPr>
        <w:fldChar w:fldCharType="end"/>
      </w:r>
    </w:p>
    <w:p w14:paraId="06EEA2E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1. JOHDANTO</w:t>
      </w:r>
      <w:r>
        <w:rPr>
          <w:noProof/>
        </w:rPr>
        <w:tab/>
      </w:r>
      <w:r>
        <w:rPr>
          <w:noProof/>
        </w:rPr>
        <w:fldChar w:fldCharType="begin"/>
      </w:r>
      <w:r>
        <w:rPr>
          <w:noProof/>
        </w:rPr>
        <w:instrText xml:space="preserve"> PAGEREF _Toc503616887 \h </w:instrText>
      </w:r>
      <w:r>
        <w:rPr>
          <w:noProof/>
        </w:rPr>
      </w:r>
      <w:r>
        <w:rPr>
          <w:noProof/>
        </w:rPr>
        <w:fldChar w:fldCharType="separate"/>
      </w:r>
      <w:r>
        <w:rPr>
          <w:noProof/>
        </w:rPr>
        <w:t>5</w:t>
      </w:r>
      <w:r>
        <w:rPr>
          <w:noProof/>
        </w:rPr>
        <w:fldChar w:fldCharType="end"/>
      </w:r>
    </w:p>
    <w:p w14:paraId="0BEB70C0"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DF7A43">
        <w:rPr>
          <w:rFonts w:ascii="Times New Roman" w:hAnsi="Times New Roman"/>
          <w:noProof/>
        </w:rPr>
        <w:t>2. BIG DATA</w:t>
      </w:r>
      <w:r>
        <w:rPr>
          <w:noProof/>
        </w:rPr>
        <w:tab/>
      </w:r>
      <w:r>
        <w:rPr>
          <w:noProof/>
        </w:rPr>
        <w:fldChar w:fldCharType="begin"/>
      </w:r>
      <w:r>
        <w:rPr>
          <w:noProof/>
        </w:rPr>
        <w:instrText xml:space="preserve"> PAGEREF _Toc503616888 \h </w:instrText>
      </w:r>
      <w:r>
        <w:rPr>
          <w:noProof/>
        </w:rPr>
      </w:r>
      <w:r>
        <w:rPr>
          <w:noProof/>
        </w:rPr>
        <w:fldChar w:fldCharType="separate"/>
      </w:r>
      <w:r>
        <w:rPr>
          <w:noProof/>
        </w:rPr>
        <w:t>6</w:t>
      </w:r>
      <w:r>
        <w:rPr>
          <w:noProof/>
        </w:rPr>
        <w:fldChar w:fldCharType="end"/>
      </w:r>
    </w:p>
    <w:p w14:paraId="6251358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DF7A43">
        <w:rPr>
          <w:noProof/>
        </w:rPr>
        <w:t>2.1 Big Datan määrittely</w:t>
      </w:r>
      <w:r>
        <w:rPr>
          <w:noProof/>
        </w:rPr>
        <w:tab/>
      </w:r>
      <w:r>
        <w:rPr>
          <w:noProof/>
        </w:rPr>
        <w:fldChar w:fldCharType="begin"/>
      </w:r>
      <w:r>
        <w:rPr>
          <w:noProof/>
        </w:rPr>
        <w:instrText xml:space="preserve"> PAGEREF _Toc503616889 \h </w:instrText>
      </w:r>
      <w:r>
        <w:rPr>
          <w:noProof/>
        </w:rPr>
      </w:r>
      <w:r>
        <w:rPr>
          <w:noProof/>
        </w:rPr>
        <w:fldChar w:fldCharType="separate"/>
      </w:r>
      <w:r>
        <w:rPr>
          <w:noProof/>
        </w:rPr>
        <w:t>6</w:t>
      </w:r>
      <w:r>
        <w:rPr>
          <w:noProof/>
        </w:rPr>
        <w:fldChar w:fldCharType="end"/>
      </w:r>
    </w:p>
    <w:p w14:paraId="607ED2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rPr>
        <w:t>2.2 Big Datan kuudes V – Visualisointi</w:t>
      </w:r>
      <w:r>
        <w:rPr>
          <w:noProof/>
        </w:rPr>
        <w:tab/>
      </w:r>
      <w:r>
        <w:rPr>
          <w:noProof/>
        </w:rPr>
        <w:fldChar w:fldCharType="begin"/>
      </w:r>
      <w:r>
        <w:rPr>
          <w:noProof/>
        </w:rPr>
        <w:instrText xml:space="preserve"> PAGEREF _Toc503616890 \h </w:instrText>
      </w:r>
      <w:r>
        <w:rPr>
          <w:noProof/>
        </w:rPr>
      </w:r>
      <w:r>
        <w:rPr>
          <w:noProof/>
        </w:rPr>
        <w:fldChar w:fldCharType="separate"/>
      </w:r>
      <w:r>
        <w:rPr>
          <w:noProof/>
        </w:rPr>
        <w:t>8</w:t>
      </w:r>
      <w:r>
        <w:rPr>
          <w:noProof/>
        </w:rPr>
        <w:fldChar w:fldCharType="end"/>
      </w:r>
    </w:p>
    <w:p w14:paraId="7C5F937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color w:val="000000" w:themeColor="text1"/>
        </w:rPr>
        <w:t>2.3 Big datan hyödyt ja ongelmat</w:t>
      </w:r>
      <w:r>
        <w:rPr>
          <w:noProof/>
        </w:rPr>
        <w:tab/>
      </w:r>
      <w:r>
        <w:rPr>
          <w:noProof/>
        </w:rPr>
        <w:fldChar w:fldCharType="begin"/>
      </w:r>
      <w:r>
        <w:rPr>
          <w:noProof/>
        </w:rPr>
        <w:instrText xml:space="preserve"> PAGEREF _Toc503616891 \h </w:instrText>
      </w:r>
      <w:r>
        <w:rPr>
          <w:noProof/>
        </w:rPr>
      </w:r>
      <w:r>
        <w:rPr>
          <w:noProof/>
        </w:rPr>
        <w:fldChar w:fldCharType="separate"/>
      </w:r>
      <w:r>
        <w:rPr>
          <w:noProof/>
        </w:rPr>
        <w:t>11</w:t>
      </w:r>
      <w:r>
        <w:rPr>
          <w:noProof/>
        </w:rPr>
        <w:fldChar w:fldCharType="end"/>
      </w:r>
    </w:p>
    <w:p w14:paraId="79A9BAF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3. TIEDON VISUALISOIMINEN</w:t>
      </w:r>
      <w:r>
        <w:rPr>
          <w:noProof/>
        </w:rPr>
        <w:tab/>
      </w:r>
      <w:r>
        <w:rPr>
          <w:noProof/>
        </w:rPr>
        <w:fldChar w:fldCharType="begin"/>
      </w:r>
      <w:r>
        <w:rPr>
          <w:noProof/>
        </w:rPr>
        <w:instrText xml:space="preserve"> PAGEREF _Toc503616892 \h </w:instrText>
      </w:r>
      <w:r>
        <w:rPr>
          <w:noProof/>
        </w:rPr>
      </w:r>
      <w:r>
        <w:rPr>
          <w:noProof/>
        </w:rPr>
        <w:fldChar w:fldCharType="separate"/>
      </w:r>
      <w:r>
        <w:rPr>
          <w:noProof/>
        </w:rPr>
        <w:t>13</w:t>
      </w:r>
      <w:r>
        <w:rPr>
          <w:noProof/>
        </w:rPr>
        <w:fldChar w:fldCharType="end"/>
      </w:r>
    </w:p>
    <w:p w14:paraId="7F774590"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_Toc503616893 \h </w:instrText>
      </w:r>
      <w:r>
        <w:rPr>
          <w:noProof/>
        </w:rPr>
      </w:r>
      <w:r>
        <w:rPr>
          <w:noProof/>
        </w:rPr>
        <w:fldChar w:fldCharType="separate"/>
      </w:r>
      <w:r>
        <w:rPr>
          <w:noProof/>
        </w:rPr>
        <w:t>13</w:t>
      </w:r>
      <w:r>
        <w:rPr>
          <w:noProof/>
        </w:rPr>
        <w:fldChar w:fldCharType="end"/>
      </w:r>
    </w:p>
    <w:p w14:paraId="1DB4946F"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_Toc503616894 \h </w:instrText>
      </w:r>
      <w:r>
        <w:rPr>
          <w:noProof/>
        </w:rPr>
      </w:r>
      <w:r>
        <w:rPr>
          <w:noProof/>
        </w:rPr>
        <w:fldChar w:fldCharType="separate"/>
      </w:r>
      <w:r>
        <w:rPr>
          <w:noProof/>
        </w:rPr>
        <w:t>15</w:t>
      </w:r>
      <w:r>
        <w:rPr>
          <w:noProof/>
        </w:rPr>
        <w:fldChar w:fldCharType="end"/>
      </w:r>
    </w:p>
    <w:p w14:paraId="33AF283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3.2.1 Parallel coordinates</w:t>
      </w:r>
      <w:r w:rsidRPr="00DF7A43">
        <w:rPr>
          <w:noProof/>
          <w:lang w:val="en-US"/>
        </w:rPr>
        <w:tab/>
      </w:r>
      <w:r>
        <w:rPr>
          <w:noProof/>
        </w:rPr>
        <w:fldChar w:fldCharType="begin"/>
      </w:r>
      <w:r w:rsidRPr="00DF7A43">
        <w:rPr>
          <w:noProof/>
          <w:lang w:val="en-US"/>
        </w:rPr>
        <w:instrText xml:space="preserve"> PAGEREF _Toc503616895 \h </w:instrText>
      </w:r>
      <w:r>
        <w:rPr>
          <w:noProof/>
        </w:rPr>
      </w:r>
      <w:r>
        <w:rPr>
          <w:noProof/>
        </w:rPr>
        <w:fldChar w:fldCharType="separate"/>
      </w:r>
      <w:r w:rsidRPr="00DF7A43">
        <w:rPr>
          <w:noProof/>
          <w:lang w:val="en-US"/>
        </w:rPr>
        <w:t>17</w:t>
      </w:r>
      <w:r>
        <w:rPr>
          <w:noProof/>
        </w:rPr>
        <w:fldChar w:fldCharType="end"/>
      </w:r>
    </w:p>
    <w:p w14:paraId="61A5865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3.2.2 Star coordinates</w:t>
      </w:r>
      <w:r w:rsidRPr="00DF7A43">
        <w:rPr>
          <w:noProof/>
          <w:lang w:val="en-US"/>
        </w:rPr>
        <w:tab/>
      </w:r>
      <w:r>
        <w:rPr>
          <w:noProof/>
        </w:rPr>
        <w:fldChar w:fldCharType="begin"/>
      </w:r>
      <w:r w:rsidRPr="00DF7A43">
        <w:rPr>
          <w:noProof/>
          <w:lang w:val="en-US"/>
        </w:rPr>
        <w:instrText xml:space="preserve"> PAGEREF _Toc503616896 \h </w:instrText>
      </w:r>
      <w:r>
        <w:rPr>
          <w:noProof/>
        </w:rPr>
      </w:r>
      <w:r>
        <w:rPr>
          <w:noProof/>
        </w:rPr>
        <w:fldChar w:fldCharType="separate"/>
      </w:r>
      <w:r w:rsidRPr="00DF7A43">
        <w:rPr>
          <w:noProof/>
          <w:lang w:val="en-US"/>
        </w:rPr>
        <w:t>17</w:t>
      </w:r>
      <w:r>
        <w:rPr>
          <w:noProof/>
        </w:rPr>
        <w:fldChar w:fldCharType="end"/>
      </w:r>
    </w:p>
    <w:p w14:paraId="261E92D7"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3.2.3 Tree map</w:t>
      </w:r>
      <w:r w:rsidRPr="00DF7A43">
        <w:rPr>
          <w:noProof/>
          <w:lang w:val="en-US"/>
        </w:rPr>
        <w:tab/>
      </w:r>
      <w:r>
        <w:rPr>
          <w:noProof/>
        </w:rPr>
        <w:fldChar w:fldCharType="begin"/>
      </w:r>
      <w:r w:rsidRPr="00DF7A43">
        <w:rPr>
          <w:noProof/>
          <w:lang w:val="en-US"/>
        </w:rPr>
        <w:instrText xml:space="preserve"> PAGEREF _Toc503616897 \h </w:instrText>
      </w:r>
      <w:r>
        <w:rPr>
          <w:noProof/>
        </w:rPr>
      </w:r>
      <w:r>
        <w:rPr>
          <w:noProof/>
        </w:rPr>
        <w:fldChar w:fldCharType="separate"/>
      </w:r>
      <w:r w:rsidRPr="00DF7A43">
        <w:rPr>
          <w:noProof/>
          <w:lang w:val="en-US"/>
        </w:rPr>
        <w:t>19</w:t>
      </w:r>
      <w:r>
        <w:rPr>
          <w:noProof/>
        </w:rPr>
        <w:fldChar w:fldCharType="end"/>
      </w:r>
    </w:p>
    <w:p w14:paraId="7DF40B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_Toc503616898 \h </w:instrText>
      </w:r>
      <w:r>
        <w:rPr>
          <w:noProof/>
        </w:rPr>
      </w:r>
      <w:r>
        <w:rPr>
          <w:noProof/>
        </w:rPr>
        <w:fldChar w:fldCharType="separate"/>
      </w:r>
      <w:r>
        <w:rPr>
          <w:noProof/>
        </w:rPr>
        <w:t>20</w:t>
      </w:r>
      <w:r>
        <w:rPr>
          <w:noProof/>
        </w:rPr>
        <w:fldChar w:fldCharType="end"/>
      </w:r>
    </w:p>
    <w:p w14:paraId="166B60E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_Toc503616899 \h </w:instrText>
      </w:r>
      <w:r>
        <w:rPr>
          <w:noProof/>
        </w:rPr>
      </w:r>
      <w:r>
        <w:rPr>
          <w:noProof/>
        </w:rPr>
        <w:fldChar w:fldCharType="separate"/>
      </w:r>
      <w:r>
        <w:rPr>
          <w:noProof/>
        </w:rPr>
        <w:t>22</w:t>
      </w:r>
      <w:r>
        <w:rPr>
          <w:noProof/>
        </w:rPr>
        <w:fldChar w:fldCharType="end"/>
      </w:r>
    </w:p>
    <w:p w14:paraId="307191E7"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_Toc503616900 \h </w:instrText>
      </w:r>
      <w:r>
        <w:rPr>
          <w:noProof/>
        </w:rPr>
      </w:r>
      <w:r>
        <w:rPr>
          <w:noProof/>
        </w:rPr>
        <w:fldChar w:fldCharType="separate"/>
      </w:r>
      <w:r>
        <w:rPr>
          <w:noProof/>
        </w:rPr>
        <w:t>23</w:t>
      </w:r>
      <w:r>
        <w:rPr>
          <w:noProof/>
        </w:rPr>
        <w:fldChar w:fldCharType="end"/>
      </w:r>
    </w:p>
    <w:p w14:paraId="0FF71ACB"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4. VIRTUAALITODELLISUUDEN HYÖDYNTÄMINEN</w:t>
      </w:r>
      <w:r>
        <w:rPr>
          <w:noProof/>
        </w:rPr>
        <w:tab/>
      </w:r>
      <w:r>
        <w:rPr>
          <w:noProof/>
        </w:rPr>
        <w:fldChar w:fldCharType="begin"/>
      </w:r>
      <w:r>
        <w:rPr>
          <w:noProof/>
        </w:rPr>
        <w:instrText xml:space="preserve"> PAGEREF _Toc503616901 \h </w:instrText>
      </w:r>
      <w:r>
        <w:rPr>
          <w:noProof/>
        </w:rPr>
      </w:r>
      <w:r>
        <w:rPr>
          <w:noProof/>
        </w:rPr>
        <w:fldChar w:fldCharType="separate"/>
      </w:r>
      <w:r>
        <w:rPr>
          <w:noProof/>
        </w:rPr>
        <w:t>24</w:t>
      </w:r>
      <w:r>
        <w:rPr>
          <w:noProof/>
        </w:rPr>
        <w:fldChar w:fldCharType="end"/>
      </w:r>
    </w:p>
    <w:p w14:paraId="15CBA95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_Toc503616902 \h </w:instrText>
      </w:r>
      <w:r>
        <w:rPr>
          <w:noProof/>
        </w:rPr>
      </w:r>
      <w:r>
        <w:rPr>
          <w:noProof/>
        </w:rPr>
        <w:fldChar w:fldCharType="separate"/>
      </w:r>
      <w:r>
        <w:rPr>
          <w:noProof/>
        </w:rPr>
        <w:t>24</w:t>
      </w:r>
      <w:r>
        <w:rPr>
          <w:noProof/>
        </w:rPr>
        <w:fldChar w:fldCharType="end"/>
      </w:r>
    </w:p>
    <w:p w14:paraId="412C9FB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_Toc503616903 \h </w:instrText>
      </w:r>
      <w:r>
        <w:rPr>
          <w:noProof/>
        </w:rPr>
      </w:r>
      <w:r>
        <w:rPr>
          <w:noProof/>
        </w:rPr>
        <w:fldChar w:fldCharType="separate"/>
      </w:r>
      <w:r>
        <w:rPr>
          <w:noProof/>
        </w:rPr>
        <w:t>26</w:t>
      </w:r>
      <w:r>
        <w:rPr>
          <w:noProof/>
        </w:rPr>
        <w:fldChar w:fldCharType="end"/>
      </w:r>
    </w:p>
    <w:p w14:paraId="67F8D86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_Toc503616904 \h </w:instrText>
      </w:r>
      <w:r>
        <w:rPr>
          <w:noProof/>
        </w:rPr>
      </w:r>
      <w:r>
        <w:rPr>
          <w:noProof/>
        </w:rPr>
        <w:fldChar w:fldCharType="separate"/>
      </w:r>
      <w:r>
        <w:rPr>
          <w:noProof/>
        </w:rPr>
        <w:t>29</w:t>
      </w:r>
      <w:r>
        <w:rPr>
          <w:noProof/>
        </w:rPr>
        <w:fldChar w:fldCharType="end"/>
      </w:r>
    </w:p>
    <w:p w14:paraId="50937B0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_Toc503616905 \h </w:instrText>
      </w:r>
      <w:r>
        <w:rPr>
          <w:noProof/>
        </w:rPr>
      </w:r>
      <w:r>
        <w:rPr>
          <w:noProof/>
        </w:rPr>
        <w:fldChar w:fldCharType="separate"/>
      </w:r>
      <w:r>
        <w:rPr>
          <w:noProof/>
        </w:rPr>
        <w:t>30</w:t>
      </w:r>
      <w:r>
        <w:rPr>
          <w:noProof/>
        </w:rPr>
        <w:fldChar w:fldCharType="end"/>
      </w:r>
    </w:p>
    <w:p w14:paraId="44E2B20D"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5. TESTIJÄRJESTELMÄN KEHITYS</w:t>
      </w:r>
      <w:r>
        <w:rPr>
          <w:noProof/>
        </w:rPr>
        <w:tab/>
      </w:r>
      <w:r>
        <w:rPr>
          <w:noProof/>
        </w:rPr>
        <w:fldChar w:fldCharType="begin"/>
      </w:r>
      <w:r>
        <w:rPr>
          <w:noProof/>
        </w:rPr>
        <w:instrText xml:space="preserve"> PAGEREF _Toc503616906 \h </w:instrText>
      </w:r>
      <w:r>
        <w:rPr>
          <w:noProof/>
        </w:rPr>
      </w:r>
      <w:r>
        <w:rPr>
          <w:noProof/>
        </w:rPr>
        <w:fldChar w:fldCharType="separate"/>
      </w:r>
      <w:r>
        <w:rPr>
          <w:noProof/>
        </w:rPr>
        <w:t>32</w:t>
      </w:r>
      <w:r>
        <w:rPr>
          <w:noProof/>
        </w:rPr>
        <w:fldChar w:fldCharType="end"/>
      </w:r>
    </w:p>
    <w:p w14:paraId="47D56AA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_Toc503616907 \h </w:instrText>
      </w:r>
      <w:r>
        <w:rPr>
          <w:noProof/>
        </w:rPr>
      </w:r>
      <w:r>
        <w:rPr>
          <w:noProof/>
        </w:rPr>
        <w:fldChar w:fldCharType="separate"/>
      </w:r>
      <w:r>
        <w:rPr>
          <w:noProof/>
        </w:rPr>
        <w:t>32</w:t>
      </w:r>
      <w:r>
        <w:rPr>
          <w:noProof/>
        </w:rPr>
        <w:fldChar w:fldCharType="end"/>
      </w:r>
    </w:p>
    <w:p w14:paraId="6169388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_Toc503616908 \h </w:instrText>
      </w:r>
      <w:r>
        <w:rPr>
          <w:noProof/>
        </w:rPr>
      </w:r>
      <w:r>
        <w:rPr>
          <w:noProof/>
        </w:rPr>
        <w:fldChar w:fldCharType="separate"/>
      </w:r>
      <w:r>
        <w:rPr>
          <w:noProof/>
        </w:rPr>
        <w:t>33</w:t>
      </w:r>
      <w:r>
        <w:rPr>
          <w:noProof/>
        </w:rPr>
        <w:fldChar w:fldCharType="end"/>
      </w:r>
    </w:p>
    <w:p w14:paraId="1CAB2F5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_Toc503616909 \h </w:instrText>
      </w:r>
      <w:r>
        <w:rPr>
          <w:noProof/>
        </w:rPr>
      </w:r>
      <w:r>
        <w:rPr>
          <w:noProof/>
        </w:rPr>
        <w:fldChar w:fldCharType="separate"/>
      </w:r>
      <w:r>
        <w:rPr>
          <w:noProof/>
        </w:rPr>
        <w:t>34</w:t>
      </w:r>
      <w:r>
        <w:rPr>
          <w:noProof/>
        </w:rPr>
        <w:fldChar w:fldCharType="end"/>
      </w:r>
    </w:p>
    <w:p w14:paraId="6E433C2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_Toc503616910 \h </w:instrText>
      </w:r>
      <w:r>
        <w:rPr>
          <w:noProof/>
        </w:rPr>
      </w:r>
      <w:r>
        <w:rPr>
          <w:noProof/>
        </w:rPr>
        <w:fldChar w:fldCharType="separate"/>
      </w:r>
      <w:r>
        <w:rPr>
          <w:noProof/>
        </w:rPr>
        <w:t>35</w:t>
      </w:r>
      <w:r>
        <w:rPr>
          <w:noProof/>
        </w:rPr>
        <w:fldChar w:fldCharType="end"/>
      </w:r>
    </w:p>
    <w:p w14:paraId="2468469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_Toc503616911 \h </w:instrText>
      </w:r>
      <w:r>
        <w:rPr>
          <w:noProof/>
        </w:rPr>
      </w:r>
      <w:r>
        <w:rPr>
          <w:noProof/>
        </w:rPr>
        <w:fldChar w:fldCharType="separate"/>
      </w:r>
      <w:r>
        <w:rPr>
          <w:noProof/>
        </w:rPr>
        <w:t>35</w:t>
      </w:r>
      <w:r>
        <w:rPr>
          <w:noProof/>
        </w:rPr>
        <w:fldChar w:fldCharType="end"/>
      </w:r>
    </w:p>
    <w:p w14:paraId="4F68EA31"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6. TESTIJÄRJESTELMÄN KÄYTTÄJÄTESTAUS</w:t>
      </w:r>
      <w:r>
        <w:rPr>
          <w:noProof/>
        </w:rPr>
        <w:tab/>
      </w:r>
      <w:r>
        <w:rPr>
          <w:noProof/>
        </w:rPr>
        <w:fldChar w:fldCharType="begin"/>
      </w:r>
      <w:r>
        <w:rPr>
          <w:noProof/>
        </w:rPr>
        <w:instrText xml:space="preserve"> PAGEREF _Toc503616912 \h </w:instrText>
      </w:r>
      <w:r>
        <w:rPr>
          <w:noProof/>
        </w:rPr>
      </w:r>
      <w:r>
        <w:rPr>
          <w:noProof/>
        </w:rPr>
        <w:fldChar w:fldCharType="separate"/>
      </w:r>
      <w:r>
        <w:rPr>
          <w:noProof/>
        </w:rPr>
        <w:t>38</w:t>
      </w:r>
      <w:r>
        <w:rPr>
          <w:noProof/>
        </w:rPr>
        <w:fldChar w:fldCharType="end"/>
      </w:r>
    </w:p>
    <w:p w14:paraId="06ED43C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_Toc503616913 \h </w:instrText>
      </w:r>
      <w:r>
        <w:rPr>
          <w:noProof/>
        </w:rPr>
      </w:r>
      <w:r>
        <w:rPr>
          <w:noProof/>
        </w:rPr>
        <w:fldChar w:fldCharType="separate"/>
      </w:r>
      <w:r>
        <w:rPr>
          <w:noProof/>
        </w:rPr>
        <w:t>38</w:t>
      </w:r>
      <w:r>
        <w:rPr>
          <w:noProof/>
        </w:rPr>
        <w:fldChar w:fldCharType="end"/>
      </w:r>
    </w:p>
    <w:p w14:paraId="574CF07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6.1.1 Tehtävät</w:t>
      </w:r>
      <w:r>
        <w:rPr>
          <w:noProof/>
        </w:rPr>
        <w:tab/>
      </w:r>
      <w:r>
        <w:rPr>
          <w:noProof/>
        </w:rPr>
        <w:fldChar w:fldCharType="begin"/>
      </w:r>
      <w:r>
        <w:rPr>
          <w:noProof/>
        </w:rPr>
        <w:instrText xml:space="preserve"> PAGEREF _Toc503616914 \h </w:instrText>
      </w:r>
      <w:r>
        <w:rPr>
          <w:noProof/>
        </w:rPr>
      </w:r>
      <w:r>
        <w:rPr>
          <w:noProof/>
        </w:rPr>
        <w:fldChar w:fldCharType="separate"/>
      </w:r>
      <w:r>
        <w:rPr>
          <w:noProof/>
        </w:rPr>
        <w:t>38</w:t>
      </w:r>
      <w:r>
        <w:rPr>
          <w:noProof/>
        </w:rPr>
        <w:fldChar w:fldCharType="end"/>
      </w:r>
    </w:p>
    <w:p w14:paraId="3DB11B2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Pylväsdiagrammi ja graafi</w:t>
      </w:r>
      <w:r>
        <w:rPr>
          <w:noProof/>
        </w:rPr>
        <w:tab/>
      </w:r>
      <w:r>
        <w:rPr>
          <w:noProof/>
        </w:rPr>
        <w:fldChar w:fldCharType="begin"/>
      </w:r>
      <w:r>
        <w:rPr>
          <w:noProof/>
        </w:rPr>
        <w:instrText xml:space="preserve"> PAGEREF _Toc503616915 \h </w:instrText>
      </w:r>
      <w:r>
        <w:rPr>
          <w:noProof/>
        </w:rPr>
      </w:r>
      <w:r>
        <w:rPr>
          <w:noProof/>
        </w:rPr>
        <w:fldChar w:fldCharType="separate"/>
      </w:r>
      <w:r>
        <w:rPr>
          <w:noProof/>
        </w:rPr>
        <w:t>39</w:t>
      </w:r>
      <w:r>
        <w:rPr>
          <w:noProof/>
        </w:rPr>
        <w:fldChar w:fldCharType="end"/>
      </w:r>
    </w:p>
    <w:p w14:paraId="4E6AB96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6.1.2 Haastattelukysymykset</w:t>
      </w:r>
      <w:r>
        <w:rPr>
          <w:noProof/>
        </w:rPr>
        <w:tab/>
      </w:r>
      <w:r>
        <w:rPr>
          <w:noProof/>
        </w:rPr>
        <w:fldChar w:fldCharType="begin"/>
      </w:r>
      <w:r>
        <w:rPr>
          <w:noProof/>
        </w:rPr>
        <w:instrText xml:space="preserve"> PAGEREF _Toc503616916 \h </w:instrText>
      </w:r>
      <w:r>
        <w:rPr>
          <w:noProof/>
        </w:rPr>
      </w:r>
      <w:r>
        <w:rPr>
          <w:noProof/>
        </w:rPr>
        <w:fldChar w:fldCharType="separate"/>
      </w:r>
      <w:r>
        <w:rPr>
          <w:noProof/>
        </w:rPr>
        <w:t>40</w:t>
      </w:r>
      <w:r>
        <w:rPr>
          <w:noProof/>
        </w:rPr>
        <w:fldChar w:fldCharType="end"/>
      </w:r>
    </w:p>
    <w:p w14:paraId="6F5753E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7. YHTEENVETO</w:t>
      </w:r>
      <w:r>
        <w:rPr>
          <w:noProof/>
        </w:rPr>
        <w:tab/>
      </w:r>
      <w:r>
        <w:rPr>
          <w:noProof/>
        </w:rPr>
        <w:fldChar w:fldCharType="begin"/>
      </w:r>
      <w:r>
        <w:rPr>
          <w:noProof/>
        </w:rPr>
        <w:instrText xml:space="preserve"> PAGEREF _Toc503616917 \h </w:instrText>
      </w:r>
      <w:r>
        <w:rPr>
          <w:noProof/>
        </w:rPr>
      </w:r>
      <w:r>
        <w:rPr>
          <w:noProof/>
        </w:rPr>
        <w:fldChar w:fldCharType="separate"/>
      </w:r>
      <w:r>
        <w:rPr>
          <w:noProof/>
        </w:rPr>
        <w:t>41</w:t>
      </w:r>
      <w:r>
        <w:rPr>
          <w:noProof/>
        </w:rPr>
        <w:fldChar w:fldCharType="end"/>
      </w:r>
    </w:p>
    <w:p w14:paraId="043B64B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7.1 Käyttäjätestauksen tulokset</w:t>
      </w:r>
      <w:r>
        <w:rPr>
          <w:noProof/>
        </w:rPr>
        <w:tab/>
      </w:r>
      <w:r>
        <w:rPr>
          <w:noProof/>
        </w:rPr>
        <w:fldChar w:fldCharType="begin"/>
      </w:r>
      <w:r>
        <w:rPr>
          <w:noProof/>
        </w:rPr>
        <w:instrText xml:space="preserve"> PAGEREF _Toc503616918 \h </w:instrText>
      </w:r>
      <w:r>
        <w:rPr>
          <w:noProof/>
        </w:rPr>
      </w:r>
      <w:r>
        <w:rPr>
          <w:noProof/>
        </w:rPr>
        <w:fldChar w:fldCharType="separate"/>
      </w:r>
      <w:r>
        <w:rPr>
          <w:noProof/>
        </w:rPr>
        <w:t>41</w:t>
      </w:r>
      <w:r>
        <w:rPr>
          <w:noProof/>
        </w:rPr>
        <w:fldChar w:fldCharType="end"/>
      </w:r>
    </w:p>
    <w:p w14:paraId="7593B48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7.2 Loppuyhteenveto</w:t>
      </w:r>
      <w:r>
        <w:rPr>
          <w:noProof/>
        </w:rPr>
        <w:tab/>
      </w:r>
      <w:r>
        <w:rPr>
          <w:noProof/>
        </w:rPr>
        <w:fldChar w:fldCharType="begin"/>
      </w:r>
      <w:r>
        <w:rPr>
          <w:noProof/>
        </w:rPr>
        <w:instrText xml:space="preserve"> PAGEREF _Toc503616919 \h </w:instrText>
      </w:r>
      <w:r>
        <w:rPr>
          <w:noProof/>
        </w:rPr>
      </w:r>
      <w:r>
        <w:rPr>
          <w:noProof/>
        </w:rPr>
        <w:fldChar w:fldCharType="separate"/>
      </w:r>
      <w:r>
        <w:rPr>
          <w:noProof/>
        </w:rPr>
        <w:t>41</w:t>
      </w:r>
      <w:r>
        <w:rPr>
          <w:noProof/>
        </w:rPr>
        <w:fldChar w:fldCharType="end"/>
      </w:r>
    </w:p>
    <w:p w14:paraId="3E82203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lang w:val="en-US"/>
        </w:rPr>
        <w:t>LÄHDELUETTELO</w:t>
      </w:r>
      <w:r>
        <w:rPr>
          <w:noProof/>
        </w:rPr>
        <w:tab/>
      </w:r>
      <w:r>
        <w:rPr>
          <w:noProof/>
        </w:rPr>
        <w:fldChar w:fldCharType="begin"/>
      </w:r>
      <w:r>
        <w:rPr>
          <w:noProof/>
        </w:rPr>
        <w:instrText xml:space="preserve"> PAGEREF _Toc503616920 \h </w:instrText>
      </w:r>
      <w:r>
        <w:rPr>
          <w:noProof/>
        </w:rPr>
      </w:r>
      <w:r>
        <w:rPr>
          <w:noProof/>
        </w:rPr>
        <w:fldChar w:fldCharType="separate"/>
      </w:r>
      <w:r>
        <w:rPr>
          <w:noProof/>
        </w:rPr>
        <w:t>42</w:t>
      </w:r>
      <w:r>
        <w:rPr>
          <w:noProof/>
        </w:rPr>
        <w:fldChar w:fldCharType="end"/>
      </w:r>
    </w:p>
    <w:p w14:paraId="211A06FE"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iCs/>
          <w:noProof/>
        </w:rPr>
        <w:t>Taustatietolomake</w:t>
      </w:r>
      <w:r>
        <w:rPr>
          <w:noProof/>
        </w:rPr>
        <w:tab/>
      </w:r>
      <w:r>
        <w:rPr>
          <w:noProof/>
        </w:rPr>
        <w:fldChar w:fldCharType="begin"/>
      </w:r>
      <w:r>
        <w:rPr>
          <w:noProof/>
        </w:rPr>
        <w:instrText xml:space="preserve"> PAGEREF _Toc503616921 \h </w:instrText>
      </w:r>
      <w:r>
        <w:rPr>
          <w:noProof/>
        </w:rPr>
      </w:r>
      <w:r>
        <w:rPr>
          <w:noProof/>
        </w:rPr>
        <w:fldChar w:fldCharType="separate"/>
      </w:r>
      <w:r>
        <w:rPr>
          <w:noProof/>
        </w:rPr>
        <w:t>49</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2253495F" w14:textId="77777777" w:rsidR="004D721D" w:rsidRDefault="004D721D" w:rsidP="004D721D"/>
    <w:p w14:paraId="70327848" w14:textId="77777777" w:rsidR="004D721D" w:rsidRDefault="004D721D" w:rsidP="004D721D"/>
    <w:p w14:paraId="1C686526" w14:textId="77777777" w:rsidR="007710C8" w:rsidRDefault="007710C8">
      <w:pPr>
        <w:pStyle w:val="Otsikko11"/>
        <w:ind w:firstLine="0"/>
        <w:rPr>
          <w:rFonts w:ascii="Palatino" w:hAnsi="Palatino"/>
          <w:b w:val="0"/>
          <w:bCs w:val="0"/>
          <w:color w:val="00000A"/>
          <w:sz w:val="24"/>
          <w:szCs w:val="20"/>
        </w:rPr>
      </w:pPr>
      <w:bookmarkStart w:id="6" w:name="_Toc462643321"/>
      <w:bookmarkStart w:id="7" w:name="_Toc463943271"/>
      <w:bookmarkEnd w:id="6"/>
      <w:bookmarkEnd w:id="7"/>
    </w:p>
    <w:p w14:paraId="3811BA7D" w14:textId="77777777" w:rsidR="004D721D" w:rsidRPr="004D721D" w:rsidRDefault="004D721D" w:rsidP="004D721D"/>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03616887"/>
      <w:r w:rsidRPr="007710C8">
        <w:rPr>
          <w:rFonts w:ascii="Times New Roman" w:hAnsi="Times New Roman"/>
          <w:color w:val="00000A"/>
        </w:rPr>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commentRangeStart w:id="9"/>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10" w:author="Hassi Sakari" w:date="2017-10-29T16:01:00Z">
        <w:r w:rsidRPr="007710C8" w:rsidDel="0037239A">
          <w:rPr>
            <w:rFonts w:ascii="Times New Roman" w:hAnsi="Times New Roman"/>
          </w:rPr>
          <w:delText>tai mikään fysikaalinen</w:delText>
        </w:r>
      </w:del>
      <w:ins w:id="11" w:author="Harri Siirtola" w:date="2017-06-18T15:13:00Z">
        <w:del w:id="12" w:author="Hassi Sakari" w:date="2017-10-29T16:01:00Z">
          <w:r w:rsidR="009A17A0" w:rsidRPr="007710C8" w:rsidDel="0037239A">
            <w:rPr>
              <w:rFonts w:ascii="Times New Roman" w:hAnsi="Times New Roman"/>
            </w:rPr>
            <w:delText>,</w:delText>
          </w:r>
        </w:del>
      </w:ins>
      <w:del w:id="13"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4" w:author="Hassi Sakari" w:date="2017-10-29T16:01:00Z">
        <w:r w:rsidR="0037239A" w:rsidRPr="007710C8">
          <w:rPr>
            <w:rFonts w:ascii="Times New Roman" w:hAnsi="Times New Roman"/>
          </w:rPr>
          <w:t>,</w:t>
        </w:r>
      </w:ins>
      <w:del w:id="15" w:author="Harri Siirtola" w:date="2017-06-18T15:13:00Z">
        <w:r w:rsidRPr="007710C8" w:rsidDel="009A17A0">
          <w:rPr>
            <w:rFonts w:ascii="Times New Roman" w:hAnsi="Times New Roman"/>
          </w:rPr>
          <w:delText>,</w:delText>
        </w:r>
      </w:del>
      <w:r w:rsidRPr="007710C8">
        <w:rPr>
          <w:rFonts w:ascii="Times New Roman" w:hAnsi="Times New Roman"/>
        </w:rPr>
        <w:t xml:space="preserve"> </w:t>
      </w:r>
      <w:commentRangeEnd w:id="9"/>
      <w:r w:rsidR="009A17A0" w:rsidRPr="007710C8">
        <w:rPr>
          <w:rStyle w:val="Kommentinviite"/>
          <w:rFonts w:ascii="Times New Roman" w:hAnsi="Times New Roman"/>
        </w:rPr>
        <w:commentReference w:id="9"/>
      </w:r>
      <w:r w:rsidRPr="007710C8">
        <w:rPr>
          <w:rFonts w:ascii="Times New Roman" w:hAnsi="Times New Roman"/>
        </w:rPr>
        <w:t>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w:t>
      </w:r>
      <w:commentRangeStart w:id="16"/>
      <w:r w:rsidR="00E464A2" w:rsidRPr="007710C8">
        <w:rPr>
          <w:rFonts w:ascii="Times New Roman" w:hAnsi="Times New Roman"/>
        </w:rPr>
        <w:t xml:space="preserve">Big </w:t>
      </w:r>
      <w:ins w:id="17" w:author="Hassi Sakari" w:date="2017-10-29T16:02:00Z">
        <w:r w:rsidR="0037239A" w:rsidRPr="007710C8">
          <w:rPr>
            <w:rFonts w:ascii="Times New Roman" w:hAnsi="Times New Roman"/>
          </w:rPr>
          <w:t>D</w:t>
        </w:r>
      </w:ins>
      <w:del w:id="18"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w:t>
      </w:r>
      <w:commentRangeEnd w:id="16"/>
      <w:r w:rsidR="00517254" w:rsidRPr="007710C8">
        <w:rPr>
          <w:rStyle w:val="Kommentinviite"/>
          <w:rFonts w:ascii="Times New Roman" w:hAnsi="Times New Roman"/>
        </w:rPr>
        <w:commentReference w:id="16"/>
      </w:r>
      <w:r w:rsidR="00E464A2" w:rsidRPr="007710C8">
        <w:rPr>
          <w:rFonts w:ascii="Times New Roman" w:hAnsi="Times New Roman"/>
        </w:rPr>
        <w:t xml:space="preserve">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commentRangeStart w:id="19"/>
      <w:r w:rsidRPr="007710C8">
        <w:rPr>
          <w:rFonts w:ascii="Times New Roman" w:hAnsi="Times New Roman"/>
        </w:rPr>
        <w:t xml:space="preserve">2013 </w:t>
      </w:r>
      <w:del w:id="20" w:author="Hassi Sakari" w:date="2017-10-29T16:03:00Z">
        <w:r w:rsidRPr="007710C8" w:rsidDel="0037239A">
          <w:rPr>
            <w:rFonts w:ascii="Times New Roman" w:hAnsi="Times New Roman"/>
          </w:rPr>
          <w:delText xml:space="preserve">ATTW </w:delText>
        </w:r>
      </w:del>
      <w:commentRangeEnd w:id="19"/>
      <w:ins w:id="21" w:author="Hassi Sakari" w:date="2017-10-29T16:03:00Z">
        <w:r w:rsidR="0037239A" w:rsidRPr="007710C8">
          <w:rPr>
            <w:rFonts w:ascii="Times New Roman" w:hAnsi="Times New Roman"/>
          </w:rPr>
          <w:t xml:space="preserve">Association of Teachers of Technical Writing </w:t>
        </w:r>
      </w:ins>
      <w:r w:rsidR="00517254" w:rsidRPr="007710C8">
        <w:rPr>
          <w:rStyle w:val="Kommentinviite"/>
          <w:rFonts w:ascii="Times New Roman" w:hAnsi="Times New Roman"/>
        </w:rPr>
        <w:commentReference w:id="19"/>
      </w:r>
      <w:ins w:id="22" w:author="Hassi Sakari" w:date="2017-10-29T16:03:00Z">
        <w:r w:rsidR="0037239A" w:rsidRPr="007710C8">
          <w:rPr>
            <w:rFonts w:ascii="Times New Roman" w:hAnsi="Times New Roman"/>
          </w:rPr>
          <w:t>-k</w:t>
        </w:r>
      </w:ins>
      <w:del w:id="23"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0591E5F5"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tutkimusnäkökulmana on selvittää miten käyttäjät kokevat datan visualisoinnin kokemuksena verrattuna normaaliin visualisointitapoihin. Yhteenvetona pyritään avaamaan syitä sille miksi </w:t>
      </w:r>
      <w:r w:rsidR="00054A2B" w:rsidRPr="007710C8">
        <w:rPr>
          <w:rFonts w:ascii="Times New Roman" w:hAnsi="Times New Roman"/>
        </w:rPr>
        <w:lastRenderedPageBreak/>
        <w:t xml:space="preserve">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492FA346" w14:textId="77777777" w:rsidR="004D721D" w:rsidRPr="007710C8" w:rsidRDefault="004D721D" w:rsidP="007710C8">
      <w:pPr>
        <w:spacing w:line="360" w:lineRule="auto"/>
        <w:ind w:firstLine="0"/>
        <w:rPr>
          <w:rFonts w:ascii="Times New Roman" w:hAnsi="Times New Roman"/>
        </w:rPr>
      </w:pPr>
    </w:p>
    <w:p w14:paraId="5530BDAA"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4" w:name="_Toc462643322"/>
      <w:bookmarkStart w:id="25" w:name="_Toc463943272"/>
      <w:bookmarkStart w:id="26" w:name="_Toc503616888"/>
      <w:bookmarkEnd w:id="24"/>
      <w:bookmarkEnd w:id="25"/>
      <w:r w:rsidRPr="007710C8">
        <w:rPr>
          <w:rFonts w:ascii="Times New Roman" w:hAnsi="Times New Roman"/>
          <w:color w:val="00000A"/>
          <w:lang w:val="en-US"/>
        </w:rPr>
        <w:t>2. BIG DATA</w:t>
      </w:r>
      <w:bookmarkEnd w:id="26"/>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27" w:name="_Toc463943273"/>
      <w:bookmarkStart w:id="28" w:name="_Toc503616889"/>
      <w:bookmarkEnd w:id="27"/>
      <w:r w:rsidRPr="007710C8">
        <w:rPr>
          <w:color w:val="00000A"/>
          <w:szCs w:val="24"/>
          <w:lang w:val="en-US"/>
        </w:rPr>
        <w:t>2.1 Big Datan määrittely</w:t>
      </w:r>
      <w:bookmarkEnd w:id="28"/>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9" w:author="Hassi Sakari" w:date="2017-10-29T16:03:00Z">
        <w:r w:rsidR="0037239A" w:rsidRPr="007710C8">
          <w:rPr>
            <w:rFonts w:ascii="Times New Roman" w:hAnsi="Times New Roman"/>
          </w:rPr>
          <w:t>D</w:t>
        </w:r>
      </w:ins>
      <w:del w:id="30"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31" w:author="Hassi Sakari" w:date="2017-10-29T16:03:00Z">
        <w:r w:rsidR="0037239A" w:rsidRPr="007710C8">
          <w:rPr>
            <w:rFonts w:ascii="Times New Roman" w:hAnsi="Times New Roman"/>
          </w:rPr>
          <w:t xml:space="preserve">ttä </w:t>
        </w:r>
      </w:ins>
      <w:del w:id="32" w:author="Hassi Sakari" w:date="2017-10-29T16:03:00Z">
        <w:r w:rsidRPr="007710C8" w:rsidDel="0037239A">
          <w:rPr>
            <w:rFonts w:ascii="Times New Roman" w:hAnsi="Times New Roman"/>
          </w:rPr>
          <w:delText xml:space="preserve">sin </w:delText>
        </w:r>
        <w:commentRangeStart w:id="33"/>
        <w:r w:rsidRPr="007710C8" w:rsidDel="0037239A">
          <w:rPr>
            <w:rFonts w:ascii="Times New Roman" w:hAnsi="Times New Roman"/>
          </w:rPr>
          <w:delText xml:space="preserve">yhteistä </w:delText>
        </w:r>
      </w:del>
      <w:r w:rsidRPr="007710C8">
        <w:rPr>
          <w:rFonts w:ascii="Times New Roman" w:hAnsi="Times New Roman"/>
        </w:rPr>
        <w:t>konsensusta.</w:t>
      </w:r>
      <w:commentRangeEnd w:id="33"/>
      <w:r w:rsidR="00826991" w:rsidRPr="007710C8">
        <w:rPr>
          <w:rStyle w:val="Kommentinviite"/>
          <w:rFonts w:ascii="Times New Roman" w:hAnsi="Times New Roman"/>
        </w:rPr>
        <w:commentReference w:id="33"/>
      </w:r>
      <w:r w:rsidRPr="007710C8">
        <w:rPr>
          <w:rFonts w:ascii="Times New Roman" w:hAnsi="Times New Roman"/>
        </w:rPr>
        <w:t xml:space="preserve">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34" w:author="Hassi Sakari" w:date="2017-10-29T16:04:00Z">
        <w:r w:rsidR="0037239A" w:rsidRPr="007710C8">
          <w:rPr>
            <w:rFonts w:ascii="Times New Roman" w:hAnsi="Times New Roman"/>
          </w:rPr>
          <w:t>D</w:t>
        </w:r>
      </w:ins>
      <w:del w:id="35"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commentRangeStart w:id="36"/>
      <w:r w:rsidRPr="007710C8">
        <w:rPr>
          <w:rFonts w:ascii="Times New Roman" w:hAnsi="Times New Roman"/>
          <w:rPrChange w:id="37" w:author="Hassi Sakari" w:date="2017-10-29T16:04:00Z">
            <w:rPr>
              <w:rFonts w:ascii="Times New Roman" w:hAnsi="Times New Roman"/>
              <w:i/>
            </w:rPr>
          </w:rPrChange>
        </w:rPr>
        <w:t>Berkeleyn School of Information</w:t>
      </w:r>
      <w:commentRangeEnd w:id="36"/>
      <w:r w:rsidR="00F22305" w:rsidRPr="007710C8">
        <w:rPr>
          <w:rStyle w:val="Kommentinviite"/>
          <w:rFonts w:ascii="Times New Roman" w:hAnsi="Times New Roman"/>
        </w:rPr>
        <w:commentReference w:id="36"/>
      </w:r>
      <w:r w:rsidRPr="007710C8">
        <w:rPr>
          <w:rFonts w:ascii="Times New Roman" w:hAnsi="Times New Roman"/>
          <w:rPrChange w:id="38" w:author="Hassi Sakari" w:date="2017-10-29T16:04:00Z">
            <w:rPr>
              <w:rFonts w:ascii="Times New Roman" w:hAnsi="Times New Roman"/>
              <w:i/>
            </w:rPr>
          </w:rPrChange>
        </w:rPr>
        <w:t xml:space="preserve">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9" w:author="Hassi Sakari" w:date="2017-10-29T16:04:00Z">
        <w:r w:rsidR="0037239A" w:rsidRPr="007710C8">
          <w:rPr>
            <w:rFonts w:ascii="Times New Roman" w:hAnsi="Times New Roman"/>
          </w:rPr>
          <w:t>D</w:t>
        </w:r>
      </w:ins>
      <w:del w:id="40"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41" w:author="Hassi Sakari" w:date="2017-10-29T17:30:00Z">
        <w:r w:rsidR="0013072E" w:rsidRPr="007710C8">
          <w:rPr>
            <w:rFonts w:ascii="Times New Roman" w:hAnsi="Times New Roman"/>
          </w:rPr>
          <w:t>D</w:t>
        </w:r>
      </w:ins>
      <w:del w:id="42"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43"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44"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45" w:author="Hassi Sakari" w:date="2017-10-29T16:04:00Z">
        <w:r w:rsidR="0037239A" w:rsidRPr="007710C8">
          <w:rPr>
            <w:rFonts w:ascii="Times New Roman" w:hAnsi="Times New Roman"/>
          </w:rPr>
          <w:t>[</w:t>
        </w:r>
      </w:ins>
      <w:del w:id="46" w:author="Hassi Sakari" w:date="2017-10-29T16:04:00Z">
        <w:r w:rsidRPr="007710C8" w:rsidDel="0037239A">
          <w:rPr>
            <w:rFonts w:ascii="Times New Roman" w:hAnsi="Times New Roman"/>
          </w:rPr>
          <w:delText>(</w:delText>
        </w:r>
      </w:del>
      <w:r w:rsidRPr="007710C8">
        <w:rPr>
          <w:rFonts w:ascii="Times New Roman" w:hAnsi="Times New Roman"/>
        </w:rPr>
        <w:t>2001</w:t>
      </w:r>
      <w:ins w:id="47" w:author="Hassi Sakari" w:date="2017-10-29T16:04:00Z">
        <w:r w:rsidR="0037239A" w:rsidRPr="007710C8">
          <w:rPr>
            <w:rFonts w:ascii="Times New Roman" w:hAnsi="Times New Roman"/>
          </w:rPr>
          <w:t>]</w:t>
        </w:r>
      </w:ins>
      <w:del w:id="48"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9" w:author="Hassi Sakari" w:date="2017-10-29T16:05:00Z">
        <w:r w:rsidR="0037239A" w:rsidRPr="007710C8">
          <w:rPr>
            <w:rFonts w:ascii="Times New Roman" w:hAnsi="Times New Roman"/>
          </w:rPr>
          <w:t xml:space="preserve">alusti </w:t>
        </w:r>
      </w:ins>
      <w:ins w:id="50"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51"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52" w:author="Hassi Sakari" w:date="2017-10-29T16:07:00Z">
        <w:r w:rsidR="0037239A" w:rsidRPr="007710C8">
          <w:rPr>
            <w:rFonts w:ascii="Times New Roman" w:hAnsi="Times New Roman"/>
          </w:rPr>
          <w:t xml:space="preserve"> </w:t>
        </w:r>
      </w:ins>
      <w:commentRangeStart w:id="53"/>
      <w:del w:id="54" w:author="Hassi Sakari" w:date="2017-10-29T16:05:00Z">
        <w:r w:rsidRPr="007710C8" w:rsidDel="0037239A">
          <w:rPr>
            <w:rFonts w:ascii="Times New Roman" w:hAnsi="Times New Roman"/>
          </w:rPr>
          <w:delText xml:space="preserve">toimesta </w:delText>
        </w:r>
        <w:commentRangeEnd w:id="53"/>
        <w:r w:rsidR="00F22305" w:rsidRPr="007710C8" w:rsidDel="0037239A">
          <w:rPr>
            <w:rStyle w:val="Kommentinviite"/>
            <w:rFonts w:ascii="Times New Roman" w:hAnsi="Times New Roman"/>
          </w:rPr>
          <w:commentReference w:id="53"/>
        </w:r>
        <w:r w:rsidRPr="007710C8" w:rsidDel="0037239A">
          <w:rPr>
            <w:rFonts w:ascii="Times New Roman" w:hAnsi="Times New Roman"/>
          </w:rPr>
          <w:delText xml:space="preserve">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55" w:author="Hassi Sakari" w:date="2017-10-29T16:08:00Z">
        <w:r w:rsidR="0037239A" w:rsidRPr="007710C8">
          <w:rPr>
            <w:rFonts w:ascii="Times New Roman" w:hAnsi="Times New Roman"/>
          </w:rPr>
          <w:t xml:space="preserve"> </w:t>
        </w:r>
      </w:ins>
      <w:del w:id="56"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w:t>
      </w:r>
      <w:commentRangeStart w:id="57"/>
      <w:r w:rsidRPr="007710C8">
        <w:rPr>
          <w:rFonts w:ascii="Times New Roman" w:hAnsi="Times New Roman"/>
        </w:rPr>
        <w:t>toimesta</w:t>
      </w:r>
      <w:commentRangeEnd w:id="57"/>
      <w:r w:rsidR="00F22305" w:rsidRPr="007710C8">
        <w:rPr>
          <w:rStyle w:val="Kommentinviite"/>
          <w:rFonts w:ascii="Times New Roman" w:hAnsi="Times New Roman"/>
        </w:rPr>
        <w:commentReference w:id="57"/>
      </w:r>
      <w:r w:rsidRPr="007710C8">
        <w:rPr>
          <w:rFonts w:ascii="Times New Roman" w:hAnsi="Times New Roman"/>
        </w:rPr>
        <w:t xml:space="preserve">,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5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5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lastRenderedPageBreak/>
        <w:t>Volume,</w:t>
      </w:r>
      <w:r w:rsidRPr="007710C8">
        <w:rPr>
          <w:rFonts w:ascii="Times New Roman" w:hAnsi="Times New Roman"/>
        </w:rPr>
        <w:t xml:space="preserve"> Tiedon määrä on kasvanut niin suureksi, että käsiteltävä data ei enää mahdu analysoinnissa käytettävien tietokoneiden muistiin</w:t>
      </w:r>
      <w:ins w:id="60" w:author="Hassi Sakari" w:date="2017-10-29T16:09:00Z">
        <w:r w:rsidR="0037239A" w:rsidRPr="007710C8">
          <w:rPr>
            <w:rFonts w:ascii="Times New Roman" w:hAnsi="Times New Roman"/>
          </w:rPr>
          <w:t>, joten</w:t>
        </w:r>
      </w:ins>
      <w:del w:id="61" w:author="Hassi Sakari" w:date="2017-10-29T16:09:00Z">
        <w:r w:rsidRPr="007710C8" w:rsidDel="0037239A">
          <w:rPr>
            <w:rFonts w:ascii="Times New Roman" w:hAnsi="Times New Roman"/>
          </w:rPr>
          <w:delText xml:space="preserve">. </w:delText>
        </w:r>
        <w:commentRangeStart w:id="62"/>
        <w:r w:rsidRPr="007710C8" w:rsidDel="0037239A">
          <w:rPr>
            <w:rFonts w:ascii="Times New Roman" w:hAnsi="Times New Roman"/>
          </w:rPr>
          <w:delText>Täten</w:delText>
        </w:r>
        <w:commentRangeEnd w:id="62"/>
        <w:r w:rsidR="00F22305" w:rsidRPr="007710C8" w:rsidDel="0037239A">
          <w:rPr>
            <w:rStyle w:val="Kommentinviite"/>
            <w:rFonts w:ascii="Times New Roman" w:hAnsi="Times New Roman"/>
          </w:rPr>
          <w:commentReference w:id="62"/>
        </w:r>
        <w:r w:rsidR="0054609C" w:rsidRPr="007710C8" w:rsidDel="0037239A">
          <w:rPr>
            <w:rFonts w:ascii="Times New Roman" w:hAnsi="Times New Roman"/>
          </w:rPr>
          <w:delText>,</w:delText>
        </w:r>
      </w:del>
      <w:r w:rsidRPr="007710C8">
        <w:rPr>
          <w:rFonts w:ascii="Times New Roman" w:hAnsi="Times New Roman"/>
        </w:rPr>
        <w:t xml:space="preserve"> Big </w:t>
      </w:r>
      <w:ins w:id="63" w:author="Hassi Sakari" w:date="2017-10-29T16:09:00Z">
        <w:r w:rsidR="0037239A" w:rsidRPr="007710C8">
          <w:rPr>
            <w:rFonts w:ascii="Times New Roman" w:hAnsi="Times New Roman"/>
          </w:rPr>
          <w:t>D</w:t>
        </w:r>
      </w:ins>
      <w:del w:id="64"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65"/>
      <w:del w:id="66" w:author="Hassi Sakari" w:date="2017-10-29T16:09:00Z">
        <w:r w:rsidRPr="007710C8" w:rsidDel="0037239A">
          <w:rPr>
            <w:rFonts w:ascii="Times New Roman" w:hAnsi="Times New Roman"/>
          </w:rPr>
          <w:delText xml:space="preserve">niiden </w:delText>
        </w:r>
      </w:del>
      <w:commentRangeEnd w:id="65"/>
      <w:ins w:id="67" w:author="Hassi Sakari" w:date="2017-10-29T16:10:00Z">
        <w:r w:rsidR="002C0413" w:rsidRPr="007710C8">
          <w:rPr>
            <w:rFonts w:ascii="Times New Roman" w:hAnsi="Times New Roman"/>
          </w:rPr>
          <w:t>tiedon</w:t>
        </w:r>
      </w:ins>
      <w:ins w:id="68"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65"/>
      </w:r>
      <w:r w:rsidRPr="007710C8">
        <w:rPr>
          <w:rFonts w:ascii="Times New Roman" w:hAnsi="Times New Roman"/>
        </w:rPr>
        <w:t xml:space="preserve">analysointi tulisi suorittaa nopeasti </w:t>
      </w:r>
      <w:commentRangeStart w:id="69"/>
      <w:del w:id="70" w:author="Hassi Sakari" w:date="2017-10-29T16:10:00Z">
        <w:r w:rsidRPr="007710C8" w:rsidDel="002C0413">
          <w:rPr>
            <w:rFonts w:ascii="Times New Roman" w:hAnsi="Times New Roman"/>
          </w:rPr>
          <w:delText xml:space="preserve">niiden </w:delText>
        </w:r>
      </w:del>
      <w:commentRangeEnd w:id="69"/>
      <w:ins w:id="71"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69"/>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72"/>
      <w:r w:rsidRPr="007710C8">
        <w:rPr>
          <w:rFonts w:ascii="Times New Roman" w:hAnsi="Times New Roman"/>
        </w:rPr>
        <w:t xml:space="preserve">tuottaessa </w:t>
      </w:r>
      <w:ins w:id="73"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72"/>
      <w:r w:rsidR="00F22305" w:rsidRPr="007710C8">
        <w:rPr>
          <w:rStyle w:val="Kommentinviite"/>
          <w:rFonts w:ascii="Times New Roman" w:hAnsi="Times New Roman"/>
        </w:rPr>
        <w:commentReference w:id="72"/>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74"/>
      <w:r w:rsidRPr="007710C8">
        <w:rPr>
          <w:rFonts w:ascii="Times New Roman" w:hAnsi="Times New Roman"/>
          <w:i/>
          <w:sz w:val="20"/>
        </w:rPr>
        <w:t>Kuva 1.</w:t>
      </w:r>
      <w:commentRangeEnd w:id="74"/>
      <w:r w:rsidR="00B60EF2" w:rsidRPr="007710C8">
        <w:rPr>
          <w:rStyle w:val="Kommentinviite"/>
          <w:rFonts w:ascii="Times New Roman" w:hAnsi="Times New Roman"/>
        </w:rPr>
        <w:commentReference w:id="74"/>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75"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76" w:author="Hassi Sakari" w:date="2017-10-29T16:11:00Z">
              <w:rPr>
                <w:rFonts w:ascii="Times New Roman" w:hAnsi="Times New Roman"/>
                <w:i/>
              </w:rPr>
            </w:rPrChange>
          </w:rPr>
          <w:t>)</w:t>
        </w:r>
      </w:ins>
      <w:r w:rsidRPr="007710C8">
        <w:rPr>
          <w:rFonts w:ascii="Times New Roman" w:hAnsi="Times New Roman"/>
          <w:rPrChange w:id="77"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78" w:author="Hassi Sakari" w:date="2017-10-29T16:13:00Z">
            <w:rPr/>
          </w:rPrChange>
        </w:rPr>
        <w:pPrChange w:id="79"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80" w:author="Hassi Sakari" w:date="2017-10-29T16:14:00Z">
        <w:r w:rsidR="002C0413" w:rsidRPr="007710C8">
          <w:rPr>
            <w:rFonts w:ascii="Times New Roman" w:hAnsi="Times New Roman"/>
          </w:rPr>
          <w:t xml:space="preserve">autonomisten, </w:t>
        </w:r>
      </w:ins>
      <w:ins w:id="81" w:author="Hassi Sakari" w:date="2017-10-29T16:13:00Z">
        <w:r w:rsidR="002C0413" w:rsidRPr="007710C8">
          <w:rPr>
            <w:rFonts w:ascii="Times New Roman" w:hAnsi="Times New Roman"/>
          </w:rPr>
          <w:t xml:space="preserve">tietokonealgoritmien </w:t>
        </w:r>
        <w:r w:rsidR="002C0413" w:rsidRPr="007710C8">
          <w:rPr>
            <w:rFonts w:ascii="Times New Roman" w:hAnsi="Times New Roman"/>
          </w:rPr>
          <w:lastRenderedPageBreak/>
          <w:t xml:space="preserve">avulla </w:t>
        </w:r>
      </w:ins>
      <w:ins w:id="82" w:author="Hassi Sakari" w:date="2017-10-29T16:14:00Z">
        <w:r w:rsidR="002C0413" w:rsidRPr="007710C8">
          <w:rPr>
            <w:rFonts w:ascii="Times New Roman" w:hAnsi="Times New Roman"/>
          </w:rPr>
          <w:t>ohjattujen</w:t>
        </w:r>
      </w:ins>
      <w:ins w:id="83" w:author="Hassi Sakari" w:date="2017-10-29T16:13:00Z">
        <w:r w:rsidR="002C0413" w:rsidRPr="007710C8">
          <w:rPr>
            <w:rFonts w:ascii="Times New Roman" w:hAnsi="Times New Roman"/>
          </w:rPr>
          <w:t xml:space="preserve">, </w:t>
        </w:r>
      </w:ins>
      <w:commentRangeStart w:id="84"/>
      <w:r w:rsidRPr="007710C8">
        <w:rPr>
          <w:rFonts w:ascii="Times New Roman" w:hAnsi="Times New Roman"/>
          <w:i/>
          <w:rPrChange w:id="85" w:author="Hassi Sakari" w:date="2017-10-29T16:13:00Z">
            <w:rPr>
              <w:i/>
            </w:rPr>
          </w:rPrChange>
        </w:rPr>
        <w:t xml:space="preserve">Cyber-Physical-Systems </w:t>
      </w:r>
      <w:commentRangeEnd w:id="84"/>
      <w:r w:rsidR="00F22305" w:rsidRPr="007710C8">
        <w:rPr>
          <w:rStyle w:val="Kommentinviite"/>
          <w:rFonts w:ascii="Times New Roman" w:hAnsi="Times New Roman"/>
        </w:rPr>
        <w:commentReference w:id="84"/>
      </w:r>
      <w:r w:rsidRPr="007710C8">
        <w:rPr>
          <w:rFonts w:ascii="Times New Roman" w:hAnsi="Times New Roman"/>
          <w:i/>
          <w:rPrChange w:id="86" w:author="Hassi Sakari" w:date="2017-10-29T16:13:00Z">
            <w:rPr>
              <w:i/>
            </w:rPr>
          </w:rPrChange>
        </w:rPr>
        <w:t>(CPS</w:t>
      </w:r>
      <w:r w:rsidRPr="007710C8">
        <w:rPr>
          <w:rFonts w:ascii="Times New Roman" w:hAnsi="Times New Roman"/>
          <w:rPrChange w:id="87" w:author="Hassi Sakari" w:date="2017-10-29T16:13:00Z">
            <w:rPr/>
          </w:rPrChange>
        </w:rPr>
        <w:t>) j</w:t>
      </w:r>
      <w:r w:rsidRPr="007710C8">
        <w:rPr>
          <w:rFonts w:ascii="Times New Roman" w:hAnsi="Times New Roman" w:hint="eastAsia"/>
          <w:rPrChange w:id="88" w:author="Hassi Sakari" w:date="2017-10-29T16:13:00Z">
            <w:rPr>
              <w:rFonts w:hint="eastAsia"/>
            </w:rPr>
          </w:rPrChange>
        </w:rPr>
        <w:t>ä</w:t>
      </w:r>
      <w:r w:rsidRPr="007710C8">
        <w:rPr>
          <w:rFonts w:ascii="Times New Roman" w:hAnsi="Times New Roman"/>
          <w:rPrChange w:id="89" w:author="Hassi Sakari" w:date="2017-10-29T16:13:00Z">
            <w:rPr/>
          </w:rPrChange>
        </w:rPr>
        <w:t>rjestelmien kohdalla sensoridatan ep</w:t>
      </w:r>
      <w:r w:rsidRPr="007710C8">
        <w:rPr>
          <w:rFonts w:ascii="Times New Roman" w:hAnsi="Times New Roman" w:hint="eastAsia"/>
          <w:rPrChange w:id="90" w:author="Hassi Sakari" w:date="2017-10-29T16:13:00Z">
            <w:rPr>
              <w:rFonts w:hint="eastAsia"/>
            </w:rPr>
          </w:rPrChange>
        </w:rPr>
        <w:t>ä</w:t>
      </w:r>
      <w:r w:rsidRPr="007710C8">
        <w:rPr>
          <w:rFonts w:ascii="Times New Roman" w:hAnsi="Times New Roman"/>
          <w:rPrChange w:id="91" w:author="Hassi Sakari" w:date="2017-10-29T16:13:00Z">
            <w:rPr/>
          </w:rPrChange>
        </w:rPr>
        <w:t>luotettavuus on arvioitu suurimmaksi verkon toimintaa est</w:t>
      </w:r>
      <w:r w:rsidRPr="007710C8">
        <w:rPr>
          <w:rFonts w:ascii="Times New Roman" w:hAnsi="Times New Roman" w:hint="eastAsia"/>
          <w:rPrChange w:id="92" w:author="Hassi Sakari" w:date="2017-10-29T16:13:00Z">
            <w:rPr>
              <w:rFonts w:hint="eastAsia"/>
            </w:rPr>
          </w:rPrChange>
        </w:rPr>
        <w:t>ä</w:t>
      </w:r>
      <w:r w:rsidRPr="007710C8">
        <w:rPr>
          <w:rFonts w:ascii="Times New Roman" w:hAnsi="Times New Roman"/>
          <w:rPrChange w:id="93" w:author="Hassi Sakari" w:date="2017-10-29T16:13:00Z">
            <w:rPr/>
          </w:rPrChange>
        </w:rPr>
        <w:t>v</w:t>
      </w:r>
      <w:r w:rsidRPr="007710C8">
        <w:rPr>
          <w:rFonts w:ascii="Times New Roman" w:hAnsi="Times New Roman" w:hint="eastAsia"/>
          <w:rPrChange w:id="94" w:author="Hassi Sakari" w:date="2017-10-29T16:13:00Z">
            <w:rPr>
              <w:rFonts w:hint="eastAsia"/>
            </w:rPr>
          </w:rPrChange>
        </w:rPr>
        <w:t>ä</w:t>
      </w:r>
      <w:r w:rsidRPr="007710C8">
        <w:rPr>
          <w:rFonts w:ascii="Times New Roman" w:hAnsi="Times New Roman"/>
          <w:rPrChange w:id="95" w:author="Hassi Sakari" w:date="2017-10-29T16:13:00Z">
            <w:rPr/>
          </w:rPrChange>
        </w:rPr>
        <w:t>ksi tekij</w:t>
      </w:r>
      <w:r w:rsidRPr="007710C8">
        <w:rPr>
          <w:rFonts w:ascii="Times New Roman" w:hAnsi="Times New Roman" w:hint="eastAsia"/>
          <w:rPrChange w:id="96"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97" w:author="Hassi Sakari" w:date="2017-10-29T16:13:00Z">
            <w:rPr/>
          </w:rPrChange>
        </w:rPr>
        <w:t>]</w:t>
      </w:r>
      <w:r w:rsidRPr="007710C8">
        <w:rPr>
          <w:rFonts w:ascii="Times New Roman" w:hAnsi="Times New Roman"/>
          <w:rPrChange w:id="98"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99" w:name="_Toc463943274"/>
      <w:bookmarkStart w:id="100" w:name="_Toc503616890"/>
      <w:bookmarkEnd w:id="99"/>
      <w:r w:rsidRPr="007710C8">
        <w:rPr>
          <w:color w:val="00000A"/>
          <w:szCs w:val="24"/>
        </w:rPr>
        <w:t>2.2 Big Datan kuudes V – Visualisointi</w:t>
      </w:r>
      <w:bookmarkEnd w:id="100"/>
    </w:p>
    <w:p w14:paraId="4C4F53C6" w14:textId="77777777" w:rsidR="00D91104" w:rsidRPr="007710C8" w:rsidRDefault="00D91104" w:rsidP="007710C8">
      <w:pPr>
        <w:spacing w:line="360" w:lineRule="auto"/>
        <w:ind w:firstLine="0"/>
        <w:rPr>
          <w:rFonts w:ascii="Times New Roman" w:hAnsi="Times New Roman"/>
        </w:rPr>
      </w:pPr>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101"/>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101"/>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101"/>
      </w:r>
      <w:r w:rsidRPr="007710C8">
        <w:rPr>
          <w:rFonts w:ascii="Times New Roman" w:hAnsi="Times New Roman"/>
        </w:rPr>
        <w:t>. Monien mielestä visualisoinnin tehokas käyttö onkin ainoa tapa</w:t>
      </w:r>
      <w:ins w:id="102" w:author="Harri Siirtola" w:date="2017-06-18T15:44:00Z">
        <w:r w:rsidR="00F312A9" w:rsidRPr="007710C8">
          <w:rPr>
            <w:rFonts w:ascii="Times New Roman" w:hAnsi="Times New Roman"/>
          </w:rPr>
          <w:t xml:space="preserve"> siihen</w:t>
        </w:r>
      </w:ins>
      <w:del w:id="103"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w:t>
      </w:r>
      <w:r w:rsidRPr="007710C8">
        <w:rPr>
          <w:rFonts w:ascii="Times New Roman" w:hAnsi="Times New Roman"/>
        </w:rPr>
        <w:lastRenderedPageBreak/>
        <w:t>mallia (</w:t>
      </w:r>
      <w:commentRangeStart w:id="104"/>
      <w:r w:rsidRPr="007710C8">
        <w:rPr>
          <w:rFonts w:ascii="Times New Roman" w:hAnsi="Times New Roman"/>
        </w:rPr>
        <w:t xml:space="preserve">Kuva </w:t>
      </w:r>
      <w:ins w:id="105" w:author="Hassi Sakari" w:date="2017-10-29T16:15:00Z">
        <w:r w:rsidR="00800CA9" w:rsidRPr="007710C8">
          <w:rPr>
            <w:rFonts w:ascii="Times New Roman" w:hAnsi="Times New Roman"/>
          </w:rPr>
          <w:t>2)</w:t>
        </w:r>
      </w:ins>
      <w:del w:id="106" w:author="Hassi Sakari" w:date="2017-10-29T16:15:00Z">
        <w:r w:rsidRPr="007710C8" w:rsidDel="00800CA9">
          <w:rPr>
            <w:rFonts w:ascii="Times New Roman" w:hAnsi="Times New Roman"/>
          </w:rPr>
          <w:delText>3.</w:delText>
        </w:r>
        <w:commentRangeEnd w:id="104"/>
        <w:r w:rsidR="00B60EF2" w:rsidRPr="007710C8" w:rsidDel="00800CA9">
          <w:rPr>
            <w:rStyle w:val="Kommentinviite"/>
            <w:rFonts w:ascii="Times New Roman" w:hAnsi="Times New Roman"/>
          </w:rPr>
          <w:commentReference w:id="104"/>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7" w:author="Hassi Sakari" w:date="2017-10-29T16:15:00Z">
        <w:r w:rsidR="00800CA9" w:rsidRPr="007710C8">
          <w:rPr>
            <w:rFonts w:ascii="Times New Roman" w:hAnsi="Times New Roman"/>
            <w:i/>
            <w:sz w:val="22"/>
            <w:szCs w:val="22"/>
          </w:rPr>
          <w:t>2</w:t>
        </w:r>
      </w:ins>
      <w:del w:id="108"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109"/>
      <w:r w:rsidRPr="007710C8">
        <w:rPr>
          <w:rFonts w:ascii="Times New Roman" w:hAnsi="Times New Roman"/>
          <w:rPrChange w:id="110" w:author="Hassi Sakari" w:date="2017-10-29T16:16:00Z">
            <w:rPr>
              <w:rFonts w:ascii="Times New Roman" w:hAnsi="Times New Roman"/>
              <w:i/>
            </w:rPr>
          </w:rPrChange>
        </w:rPr>
        <w:t xml:space="preserve">Kuva </w:t>
      </w:r>
      <w:ins w:id="111" w:author="Hassi Sakari" w:date="2017-10-29T16:16:00Z">
        <w:r w:rsidR="00800CA9" w:rsidRPr="007710C8">
          <w:rPr>
            <w:rFonts w:ascii="Times New Roman" w:hAnsi="Times New Roman"/>
          </w:rPr>
          <w:t>3</w:t>
        </w:r>
      </w:ins>
      <w:del w:id="112"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109"/>
      <w:r w:rsidR="00B60EF2" w:rsidRPr="007710C8">
        <w:rPr>
          <w:rStyle w:val="Kommentinviite"/>
          <w:rFonts w:ascii="Times New Roman" w:hAnsi="Times New Roman"/>
        </w:rPr>
        <w:commentReference w:id="109"/>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13" w:author="Hassi Sakari" w:date="2017-10-29T16:16:00Z">
        <w:r w:rsidR="00800CA9" w:rsidRPr="007710C8">
          <w:rPr>
            <w:rFonts w:ascii="Times New Roman" w:hAnsi="Times New Roman"/>
            <w:i/>
            <w:sz w:val="22"/>
            <w:szCs w:val="22"/>
          </w:rPr>
          <w:t>3</w:t>
        </w:r>
      </w:ins>
      <w:del w:id="114"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15"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16" w:author="Hassi Sakari" w:date="2017-10-29T16:16:00Z">
        <w:r w:rsidR="00152D44" w:rsidRPr="007710C8" w:rsidDel="00800CA9">
          <w:rPr>
            <w:rFonts w:ascii="Times New Roman" w:hAnsi="Times New Roman"/>
            <w:szCs w:val="24"/>
          </w:rPr>
          <w:delText xml:space="preserve">antanut </w:delText>
        </w:r>
      </w:del>
      <w:ins w:id="117" w:author="Hassi Sakari" w:date="2017-10-29T16:16:00Z">
        <w:r w:rsidR="00800CA9" w:rsidRPr="007710C8">
          <w:rPr>
            <w:rFonts w:ascii="Times New Roman" w:hAnsi="Times New Roman"/>
            <w:szCs w:val="24"/>
          </w:rPr>
          <w:t xml:space="preserve">tehnyt </w:t>
        </w:r>
      </w:ins>
      <w:commentRangeStart w:id="118"/>
      <w:r w:rsidR="00152D44" w:rsidRPr="007710C8">
        <w:rPr>
          <w:rFonts w:ascii="Times New Roman" w:hAnsi="Times New Roman"/>
          <w:szCs w:val="24"/>
        </w:rPr>
        <w:t xml:space="preserve">datan </w:t>
      </w:r>
      <w:del w:id="119" w:author="Hassi Sakari" w:date="2017-10-29T16:16:00Z">
        <w:r w:rsidR="00152D44" w:rsidRPr="007710C8" w:rsidDel="00800CA9">
          <w:rPr>
            <w:rFonts w:ascii="Times New Roman" w:hAnsi="Times New Roman"/>
            <w:szCs w:val="24"/>
          </w:rPr>
          <w:delText xml:space="preserve">sisällön </w:delText>
        </w:r>
      </w:del>
      <w:commentRangeEnd w:id="118"/>
      <w:ins w:id="120"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18"/>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21" w:author="Hassi Sakari" w:date="2017-10-29T17:31:00Z">
        <w:r w:rsidR="0013072E" w:rsidRPr="007710C8">
          <w:rPr>
            <w:rFonts w:ascii="Times New Roman" w:hAnsi="Times New Roman"/>
            <w:szCs w:val="24"/>
          </w:rPr>
          <w:t>D</w:t>
        </w:r>
      </w:ins>
      <w:del w:id="122"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23" w:author="Hassi Sakari" w:date="2017-10-29T16:17:00Z">
        <w:r w:rsidR="00800CA9" w:rsidRPr="007710C8">
          <w:rPr>
            <w:rFonts w:ascii="Times New Roman" w:hAnsi="Times New Roman"/>
            <w:szCs w:val="24"/>
          </w:rPr>
          <w:t>K</w:t>
        </w:r>
      </w:ins>
      <w:commentRangeStart w:id="124"/>
      <w:del w:id="125"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24"/>
      <w:r w:rsidR="00B60EF2" w:rsidRPr="007710C8">
        <w:rPr>
          <w:rStyle w:val="Kommentinviite"/>
          <w:rFonts w:ascii="Times New Roman" w:hAnsi="Times New Roman"/>
        </w:rPr>
        <w:commentReference w:id="124"/>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26" w:name="_Toc503616891"/>
      <w:r w:rsidRPr="007710C8">
        <w:rPr>
          <w:color w:val="000000" w:themeColor="text1"/>
          <w:szCs w:val="24"/>
        </w:rPr>
        <w:t>2.3 Big datan hyödyt ja ongelmat</w:t>
      </w:r>
      <w:bookmarkEnd w:id="126"/>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27" w:author="Hassi Sakari" w:date="2017-10-29T17:31:00Z">
        <w:r w:rsidR="0013072E" w:rsidRPr="007710C8">
          <w:rPr>
            <w:rFonts w:ascii="Times New Roman" w:hAnsi="Times New Roman"/>
          </w:rPr>
          <w:t>D</w:t>
        </w:r>
      </w:ins>
      <w:del w:id="128"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29" w:author="Hassi Sakari" w:date="2017-10-29T17:31:00Z">
        <w:r w:rsidR="00944ED9" w:rsidRPr="007710C8">
          <w:rPr>
            <w:rFonts w:ascii="Times New Roman" w:hAnsi="Times New Roman"/>
          </w:rPr>
          <w:t>B</w:t>
        </w:r>
      </w:ins>
      <w:del w:id="130"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31" w:author="Hassi Sakari" w:date="2017-10-29T17:31:00Z">
        <w:r w:rsidR="00944ED9" w:rsidRPr="007710C8">
          <w:rPr>
            <w:rFonts w:ascii="Times New Roman" w:hAnsi="Times New Roman"/>
          </w:rPr>
          <w:t>D</w:t>
        </w:r>
      </w:ins>
      <w:del w:id="132"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33" w:author="Hassi Sakari" w:date="2017-10-29T17:31:00Z">
        <w:r w:rsidR="00944ED9" w:rsidRPr="007710C8">
          <w:rPr>
            <w:rFonts w:ascii="Times New Roman" w:hAnsi="Times New Roman"/>
          </w:rPr>
          <w:t>D</w:t>
        </w:r>
      </w:ins>
      <w:del w:id="134"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35"/>
      <w:r w:rsidRPr="007710C8">
        <w:rPr>
          <w:rFonts w:ascii="Times New Roman" w:hAnsi="Times New Roman"/>
        </w:rPr>
        <w:t>Akerkarin</w:t>
      </w:r>
      <w:r w:rsidR="0016619F" w:rsidRPr="007710C8">
        <w:rPr>
          <w:rFonts w:ascii="Times New Roman" w:hAnsi="Times New Roman"/>
        </w:rPr>
        <w:t xml:space="preserve"> </w:t>
      </w:r>
      <w:ins w:id="136" w:author="Hassi Sakari" w:date="2017-10-29T16:17:00Z">
        <w:r w:rsidR="00800CA9" w:rsidRPr="007710C8">
          <w:rPr>
            <w:rFonts w:ascii="Times New Roman" w:hAnsi="Times New Roman"/>
          </w:rPr>
          <w:t>[</w:t>
        </w:r>
      </w:ins>
      <w:r w:rsidR="001668D3" w:rsidRPr="007710C8">
        <w:rPr>
          <w:rFonts w:ascii="Times New Roman" w:hAnsi="Times New Roman"/>
        </w:rPr>
        <w:t>2013</w:t>
      </w:r>
      <w:ins w:id="137"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35"/>
      <w:r w:rsidR="00B64CCF" w:rsidRPr="007710C8">
        <w:rPr>
          <w:rStyle w:val="Kommentinviite"/>
          <w:rFonts w:ascii="Times New Roman" w:hAnsi="Times New Roman"/>
        </w:rPr>
        <w:commentReference w:id="135"/>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38"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 xml:space="preserve">nen </w:t>
      </w:r>
      <w:r w:rsidR="002819F2" w:rsidRPr="007710C8">
        <w:rPr>
          <w:rFonts w:ascii="Times New Roman" w:hAnsi="Times New Roman"/>
        </w:rPr>
        <w:lastRenderedPageBreak/>
        <w:t>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39"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40" w:author="Hassi Sakari" w:date="2017-10-29T17:32:00Z">
        <w:r w:rsidR="001641AA" w:rsidRPr="007710C8">
          <w:rPr>
            <w:rFonts w:ascii="Times New Roman" w:hAnsi="Times New Roman"/>
          </w:rPr>
          <w:t>yhtenä isoimpana tietoon tulleista</w:t>
        </w:r>
      </w:ins>
      <w:del w:id="141"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42" w:author="Hassi Sakari" w:date="2017-10-29T17:32:00Z">
        <w:r w:rsidRPr="007710C8" w:rsidDel="001641AA">
          <w:rPr>
            <w:rFonts w:ascii="Times New Roman" w:hAnsi="Times New Roman"/>
          </w:rPr>
          <w:delText xml:space="preserve">tietoturvamurtona </w:delText>
        </w:r>
      </w:del>
      <w:ins w:id="143" w:author="Hassi Sakari" w:date="2017-10-29T17:32:00Z">
        <w:r w:rsidR="001641AA" w:rsidRPr="007710C8">
          <w:rPr>
            <w:rFonts w:ascii="Times New Roman" w:hAnsi="Times New Roman"/>
          </w:rPr>
          <w:t>tietomurroista</w:t>
        </w:r>
      </w:ins>
      <w:del w:id="144"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45" w:author="Hassi Sakari" w:date="2017-10-29T16:17:00Z">
        <w:r w:rsidR="00800CA9" w:rsidRPr="007710C8">
          <w:rPr>
            <w:rFonts w:ascii="Times New Roman" w:hAnsi="Times New Roman"/>
          </w:rPr>
          <w:t>D</w:t>
        </w:r>
      </w:ins>
      <w:del w:id="146"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47" w:author="Hassi Sakari" w:date="2017-10-29T16:18:00Z">
        <w:r w:rsidR="00800CA9" w:rsidRPr="007710C8">
          <w:rPr>
            <w:rFonts w:ascii="Times New Roman" w:hAnsi="Times New Roman"/>
          </w:rPr>
          <w:t>ei voida turvautua siihen</w:t>
        </w:r>
      </w:ins>
      <w:del w:id="148" w:author="Hassi Sakari" w:date="2017-10-29T16:18:00Z">
        <w:r w:rsidRPr="007710C8" w:rsidDel="00800CA9">
          <w:rPr>
            <w:rFonts w:ascii="Times New Roman" w:hAnsi="Times New Roman"/>
          </w:rPr>
          <w:delText xml:space="preserve">on väärin </w:delText>
        </w:r>
        <w:commentRangeStart w:id="149"/>
        <w:r w:rsidRPr="007710C8" w:rsidDel="00800CA9">
          <w:rPr>
            <w:rFonts w:ascii="Times New Roman" w:hAnsi="Times New Roman"/>
          </w:rPr>
          <w:delText xml:space="preserve">alkaa </w:delText>
        </w:r>
      </w:del>
      <w:del w:id="150" w:author="Harri Siirtola" w:date="2017-06-18T15:56:00Z">
        <w:r w:rsidRPr="007710C8" w:rsidDel="00B64CCF">
          <w:rPr>
            <w:rFonts w:ascii="Times New Roman" w:hAnsi="Times New Roman"/>
          </w:rPr>
          <w:delText>ajattelemaan</w:delText>
        </w:r>
      </w:del>
      <w:ins w:id="151" w:author="Harri Siirtola" w:date="2017-06-18T15:56:00Z">
        <w:del w:id="152" w:author="Hassi Sakari" w:date="2017-10-29T16:17:00Z">
          <w:r w:rsidR="00B64CCF" w:rsidRPr="007710C8" w:rsidDel="00800CA9">
            <w:rPr>
              <w:rFonts w:ascii="Times New Roman" w:hAnsi="Times New Roman"/>
            </w:rPr>
            <w:delText>ajatella</w:delText>
          </w:r>
          <w:commentRangeEnd w:id="149"/>
          <w:r w:rsidR="00B64CCF" w:rsidRPr="007710C8" w:rsidDel="00800CA9">
            <w:rPr>
              <w:rStyle w:val="Kommentinviite"/>
              <w:rFonts w:ascii="Times New Roman" w:hAnsi="Times New Roman"/>
            </w:rPr>
            <w:commentReference w:id="149"/>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53" w:author="Hassi Sakari" w:date="2017-10-29T17:34:00Z">
        <w:r w:rsidR="009D2B58" w:rsidRPr="007710C8">
          <w:rPr>
            <w:rFonts w:ascii="Times New Roman" w:hAnsi="Times New Roman"/>
          </w:rPr>
          <w:t>D</w:t>
        </w:r>
      </w:ins>
      <w:del w:id="154"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55"/>
      <w:r w:rsidRPr="007710C8">
        <w:rPr>
          <w:rFonts w:ascii="Times New Roman" w:hAnsi="Times New Roman"/>
        </w:rPr>
        <w:t xml:space="preserve">Big Data </w:t>
      </w:r>
      <w:del w:id="156"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55"/>
      <w:r w:rsidR="00B14613" w:rsidRPr="007710C8">
        <w:rPr>
          <w:rStyle w:val="Kommentinviite"/>
          <w:rFonts w:ascii="Times New Roman" w:hAnsi="Times New Roman"/>
        </w:rPr>
        <w:commentReference w:id="155"/>
      </w:r>
      <w:r w:rsidRPr="007710C8">
        <w:rPr>
          <w:rFonts w:ascii="Times New Roman" w:hAnsi="Times New Roman"/>
        </w:rPr>
        <w:t xml:space="preserve">, </w:t>
      </w:r>
      <w:del w:id="157" w:author="Hassi Sakari" w:date="2017-10-29T16:19:00Z">
        <w:r w:rsidRPr="007710C8" w:rsidDel="00800CA9">
          <w:rPr>
            <w:rFonts w:ascii="Times New Roman" w:hAnsi="Times New Roman"/>
          </w:rPr>
          <w:delText>DBMS</w:delText>
        </w:r>
      </w:del>
      <w:ins w:id="158"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59" w:author="Hassi Sakari" w:date="2017-10-29T17:34:00Z">
        <w:r w:rsidR="009D2B58" w:rsidRPr="007710C8">
          <w:rPr>
            <w:rFonts w:ascii="Times New Roman" w:hAnsi="Times New Roman"/>
          </w:rPr>
          <w:t>D</w:t>
        </w:r>
      </w:ins>
      <w:del w:id="160"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61" w:author="Harri Siirtola" w:date="2017-06-18T16:19:00Z">
        <w:r w:rsidRPr="007710C8" w:rsidDel="006D321A">
          <w:rPr>
            <w:rFonts w:ascii="Times New Roman" w:hAnsi="Times New Roman"/>
          </w:rPr>
          <w:delText>-</w:delText>
        </w:r>
      </w:del>
      <w:ins w:id="162"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63"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64"/>
      <w:r w:rsidRPr="007710C8">
        <w:rPr>
          <w:rFonts w:ascii="Times New Roman" w:hAnsi="Times New Roman"/>
        </w:rPr>
        <w:t>data</w:t>
      </w:r>
      <w:ins w:id="165" w:author="Hassi Sakari" w:date="2017-10-29T16:19:00Z">
        <w:r w:rsidR="00800CA9" w:rsidRPr="007710C8">
          <w:rPr>
            <w:rFonts w:ascii="Times New Roman" w:hAnsi="Times New Roman"/>
          </w:rPr>
          <w:t xml:space="preserve">määrän kasvun </w:t>
        </w:r>
      </w:ins>
      <w:del w:id="166" w:author="Hassi Sakari" w:date="2017-10-29T16:19:00Z">
        <w:r w:rsidRPr="007710C8" w:rsidDel="00800CA9">
          <w:rPr>
            <w:rFonts w:ascii="Times New Roman" w:hAnsi="Times New Roman"/>
          </w:rPr>
          <w:delText xml:space="preserve">n lisääntyvyyden </w:delText>
        </w:r>
        <w:commentRangeEnd w:id="164"/>
        <w:r w:rsidR="006D321A" w:rsidRPr="007710C8" w:rsidDel="00800CA9">
          <w:rPr>
            <w:rStyle w:val="Kommentinviite"/>
            <w:rFonts w:ascii="Times New Roman" w:hAnsi="Times New Roman"/>
          </w:rPr>
          <w:commentReference w:id="164"/>
        </w:r>
        <w:r w:rsidRPr="007710C8" w:rsidDel="00800CA9">
          <w:rPr>
            <w:rFonts w:ascii="Times New Roman" w:hAnsi="Times New Roman"/>
          </w:rPr>
          <w:delText>takia</w:delText>
        </w:r>
      </w:del>
      <w:ins w:id="167"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68" w:author="Hassi Sakari" w:date="2017-10-29T17:34:00Z">
        <w:r w:rsidR="009D2B58" w:rsidRPr="007710C8">
          <w:rPr>
            <w:rFonts w:ascii="Times New Roman" w:hAnsi="Times New Roman"/>
          </w:rPr>
          <w:t>D</w:t>
        </w:r>
      </w:ins>
      <w:del w:id="169"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70"/>
      <w:r w:rsidRPr="007710C8">
        <w:rPr>
          <w:rFonts w:ascii="Times New Roman" w:hAnsi="Times New Roman"/>
        </w:rPr>
        <w:t xml:space="preserve">Klein </w:t>
      </w:r>
      <w:ins w:id="171" w:author="Hassi Sakari" w:date="2017-10-29T17:35:00Z">
        <w:r w:rsidR="009D2B58" w:rsidRPr="007710C8">
          <w:rPr>
            <w:rFonts w:ascii="Times New Roman" w:hAnsi="Times New Roman"/>
          </w:rPr>
          <w:t xml:space="preserve">ja </w:t>
        </w:r>
      </w:ins>
      <w:del w:id="172"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70"/>
      <w:r w:rsidR="006D321A" w:rsidRPr="007710C8">
        <w:rPr>
          <w:rStyle w:val="Kommentinviite"/>
          <w:rFonts w:ascii="Times New Roman" w:hAnsi="Times New Roman"/>
        </w:rPr>
        <w:commentReference w:id="170"/>
      </w:r>
      <w:ins w:id="173" w:author="Hassi Sakari" w:date="2017-10-29T16:20:00Z">
        <w:r w:rsidR="00E66B0E" w:rsidRPr="007710C8">
          <w:rPr>
            <w:rFonts w:ascii="Times New Roman" w:hAnsi="Times New Roman"/>
          </w:rPr>
          <w:t>[</w:t>
        </w:r>
      </w:ins>
      <w:ins w:id="174" w:author="Hassi Sakari" w:date="2017-10-29T17:34:00Z">
        <w:r w:rsidR="009D2B58" w:rsidRPr="007710C8">
          <w:rPr>
            <w:rFonts w:ascii="Times New Roman" w:hAnsi="Times New Roman"/>
          </w:rPr>
          <w:t>2015</w:t>
        </w:r>
      </w:ins>
      <w:ins w:id="175"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76" w:author="Hassi Sakari" w:date="2017-10-29T17:35:00Z">
        <w:r w:rsidR="009D2B58" w:rsidRPr="007710C8">
          <w:rPr>
            <w:rFonts w:ascii="Times New Roman" w:hAnsi="Times New Roman"/>
          </w:rPr>
          <w:t xml:space="preserve"> </w:t>
        </w:r>
      </w:ins>
      <w:del w:id="177"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78" w:author="Harri Siirtola" w:date="2017-06-18T16:20:00Z">
        <w:r w:rsidR="006D321A" w:rsidRPr="007710C8">
          <w:rPr>
            <w:rFonts w:ascii="Times New Roman" w:hAnsi="Times New Roman"/>
          </w:rPr>
          <w:t>-</w:t>
        </w:r>
      </w:ins>
      <w:del w:id="179"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80" w:author="Hassi Sakari" w:date="2017-10-29T17:35:00Z">
        <w:r w:rsidR="009D2B58" w:rsidRPr="007710C8">
          <w:rPr>
            <w:rFonts w:ascii="Times New Roman" w:hAnsi="Times New Roman"/>
          </w:rPr>
          <w:t>D</w:t>
        </w:r>
      </w:ins>
      <w:del w:id="181"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82" w:author="Hassi Sakari" w:date="2017-10-29T16:20:00Z">
        <w:r w:rsidR="00E66B0E" w:rsidRPr="007710C8">
          <w:rPr>
            <w:rFonts w:ascii="Times New Roman" w:hAnsi="Times New Roman"/>
          </w:rPr>
          <w:t>K</w:t>
        </w:r>
      </w:ins>
      <w:commentRangeStart w:id="183"/>
      <w:del w:id="184"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83"/>
      <w:r w:rsidR="006D321A" w:rsidRPr="007710C8">
        <w:rPr>
          <w:rStyle w:val="Kommentinviite"/>
          <w:rFonts w:ascii="Times New Roman" w:hAnsi="Times New Roman"/>
        </w:rPr>
        <w:commentReference w:id="183"/>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lastRenderedPageBreak/>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85" w:author="Harri Siirtola" w:date="2017-06-18T16:23:00Z">
        <w:r w:rsidRPr="007710C8" w:rsidDel="00D22ED2">
          <w:rPr>
            <w:rFonts w:ascii="Times New Roman" w:hAnsi="Times New Roman"/>
          </w:rPr>
          <w:delText xml:space="preserve">Internet </w:delText>
        </w:r>
      </w:del>
      <w:ins w:id="186"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87"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88"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89"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90" w:author="Hassi Sakari" w:date="2017-10-29T17:36:00Z">
        <w:r w:rsidR="009D2B58" w:rsidRPr="007710C8">
          <w:rPr>
            <w:rFonts w:ascii="Times New Roman" w:hAnsi="Times New Roman"/>
          </w:rPr>
          <w:t>D</w:t>
        </w:r>
      </w:ins>
      <w:del w:id="191"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92" w:name="_Toc462643323"/>
      <w:bookmarkStart w:id="193" w:name="_Toc463943275"/>
      <w:bookmarkStart w:id="194" w:name="_Toc503616892"/>
      <w:bookmarkEnd w:id="192"/>
      <w:bookmarkEnd w:id="193"/>
      <w:r w:rsidRPr="007710C8">
        <w:rPr>
          <w:rFonts w:ascii="Times New Roman" w:hAnsi="Times New Roman"/>
          <w:color w:val="00000A"/>
        </w:rPr>
        <w:t>3. TIEDON VISUALISOIMINEN</w:t>
      </w:r>
      <w:bookmarkEnd w:id="194"/>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95" w:author="Hassi Sakari" w:date="2017-10-29T17:40:00Z">
        <w:r w:rsidR="009D2B58" w:rsidRPr="007710C8">
          <w:rPr>
            <w:rFonts w:ascii="Times New Roman" w:hAnsi="Times New Roman"/>
          </w:rPr>
          <w:t>B</w:t>
        </w:r>
      </w:ins>
      <w:del w:id="196"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7" w:author="Hassi Sakari" w:date="2017-10-29T17:40:00Z">
        <w:r w:rsidR="009D2B58" w:rsidRPr="007710C8">
          <w:rPr>
            <w:rFonts w:ascii="Times New Roman" w:hAnsi="Times New Roman"/>
          </w:rPr>
          <w:t>D</w:t>
        </w:r>
      </w:ins>
      <w:del w:id="198"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99" w:author="Hassi Sakari" w:date="2017-10-29T17:40:00Z">
        <w:r w:rsidR="009D2B58" w:rsidRPr="007710C8">
          <w:rPr>
            <w:rFonts w:ascii="Times New Roman" w:hAnsi="Times New Roman"/>
          </w:rPr>
          <w:t>B</w:t>
        </w:r>
      </w:ins>
      <w:del w:id="200"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1" w:author="Hassi Sakari" w:date="2017-10-29T17:40:00Z">
        <w:r w:rsidR="009D2B58" w:rsidRPr="007710C8">
          <w:rPr>
            <w:rFonts w:ascii="Times New Roman" w:hAnsi="Times New Roman"/>
          </w:rPr>
          <w:t>D</w:t>
        </w:r>
      </w:ins>
      <w:del w:id="202"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203" w:name="_Toc503616893"/>
      <w:r w:rsidRPr="007710C8">
        <w:t>3.1 Visualisointi yleisesti</w:t>
      </w:r>
      <w:bookmarkEnd w:id="203"/>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204"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205" w:author="Hassi Sakari" w:date="2017-10-29T17:41:00Z">
        <w:r w:rsidR="009D2B58" w:rsidRPr="007710C8">
          <w:rPr>
            <w:rFonts w:ascii="Times New Roman" w:hAnsi="Times New Roman"/>
          </w:rPr>
          <w:t xml:space="preserve"> </w:t>
        </w:r>
      </w:ins>
      <w:del w:id="206"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207" w:author="Hassi Sakari" w:date="2017-10-29T17:43:00Z"/>
          <w:rFonts w:ascii="Times New Roman" w:hAnsi="Times New Roman"/>
        </w:rPr>
      </w:pPr>
      <w:r w:rsidRPr="007710C8">
        <w:rPr>
          <w:rFonts w:ascii="Times New Roman" w:hAnsi="Times New Roman"/>
          <w:szCs w:val="24"/>
        </w:rPr>
        <w:lastRenderedPageBreak/>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08" w:author="Hassi Sakari" w:date="2017-10-29T17:42:00Z">
        <w:r w:rsidR="00C50F21" w:rsidRPr="007710C8">
          <w:rPr>
            <w:rFonts w:ascii="Times New Roman" w:hAnsi="Times New Roman"/>
            <w:szCs w:val="24"/>
          </w:rPr>
          <w:t xml:space="preserve"> </w:t>
        </w:r>
      </w:ins>
      <w:del w:id="209" w:author="Hassi Sakari" w:date="2017-10-29T17:42:00Z">
        <w:r w:rsidR="00152D44" w:rsidRPr="007710C8" w:rsidDel="00C50F21">
          <w:rPr>
            <w:rFonts w:ascii="Times New Roman" w:hAnsi="Times New Roman"/>
            <w:szCs w:val="24"/>
          </w:rPr>
          <w:delText xml:space="preserve">. </w:delText>
        </w:r>
      </w:del>
      <w:commentRangeStart w:id="210"/>
      <w:r w:rsidR="00152D44" w:rsidRPr="007710C8">
        <w:rPr>
          <w:rFonts w:ascii="Times New Roman" w:hAnsi="Times New Roman"/>
          <w:szCs w:val="24"/>
        </w:rPr>
        <w:t>[</w:t>
      </w:r>
      <w:ins w:id="211" w:author="Hassi Sakari" w:date="2017-10-29T17:42:00Z">
        <w:r w:rsidR="00C50F21" w:rsidRPr="007710C8">
          <w:rPr>
            <w:rFonts w:ascii="Times New Roman" w:hAnsi="Times New Roman"/>
            <w:szCs w:val="24"/>
            <w:rPrChange w:id="212" w:author="Hassi Sakari" w:date="2017-10-29T17:42:00Z">
              <w:rPr>
                <w:rFonts w:ascii="Times New Roman" w:hAnsi="Times New Roman"/>
                <w:sz w:val="22"/>
                <w:szCs w:val="22"/>
                <w:lang w:val="en-US"/>
              </w:rPr>
            </w:rPrChange>
          </w:rPr>
          <w:t>Haber &amp; McNabb</w:t>
        </w:r>
      </w:ins>
      <w:ins w:id="213" w:author="Hassi Sakari" w:date="2017-10-29T17:43:00Z">
        <w:r w:rsidR="00C50F21" w:rsidRPr="007710C8">
          <w:rPr>
            <w:rFonts w:ascii="Times New Roman" w:hAnsi="Times New Roman"/>
            <w:szCs w:val="24"/>
          </w:rPr>
          <w:t>,</w:t>
        </w:r>
      </w:ins>
      <w:ins w:id="214"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15"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210"/>
      <w:r w:rsidR="00D22ED2" w:rsidRPr="007710C8">
        <w:rPr>
          <w:rStyle w:val="Kommentinviite"/>
          <w:rFonts w:ascii="Times New Roman" w:hAnsi="Times New Roman"/>
        </w:rPr>
        <w:commentReference w:id="210"/>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16"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17"/>
      <w:r w:rsidR="00152D44" w:rsidRPr="007710C8">
        <w:rPr>
          <w:rFonts w:ascii="Times New Roman" w:hAnsi="Times New Roman"/>
          <w:szCs w:val="24"/>
        </w:rPr>
        <w:t>Johnson</w:t>
      </w:r>
      <w:r w:rsidR="0073660F" w:rsidRPr="007710C8">
        <w:rPr>
          <w:rFonts w:ascii="Times New Roman" w:hAnsi="Times New Roman"/>
          <w:szCs w:val="24"/>
        </w:rPr>
        <w:t xml:space="preserve"> et al.</w:t>
      </w:r>
      <w:ins w:id="218" w:author="Hassi Sakari" w:date="2017-10-29T16:20:00Z">
        <w:r w:rsidR="00E66B0E" w:rsidRPr="007710C8">
          <w:rPr>
            <w:rFonts w:ascii="Times New Roman" w:hAnsi="Times New Roman"/>
            <w:szCs w:val="24"/>
          </w:rPr>
          <w:t xml:space="preserve">, </w:t>
        </w:r>
      </w:ins>
      <w:del w:id="219"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17"/>
      <w:r w:rsidR="0073660F" w:rsidRPr="007710C8">
        <w:rPr>
          <w:rFonts w:ascii="Times New Roman" w:hAnsi="Times New Roman"/>
          <w:szCs w:val="24"/>
        </w:rPr>
        <w:t>5</w:t>
      </w:r>
      <w:r w:rsidR="00D22ED2" w:rsidRPr="007710C8">
        <w:rPr>
          <w:rStyle w:val="Kommentinviite"/>
          <w:rFonts w:ascii="Times New Roman" w:hAnsi="Times New Roman"/>
        </w:rPr>
        <w:commentReference w:id="217"/>
      </w:r>
      <w:r w:rsidR="00152D44" w:rsidRPr="007710C8">
        <w:rPr>
          <w:rFonts w:ascii="Times New Roman" w:hAnsi="Times New Roman"/>
          <w:szCs w:val="24"/>
        </w:rPr>
        <w:t>]</w:t>
      </w:r>
      <w:ins w:id="220"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21"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22"/>
      <w:r w:rsidR="0073660F" w:rsidRPr="007710C8">
        <w:rPr>
          <w:rFonts w:ascii="Times New Roman" w:hAnsi="Times New Roman"/>
          <w:szCs w:val="24"/>
        </w:rPr>
        <w:t>Johnson et al.</w:t>
      </w:r>
      <w:ins w:id="223" w:author="Hassi Sakari" w:date="2017-10-29T16:20:00Z">
        <w:r w:rsidR="0073660F" w:rsidRPr="007710C8">
          <w:rPr>
            <w:rFonts w:ascii="Times New Roman" w:hAnsi="Times New Roman"/>
            <w:szCs w:val="24"/>
          </w:rPr>
          <w:t xml:space="preserve">, </w:t>
        </w:r>
      </w:ins>
      <w:del w:id="224"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22"/>
      <w:r w:rsidR="0073660F" w:rsidRPr="007710C8">
        <w:rPr>
          <w:rFonts w:ascii="Times New Roman" w:hAnsi="Times New Roman"/>
          <w:szCs w:val="24"/>
        </w:rPr>
        <w:t>5</w:t>
      </w:r>
      <w:r w:rsidR="0073660F" w:rsidRPr="007710C8">
        <w:rPr>
          <w:rStyle w:val="Kommentinviite"/>
          <w:rFonts w:ascii="Times New Roman" w:hAnsi="Times New Roman"/>
        </w:rPr>
        <w:commentReference w:id="222"/>
      </w:r>
      <w:r w:rsidR="0073660F" w:rsidRPr="007710C8">
        <w:rPr>
          <w:rFonts w:ascii="Times New Roman" w:hAnsi="Times New Roman"/>
          <w:szCs w:val="24"/>
        </w:rPr>
        <w:t>]</w:t>
      </w:r>
      <w:ins w:id="225"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26" w:author="Harri Siirtola" w:date="2017-06-18T16:25:00Z">
        <w:r w:rsidRPr="007710C8" w:rsidDel="00D22ED2">
          <w:rPr>
            <w:rFonts w:ascii="Times New Roman" w:hAnsi="Times New Roman"/>
            <w:szCs w:val="24"/>
          </w:rPr>
          <w:delText xml:space="preserve">Ihmisen </w:delText>
        </w:r>
      </w:del>
      <w:ins w:id="227"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28" w:author="Harri Siirtola" w:date="2017-06-18T16:26:00Z">
        <w:r w:rsidRPr="007710C8" w:rsidDel="00D22ED2">
          <w:rPr>
            <w:rFonts w:ascii="Times New Roman" w:hAnsi="Times New Roman"/>
            <w:szCs w:val="24"/>
          </w:rPr>
          <w:delText xml:space="preserve">teknologian </w:delText>
        </w:r>
      </w:del>
      <w:ins w:id="229"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3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31"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32"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33"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34"/>
      <w:r w:rsidR="00152D44" w:rsidRPr="007710C8">
        <w:rPr>
          <w:rFonts w:ascii="Times New Roman" w:hAnsi="Times New Roman"/>
          <w:szCs w:val="24"/>
        </w:rPr>
        <w:t>mutta painottaa erityisesti visuaalisten teknologioiden sekä työkalujen kehittämistä ja hyödyntämistä</w:t>
      </w:r>
      <w:commentRangeEnd w:id="234"/>
      <w:r w:rsidR="001C0C6D" w:rsidRPr="007710C8">
        <w:rPr>
          <w:rStyle w:val="Kommentinviite"/>
          <w:rFonts w:ascii="Times New Roman" w:hAnsi="Times New Roman"/>
        </w:rPr>
        <w:commentReference w:id="234"/>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xml:space="preserve">. Informaation visualisointiin pohjautuvasti, työssä pyritään löytämään mahdollisimman hyvin käyttäjien mentaalimalleja tukeva ja virtuaalitodellisuuden </w:t>
      </w:r>
      <w:r w:rsidRPr="007710C8">
        <w:rPr>
          <w:rFonts w:ascii="Times New Roman" w:hAnsi="Times New Roman"/>
          <w:szCs w:val="24"/>
        </w:rPr>
        <w:lastRenderedPageBreak/>
        <w:t>mahdollisuuksia hyödyntä</w:t>
      </w:r>
      <w:r w:rsidR="00544FBC" w:rsidRPr="007710C8">
        <w:rPr>
          <w:rFonts w:ascii="Times New Roman" w:hAnsi="Times New Roman"/>
          <w:szCs w:val="24"/>
        </w:rPr>
        <w:t xml:space="preserve">vä visualisointitapa Big </w:t>
      </w:r>
      <w:ins w:id="235" w:author="Hassi Sakari" w:date="2017-10-29T17:46:00Z">
        <w:r w:rsidR="00C50F21" w:rsidRPr="007710C8">
          <w:rPr>
            <w:rFonts w:ascii="Times New Roman" w:hAnsi="Times New Roman"/>
            <w:szCs w:val="24"/>
          </w:rPr>
          <w:t>D</w:t>
        </w:r>
      </w:ins>
      <w:del w:id="236"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37" w:name="_Toc503616894"/>
      <w:r w:rsidRPr="007710C8">
        <w:t>3.2 Visualisoinnin tyypit</w:t>
      </w:r>
      <w:bookmarkEnd w:id="237"/>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38" w:author="Hassi Sakari" w:date="2017-10-29T17:46:00Z">
        <w:r w:rsidR="00A962E3" w:rsidRPr="007710C8">
          <w:rPr>
            <w:rFonts w:ascii="Times New Roman" w:hAnsi="Times New Roman"/>
            <w:szCs w:val="24"/>
          </w:rPr>
          <w:t>[</w:t>
        </w:r>
      </w:ins>
      <w:del w:id="239"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40" w:author="Hassi Sakari" w:date="2017-10-29T17:46:00Z">
        <w:r w:rsidR="00A962E3" w:rsidRPr="007710C8">
          <w:rPr>
            <w:rFonts w:ascii="Times New Roman" w:hAnsi="Times New Roman"/>
            <w:szCs w:val="24"/>
          </w:rPr>
          <w:t>]</w:t>
        </w:r>
      </w:ins>
      <w:del w:id="241"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42"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43" w:author="Hassi Sakari" w:date="2017-10-29T16:22:00Z">
        <w:r w:rsidR="00E66B0E" w:rsidRPr="007710C8">
          <w:rPr>
            <w:rFonts w:ascii="Times New Roman" w:hAnsi="Times New Roman"/>
            <w:szCs w:val="24"/>
            <w:rPrChange w:id="244" w:author="Hassi Sakari" w:date="2017-10-29T16:22:00Z">
              <w:rPr>
                <w:rFonts w:ascii="Times New Roman" w:hAnsi="Times New Roman"/>
                <w:i/>
                <w:szCs w:val="24"/>
              </w:rPr>
            </w:rPrChange>
          </w:rPr>
          <w:t>K</w:t>
        </w:r>
      </w:ins>
      <w:commentRangeStart w:id="245"/>
      <w:del w:id="246" w:author="Hassi Sakari" w:date="2017-10-29T16:22:00Z">
        <w:r w:rsidR="00566896" w:rsidRPr="007710C8" w:rsidDel="00E66B0E">
          <w:rPr>
            <w:rFonts w:ascii="Times New Roman" w:hAnsi="Times New Roman"/>
            <w:szCs w:val="24"/>
            <w:rPrChange w:id="247"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48" w:author="Hassi Sakari" w:date="2017-10-29T16:22:00Z">
            <w:rPr>
              <w:rFonts w:ascii="Times New Roman" w:hAnsi="Times New Roman"/>
              <w:i/>
              <w:szCs w:val="24"/>
            </w:rPr>
          </w:rPrChange>
        </w:rPr>
        <w:t>appaleessa 2.1</w:t>
      </w:r>
      <w:commentRangeEnd w:id="245"/>
      <w:r w:rsidR="00757336" w:rsidRPr="007710C8">
        <w:rPr>
          <w:rStyle w:val="Kommentinviite"/>
          <w:rFonts w:ascii="Times New Roman" w:hAnsi="Times New Roman"/>
        </w:rPr>
        <w:commentReference w:id="245"/>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49" w:author="Hassi Sakari" w:date="2017-10-29T17:46:00Z">
        <w:r w:rsidR="00A962E3" w:rsidRPr="007710C8">
          <w:rPr>
            <w:rFonts w:ascii="Times New Roman" w:hAnsi="Times New Roman"/>
            <w:szCs w:val="24"/>
          </w:rPr>
          <w:t>B</w:t>
        </w:r>
      </w:ins>
      <w:del w:id="250"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51" w:author="Hassi Sakari" w:date="2017-10-29T17:46:00Z">
        <w:r w:rsidR="00A962E3" w:rsidRPr="007710C8">
          <w:rPr>
            <w:rFonts w:ascii="Times New Roman" w:hAnsi="Times New Roman"/>
            <w:szCs w:val="24"/>
          </w:rPr>
          <w:t>D</w:t>
        </w:r>
      </w:ins>
      <w:del w:id="252"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7EB6091D"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53" w:author="Hassi Sakari" w:date="2017-10-29T17:46:00Z">
        <w:r w:rsidR="00A962E3" w:rsidRPr="007710C8">
          <w:rPr>
            <w:rFonts w:ascii="Times New Roman" w:hAnsi="Times New Roman"/>
            <w:szCs w:val="24"/>
          </w:rPr>
          <w:t>D</w:t>
        </w:r>
      </w:ins>
      <w:del w:id="254"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35666B" w:rsidRPr="007710C8">
        <w:rPr>
          <w:rFonts w:ascii="Times New Roman" w:hAnsi="Times New Roman"/>
          <w:i/>
          <w:szCs w:val="24"/>
        </w:rPr>
        <w:t xml:space="preserve"> (</w:t>
      </w:r>
      <w:commentRangeStart w:id="255"/>
      <w:r w:rsidR="0035666B" w:rsidRPr="007710C8">
        <w:rPr>
          <w:rFonts w:ascii="Times New Roman" w:hAnsi="Times New Roman"/>
          <w:i/>
          <w:szCs w:val="24"/>
        </w:rPr>
        <w:t xml:space="preserve">Scatter </w:t>
      </w:r>
      <w:ins w:id="256" w:author="Hassi Sakari" w:date="2017-10-29T16:23:00Z">
        <w:r w:rsidR="00E66B0E" w:rsidRPr="007710C8">
          <w:rPr>
            <w:rFonts w:ascii="Times New Roman" w:hAnsi="Times New Roman"/>
            <w:i/>
            <w:szCs w:val="24"/>
          </w:rPr>
          <w:t>P</w:t>
        </w:r>
      </w:ins>
      <w:del w:id="257"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58" w:author="Hassi Sakari" w:date="2017-10-29T16:23:00Z">
        <w:r w:rsidR="00E66B0E" w:rsidRPr="007710C8">
          <w:rPr>
            <w:rFonts w:ascii="Times New Roman" w:hAnsi="Times New Roman"/>
            <w:i/>
            <w:szCs w:val="24"/>
          </w:rPr>
          <w:t>M</w:t>
        </w:r>
      </w:ins>
      <w:del w:id="259"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55"/>
      <w:r w:rsidR="00757336" w:rsidRPr="007710C8">
        <w:rPr>
          <w:rStyle w:val="Kommentinviite"/>
          <w:rFonts w:ascii="Times New Roman" w:hAnsi="Times New Roman"/>
        </w:rPr>
        <w:commentReference w:id="255"/>
      </w:r>
      <w:ins w:id="260" w:author="Hassi Sakari" w:date="2017-10-29T16:23:00Z">
        <w:r w:rsidR="00E66B0E" w:rsidRPr="007710C8">
          <w:rPr>
            <w:rFonts w:ascii="Times New Roman" w:hAnsi="Times New Roman"/>
            <w:i/>
            <w:szCs w:val="24"/>
          </w:rPr>
          <w:t>, SPLOM</w:t>
        </w:r>
      </w:ins>
      <w:r w:rsidR="0035666B" w:rsidRPr="007710C8">
        <w:rPr>
          <w:rFonts w:ascii="Times New Roman" w:hAnsi="Times New Roman"/>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xml:space="preserve">. Pisteparvet auttavat segmenttien, raja-arvojen, trendien ja korrelaatioiden löytämisessä, mutta laajaa </w:t>
      </w:r>
      <w:r w:rsidR="00883ED9" w:rsidRPr="007710C8">
        <w:rPr>
          <w:rFonts w:ascii="Times New Roman" w:hAnsi="Times New Roman"/>
          <w:szCs w:val="24"/>
        </w:rPr>
        <w:lastRenderedPageBreak/>
        <w:t>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61" w:author="Hassi Sakari" w:date="2017-10-29T18:02:00Z">
        <w:r w:rsidR="002E0562" w:rsidRPr="007710C8">
          <w:rPr>
            <w:rFonts w:ascii="Times New Roman" w:hAnsi="Times New Roman"/>
            <w:szCs w:val="24"/>
          </w:rPr>
          <w:t>esiintyy, kun datapisteitä on niin paljon, että pisteet alkavat piirtymään toistensa päälle</w:t>
        </w:r>
      </w:ins>
      <w:del w:id="262" w:author="Hassi Sakari" w:date="2017-10-29T18:02:00Z">
        <w:r w:rsidR="00BA6485" w:rsidRPr="007710C8" w:rsidDel="002E0562">
          <w:rPr>
            <w:rFonts w:ascii="Times New Roman" w:hAnsi="Times New Roman"/>
            <w:szCs w:val="24"/>
          </w:rPr>
          <w:delText xml:space="preserve">on visuaalisuuden </w:delText>
        </w:r>
      </w:del>
      <w:del w:id="263" w:author="Hassi Sakari" w:date="2017-10-29T18:01:00Z">
        <w:r w:rsidR="00BA6485" w:rsidRPr="007710C8" w:rsidDel="00C95E6F">
          <w:rPr>
            <w:rFonts w:ascii="Times New Roman" w:hAnsi="Times New Roman"/>
            <w:szCs w:val="24"/>
          </w:rPr>
          <w:delText xml:space="preserve">heikkenemisen </w:delText>
        </w:r>
      </w:del>
      <w:del w:id="26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65"/>
        <w:r w:rsidR="00BA6485" w:rsidRPr="007710C8" w:rsidDel="002E0562">
          <w:rPr>
            <w:rFonts w:ascii="Times New Roman" w:hAnsi="Times New Roman"/>
            <w:i/>
            <w:szCs w:val="24"/>
          </w:rPr>
          <w:delText>clotting</w:delText>
        </w:r>
        <w:commentRangeEnd w:id="265"/>
        <w:r w:rsidR="00994C12" w:rsidRPr="007710C8" w:rsidDel="002E0562">
          <w:rPr>
            <w:rStyle w:val="Kommentinviite"/>
            <w:rFonts w:ascii="Times New Roman" w:hAnsi="Times New Roman"/>
          </w:rPr>
          <w:commentReference w:id="26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66" w:author="Hassi Sakari" w:date="2017-10-29T18:03:00Z">
        <w:r w:rsidR="00BA6485" w:rsidRPr="007710C8" w:rsidDel="002E0562">
          <w:rPr>
            <w:rFonts w:ascii="Times New Roman" w:hAnsi="Times New Roman"/>
            <w:szCs w:val="24"/>
          </w:rPr>
          <w:delText xml:space="preserve">, jossa datapisteitä on niin paljon, </w:delText>
        </w:r>
      </w:del>
      <w:del w:id="26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6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69"/>
        <w:r w:rsidR="002E0562" w:rsidRPr="007710C8">
          <w:rPr>
            <w:rFonts w:ascii="Times New Roman" w:hAnsi="Times New Roman"/>
            <w:i/>
            <w:szCs w:val="24"/>
          </w:rPr>
          <w:t>clotting</w:t>
        </w:r>
        <w:commentRangeEnd w:id="269"/>
        <w:r w:rsidR="002E0562" w:rsidRPr="007710C8">
          <w:rPr>
            <w:rStyle w:val="Kommentinviite"/>
            <w:rFonts w:ascii="Times New Roman" w:hAnsi="Times New Roman"/>
          </w:rPr>
          <w:commentReference w:id="269"/>
        </w:r>
        <w:r w:rsidR="002E0562" w:rsidRPr="007710C8">
          <w:rPr>
            <w:rFonts w:ascii="Times New Roman" w:hAnsi="Times New Roman"/>
            <w:szCs w:val="24"/>
          </w:rPr>
          <w:t xml:space="preserve">) </w:t>
        </w:r>
      </w:ins>
      <w:ins w:id="27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71" w:author="Hassi Sakari" w:date="2017-10-29T18:04:00Z">
        <w:r w:rsidR="002E0562" w:rsidRPr="007710C8">
          <w:rPr>
            <w:rFonts w:ascii="Times New Roman" w:hAnsi="Times New Roman"/>
            <w:szCs w:val="24"/>
          </w:rPr>
          <w:t>juontuva ongelma, jolloin ei voida enää hahmottaa datapisteiden</w:t>
        </w:r>
      </w:ins>
      <w:ins w:id="272" w:author="Hassi Sakari" w:date="2017-10-29T18:05:00Z">
        <w:r w:rsidR="002E0562" w:rsidRPr="007710C8">
          <w:rPr>
            <w:rFonts w:ascii="Times New Roman" w:hAnsi="Times New Roman"/>
            <w:szCs w:val="24"/>
          </w:rPr>
          <w:t xml:space="preserve"> </w:t>
        </w:r>
      </w:ins>
      <w:ins w:id="273" w:author="Hassi Sakari" w:date="2017-10-29T18:04:00Z">
        <w:r w:rsidR="002E0562" w:rsidRPr="007710C8">
          <w:rPr>
            <w:rFonts w:ascii="Times New Roman" w:hAnsi="Times New Roman"/>
            <w:szCs w:val="24"/>
          </w:rPr>
          <w:t>sijaintia</w:t>
        </w:r>
      </w:ins>
      <w:ins w:id="274" w:author="Hassi Sakari" w:date="2017-10-29T18:05:00Z">
        <w:r w:rsidR="002E0562" w:rsidRPr="007710C8">
          <w:rPr>
            <w:rFonts w:ascii="Times New Roman" w:hAnsi="Times New Roman"/>
            <w:szCs w:val="24"/>
          </w:rPr>
          <w:t xml:space="preserve"> ja raja-alueita</w:t>
        </w:r>
      </w:ins>
      <w:ins w:id="275" w:author="Hassi Sakari" w:date="2017-10-29T18:04:00Z">
        <w:r w:rsidR="002E0562" w:rsidRPr="007710C8">
          <w:rPr>
            <w:rFonts w:ascii="Times New Roman" w:hAnsi="Times New Roman"/>
            <w:szCs w:val="24"/>
          </w:rPr>
          <w:t xml:space="preserve"> </w:t>
        </w:r>
      </w:ins>
      <w:ins w:id="276" w:author="Hassi Sakari" w:date="2017-10-29T18:05:00Z">
        <w:r w:rsidR="002E0562" w:rsidRPr="007710C8">
          <w:rPr>
            <w:rFonts w:ascii="Times New Roman" w:hAnsi="Times New Roman"/>
            <w:szCs w:val="24"/>
          </w:rPr>
          <w:t>visualisoinnin</w:t>
        </w:r>
      </w:ins>
      <w:ins w:id="277" w:author="Hassi Sakari" w:date="2017-10-29T18:04:00Z">
        <w:r w:rsidR="002E0562" w:rsidRPr="007710C8">
          <w:rPr>
            <w:rFonts w:ascii="Times New Roman" w:hAnsi="Times New Roman"/>
            <w:szCs w:val="24"/>
          </w:rPr>
          <w:t xml:space="preserve"> </w:t>
        </w:r>
      </w:ins>
      <w:ins w:id="27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79" w:author="Hassi Sakari" w:date="2017-10-29T18:05:00Z">
        <w:r w:rsidR="002E0562" w:rsidRPr="007710C8">
          <w:rPr>
            <w:rFonts w:ascii="Times New Roman" w:hAnsi="Times New Roman"/>
            <w:szCs w:val="24"/>
          </w:rPr>
          <w:t>Du</w:t>
        </w:r>
      </w:ins>
      <w:del w:id="28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8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82"/>
      <w:r w:rsidR="00F56A58" w:rsidRPr="007710C8">
        <w:rPr>
          <w:rFonts w:ascii="Times New Roman" w:hAnsi="Times New Roman"/>
          <w:szCs w:val="24"/>
          <w:rPrChange w:id="283" w:author="Hassi Sakari" w:date="2017-10-29T16:24:00Z">
            <w:rPr>
              <w:rFonts w:ascii="Times New Roman" w:hAnsi="Times New Roman"/>
              <w:i/>
              <w:szCs w:val="24"/>
            </w:rPr>
          </w:rPrChange>
        </w:rPr>
        <w:t>Kuvassa 3</w:t>
      </w:r>
      <w:commentRangeEnd w:id="282"/>
      <w:r w:rsidR="00757336" w:rsidRPr="007710C8">
        <w:rPr>
          <w:rStyle w:val="Kommentinviite"/>
          <w:rFonts w:ascii="Times New Roman" w:hAnsi="Times New Roman"/>
        </w:rPr>
        <w:commentReference w:id="282"/>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84" w:author="Hassi Sakari" w:date="2017-10-29T18:06:00Z">
        <w:r w:rsidRPr="007710C8" w:rsidDel="0063171B">
          <w:rPr>
            <w:rFonts w:ascii="Times New Roman" w:hAnsi="Times New Roman"/>
            <w:i/>
            <w:sz w:val="22"/>
            <w:szCs w:val="22"/>
          </w:rPr>
          <w:delText>Fe</w:delText>
        </w:r>
      </w:del>
      <w:ins w:id="285" w:author="Hassi Sakari" w:date="2017-10-29T18:06:00Z">
        <w:r w:rsidR="0063171B" w:rsidRPr="007710C8">
          <w:rPr>
            <w:rFonts w:ascii="Times New Roman" w:hAnsi="Times New Roman"/>
            <w:i/>
            <w:sz w:val="22"/>
            <w:szCs w:val="22"/>
          </w:rPr>
          <w:t>Du</w:t>
        </w:r>
      </w:ins>
      <w:del w:id="28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8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87"/>
      <w:r w:rsidR="00E639B5" w:rsidRPr="007710C8">
        <w:rPr>
          <w:rStyle w:val="Kommentinviite"/>
          <w:rFonts w:ascii="Times New Roman" w:hAnsi="Times New Roman"/>
        </w:rPr>
        <w:commentReference w:id="28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88" w:name="_Toc503616895"/>
      <w:r w:rsidRPr="007710C8">
        <w:lastRenderedPageBreak/>
        <w:t xml:space="preserve">3.2.1 </w:t>
      </w:r>
      <w:r w:rsidR="006660E6" w:rsidRPr="007710C8">
        <w:t>Parallel coordinates</w:t>
      </w:r>
      <w:bookmarkEnd w:id="288"/>
    </w:p>
    <w:p w14:paraId="5060823F" w14:textId="77777777" w:rsidR="00516FFB" w:rsidRPr="007710C8" w:rsidRDefault="00516FFB" w:rsidP="007710C8">
      <w:pPr>
        <w:spacing w:line="360" w:lineRule="auto"/>
        <w:ind w:firstLine="0"/>
        <w:rPr>
          <w:rFonts w:ascii="Times New Roman" w:hAnsi="Times New Roman"/>
          <w:szCs w:val="24"/>
        </w:rPr>
      </w:pPr>
      <w:commentRangeStart w:id="289"/>
      <w:r w:rsidRPr="007710C8">
        <w:rPr>
          <w:rFonts w:ascii="Times New Roman" w:hAnsi="Times New Roman"/>
          <w:i/>
          <w:szCs w:val="24"/>
        </w:rPr>
        <w:t xml:space="preserve">Rinnakkaisten koordinaattien </w:t>
      </w:r>
      <w:commentRangeEnd w:id="289"/>
      <w:r w:rsidR="00315B33" w:rsidRPr="007710C8">
        <w:rPr>
          <w:rStyle w:val="Kommentinviite"/>
          <w:rFonts w:ascii="Times New Roman" w:hAnsi="Times New Roman"/>
        </w:rPr>
        <w:commentReference w:id="28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9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90"/>
      <w:r w:rsidR="007349FF" w:rsidRPr="007710C8">
        <w:rPr>
          <w:rStyle w:val="Kommentinviite"/>
          <w:rFonts w:ascii="Times New Roman" w:hAnsi="Times New Roman"/>
        </w:rPr>
        <w:commentReference w:id="29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91" w:name="_Toc503616896"/>
      <w:r w:rsidRPr="007710C8">
        <w:t>3.2.2 Star co</w:t>
      </w:r>
      <w:r w:rsidR="0057456A" w:rsidRPr="007710C8">
        <w:t>o</w:t>
      </w:r>
      <w:r w:rsidRPr="007710C8">
        <w:t>rdinates</w:t>
      </w:r>
      <w:bookmarkEnd w:id="291"/>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lastRenderedPageBreak/>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välisiä etäisyyksiä, vaan tieto 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lastRenderedPageBreak/>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92" w:name="_Toc503616897"/>
      <w:r w:rsidRPr="007710C8">
        <w:t>3.2.3</w:t>
      </w:r>
      <w:r w:rsidR="00DC2C3E" w:rsidRPr="007710C8">
        <w:t xml:space="preserve"> Tree map</w:t>
      </w:r>
      <w:bookmarkEnd w:id="29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lastRenderedPageBreak/>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93" w:name="_Toc503616898"/>
      <w:r w:rsidRPr="007710C8">
        <w:t>3.3</w:t>
      </w:r>
      <w:r w:rsidR="00152D44" w:rsidRPr="007710C8">
        <w:t xml:space="preserve"> Visualisoinnin </w:t>
      </w:r>
      <w:r w:rsidR="00451140" w:rsidRPr="007710C8">
        <w:t>työkalut</w:t>
      </w:r>
      <w:bookmarkEnd w:id="293"/>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lastRenderedPageBreak/>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lastRenderedPageBreak/>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94" w:name="_Toc503616899"/>
      <w:r w:rsidRPr="007710C8">
        <w:t>3.4</w:t>
      </w:r>
      <w:r w:rsidR="00342402" w:rsidRPr="007710C8">
        <w:t xml:space="preserve"> Visualisoinnin prosessi</w:t>
      </w:r>
      <w:bookmarkEnd w:id="294"/>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lastRenderedPageBreak/>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295" w:name="_Toc503616900"/>
      <w:r w:rsidRPr="007710C8">
        <w:t xml:space="preserve">3.5 </w:t>
      </w:r>
      <w:r w:rsidR="00B31899" w:rsidRPr="007710C8">
        <w:t>MapReduce</w:t>
      </w:r>
      <w:bookmarkEnd w:id="295"/>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lastRenderedPageBreak/>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96" w:name="_Toc462643324"/>
      <w:bookmarkStart w:id="297" w:name="_Toc463943276"/>
      <w:bookmarkStart w:id="298" w:name="_Toc503616901"/>
      <w:bookmarkEnd w:id="296"/>
      <w:bookmarkEnd w:id="297"/>
      <w:r w:rsidRPr="007710C8">
        <w:rPr>
          <w:rFonts w:ascii="Times New Roman" w:hAnsi="Times New Roman"/>
          <w:color w:val="00000A"/>
        </w:rPr>
        <w:t>4. VIRTUAALITODELLISUUDEN HYÖDYNTÄMINEN</w:t>
      </w:r>
      <w:bookmarkEnd w:id="298"/>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299" w:name="_Toc503616902"/>
      <w:r w:rsidRPr="007710C8">
        <w:t>4.1 Virtuaalitodellisuus aikaisemmin</w:t>
      </w:r>
      <w:bookmarkEnd w:id="299"/>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lastRenderedPageBreak/>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30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lastRenderedPageBreak/>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301" w:name="_Toc503616903"/>
      <w:r w:rsidRPr="007710C8">
        <w:t>4.2</w:t>
      </w:r>
      <w:r w:rsidR="00CF6D83" w:rsidRPr="007710C8">
        <w:t xml:space="preserve"> Big Datan visualisointijärjestelmät</w:t>
      </w:r>
      <w:bookmarkEnd w:id="301"/>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302"/>
      <w:r w:rsidRPr="007710C8">
        <w:rPr>
          <w:rFonts w:ascii="Times New Roman" w:hAnsi="Times New Roman"/>
        </w:rPr>
        <w:t>kattavaa tiedonvisualisointia vaatimuksena sille, että kerätty tieto saadaan valjastettua käyttöön</w:t>
      </w:r>
      <w:commentRangeEnd w:id="302"/>
      <w:r w:rsidR="00E377AE" w:rsidRPr="007710C8">
        <w:rPr>
          <w:rStyle w:val="Kommentinviite"/>
          <w:rFonts w:ascii="Times New Roman" w:hAnsi="Times New Roman"/>
        </w:rPr>
        <w:commentReference w:id="30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303" w:author="Harri Siirtola" w:date="2017-06-18T18:54:00Z">
        <w:r w:rsidR="00D72115" w:rsidRPr="007710C8" w:rsidDel="00EA70C2">
          <w:rPr>
            <w:rFonts w:ascii="Times New Roman" w:hAnsi="Times New Roman"/>
          </w:rPr>
          <w:delText>abstraktoituna</w:delText>
        </w:r>
      </w:del>
      <w:ins w:id="30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305" w:author="Harri Siirtola" w:date="2017-06-18T18:55:00Z">
        <w:r w:rsidR="004A4AF3" w:rsidRPr="007710C8">
          <w:rPr>
            <w:rFonts w:ascii="Times New Roman" w:hAnsi="Times New Roman"/>
          </w:rPr>
          <w:t>-</w:t>
        </w:r>
      </w:ins>
      <w:del w:id="30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30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308" w:author="Hassi Sakari" w:date="2017-10-29T16:27:00Z">
        <w:r w:rsidR="00E66B0E" w:rsidRPr="007710C8">
          <w:rPr>
            <w:rFonts w:ascii="Times New Roman" w:hAnsi="Times New Roman"/>
          </w:rPr>
          <w:t>. Vaikuttaa kuitenkin siltä</w:t>
        </w:r>
      </w:ins>
      <w:del w:id="309" w:author="Hassi Sakari" w:date="2017-10-29T16:27:00Z">
        <w:r w:rsidR="00A53CB5" w:rsidRPr="007710C8" w:rsidDel="00E66B0E">
          <w:rPr>
            <w:rFonts w:ascii="Times New Roman" w:hAnsi="Times New Roman"/>
          </w:rPr>
          <w:delText xml:space="preserve">, mutta </w:delText>
        </w:r>
      </w:del>
      <w:commentRangeStart w:id="310"/>
      <w:del w:id="31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12" w:author="Hassi Sakari" w:date="2017-10-29T16:27:00Z">
        <w:r w:rsidR="00E66B0E" w:rsidRPr="007710C8">
          <w:rPr>
            <w:rFonts w:ascii="Times New Roman" w:hAnsi="Times New Roman"/>
          </w:rPr>
          <w:t>, että</w:t>
        </w:r>
      </w:ins>
      <w:ins w:id="31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10"/>
      <w:r w:rsidR="004A4AF3" w:rsidRPr="007710C8">
        <w:rPr>
          <w:rStyle w:val="Kommentinviite"/>
          <w:rFonts w:ascii="Times New Roman" w:hAnsi="Times New Roman"/>
        </w:rPr>
        <w:commentReference w:id="31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14"/>
      <w:del w:id="315" w:author="Hassi Sakari" w:date="2017-10-29T16:27:00Z">
        <w:r w:rsidRPr="007710C8" w:rsidDel="00E66B0E">
          <w:rPr>
            <w:rFonts w:ascii="Times New Roman" w:hAnsi="Times New Roman"/>
          </w:rPr>
          <w:delText>toimesta</w:delText>
        </w:r>
        <w:commentRangeEnd w:id="314"/>
        <w:r w:rsidR="004A4AF3" w:rsidRPr="007710C8" w:rsidDel="00E66B0E">
          <w:rPr>
            <w:rStyle w:val="Kommentinviite"/>
            <w:rFonts w:ascii="Times New Roman" w:hAnsi="Times New Roman"/>
          </w:rPr>
          <w:commentReference w:id="314"/>
        </w:r>
      </w:del>
      <w:ins w:id="316" w:author="Hassi Sakari" w:date="2017-10-29T16:27:00Z">
        <w:r w:rsidR="00E66B0E" w:rsidRPr="007710C8">
          <w:rPr>
            <w:rFonts w:ascii="Times New Roman" w:hAnsi="Times New Roman"/>
          </w:rPr>
          <w:t>tutkimustyössä</w:t>
        </w:r>
      </w:ins>
      <w:r w:rsidRPr="007710C8">
        <w:rPr>
          <w:rFonts w:ascii="Times New Roman" w:hAnsi="Times New Roman"/>
        </w:rPr>
        <w:t xml:space="preserve">. Heidän tutkimuksessaan </w:t>
      </w:r>
      <w:r w:rsidRPr="007710C8">
        <w:rPr>
          <w:rFonts w:ascii="Times New Roman" w:hAnsi="Times New Roman"/>
        </w:rPr>
        <w:lastRenderedPageBreak/>
        <w:t>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17" w:author="Harri Siirtola" w:date="2017-06-18T18:59:00Z">
        <w:r w:rsidR="004A4AF3" w:rsidRPr="007710C8">
          <w:rPr>
            <w:rFonts w:ascii="Times New Roman" w:hAnsi="Times New Roman"/>
          </w:rPr>
          <w:t>-</w:t>
        </w:r>
      </w:ins>
      <w:del w:id="31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19"/>
      <w:del w:id="320" w:author="Hassi Sakari" w:date="2017-10-29T16:27:00Z">
        <w:r w:rsidR="00F83192" w:rsidRPr="007710C8" w:rsidDel="00E66B0E">
          <w:rPr>
            <w:rFonts w:ascii="Times New Roman" w:hAnsi="Times New Roman"/>
          </w:rPr>
          <w:delText xml:space="preserve">tutkimus </w:delText>
        </w:r>
      </w:del>
      <w:commentRangeEnd w:id="319"/>
      <w:ins w:id="32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1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22"/>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23" w:author="Hassi Sakari" w:date="2017-10-29T16:29:00Z">
        <w:r w:rsidR="00E66B0E" w:rsidRPr="007710C8">
          <w:rPr>
            <w:rFonts w:ascii="Times New Roman" w:hAnsi="Times New Roman"/>
          </w:rPr>
          <w:t>,</w:t>
        </w:r>
      </w:ins>
      <w:del w:id="32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25" w:author="Hassi Sakari" w:date="2017-10-29T16:29:00Z">
        <w:r w:rsidR="00E66B0E" w:rsidRPr="007710C8">
          <w:rPr>
            <w:rFonts w:ascii="Times New Roman" w:hAnsi="Times New Roman"/>
          </w:rPr>
          <w:t>.</w:t>
        </w:r>
      </w:ins>
      <w:del w:id="32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27" w:author="Hassi Sakari" w:date="2017-10-29T16:29:00Z">
        <w:r w:rsidRPr="007710C8" w:rsidDel="00E66B0E">
          <w:rPr>
            <w:rFonts w:ascii="Times New Roman" w:hAnsi="Times New Roman"/>
          </w:rPr>
          <w:delText>vaan visualisoinnin</w:delText>
        </w:r>
      </w:del>
      <w:ins w:id="32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29" w:author="Hassi Sakari" w:date="2017-10-29T16:29:00Z">
        <w:r w:rsidRPr="007710C8" w:rsidDel="00E66B0E">
          <w:rPr>
            <w:rFonts w:ascii="Times New Roman" w:hAnsi="Times New Roman"/>
          </w:rPr>
          <w:delText xml:space="preserve">täytyy </w:delText>
        </w:r>
      </w:del>
      <w:ins w:id="330" w:author="Hassi Sakari" w:date="2017-10-29T16:29:00Z">
        <w:r w:rsidR="00E66B0E" w:rsidRPr="007710C8">
          <w:rPr>
            <w:rFonts w:ascii="Times New Roman" w:hAnsi="Times New Roman"/>
          </w:rPr>
          <w:t>täytyisi</w:t>
        </w:r>
      </w:ins>
      <w:ins w:id="331" w:author="Hassi Sakari" w:date="2017-10-29T16:30:00Z">
        <w:r w:rsidR="00F75446" w:rsidRPr="007710C8">
          <w:rPr>
            <w:rFonts w:ascii="Times New Roman" w:hAnsi="Times New Roman"/>
          </w:rPr>
          <w:t>kin</w:t>
        </w:r>
      </w:ins>
      <w:ins w:id="33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22"/>
      <w:r w:rsidR="003D22E8" w:rsidRPr="007710C8">
        <w:rPr>
          <w:rStyle w:val="Kommentinviite"/>
          <w:rFonts w:ascii="Times New Roman" w:hAnsi="Times New Roman"/>
        </w:rPr>
        <w:commentReference w:id="32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w:t>
      </w:r>
      <w:r w:rsidR="00325A6D" w:rsidRPr="007710C8">
        <w:rPr>
          <w:rFonts w:ascii="Times New Roman" w:hAnsi="Times New Roman"/>
        </w:rPr>
        <w:lastRenderedPageBreak/>
        <w:t xml:space="preserve">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33" w:name="_Toc503616904"/>
      <w:r w:rsidRPr="007710C8">
        <w:t>4.3 Yhteenveto aikaisempien järjestelmien pohjalta</w:t>
      </w:r>
      <w:bookmarkEnd w:id="333"/>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 xml:space="preserve">voidaan nähdä myös mahdollisuutena </w:t>
      </w:r>
      <w:r w:rsidR="00283657" w:rsidRPr="007710C8">
        <w:rPr>
          <w:rFonts w:ascii="Times New Roman" w:hAnsi="Times New Roman"/>
        </w:rPr>
        <w:lastRenderedPageBreak/>
        <w:t>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34" w:author="Harri Siirtola" w:date="2017-06-18T19:09:00Z">
        <w:r w:rsidR="00583442" w:rsidRPr="007710C8">
          <w:rPr>
            <w:rFonts w:ascii="Times New Roman" w:hAnsi="Times New Roman"/>
          </w:rPr>
          <w:softHyphen/>
        </w:r>
      </w:ins>
      <w:r w:rsidRPr="007710C8">
        <w:rPr>
          <w:rFonts w:ascii="Times New Roman" w:hAnsi="Times New Roman"/>
        </w:rPr>
        <w:t>todellisuus</w:t>
      </w:r>
      <w:ins w:id="33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36"/>
      <w:r w:rsidRPr="007710C8">
        <w:rPr>
          <w:rFonts w:ascii="Times New Roman" w:hAnsi="Times New Roman"/>
        </w:rPr>
        <w:t xml:space="preserve">erinomaisen kyvyn havaita </w:t>
      </w:r>
      <w:ins w:id="33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3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39" w:author="Hassi Sakari" w:date="2017-10-29T16:30:00Z">
        <w:r w:rsidRPr="007710C8" w:rsidDel="00F75446">
          <w:rPr>
            <w:rFonts w:ascii="Times New Roman" w:hAnsi="Times New Roman"/>
          </w:rPr>
          <w:delText>yhtäläisyyksiä ja riippuvuussuhteita</w:delText>
        </w:r>
        <w:commentRangeEnd w:id="336"/>
        <w:r w:rsidR="00583442" w:rsidRPr="007710C8" w:rsidDel="00F75446">
          <w:rPr>
            <w:rStyle w:val="Kommentinviite"/>
            <w:rFonts w:ascii="Times New Roman" w:hAnsi="Times New Roman"/>
          </w:rPr>
          <w:commentReference w:id="33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40" w:name="_Toc503616905"/>
      <w:r w:rsidRPr="007710C8">
        <w:t>4</w:t>
      </w:r>
      <w:r w:rsidR="00443891" w:rsidRPr="007710C8">
        <w:t>.4</w:t>
      </w:r>
      <w:r w:rsidRPr="007710C8">
        <w:t xml:space="preserve"> HTC Vive</w:t>
      </w:r>
      <w:bookmarkEnd w:id="34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4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w:t>
      </w:r>
      <w:r w:rsidRPr="007710C8">
        <w:rPr>
          <w:rFonts w:ascii="Times New Roman" w:hAnsi="Times New Roman"/>
        </w:rPr>
        <w:lastRenderedPageBreak/>
        <w:t xml:space="preserve">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42" w:author="Harri Siirtola" w:date="2017-06-18T19:12:00Z">
        <w:r w:rsidR="000D2359" w:rsidRPr="007710C8">
          <w:rPr>
            <w:rFonts w:ascii="Times New Roman" w:hAnsi="Times New Roman"/>
          </w:rPr>
          <w:t>-</w:t>
        </w:r>
      </w:ins>
      <w:del w:id="34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44"/>
      <w:r w:rsidRPr="007710C8">
        <w:rPr>
          <w:rFonts w:ascii="Times New Roman" w:eastAsia="SimSun" w:hAnsi="Times New Roman"/>
          <w:color w:val="auto"/>
          <w:szCs w:val="24"/>
          <w:rPrChange w:id="34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44"/>
      <w:r w:rsidR="000D2359" w:rsidRPr="007710C8">
        <w:rPr>
          <w:rStyle w:val="Kommentinviite"/>
          <w:rFonts w:ascii="Times New Roman" w:hAnsi="Times New Roman"/>
        </w:rPr>
        <w:commentReference w:id="34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4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47" w:name="_Toc463943277"/>
      <w:bookmarkEnd w:id="34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48" w:name="_Toc462643325"/>
      <w:bookmarkStart w:id="349" w:name="_Toc463943278"/>
      <w:bookmarkStart w:id="350" w:name="_Toc503616906"/>
      <w:bookmarkEnd w:id="348"/>
      <w:bookmarkEnd w:id="349"/>
      <w:r w:rsidRPr="007710C8">
        <w:rPr>
          <w:rFonts w:ascii="Times New Roman" w:hAnsi="Times New Roman"/>
          <w:color w:val="00000A"/>
        </w:rPr>
        <w:lastRenderedPageBreak/>
        <w:t>5</w:t>
      </w:r>
      <w:r w:rsidR="00152D44" w:rsidRPr="007710C8">
        <w:rPr>
          <w:rFonts w:ascii="Times New Roman" w:hAnsi="Times New Roman"/>
          <w:color w:val="00000A"/>
        </w:rPr>
        <w:t>. TESTIJÄRJESTELMÄN KEHITYS</w:t>
      </w:r>
      <w:bookmarkEnd w:id="350"/>
    </w:p>
    <w:p w14:paraId="5F95AEA8" w14:textId="77777777" w:rsidR="00F23DD0" w:rsidRPr="007710C8" w:rsidRDefault="00F23DD0" w:rsidP="00AB7FDC">
      <w:pPr>
        <w:spacing w:line="360" w:lineRule="auto"/>
        <w:rPr>
          <w:rFonts w:ascii="Times New Roman" w:hAnsi="Times New Roman"/>
        </w:rPr>
      </w:pPr>
    </w:p>
    <w:p w14:paraId="7E8AF62B" w14:textId="77777777"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w:t>
      </w:r>
      <w:r>
        <w:rPr>
          <w:rFonts w:ascii="Times New Roman" w:hAnsi="Times New Roman"/>
        </w:rPr>
        <w:t xml:space="preserve">siis </w:t>
      </w:r>
      <w:r w:rsidR="00F23DD0" w:rsidRPr="007710C8">
        <w:rPr>
          <w:rFonts w:ascii="Times New Roman" w:hAnsi="Times New Roman"/>
        </w:rPr>
        <w:t>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13C6F14A" w14:textId="4FA214FA" w:rsidR="006074A6" w:rsidRDefault="00F23DD0" w:rsidP="00DF7A43">
      <w:pPr>
        <w:spacing w:line="360" w:lineRule="auto"/>
        <w:ind w:firstLine="1304"/>
        <w:rPr>
          <w:rFonts w:ascii="Times New Roman" w:hAnsi="Times New Roman"/>
        </w:rPr>
      </w:pPr>
      <w:r w:rsidRPr="007710C8">
        <w:rPr>
          <w:rFonts w:ascii="Times New Roman" w:hAnsi="Times New Roman"/>
        </w:rPr>
        <w:t>Visualisointidemoja luotiin kaksi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Pr="007710C8">
        <w:rPr>
          <w:rFonts w:ascii="Times New Roman" w:hAnsi="Times New Roman"/>
        </w:rPr>
        <w:t xml:space="preserve">. </w:t>
      </w:r>
      <w:r w:rsidR="004E7321"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004E7321" w:rsidRPr="007710C8">
        <w:rPr>
          <w:rFonts w:ascii="Times New Roman" w:hAnsi="Times New Roman"/>
        </w:rPr>
        <w:t>, joka</w:t>
      </w:r>
      <w:r w:rsidR="002A15FF">
        <w:rPr>
          <w:rFonts w:ascii="Times New Roman" w:hAnsi="Times New Roman"/>
        </w:rPr>
        <w:t xml:space="preserve"> erityisesti</w:t>
      </w:r>
      <w:r w:rsidR="004E7321"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Kappaleessa 4.4 arvioitiin HTC Vive – 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–ohjainta. </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51" w:name="_Toc503616907"/>
      <w:r w:rsidRPr="007710C8">
        <w:t>5.1 Twitte</w:t>
      </w:r>
      <w:r w:rsidR="00DC7695" w:rsidRPr="007710C8">
        <w:t>r-viestien visualisoiminen maailmankartalla</w:t>
      </w:r>
      <w:bookmarkEnd w:id="351"/>
    </w:p>
    <w:p w14:paraId="548177D0" w14:textId="77777777" w:rsidR="001B3764" w:rsidRPr="001B3764" w:rsidRDefault="001B3764" w:rsidP="001B3764"/>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 xml:space="preserve">luoda syvempi visualisoinnillinen kokemus, jossa pystytään </w:t>
      </w:r>
      <w:r w:rsidR="004E7321" w:rsidRPr="007710C8">
        <w:rPr>
          <w:rFonts w:ascii="Times New Roman" w:hAnsi="Times New Roman"/>
        </w:rPr>
        <w:lastRenderedPageBreak/>
        <w:t>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090D126E" w:rsidR="001D11D7" w:rsidRPr="007710C8" w:rsidRDefault="001D11D7"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52" w:name="_Toc503616908"/>
      <w:r w:rsidRPr="007710C8">
        <w:t xml:space="preserve">5.1.1 </w:t>
      </w:r>
      <w:r w:rsidR="00E35997" w:rsidRPr="007710C8">
        <w:t>Toiminnollisuus</w:t>
      </w:r>
      <w:bookmarkEnd w:id="352"/>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0954C608"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erillisen ohjaimen avulla. Pitämällä ohjaimen painiketta pohjassa ja liikuttamalla ohjainta, maapallo kääntyy ohjaimen liikettä vastaavaan suuntaan.</w:t>
            </w:r>
          </w:p>
        </w:tc>
        <w:tc>
          <w:tcPr>
            <w:tcW w:w="3210" w:type="dxa"/>
          </w:tcPr>
          <w:p w14:paraId="25346D79" w14:textId="67D6C034"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Pitämällä hiiren painiketta pohjassa ja kääntämällä maapalloa haluttuun suuntaan.</w:t>
            </w:r>
          </w:p>
        </w:tc>
      </w:tr>
    </w:tbl>
    <w:p w14:paraId="5149102E" w14:textId="64A63CE5"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53" w:name="_Toc503616909"/>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53"/>
    </w:p>
    <w:p w14:paraId="31C1E04A" w14:textId="77777777" w:rsidR="00B93C65" w:rsidRPr="00B93C65" w:rsidRDefault="00B93C65" w:rsidP="00B93C65"/>
    <w:p w14:paraId="4DFDFE8A" w14:textId="7062E0A6" w:rsidR="00560ACA"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01E5E917" w14:textId="450D95DB" w:rsidR="006A7A4F" w:rsidRDefault="00560ACA" w:rsidP="001B54BF">
      <w:pPr>
        <w:spacing w:line="360" w:lineRule="auto"/>
        <w:ind w:firstLine="1304"/>
        <w:rPr>
          <w:rFonts w:ascii="Times New Roman" w:hAnsi="Times New Roman"/>
        </w:rPr>
      </w:pPr>
      <w:r>
        <w:rPr>
          <w:rFonts w:ascii="Times New Roman" w:hAnsi="Times New Roman"/>
        </w:rPr>
        <w:lastRenderedPageBreak/>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776934DF" w14:textId="77777777" w:rsidR="006074A6" w:rsidRDefault="006074A6" w:rsidP="00CC6DD0">
      <w:pPr>
        <w:spacing w:line="360" w:lineRule="auto"/>
        <w:ind w:firstLine="0"/>
        <w:rPr>
          <w:rFonts w:ascii="Times New Roman" w:hAnsi="Times New Roman"/>
        </w:rPr>
      </w:pPr>
    </w:p>
    <w:p w14:paraId="1A1E343E" w14:textId="77777777" w:rsidR="006074A6" w:rsidRDefault="006074A6" w:rsidP="00CC6DD0">
      <w:pPr>
        <w:spacing w:line="360" w:lineRule="auto"/>
        <w:ind w:firstLine="0"/>
        <w:rPr>
          <w:rFonts w:ascii="Times New Roman" w:hAnsi="Times New Roman"/>
        </w:rPr>
      </w:pPr>
    </w:p>
    <w:p w14:paraId="7EF90BF1" w14:textId="397525C3" w:rsidR="005E7D59" w:rsidRPr="009074A3" w:rsidRDefault="00CC6DD0" w:rsidP="001B3764">
      <w:pPr>
        <w:pStyle w:val="Otsikko21"/>
        <w:ind w:firstLine="0"/>
      </w:pPr>
      <w:bookmarkStart w:id="354" w:name="_Toc503616910"/>
      <w:r w:rsidRPr="009074A3">
        <w:t>5.2.1 Toiminnollisuus</w:t>
      </w:r>
      <w:bookmarkEnd w:id="354"/>
    </w:p>
    <w:p w14:paraId="483B71B4" w14:textId="647765E0" w:rsidR="009074A3" w:rsidRPr="009074A3" w:rsidRDefault="009074A3" w:rsidP="009074A3">
      <w:pPr>
        <w:ind w:firstLine="0"/>
        <w:rPr>
          <w:rFonts w:ascii="Times New Roman" w:hAnsi="Times New Roman"/>
        </w:rPr>
      </w:pPr>
      <w:r w:rsidRPr="009074A3">
        <w:rPr>
          <w:rFonts w:ascii="Times New Roman" w:hAnsi="Times New Roman"/>
        </w:rPr>
        <w:t>Pylväsdia</w:t>
      </w:r>
      <w:r>
        <w:rPr>
          <w:rFonts w:ascii="Times New Roman" w:hAnsi="Times New Roman"/>
        </w:rPr>
        <w:t>gr</w:t>
      </w:r>
      <w:r w:rsidR="00920358">
        <w:rPr>
          <w:rFonts w:ascii="Times New Roman" w:hAnsi="Times New Roman"/>
        </w:rPr>
        <w:t xml:space="preserve">ammi ja graafi visualisoinnissa käyttäjälle suunnattu toiminnollisuus liittyy maapallovisualisoinnin tavoin mallien, graafin sekä pylväsdiagrammien, pyörittämiseen sekä valintakursorin liikuttamiseen. </w:t>
      </w:r>
      <w:r w:rsidR="008013A8">
        <w:rPr>
          <w:rFonts w:ascii="Times New Roman" w:hAnsi="Times New Roman"/>
        </w:rPr>
        <w:t>Kohdistamalla valintakursorin</w:t>
      </w:r>
      <w:r w:rsidR="007C0FEE">
        <w:rPr>
          <w:rFonts w:ascii="Times New Roman" w:hAnsi="Times New Roman"/>
        </w:rPr>
        <w:t xml:space="preserve"> katseella</w:t>
      </w:r>
      <w:r w:rsidR="008013A8">
        <w:rPr>
          <w:rFonts w:ascii="Times New Roman" w:hAnsi="Times New Roman"/>
        </w:rPr>
        <w:t xml:space="preserve"> graafin tai pylväsdiagrammin eri osien päälle, käyttäjälle annetaan palautteena kyseisen kohteen sisältämä arvo ja arvon selvennys, esimerkiksi Paino: 86 kg.</w:t>
      </w:r>
      <w:r w:rsidR="007C0FEE">
        <w:rPr>
          <w:rFonts w:ascii="Times New Roman" w:hAnsi="Times New Roman"/>
        </w:rPr>
        <w:t xml:space="preserve"> Maapallovisualisoinnin mukaisesti käyttäjä pystyy silmäilemään diagrammivisualisointia haluamastaan kulmasta ohjaimen kääntöpainikkeen avulla. </w:t>
      </w: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5F3FF843" w:rsidR="005E7D59" w:rsidRPr="00DA448D" w:rsidRDefault="005E7D59" w:rsidP="00920358">
            <w:pPr>
              <w:spacing w:line="360" w:lineRule="auto"/>
              <w:ind w:firstLine="0"/>
              <w:rPr>
                <w:rFonts w:ascii="Times New Roman" w:hAnsi="Times New Roman"/>
                <w:szCs w:val="24"/>
              </w:rPr>
            </w:pPr>
            <w:r w:rsidRPr="00DA448D">
              <w:rPr>
                <w:rFonts w:ascii="Times New Roman" w:hAnsi="Times New Roman"/>
                <w:szCs w:val="24"/>
              </w:rPr>
              <w:t xml:space="preserve">Toteutettu virtuaalitodellisuuslasien liikkeenseurannan avulla. Kursori liikkuu </w:t>
            </w:r>
            <w:r w:rsidR="00920358">
              <w:rPr>
                <w:rFonts w:ascii="Times New Roman" w:hAnsi="Times New Roman"/>
                <w:szCs w:val="24"/>
              </w:rPr>
              <w:t>mallien päällä päätä liikutettaessa.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40F5EC3A"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Pr>
                <w:rFonts w:ascii="Times New Roman" w:hAnsi="Times New Roman"/>
                <w:szCs w:val="24"/>
              </w:rPr>
              <w:t>malli</w:t>
            </w:r>
            <w:r w:rsidRPr="00DA448D">
              <w:rPr>
                <w:rFonts w:ascii="Times New Roman" w:hAnsi="Times New Roman"/>
                <w:szCs w:val="24"/>
              </w:rPr>
              <w:t xml:space="preserve"> kääntyy ohjaimen liikettä vastaavaan suuntaan.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55" w:name="_Toc503616911"/>
      <w:r>
        <w:lastRenderedPageBreak/>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55"/>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 Visualisointien osalta 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P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 xml:space="preserve">Tiedon visualisointijärjestelmiä luotaessa myös tiedon arvon </w:t>
      </w:r>
      <w:r>
        <w:rPr>
          <w:rFonts w:ascii="Times New Roman" w:hAnsi="Times New Roman"/>
        </w:rPr>
        <w:lastRenderedPageBreak/>
        <w:t>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016798E2" w:rsidR="00301FDD" w:rsidRDefault="00301FDD" w:rsidP="00301FDD">
      <w:pPr>
        <w:spacing w:line="360" w:lineRule="auto"/>
        <w:ind w:firstLine="0"/>
        <w:rPr>
          <w:rFonts w:ascii="Times New Roman" w:hAnsi="Times New Roman"/>
        </w:rPr>
      </w:pPr>
      <w:r>
        <w:rPr>
          <w:rFonts w:ascii="Times New Roman" w:hAnsi="Times New Roman"/>
        </w:rPr>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Lähimmäksi tuntematonta tai epäluotettavaa data joukkoa varmasti päästäisiin laajojen järjestelmien käyttölokeissa ja niihin liittyvässä analytiikassa. Käyttölokien analytiikkaa onkin käsitelty useissa aikaisemmissa tutkimuksissa [Mir</w:t>
      </w:r>
      <w:r w:rsidR="008732DC">
        <w:rPr>
          <w:rFonts w:ascii="Times New Roman" w:hAnsi="Times New Roman"/>
        </w:rPr>
        <w:t>anskyy et al., 2016; Wu, 2017]. Käyttölokien analytiikan</w:t>
      </w:r>
      <w:r>
        <w:rPr>
          <w:rFonts w:ascii="Times New Roman" w:hAnsi="Times New Roman"/>
        </w:rPr>
        <w:t xml:space="preserve"> tarkempi </w:t>
      </w:r>
      <w:r w:rsidR="00561458">
        <w:rPr>
          <w:rFonts w:ascii="Times New Roman" w:hAnsi="Times New Roman"/>
        </w:rPr>
        <w:t>läpikäyminen</w:t>
      </w:r>
      <w:r>
        <w:rPr>
          <w:rFonts w:ascii="Times New Roman" w:hAnsi="Times New Roman"/>
        </w:rPr>
        <w:t xml:space="preserve"> ei ole</w:t>
      </w:r>
      <w:r w:rsidR="008732DC">
        <w:rPr>
          <w:rFonts w:ascii="Times New Roman" w:hAnsi="Times New Roman"/>
        </w:rPr>
        <w:t xml:space="preserve"> osa tämän tutkimuksen sisältöä. </w:t>
      </w:r>
    </w:p>
    <w:p w14:paraId="73D04430" w14:textId="77777777" w:rsidR="00CC6DD0" w:rsidRDefault="00CC6DD0" w:rsidP="007710C8">
      <w:pPr>
        <w:spacing w:line="360" w:lineRule="auto"/>
        <w:ind w:firstLine="0"/>
        <w:rPr>
          <w:rFonts w:ascii="Times New Roman" w:hAnsi="Times New Roman"/>
          <w:b/>
        </w:rPr>
      </w:pPr>
    </w:p>
    <w:p w14:paraId="400BF29D" w14:textId="0BDE265D" w:rsidR="00D91104" w:rsidRPr="007710C8" w:rsidRDefault="00981DAB" w:rsidP="00D42138">
      <w:pPr>
        <w:pStyle w:val="Otsikko11"/>
        <w:spacing w:line="360" w:lineRule="auto"/>
        <w:ind w:firstLine="0"/>
        <w:rPr>
          <w:rFonts w:ascii="Times New Roman" w:hAnsi="Times New Roman"/>
          <w:color w:val="00000A"/>
        </w:rPr>
      </w:pPr>
      <w:bookmarkStart w:id="356" w:name="_Toc462643326"/>
      <w:bookmarkStart w:id="357" w:name="_Toc463943279"/>
      <w:bookmarkStart w:id="358" w:name="_Toc503616912"/>
      <w:bookmarkEnd w:id="356"/>
      <w:bookmarkEnd w:id="357"/>
      <w:r w:rsidRPr="007710C8">
        <w:rPr>
          <w:rFonts w:ascii="Times New Roman" w:hAnsi="Times New Roman"/>
          <w:color w:val="00000A"/>
        </w:rPr>
        <w:lastRenderedPageBreak/>
        <w:t>6.</w:t>
      </w:r>
      <w:r w:rsidR="008E0545">
        <w:rPr>
          <w:rFonts w:ascii="Times New Roman" w:hAnsi="Times New Roman"/>
          <w:color w:val="00000A"/>
        </w:rPr>
        <w:t xml:space="preserve"> TESTIJÄRJESTELIEN</w:t>
      </w:r>
      <w:bookmarkStart w:id="359" w:name="_GoBack"/>
      <w:bookmarkEnd w:id="359"/>
      <w:r w:rsidR="00152D44" w:rsidRPr="007710C8">
        <w:rPr>
          <w:rFonts w:ascii="Times New Roman" w:hAnsi="Times New Roman"/>
          <w:color w:val="00000A"/>
        </w:rPr>
        <w:t xml:space="preserve"> </w:t>
      </w:r>
      <w:r w:rsidRPr="007710C8">
        <w:rPr>
          <w:rFonts w:ascii="Times New Roman" w:hAnsi="Times New Roman"/>
          <w:color w:val="00000A"/>
        </w:rPr>
        <w:t>KÄYTTÄJÄTESTAUS</w:t>
      </w:r>
      <w:bookmarkEnd w:id="358"/>
    </w:p>
    <w:p w14:paraId="6A40A4D5" w14:textId="38E0BB0A" w:rsidR="003826AD" w:rsidRDefault="00FA42D3" w:rsidP="002C222F">
      <w:pPr>
        <w:spacing w:line="360" w:lineRule="auto"/>
        <w:ind w:firstLine="0"/>
        <w:rPr>
          <w:rFonts w:ascii="Times New Roman" w:hAnsi="Times New Roman"/>
        </w:rPr>
      </w:pPr>
      <w:r>
        <w:rPr>
          <w:rFonts w:ascii="Times New Roman" w:hAnsi="Times New Roman"/>
        </w:rPr>
        <w:t>Kappaleessa esitellään testijärjestelmien käyttäjätestauksessa hyödynnettävä materiaali, tehtävät ja haastattelukysymykset. Kappaleessa käydään myös läpi käyttäjätestauksen koko prosessi ja sen eri vaiheet. Samalla esitetään myös testauksessa hyödynnetty laitteisto. Käyttäjätestauksessa hyödynnetyt lomakkeet, tehtävät ja haastattelukysymykset löytyvät tarkemmin tutkimuksen lopussa löytyvistä liitteistä.</w:t>
      </w:r>
    </w:p>
    <w:p w14:paraId="7505F51B" w14:textId="77777777" w:rsidR="008722AD" w:rsidRDefault="008722AD" w:rsidP="002C222F">
      <w:pPr>
        <w:spacing w:line="360" w:lineRule="auto"/>
        <w:ind w:firstLine="0"/>
        <w:rPr>
          <w:rFonts w:ascii="Times New Roman" w:hAnsi="Times New Roman"/>
        </w:rPr>
      </w:pPr>
    </w:p>
    <w:p w14:paraId="7EEB8A83" w14:textId="299D5DD1" w:rsidR="004B4861" w:rsidRPr="004B4861" w:rsidRDefault="0084798B" w:rsidP="002C222F">
      <w:pPr>
        <w:pStyle w:val="Otsikko21"/>
        <w:spacing w:line="360" w:lineRule="auto"/>
        <w:ind w:firstLine="0"/>
      </w:pPr>
      <w:bookmarkStart w:id="360" w:name="_Toc503616913"/>
      <w:r w:rsidRPr="0084798B">
        <w:t>6.1 Testisuunnitelma</w:t>
      </w:r>
      <w:bookmarkEnd w:id="360"/>
    </w:p>
    <w:p w14:paraId="4DA9A728" w14:textId="77777777" w:rsidR="00410130" w:rsidRDefault="0009402A" w:rsidP="008E0545">
      <w:pPr>
        <w:spacing w:line="360" w:lineRule="auto"/>
        <w:ind w:firstLine="0"/>
        <w:rPr>
          <w:rFonts w:ascii="Times New Roman" w:hAnsi="Times New Roman"/>
        </w:rPr>
      </w:pPr>
      <w:r w:rsidRPr="00410130">
        <w:rPr>
          <w:rFonts w:ascii="Times New Roman" w:hAnsi="Times New Roman"/>
        </w:rPr>
        <w:t xml:space="preserve">Käyttäjätestauksessa tarkoituksena on selvittää minkälaisena käyttäjät kokevat visualisointijärjestelmän käyttökokemuksen virtuaalitodellisuuden ja työasemaympäristön välillä. </w:t>
      </w:r>
      <w:r w:rsidR="008931F2" w:rsidRPr="00410130">
        <w:rPr>
          <w:rFonts w:ascii="Times New Roman" w:hAnsi="Times New Roman"/>
        </w:rPr>
        <w:t xml:space="preserve">Käyttäjätestauksen aikana käydään läpi virtuaalitodellisuuteen sekä työasemaympäristöön luodut demot. Demojen suoritusjärjestyksessä ensimmäisenä on maapallovisualisointi, jota seuraa diagrammeihin pohjautuva demo. Valitun ympäristön suoritusjärjestys arvotaan ennen käyttäjätestin alkamista, jotta testin aikaisella oppimistekijällä ei ole vaikutusta ympäristöjen suoriutumisen vertailussa. </w:t>
      </w:r>
      <w:r w:rsidR="001B1302" w:rsidRPr="00410130">
        <w:rPr>
          <w:rFonts w:ascii="Times New Roman" w:hAnsi="Times New Roman"/>
        </w:rPr>
        <w:t xml:space="preserve">Osioiden suorittamisen aikana käyttäjälle esitetään tehtäviä ja kysymyksiä sekä osion suorittamisen jälkeen häntä pyydetään vastaamaan muutamiin kysymyksiin. </w:t>
      </w:r>
    </w:p>
    <w:p w14:paraId="1357D9BC" w14:textId="06F35D5C" w:rsidR="00410130" w:rsidRPr="00410130" w:rsidRDefault="00410130" w:rsidP="008E0545">
      <w:pPr>
        <w:spacing w:line="360" w:lineRule="auto"/>
        <w:ind w:firstLine="1304"/>
        <w:rPr>
          <w:rFonts w:ascii="Times New Roman" w:hAnsi="Times New Roman"/>
        </w:rPr>
      </w:pPr>
      <w:r w:rsidRPr="00410130">
        <w:rPr>
          <w:rFonts w:ascii="Times New Roman" w:hAnsi="Times New Roman"/>
        </w:rPr>
        <w:t>Käyttäjätestin koko prosessi ja sen eri vaiheet on tarkemmin esitetty Kaaviossa 1, jossa esitettyjen kysymys- ja tehtäväjoukkojen järjestys on yhä tarkemmin kuvattu tutkimuksen mahdollista toistamis</w:t>
      </w:r>
      <w:r>
        <w:rPr>
          <w:rFonts w:ascii="Times New Roman" w:hAnsi="Times New Roman"/>
        </w:rPr>
        <w:t>ta varten</w:t>
      </w:r>
      <w:r w:rsidR="001B1302" w:rsidRPr="00410130">
        <w:rPr>
          <w:rFonts w:ascii="Times New Roman" w:hAnsi="Times New Roman"/>
        </w:rPr>
        <w:t xml:space="preserve">. </w:t>
      </w:r>
      <w:r>
        <w:rPr>
          <w:rFonts w:ascii="Times New Roman" w:hAnsi="Times New Roman"/>
        </w:rPr>
        <w:t>Lisäksi testin</w:t>
      </w:r>
      <w:r w:rsidR="001B1302" w:rsidRPr="00410130">
        <w:rPr>
          <w:rFonts w:ascii="Times New Roman" w:hAnsi="Times New Roman"/>
        </w:rPr>
        <w:t xml:space="preserve"> aikana esitettävät haastattelukysymykset ja tehtävät käydään</w:t>
      </w:r>
      <w:r>
        <w:rPr>
          <w:rFonts w:ascii="Times New Roman" w:hAnsi="Times New Roman"/>
        </w:rPr>
        <w:t xml:space="preserve"> seuraavaksi</w:t>
      </w:r>
      <w:r w:rsidR="001B1302" w:rsidRPr="00410130">
        <w:rPr>
          <w:rFonts w:ascii="Times New Roman" w:hAnsi="Times New Roman"/>
        </w:rPr>
        <w:t xml:space="preserve"> tarkemmin lävitse. </w:t>
      </w:r>
    </w:p>
    <w:p w14:paraId="2C48B081" w14:textId="77777777" w:rsidR="00410130" w:rsidRPr="00410130" w:rsidRDefault="00410130" w:rsidP="00410130">
      <w:pPr>
        <w:ind w:firstLine="0"/>
      </w:pPr>
    </w:p>
    <w:p w14:paraId="35FF12E6" w14:textId="77777777" w:rsidR="008722AD" w:rsidRPr="008722AD" w:rsidRDefault="008722AD" w:rsidP="008722AD"/>
    <w:p w14:paraId="2783FA4C" w14:textId="77777777" w:rsidR="005D23ED" w:rsidRPr="005D23ED" w:rsidRDefault="005D23ED" w:rsidP="005D23ED"/>
    <w:p w14:paraId="1533FB27" w14:textId="77777777" w:rsidR="005D23ED" w:rsidRDefault="005D23ED" w:rsidP="005D23ED">
      <w:pPr>
        <w:ind w:firstLine="0"/>
      </w:pPr>
    </w:p>
    <w:p w14:paraId="0636B58D" w14:textId="320796D9" w:rsidR="005D23ED" w:rsidRDefault="005D23ED" w:rsidP="005D23ED">
      <w:pPr>
        <w:ind w:firstLine="0"/>
      </w:pPr>
      <w:r>
        <w:rPr>
          <w:noProof/>
          <w:lang w:eastAsia="fi-FI"/>
        </w:rPr>
        <w:drawing>
          <wp:inline distT="0" distB="0" distL="0" distR="0" wp14:anchorId="6832DF11" wp14:editId="59E3CAFE">
            <wp:extent cx="6196330" cy="1699260"/>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05855" cy="1701872"/>
                    </a:xfrm>
                    <a:prstGeom prst="rect">
                      <a:avLst/>
                    </a:prstGeom>
                  </pic:spPr>
                </pic:pic>
              </a:graphicData>
            </a:graphic>
          </wp:inline>
        </w:drawing>
      </w:r>
    </w:p>
    <w:p w14:paraId="1584DB2C" w14:textId="77777777" w:rsidR="008722AD" w:rsidRDefault="008722AD" w:rsidP="008722AD">
      <w:pPr>
        <w:ind w:firstLine="0"/>
        <w:jc w:val="center"/>
        <w:rPr>
          <w:rFonts w:ascii="Times New Roman" w:hAnsi="Times New Roman"/>
          <w:i/>
          <w:sz w:val="22"/>
          <w:szCs w:val="22"/>
        </w:rPr>
      </w:pPr>
    </w:p>
    <w:p w14:paraId="67A6457C" w14:textId="76B0C9B7" w:rsidR="005D23ED" w:rsidRDefault="005D23ED" w:rsidP="008722AD">
      <w:pPr>
        <w:ind w:firstLine="0"/>
        <w:jc w:val="center"/>
        <w:rPr>
          <w:rFonts w:ascii="Times New Roman" w:hAnsi="Times New Roman"/>
          <w:i/>
          <w:sz w:val="22"/>
          <w:szCs w:val="22"/>
        </w:rPr>
      </w:pPr>
      <w:r w:rsidRPr="008722AD">
        <w:rPr>
          <w:rFonts w:ascii="Times New Roman" w:hAnsi="Times New Roman"/>
          <w:i/>
          <w:sz w:val="22"/>
          <w:szCs w:val="22"/>
        </w:rPr>
        <w:t xml:space="preserve">Kaavio 1. Esimerkki käyttäjätestausprosessin kulusta ja vaiheista. </w:t>
      </w:r>
      <w:r w:rsidR="008722AD" w:rsidRPr="008722AD">
        <w:rPr>
          <w:rFonts w:ascii="Times New Roman" w:hAnsi="Times New Roman"/>
          <w:i/>
          <w:sz w:val="22"/>
          <w:szCs w:val="22"/>
        </w:rPr>
        <w:t>Maapallodemoon ensimmäiseksi ympäristöksi on arvottu desktop ja tämän tehtäväjoukoksi 2. Pylväs – ja graafidemon ensimmäiseksi ympäristöksi on arvottu virtuaalitodellisuus ja tehtäväjoukko 1.</w:t>
      </w:r>
    </w:p>
    <w:p w14:paraId="4FD37557" w14:textId="77777777" w:rsidR="008722AD" w:rsidRDefault="008722AD" w:rsidP="008722AD">
      <w:pPr>
        <w:ind w:firstLine="0"/>
        <w:jc w:val="center"/>
        <w:rPr>
          <w:rFonts w:ascii="Times New Roman" w:hAnsi="Times New Roman"/>
          <w:i/>
          <w:sz w:val="22"/>
          <w:szCs w:val="22"/>
        </w:rPr>
      </w:pPr>
    </w:p>
    <w:p w14:paraId="7E4959E0" w14:textId="77777777" w:rsidR="008722AD" w:rsidRDefault="008722AD" w:rsidP="008722AD">
      <w:pPr>
        <w:ind w:firstLine="0"/>
        <w:jc w:val="center"/>
        <w:rPr>
          <w:rFonts w:ascii="Times New Roman" w:hAnsi="Times New Roman"/>
          <w:i/>
          <w:sz w:val="22"/>
          <w:szCs w:val="22"/>
        </w:rPr>
      </w:pPr>
    </w:p>
    <w:p w14:paraId="5F09ED52" w14:textId="77777777" w:rsidR="008722AD" w:rsidRDefault="008722AD" w:rsidP="008722AD">
      <w:pPr>
        <w:ind w:firstLine="0"/>
        <w:jc w:val="center"/>
        <w:rPr>
          <w:rFonts w:ascii="Times New Roman" w:hAnsi="Times New Roman"/>
          <w:i/>
          <w:sz w:val="22"/>
          <w:szCs w:val="22"/>
        </w:rPr>
      </w:pPr>
    </w:p>
    <w:p w14:paraId="1AE241E0" w14:textId="77777777" w:rsidR="008722AD" w:rsidRPr="008722AD" w:rsidRDefault="008722AD" w:rsidP="008722AD">
      <w:pPr>
        <w:ind w:firstLine="0"/>
        <w:jc w:val="center"/>
        <w:rPr>
          <w:rFonts w:ascii="Times New Roman" w:hAnsi="Times New Roman"/>
          <w:i/>
          <w:sz w:val="22"/>
          <w:szCs w:val="22"/>
        </w:rPr>
      </w:pPr>
    </w:p>
    <w:p w14:paraId="1249F860" w14:textId="77777777" w:rsidR="001B1302" w:rsidRPr="001B1302" w:rsidRDefault="001B1302" w:rsidP="002C222F">
      <w:pPr>
        <w:spacing w:line="360" w:lineRule="auto"/>
      </w:pPr>
    </w:p>
    <w:p w14:paraId="3F73D4E7" w14:textId="77777777" w:rsidR="002B5C60" w:rsidRDefault="002B5C60" w:rsidP="002C222F">
      <w:pPr>
        <w:spacing w:line="360" w:lineRule="auto"/>
        <w:ind w:firstLine="0"/>
        <w:rPr>
          <w:rFonts w:ascii="Times New Roman" w:hAnsi="Times New Roman"/>
          <w:b/>
        </w:rPr>
      </w:pPr>
      <w:r w:rsidRPr="002B5C60">
        <w:rPr>
          <w:rFonts w:ascii="Times New Roman" w:hAnsi="Times New Roman"/>
          <w:b/>
        </w:rPr>
        <w:t>6.1.1 Haastattelukysymykset</w:t>
      </w:r>
    </w:p>
    <w:p w14:paraId="78460144" w14:textId="77777777" w:rsidR="00820630" w:rsidRDefault="00820630" w:rsidP="002C222F">
      <w:pPr>
        <w:spacing w:line="360" w:lineRule="auto"/>
        <w:ind w:firstLine="0"/>
        <w:rPr>
          <w:rFonts w:ascii="Times New Roman" w:hAnsi="Times New Roman"/>
          <w:b/>
        </w:rPr>
      </w:pPr>
    </w:p>
    <w:p w14:paraId="0AE3C044" w14:textId="59BB75E9" w:rsidR="000D06F5" w:rsidRPr="00820630" w:rsidRDefault="0009402A" w:rsidP="002C222F">
      <w:pPr>
        <w:spacing w:line="360" w:lineRule="auto"/>
        <w:ind w:firstLine="0"/>
        <w:rPr>
          <w:rFonts w:ascii="Times New Roman" w:hAnsi="Times New Roman"/>
        </w:rPr>
      </w:pPr>
      <w:r w:rsidRPr="00820630">
        <w:rPr>
          <w:rFonts w:ascii="Times New Roman" w:hAnsi="Times New Roman"/>
        </w:rPr>
        <w:t>Jokaisen demo osion</w:t>
      </w:r>
      <w:r w:rsidR="00C964F6" w:rsidRPr="00820630">
        <w:rPr>
          <w:rFonts w:ascii="Times New Roman" w:hAnsi="Times New Roman"/>
        </w:rPr>
        <w:t xml:space="preserve"> sisältämien</w:t>
      </w:r>
      <w:r w:rsidRPr="00820630">
        <w:rPr>
          <w:rFonts w:ascii="Times New Roman" w:hAnsi="Times New Roman"/>
        </w:rPr>
        <w:t xml:space="preserve"> tehtävien lisäksi, </w:t>
      </w:r>
      <w:r w:rsidR="00C964F6" w:rsidRPr="00820630">
        <w:rPr>
          <w:rFonts w:ascii="Times New Roman" w:hAnsi="Times New Roman"/>
        </w:rPr>
        <w:t>osio</w:t>
      </w:r>
      <w:r w:rsidR="00AA7A91" w:rsidRPr="00820630">
        <w:rPr>
          <w:rFonts w:ascii="Times New Roman" w:hAnsi="Times New Roman"/>
        </w:rPr>
        <w:t>ide</w:t>
      </w:r>
      <w:r w:rsidR="00C964F6" w:rsidRPr="00820630">
        <w:rPr>
          <w:rFonts w:ascii="Times New Roman" w:hAnsi="Times New Roman"/>
        </w:rPr>
        <w:t>n suorittamisen jälkeen käyttäjälle</w:t>
      </w:r>
      <w:r w:rsidRPr="00820630">
        <w:rPr>
          <w:rFonts w:ascii="Times New Roman" w:hAnsi="Times New Roman"/>
        </w:rPr>
        <w:t xml:space="preserve"> esitetään muutamia kysymyksiä</w:t>
      </w:r>
      <w:r w:rsidR="00C964F6" w:rsidRPr="00820630">
        <w:rPr>
          <w:rFonts w:ascii="Times New Roman" w:hAnsi="Times New Roman"/>
        </w:rPr>
        <w:t xml:space="preserve"> käyttökokemuksen </w:t>
      </w:r>
      <w:r w:rsidRPr="00820630">
        <w:rPr>
          <w:rFonts w:ascii="Times New Roman" w:hAnsi="Times New Roman"/>
        </w:rPr>
        <w:t>selvittämiseksi.</w:t>
      </w:r>
      <w:r w:rsidR="00F93237" w:rsidRPr="00820630">
        <w:rPr>
          <w:rFonts w:ascii="Times New Roman" w:hAnsi="Times New Roman"/>
        </w:rPr>
        <w:t xml:space="preserve"> Kysymyksistä viisi on kvalitatiivisia, joissa käyttäjää pyydetään vapaasti kuvailemaan käyttökokemusta.</w:t>
      </w:r>
      <w:r w:rsidR="002A6455" w:rsidRPr="00820630">
        <w:rPr>
          <w:rFonts w:ascii="Times New Roman" w:hAnsi="Times New Roman"/>
        </w:rPr>
        <w:t xml:space="preserve"> Haastattelukysymyksissä </w:t>
      </w:r>
      <w:r w:rsidR="007B2BEF" w:rsidRPr="00820630">
        <w:rPr>
          <w:rFonts w:ascii="Times New Roman" w:hAnsi="Times New Roman"/>
        </w:rPr>
        <w:t>haluttiin pitää painotus kuvailevissa</w:t>
      </w:r>
      <w:r w:rsidR="002A6455" w:rsidRPr="00820630">
        <w:rPr>
          <w:rFonts w:ascii="Times New Roman" w:hAnsi="Times New Roman"/>
        </w:rPr>
        <w:t xml:space="preserve"> kysymyksiä, </w:t>
      </w:r>
      <w:r w:rsidR="007B2BEF" w:rsidRPr="00820630">
        <w:rPr>
          <w:rFonts w:ascii="Times New Roman" w:hAnsi="Times New Roman"/>
        </w:rPr>
        <w:t xml:space="preserve">jotta </w:t>
      </w:r>
      <w:r w:rsidR="002A6455" w:rsidRPr="00820630">
        <w:rPr>
          <w:rFonts w:ascii="Times New Roman" w:hAnsi="Times New Roman"/>
        </w:rPr>
        <w:t>testikäyttäjien kokemukselliset mielipiteet tulisivat</w:t>
      </w:r>
      <w:r w:rsidR="007B2BEF" w:rsidRPr="00820630">
        <w:rPr>
          <w:rFonts w:ascii="Times New Roman" w:hAnsi="Times New Roman"/>
        </w:rPr>
        <w:t xml:space="preserve"> vahvemmin esille ja kysymykset eivät liikaa ohjaisi ajatusprosessia. </w:t>
      </w:r>
      <w:r w:rsidR="004535E7" w:rsidRPr="00820630">
        <w:rPr>
          <w:rFonts w:ascii="Times New Roman" w:hAnsi="Times New Roman"/>
        </w:rPr>
        <w:t>Täten k</w:t>
      </w:r>
      <w:r w:rsidR="00F93237" w:rsidRPr="00820630">
        <w:rPr>
          <w:rFonts w:ascii="Times New Roman" w:hAnsi="Times New Roman"/>
        </w:rPr>
        <w:t xml:space="preserve">vantitatiivisia kysymyksiä esitetään vain kaksi jokaisen demo-osion jälkeen. Kvantitatiivisten kysymysten avulla tiedustellaan jokaisen </w:t>
      </w:r>
      <w:r w:rsidR="004535E7" w:rsidRPr="00820630">
        <w:rPr>
          <w:rFonts w:ascii="Times New Roman" w:hAnsi="Times New Roman"/>
        </w:rPr>
        <w:t>demo-osion</w:t>
      </w:r>
      <w:r w:rsidR="00F93237" w:rsidRPr="00820630">
        <w:rPr>
          <w:rFonts w:ascii="Times New Roman" w:hAnsi="Times New Roman"/>
        </w:rPr>
        <w:t xml:space="preserve"> käytön mielekkyyttä sekä käyttökokemuksen luontevuutta</w:t>
      </w:r>
      <w:r w:rsidR="00022EE0" w:rsidRPr="00820630">
        <w:rPr>
          <w:rFonts w:ascii="Times New Roman" w:hAnsi="Times New Roman"/>
        </w:rPr>
        <w:t>. Kysymysten vastaukset esitetään</w:t>
      </w:r>
      <w:r w:rsidR="004535E7" w:rsidRPr="00820630">
        <w:rPr>
          <w:rFonts w:ascii="Times New Roman" w:hAnsi="Times New Roman"/>
        </w:rPr>
        <w:t xml:space="preserve"> </w:t>
      </w:r>
      <w:r w:rsidR="00022EE0" w:rsidRPr="00820630">
        <w:rPr>
          <w:rFonts w:ascii="Times New Roman" w:hAnsi="Times New Roman"/>
        </w:rPr>
        <w:t>10-</w:t>
      </w:r>
      <w:r w:rsidR="00CF3208" w:rsidRPr="00820630">
        <w:rPr>
          <w:rFonts w:ascii="Times New Roman" w:hAnsi="Times New Roman"/>
        </w:rPr>
        <w:t>portaisella Likertin-</w:t>
      </w:r>
      <w:r w:rsidR="004535E7" w:rsidRPr="00820630">
        <w:rPr>
          <w:rFonts w:ascii="Times New Roman" w:hAnsi="Times New Roman"/>
        </w:rPr>
        <w:t>asteikolla</w:t>
      </w:r>
      <w:r w:rsidR="00CF3208" w:rsidRPr="00820630">
        <w:rPr>
          <w:rFonts w:ascii="Times New Roman" w:hAnsi="Times New Roman"/>
        </w:rPr>
        <w:t xml:space="preserve"> arvoilla</w:t>
      </w:r>
      <w:r w:rsidR="004535E7" w:rsidRPr="00820630">
        <w:rPr>
          <w:rFonts w:ascii="Times New Roman" w:hAnsi="Times New Roman"/>
        </w:rPr>
        <w:t xml:space="preserve"> 1-10</w:t>
      </w:r>
      <w:r w:rsidR="00022EE0" w:rsidRPr="00820630">
        <w:rPr>
          <w:rFonts w:ascii="Times New Roman" w:hAnsi="Times New Roman"/>
        </w:rPr>
        <w:t>, minkä avulla kyselyyn vastaaja voi esittää positiivisen tai negatiivisen mielipiteensä [Likert, 1932]</w:t>
      </w:r>
      <w:r w:rsidR="00F93237" w:rsidRPr="00820630">
        <w:rPr>
          <w:rFonts w:ascii="Times New Roman" w:hAnsi="Times New Roman"/>
        </w:rPr>
        <w:t xml:space="preserve">. </w:t>
      </w:r>
      <w:r w:rsidR="00AE25DE" w:rsidRPr="00820630">
        <w:rPr>
          <w:rFonts w:ascii="Times New Roman" w:hAnsi="Times New Roman"/>
        </w:rPr>
        <w:t xml:space="preserve">Kvantitatiivisten kysymysten tuloksia </w:t>
      </w:r>
      <w:r w:rsidR="00F93237" w:rsidRPr="00820630">
        <w:rPr>
          <w:rFonts w:ascii="Times New Roman" w:hAnsi="Times New Roman"/>
        </w:rPr>
        <w:t>käytetään tutkimuksen lopussa ensisijaisesti virtuaalitodellisuuden ja työasemaympäristön kokemuksen arvioinnissa</w:t>
      </w:r>
      <w:r w:rsidR="00AE25DE" w:rsidRPr="00820630">
        <w:rPr>
          <w:rFonts w:ascii="Times New Roman" w:hAnsi="Times New Roman"/>
        </w:rPr>
        <w:t>, mahdollistaen myös osioiden välisen vertailun</w:t>
      </w:r>
      <w:r w:rsidR="00F93237" w:rsidRPr="00820630">
        <w:rPr>
          <w:rFonts w:ascii="Times New Roman" w:hAnsi="Times New Roman"/>
        </w:rPr>
        <w:t xml:space="preserve">. </w:t>
      </w:r>
      <w:r w:rsidRPr="00820630">
        <w:rPr>
          <w:rFonts w:ascii="Times New Roman" w:hAnsi="Times New Roman"/>
        </w:rPr>
        <w:t xml:space="preserve"> </w:t>
      </w:r>
    </w:p>
    <w:p w14:paraId="1D45F21D" w14:textId="77777777" w:rsidR="007B2BEF" w:rsidRPr="007B2BEF" w:rsidRDefault="007B2BEF" w:rsidP="007B2BEF"/>
    <w:p w14:paraId="4F2BA83E" w14:textId="672BE22F" w:rsidR="007B2BEF" w:rsidRPr="007B2BEF" w:rsidRDefault="007B2BEF" w:rsidP="007B2BEF">
      <w:pPr>
        <w:spacing w:line="360" w:lineRule="auto"/>
        <w:rPr>
          <w:rFonts w:ascii="Times New Roman" w:hAnsi="Times New Roman"/>
        </w:rPr>
      </w:pPr>
      <w:r w:rsidRPr="007B2BEF">
        <w:rPr>
          <w:rFonts w:ascii="Times New Roman" w:hAnsi="Times New Roman"/>
        </w:rPr>
        <w:t>Kysymysjoukko 1.</w:t>
      </w:r>
    </w:p>
    <w:p w14:paraId="76D86872" w14:textId="51274CA0"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Miltä osion käyttäminen tuntui?</w:t>
      </w:r>
    </w:p>
    <w:p w14:paraId="0C744C50" w14:textId="77777777" w:rsidR="007B2BEF" w:rsidRP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luonnolliselta järjestelmän käyttö tuntui?</w:t>
      </w:r>
    </w:p>
    <w:p w14:paraId="611971FC" w14:textId="64A05B39" w:rsidR="007B2BEF" w:rsidRDefault="007B2BEF" w:rsidP="007B2BEF">
      <w:pPr>
        <w:pStyle w:val="Luettelokappale"/>
        <w:numPr>
          <w:ilvl w:val="0"/>
          <w:numId w:val="19"/>
        </w:numPr>
        <w:spacing w:line="360" w:lineRule="auto"/>
        <w:rPr>
          <w:rFonts w:ascii="Times New Roman" w:hAnsi="Times New Roman"/>
          <w:i/>
        </w:rPr>
      </w:pPr>
      <w:r w:rsidRPr="007B2BEF">
        <w:rPr>
          <w:rFonts w:ascii="Times New Roman" w:hAnsi="Times New Roman"/>
          <w:i/>
        </w:rPr>
        <w:t>Kuinka miellyttävältä järjestelmän käyttö tuntui?</w:t>
      </w:r>
    </w:p>
    <w:p w14:paraId="329DB044" w14:textId="77777777" w:rsidR="007B2BEF" w:rsidRPr="007B2BEF" w:rsidRDefault="007B2BEF" w:rsidP="007B2BEF">
      <w:pPr>
        <w:spacing w:line="360" w:lineRule="auto"/>
        <w:rPr>
          <w:rFonts w:ascii="Times New Roman" w:hAnsi="Times New Roman"/>
          <w:i/>
        </w:rPr>
      </w:pPr>
    </w:p>
    <w:p w14:paraId="01ED5CFA" w14:textId="3FD96C56" w:rsidR="007B2BEF" w:rsidRPr="007B2BEF" w:rsidRDefault="007B2BEF" w:rsidP="007B2BEF">
      <w:pPr>
        <w:spacing w:line="360" w:lineRule="auto"/>
        <w:rPr>
          <w:rFonts w:ascii="Times New Roman" w:hAnsi="Times New Roman"/>
        </w:rPr>
      </w:pPr>
      <w:r w:rsidRPr="007B2BEF">
        <w:rPr>
          <w:rFonts w:ascii="Times New Roman" w:hAnsi="Times New Roman"/>
        </w:rPr>
        <w:t xml:space="preserve">Kysymysjoukko </w:t>
      </w:r>
      <w:r w:rsidR="0079433A">
        <w:rPr>
          <w:rFonts w:ascii="Times New Roman" w:hAnsi="Times New Roman"/>
        </w:rPr>
        <w:t>2</w:t>
      </w:r>
      <w:r w:rsidRPr="007B2BEF">
        <w:rPr>
          <w:rFonts w:ascii="Times New Roman" w:hAnsi="Times New Roman"/>
        </w:rPr>
        <w:t>.</w:t>
      </w:r>
    </w:p>
    <w:p w14:paraId="1DC6DD3E" w14:textId="155B3E88" w:rsidR="007B2BEF" w:rsidRPr="007B2BEF" w:rsidRDefault="007B2BEF" w:rsidP="007B2BEF">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 xml:space="preserve">Mikä näistä kolmesta demosta: Pylväsdiagrammi, graafi tai aikajana toimi mielestäsi parhaiten tässä käyttöympäristössä? </w:t>
      </w:r>
    </w:p>
    <w:p w14:paraId="71224E31" w14:textId="77777777" w:rsidR="007B2BEF" w:rsidRDefault="007B2BEF" w:rsidP="007B2BEF">
      <w:pPr>
        <w:pStyle w:val="Luettelokappale"/>
        <w:numPr>
          <w:ilvl w:val="0"/>
          <w:numId w:val="20"/>
        </w:numPr>
        <w:spacing w:line="360" w:lineRule="auto"/>
        <w:ind w:left="1280"/>
        <w:jc w:val="left"/>
        <w:rPr>
          <w:rFonts w:ascii="Times New Roman" w:hAnsi="Times New Roman"/>
          <w:i/>
        </w:rPr>
      </w:pPr>
      <w:r w:rsidRPr="007B2BEF">
        <w:rPr>
          <w:rFonts w:ascii="Times New Roman" w:hAnsi="Times New Roman"/>
          <w:i/>
        </w:rPr>
        <w:t>Vastaavasti mikä näistä toimi mielestäsi huonoiten?</w:t>
      </w:r>
    </w:p>
    <w:p w14:paraId="5172ECFB" w14:textId="77777777" w:rsidR="0079433A" w:rsidRDefault="0079433A" w:rsidP="0079433A">
      <w:pPr>
        <w:spacing w:line="360" w:lineRule="auto"/>
        <w:jc w:val="left"/>
        <w:rPr>
          <w:rFonts w:ascii="Times New Roman" w:hAnsi="Times New Roman"/>
          <w:i/>
        </w:rPr>
      </w:pPr>
    </w:p>
    <w:p w14:paraId="0AE627EC" w14:textId="2E8E2C71" w:rsidR="0079433A" w:rsidRDefault="0079433A" w:rsidP="0079433A">
      <w:pPr>
        <w:spacing w:line="360" w:lineRule="auto"/>
        <w:jc w:val="left"/>
        <w:rPr>
          <w:rFonts w:ascii="Times New Roman" w:hAnsi="Times New Roman"/>
        </w:rPr>
      </w:pPr>
      <w:r>
        <w:rPr>
          <w:rFonts w:ascii="Times New Roman" w:hAnsi="Times New Roman"/>
        </w:rPr>
        <w:t>Kysymysjoukko 3.</w:t>
      </w:r>
    </w:p>
    <w:p w14:paraId="5E081006" w14:textId="36F8EBB1" w:rsidR="0079433A" w:rsidRPr="0079433A" w:rsidRDefault="0079433A" w:rsidP="0079433A">
      <w:pPr>
        <w:pStyle w:val="Luettelokappale"/>
        <w:numPr>
          <w:ilvl w:val="0"/>
          <w:numId w:val="21"/>
        </w:numPr>
        <w:spacing w:line="360" w:lineRule="auto"/>
        <w:jc w:val="left"/>
        <w:rPr>
          <w:rFonts w:ascii="Times New Roman" w:hAnsi="Times New Roman"/>
          <w:i/>
        </w:rPr>
      </w:pPr>
      <w:r w:rsidRPr="0079433A">
        <w:rPr>
          <w:rFonts w:ascii="Times New Roman" w:hAnsi="Times New Roman"/>
          <w:i/>
        </w:rPr>
        <w:t>Minkälaisia eroavaisuuksia näet näiden kahden ympäristön välillä?</w:t>
      </w:r>
    </w:p>
    <w:p w14:paraId="316A057D" w14:textId="35A32E2D" w:rsidR="007B2BEF" w:rsidRPr="002370DF" w:rsidRDefault="0079433A" w:rsidP="002370DF">
      <w:pPr>
        <w:pStyle w:val="Luettelokappale"/>
        <w:numPr>
          <w:ilvl w:val="0"/>
          <w:numId w:val="21"/>
        </w:numPr>
        <w:spacing w:line="360" w:lineRule="auto"/>
        <w:jc w:val="left"/>
        <w:rPr>
          <w:rFonts w:ascii="Times New Roman" w:hAnsi="Times New Roman"/>
          <w:i/>
        </w:rPr>
      </w:pPr>
      <w:r w:rsidRPr="0079433A">
        <w:rPr>
          <w:rFonts w:ascii="Times New Roman" w:hAnsi="Times New Roman"/>
          <w:i/>
        </w:rPr>
        <w:t>Kumpaa tapaa suosisit näiden tilanteiden selvittämiseen, VR vai työasema?</w:t>
      </w:r>
    </w:p>
    <w:p w14:paraId="6B1199CB" w14:textId="77777777" w:rsidR="007B2BEF" w:rsidRDefault="007B2BEF" w:rsidP="007B2BEF">
      <w:pPr>
        <w:pStyle w:val="Otsikko21"/>
        <w:spacing w:line="360" w:lineRule="auto"/>
        <w:ind w:firstLine="0"/>
        <w:rPr>
          <w:b w:val="0"/>
        </w:rPr>
      </w:pPr>
    </w:p>
    <w:p w14:paraId="24F9395E" w14:textId="6EC887DF" w:rsidR="0084798B" w:rsidRDefault="00484EFA" w:rsidP="007B2BEF">
      <w:pPr>
        <w:pStyle w:val="Otsikko21"/>
        <w:spacing w:line="360" w:lineRule="auto"/>
        <w:ind w:firstLine="0"/>
        <w:rPr>
          <w:b w:val="0"/>
        </w:rPr>
      </w:pPr>
      <w:r>
        <w:rPr>
          <w:b w:val="0"/>
        </w:rPr>
        <w:t>Kysymysjoukkojen esittämisen vaihe käyttäjätutkimuksen aikana</w:t>
      </w:r>
      <w:r w:rsidR="00AA7A91">
        <w:rPr>
          <w:b w:val="0"/>
        </w:rPr>
        <w:t xml:space="preserve"> riippuu siitä, mikä demo-osio on</w:t>
      </w:r>
      <w:r w:rsidR="000D06F5">
        <w:rPr>
          <w:b w:val="0"/>
        </w:rPr>
        <w:t xml:space="preserve"> ennen kysymyksiä</w:t>
      </w:r>
      <w:r w:rsidR="00AA7A91">
        <w:rPr>
          <w:b w:val="0"/>
        </w:rPr>
        <w:t xml:space="preserve"> suoritettu</w:t>
      </w:r>
      <w:r w:rsidR="000D06F5">
        <w:rPr>
          <w:b w:val="0"/>
        </w:rPr>
        <w:t>. Kolmen toisistaan eroavan kysymysjoukon esittämisen kriteerit ovat</w:t>
      </w:r>
      <w:r w:rsidR="00AA7A91">
        <w:rPr>
          <w:b w:val="0"/>
        </w:rPr>
        <w:t xml:space="preserve"> seuraavien sääntöjen </w:t>
      </w:r>
      <w:r w:rsidR="000D06F5">
        <w:rPr>
          <w:b w:val="0"/>
        </w:rPr>
        <w:t>mukaiset</w:t>
      </w:r>
      <w:r w:rsidR="00AA7A91">
        <w:rPr>
          <w:b w:val="0"/>
        </w:rPr>
        <w:t>:</w:t>
      </w:r>
    </w:p>
    <w:p w14:paraId="3CEDCB6A" w14:textId="48F8E10C"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1. esitetään ensimmäisenä aina kun on suoritett</w:t>
      </w:r>
      <w:r w:rsidR="007B2BEF">
        <w:rPr>
          <w:rFonts w:ascii="Times New Roman" w:hAnsi="Times New Roman"/>
        </w:rPr>
        <w:t>u maapallo tai pylväsdiagrammi ja</w:t>
      </w:r>
      <w:r w:rsidRPr="00AA7A91">
        <w:rPr>
          <w:rFonts w:ascii="Times New Roman" w:hAnsi="Times New Roman"/>
        </w:rPr>
        <w:t xml:space="preserve"> graafi demo.</w:t>
      </w:r>
    </w:p>
    <w:p w14:paraId="2CB5C39F" w14:textId="2A6C0FF9" w:rsidR="00AA7A91" w:rsidRP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2. esitetään kysymysjoukko 1. jälkeen aina kun pylväsdiagrammi sekä graafi demot on suoritettu.</w:t>
      </w:r>
    </w:p>
    <w:p w14:paraId="4102FB36" w14:textId="347869CB" w:rsidR="00AA7A91" w:rsidRDefault="00AA7A91" w:rsidP="00AA7A91">
      <w:pPr>
        <w:pStyle w:val="Luettelokappale"/>
        <w:numPr>
          <w:ilvl w:val="0"/>
          <w:numId w:val="17"/>
        </w:numPr>
        <w:spacing w:line="360" w:lineRule="auto"/>
        <w:rPr>
          <w:rFonts w:ascii="Times New Roman" w:hAnsi="Times New Roman"/>
        </w:rPr>
      </w:pPr>
      <w:r w:rsidRPr="00AA7A91">
        <w:rPr>
          <w:rFonts w:ascii="Times New Roman" w:hAnsi="Times New Roman"/>
        </w:rPr>
        <w:t>Kysymysjoukko 3. esitetään kysymysjoukkojen 1. ja 2. jälkeen, kun kaikki demo-osiot on suoritettu.</w:t>
      </w:r>
    </w:p>
    <w:p w14:paraId="5893B450" w14:textId="77777777" w:rsidR="00F611D2" w:rsidRDefault="00F611D2" w:rsidP="00F611D2">
      <w:pPr>
        <w:spacing w:line="360" w:lineRule="auto"/>
        <w:ind w:firstLine="0"/>
        <w:rPr>
          <w:rFonts w:ascii="Times New Roman" w:hAnsi="Times New Roman"/>
        </w:rPr>
      </w:pPr>
    </w:p>
    <w:p w14:paraId="1C6ACE80" w14:textId="77777777" w:rsidR="00C464FD" w:rsidRDefault="00C464FD" w:rsidP="00F611D2">
      <w:pPr>
        <w:spacing w:line="360" w:lineRule="auto"/>
        <w:ind w:firstLine="0"/>
        <w:rPr>
          <w:rFonts w:ascii="Times New Roman" w:hAnsi="Times New Roman"/>
        </w:rPr>
      </w:pPr>
    </w:p>
    <w:p w14:paraId="6382B4FC" w14:textId="4880BBCC" w:rsidR="002B5C60" w:rsidRDefault="00820630" w:rsidP="00F611D2">
      <w:pPr>
        <w:spacing w:line="360" w:lineRule="auto"/>
        <w:ind w:firstLine="0"/>
        <w:rPr>
          <w:rFonts w:ascii="Times New Roman" w:hAnsi="Times New Roman"/>
          <w:b/>
        </w:rPr>
      </w:pPr>
      <w:r w:rsidRPr="00820630">
        <w:rPr>
          <w:rFonts w:ascii="Times New Roman" w:hAnsi="Times New Roman"/>
          <w:b/>
        </w:rPr>
        <w:t>6.1.2 Käyttäjätestinaikaiset tehtävät</w:t>
      </w:r>
    </w:p>
    <w:p w14:paraId="199C61B5" w14:textId="77777777" w:rsidR="008931F2" w:rsidRDefault="008931F2" w:rsidP="008931F2">
      <w:pPr>
        <w:pStyle w:val="Otsikko21"/>
        <w:spacing w:line="360" w:lineRule="auto"/>
        <w:ind w:firstLine="0"/>
        <w:rPr>
          <w:b w:val="0"/>
        </w:rPr>
      </w:pPr>
      <w:r>
        <w:rPr>
          <w:b w:val="0"/>
        </w:rPr>
        <w:t>Käyttäjätestauksen sisällöksi on jokaiseen demojärjestelmään mietitty ennalta tehtäviä, joita käyttäjä pyydetään testin aikana tekemään tai esittämään vastaus. Tehtävien sisältö on jokaisessa osiossa tarkoitus pitää yksinkertaisena ja niiden tehtävä on lähinnä antaa motiivi järjestelmän sekä sen sisältämän datan käyttämiseen. Kaikille asetetuille tehtäville ei tarkoituksellisesti ole määritetty yksittäistä oikeaa vastausta, vaan käyttäjälle tarjotaan tässä valinnanvapauden mahdollisuus. Kysymysten vapaamuotoisuus myös toivottavasti saa käyttäjät pohtimaan vastausta erilaisista näkökulmista ja etsimään vastausta eri tavoin. Vapaamuotoisempien kysymysten lisäksi, osaan kysymyksistä on etukäteen mietitty absoluuttinen oikea vastaus. Näiden kysymysten avulla on tarkoitus selventää sitä, että onko oikeiden vastausten ja hyödynnetyn ympäristön välillä korrelaatiota, eli löytävätkö testikäyttäjät oikeat vastaukset esimerkiksi paremmin silloin, kun hyödynnetään virtuaalitodellisuuden demojärjestelmiä.</w:t>
      </w:r>
    </w:p>
    <w:p w14:paraId="179DBE5B" w14:textId="77777777" w:rsidR="008931F2" w:rsidRDefault="008931F2" w:rsidP="00F611D2">
      <w:pPr>
        <w:spacing w:line="360" w:lineRule="auto"/>
        <w:ind w:firstLine="0"/>
        <w:rPr>
          <w:rFonts w:ascii="Times New Roman" w:hAnsi="Times New Roman"/>
        </w:rPr>
      </w:pPr>
    </w:p>
    <w:p w14:paraId="1AC7BA69" w14:textId="77777777" w:rsidR="007D0E1D" w:rsidRDefault="008D4DEA" w:rsidP="00F611D2">
      <w:pPr>
        <w:spacing w:line="360" w:lineRule="auto"/>
        <w:ind w:firstLine="0"/>
        <w:rPr>
          <w:rFonts w:ascii="Times New Roman" w:hAnsi="Times New Roman"/>
        </w:rPr>
      </w:pPr>
      <w:r>
        <w:rPr>
          <w:rFonts w:ascii="Times New Roman" w:hAnsi="Times New Roman"/>
        </w:rPr>
        <w:t xml:space="preserve">Testaussuunnitelmassa esitellyn prosessin mukaisesti testin läpivieminen sisältää demo-osioiden suorittamisen virtuaalitodellisuudessa sekä työasemaympäristössä. </w:t>
      </w:r>
      <w:r w:rsidR="00C15EF9">
        <w:rPr>
          <w:rFonts w:ascii="Times New Roman" w:hAnsi="Times New Roman"/>
        </w:rPr>
        <w:t xml:space="preserve">Kumpaankin demo-osioon, maapallovisualisointiin sekä diagrammeihin, on luotuna kaksi eri tehtäväjoukkoa, jotka peruspohjaltaan ovat samat, mutta eroavat tarkemmissa kysyttävissä tekijöissä. </w:t>
      </w:r>
      <w:r w:rsidR="007D0DDB">
        <w:rPr>
          <w:rFonts w:ascii="Times New Roman" w:hAnsi="Times New Roman"/>
        </w:rPr>
        <w:t xml:space="preserve">Testin suorittamisen alussa ei ole tiedossa kumpi demon sisäinen tehtäväjoukko suoritetaan </w:t>
      </w:r>
      <w:r w:rsidR="00983AAA">
        <w:rPr>
          <w:rFonts w:ascii="Times New Roman" w:hAnsi="Times New Roman"/>
        </w:rPr>
        <w:t>kummassa</w:t>
      </w:r>
      <w:r w:rsidR="007D0DDB">
        <w:rPr>
          <w:rFonts w:ascii="Times New Roman" w:hAnsi="Times New Roman"/>
        </w:rPr>
        <w:t xml:space="preserve"> ympäristössä, vaan tämä arvotaan. </w:t>
      </w:r>
      <w:r w:rsidR="002E3100">
        <w:rPr>
          <w:rFonts w:ascii="Times New Roman" w:hAnsi="Times New Roman"/>
        </w:rPr>
        <w:t>Satunnaistamisen avulla</w:t>
      </w:r>
      <w:r w:rsidR="007D0DDB">
        <w:rPr>
          <w:rFonts w:ascii="Times New Roman" w:hAnsi="Times New Roman"/>
        </w:rPr>
        <w:t xml:space="preserve"> tehtäväjoukkojen tulokset voidaan testien analysointivaiheessa arvioida</w:t>
      </w:r>
      <w:r w:rsidR="001E49BB">
        <w:rPr>
          <w:rFonts w:ascii="Times New Roman" w:hAnsi="Times New Roman"/>
        </w:rPr>
        <w:t xml:space="preserve"> riippumattomana suorituksen alaisesta ympäristöstä sekä testauksen aikaisesta oppimistekijästä.</w:t>
      </w:r>
      <w:r w:rsidR="008834F1">
        <w:rPr>
          <w:rFonts w:ascii="Times New Roman" w:hAnsi="Times New Roman"/>
        </w:rPr>
        <w:t xml:space="preserve"> Tehtävien suorittamisajat, tehtävän lukemisesta käyttäjän antamaan </w:t>
      </w:r>
      <w:r w:rsidR="008834F1">
        <w:rPr>
          <w:rFonts w:ascii="Times New Roman" w:hAnsi="Times New Roman"/>
        </w:rPr>
        <w:lastRenderedPageBreak/>
        <w:t>vastaukseen, pidetään kirjaa testin suorittamisen aikana sekä käyttäjän antamat vastaukset kirjataan ylös. Näitä tietoja käytetään myöhemmin analysoinnissa käyttöympäristön helppouden ja tehokkuuden arvioinneissa.</w:t>
      </w:r>
    </w:p>
    <w:p w14:paraId="68400AE5" w14:textId="1135BEEC" w:rsidR="005F6D14" w:rsidRDefault="00E60085" w:rsidP="007D0E1D">
      <w:pPr>
        <w:spacing w:line="360" w:lineRule="auto"/>
        <w:ind w:firstLine="1304"/>
        <w:rPr>
          <w:rFonts w:ascii="Times New Roman" w:hAnsi="Times New Roman"/>
        </w:rPr>
      </w:pPr>
      <w:r>
        <w:rPr>
          <w:rFonts w:ascii="Times New Roman" w:hAnsi="Times New Roman"/>
        </w:rPr>
        <w:t xml:space="preserve">Käyttäjätestissä suoritettavien tehtäväjoukkojen </w:t>
      </w:r>
      <w:r w:rsidR="002C222F">
        <w:rPr>
          <w:rFonts w:ascii="Times New Roman" w:hAnsi="Times New Roman"/>
        </w:rPr>
        <w:t>tarkka sisältö</w:t>
      </w:r>
      <w:r w:rsidR="005F6D14">
        <w:rPr>
          <w:rFonts w:ascii="Times New Roman" w:hAnsi="Times New Roman"/>
        </w:rPr>
        <w:t xml:space="preserve"> esitellään seuraavaksi.</w:t>
      </w:r>
    </w:p>
    <w:p w14:paraId="131C7C63" w14:textId="77777777" w:rsidR="007D0E1D" w:rsidRDefault="007D0E1D" w:rsidP="00F611D2">
      <w:pPr>
        <w:spacing w:line="360" w:lineRule="auto"/>
        <w:ind w:firstLine="0"/>
        <w:rPr>
          <w:rFonts w:ascii="Times New Roman" w:hAnsi="Times New Roman"/>
        </w:rPr>
      </w:pPr>
    </w:p>
    <w:p w14:paraId="7300B668" w14:textId="6D61361D" w:rsidR="00883A3E" w:rsidRDefault="00D87055" w:rsidP="00883A3E">
      <w:pPr>
        <w:ind w:firstLine="0"/>
        <w:rPr>
          <w:rFonts w:ascii="Times New Roman" w:hAnsi="Times New Roman"/>
          <w:b/>
          <w:color w:val="auto"/>
          <w:szCs w:val="26"/>
        </w:rPr>
      </w:pPr>
      <w:r>
        <w:rPr>
          <w:rFonts w:ascii="Times New Roman" w:hAnsi="Times New Roman"/>
          <w:b/>
          <w:color w:val="auto"/>
          <w:szCs w:val="26"/>
        </w:rPr>
        <w:t>Maapallovisualis</w:t>
      </w:r>
      <w:r w:rsidR="003A2DCD">
        <w:rPr>
          <w:rFonts w:ascii="Times New Roman" w:hAnsi="Times New Roman"/>
          <w:b/>
          <w:color w:val="auto"/>
          <w:szCs w:val="26"/>
        </w:rPr>
        <w:t>ointi demon tehtävä</w:t>
      </w:r>
      <w:r>
        <w:rPr>
          <w:rFonts w:ascii="Times New Roman" w:hAnsi="Times New Roman"/>
          <w:b/>
          <w:color w:val="auto"/>
          <w:szCs w:val="26"/>
        </w:rPr>
        <w:t>t</w:t>
      </w:r>
    </w:p>
    <w:p w14:paraId="34AD5097" w14:textId="77777777" w:rsidR="00AD33E6" w:rsidRDefault="00AD33E6" w:rsidP="00883A3E">
      <w:pPr>
        <w:ind w:firstLine="0"/>
        <w:rPr>
          <w:rFonts w:ascii="Times New Roman" w:hAnsi="Times New Roman"/>
          <w:b/>
          <w:color w:val="auto"/>
          <w:szCs w:val="26"/>
        </w:rPr>
      </w:pPr>
    </w:p>
    <w:p w14:paraId="0C217C9C" w14:textId="38B7B6CB"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Tehtäväjoukko 1.</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7EC6EB1B" w14:textId="77777777" w:rsidTr="006C31DB">
        <w:tc>
          <w:tcPr>
            <w:tcW w:w="8215" w:type="dxa"/>
          </w:tcPr>
          <w:p w14:paraId="012836B2" w14:textId="10BD5F41"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Australia.</w:t>
            </w:r>
          </w:p>
        </w:tc>
      </w:tr>
      <w:tr w:rsidR="006C31DB" w:rsidRPr="006861EB" w14:paraId="2A4B6AE3" w14:textId="77777777" w:rsidTr="006C31DB">
        <w:tc>
          <w:tcPr>
            <w:tcW w:w="8215" w:type="dxa"/>
          </w:tcPr>
          <w:p w14:paraId="30B1A674" w14:textId="224EC81C"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Meksiko.</w:t>
            </w:r>
          </w:p>
        </w:tc>
      </w:tr>
      <w:tr w:rsidR="006C31DB" w:rsidRPr="006861EB" w14:paraId="282346F5" w14:textId="77777777" w:rsidTr="006C31DB">
        <w:tc>
          <w:tcPr>
            <w:tcW w:w="8215" w:type="dxa"/>
          </w:tcPr>
          <w:p w14:paraId="3F25CC81" w14:textId="6C65F387"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maailmankartalta Suomi.</w:t>
            </w:r>
          </w:p>
        </w:tc>
      </w:tr>
      <w:tr w:rsidR="006C31DB" w:rsidRPr="006861EB" w14:paraId="529E015B" w14:textId="77777777" w:rsidTr="006C31DB">
        <w:tc>
          <w:tcPr>
            <w:tcW w:w="8215" w:type="dxa"/>
          </w:tcPr>
          <w:p w14:paraId="65218952" w14:textId="7211988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Lue jonkin Suomesta lähetetyn Twitter-viestin sisältö.</w:t>
            </w:r>
          </w:p>
        </w:tc>
      </w:tr>
      <w:tr w:rsidR="006C31DB" w:rsidRPr="006861EB" w14:paraId="02311D83" w14:textId="77777777" w:rsidTr="006C31DB">
        <w:tc>
          <w:tcPr>
            <w:tcW w:w="8215" w:type="dxa"/>
          </w:tcPr>
          <w:p w14:paraId="57FF8F81" w14:textId="4544CE3A"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on lähetetty yli 10 Twitter-viestiä.</w:t>
            </w:r>
          </w:p>
        </w:tc>
      </w:tr>
      <w:tr w:rsidR="006C31DB" w:rsidRPr="006861EB" w14:paraId="487FB86C" w14:textId="77777777" w:rsidTr="006C31DB">
        <w:tc>
          <w:tcPr>
            <w:tcW w:w="8215" w:type="dxa"/>
          </w:tcPr>
          <w:p w14:paraId="7E02B251" w14:textId="0538E0B8" w:rsidR="006C31DB" w:rsidRPr="006C31DB" w:rsidRDefault="006C31DB" w:rsidP="006C31DB">
            <w:pPr>
              <w:pStyle w:val="Luettelokappale"/>
              <w:numPr>
                <w:ilvl w:val="0"/>
                <w:numId w:val="22"/>
              </w:numPr>
              <w:rPr>
                <w:rFonts w:ascii="Times New Roman" w:hAnsi="Times New Roman"/>
                <w:i/>
              </w:rPr>
            </w:pPr>
            <w:r w:rsidRPr="006C31DB">
              <w:rPr>
                <w:rFonts w:ascii="Times New Roman" w:hAnsi="Times New Roman"/>
                <w:i/>
              </w:rPr>
              <w:t>Etsi kartalta jokin maa, josta ei ole lähetetty yhtäkään Twitter-viestiä.</w:t>
            </w:r>
          </w:p>
        </w:tc>
      </w:tr>
    </w:tbl>
    <w:p w14:paraId="7BB62BAF" w14:textId="77777777" w:rsidR="006861EB" w:rsidRDefault="006861EB" w:rsidP="00D87055">
      <w:pPr>
        <w:ind w:firstLine="0"/>
        <w:rPr>
          <w:rFonts w:ascii="Times New Roman" w:hAnsi="Times New Roman"/>
        </w:rPr>
      </w:pPr>
    </w:p>
    <w:p w14:paraId="2DAFE3AA" w14:textId="7AEC5C77" w:rsidR="006861EB" w:rsidRPr="006C31DB" w:rsidRDefault="00AD33E6" w:rsidP="00D87055">
      <w:pPr>
        <w:ind w:firstLine="0"/>
        <w:rPr>
          <w:rFonts w:ascii="Times New Roman" w:hAnsi="Times New Roman"/>
          <w:color w:val="auto"/>
          <w:szCs w:val="26"/>
        </w:rPr>
      </w:pPr>
      <w:r w:rsidRPr="006C31DB">
        <w:rPr>
          <w:rFonts w:ascii="Times New Roman" w:hAnsi="Times New Roman"/>
          <w:color w:val="auto"/>
          <w:szCs w:val="26"/>
        </w:rPr>
        <w:t xml:space="preserve">Tehtäväjoukko 2. </w:t>
      </w:r>
    </w:p>
    <w:tbl>
      <w:tblPr>
        <w:tblStyle w:val="TaulukkoRuudukko"/>
        <w:tblW w:w="8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54A6EADC" w14:textId="77777777" w:rsidTr="006C31DB">
        <w:tc>
          <w:tcPr>
            <w:tcW w:w="8215" w:type="dxa"/>
          </w:tcPr>
          <w:p w14:paraId="45FB4C32" w14:textId="520198C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Kiina.</w:t>
            </w:r>
          </w:p>
        </w:tc>
      </w:tr>
      <w:tr w:rsidR="006C31DB" w:rsidRPr="006C31DB" w14:paraId="02858EE3" w14:textId="77777777" w:rsidTr="006C31DB">
        <w:tc>
          <w:tcPr>
            <w:tcW w:w="8215" w:type="dxa"/>
          </w:tcPr>
          <w:p w14:paraId="133F6800" w14:textId="48B21276"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Saksa.</w:t>
            </w:r>
          </w:p>
        </w:tc>
      </w:tr>
      <w:tr w:rsidR="006C31DB" w:rsidRPr="006C31DB" w14:paraId="7F033080" w14:textId="77777777" w:rsidTr="006C31DB">
        <w:tc>
          <w:tcPr>
            <w:tcW w:w="8215" w:type="dxa"/>
          </w:tcPr>
          <w:p w14:paraId="700EB358" w14:textId="218F900A"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maailmankartalta Yhdysvallat.</w:t>
            </w:r>
          </w:p>
        </w:tc>
      </w:tr>
      <w:tr w:rsidR="006C31DB" w:rsidRPr="006C31DB" w14:paraId="14A38111" w14:textId="77777777" w:rsidTr="006C31DB">
        <w:tc>
          <w:tcPr>
            <w:tcW w:w="8215" w:type="dxa"/>
          </w:tcPr>
          <w:p w14:paraId="1E7549F8" w14:textId="726A49F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Lue jonkin Yhdysvalloista lähetetyn Twitter-viestin sisältö.</w:t>
            </w:r>
          </w:p>
        </w:tc>
      </w:tr>
      <w:tr w:rsidR="006C31DB" w:rsidRPr="006C31DB" w14:paraId="3709BAFA" w14:textId="77777777" w:rsidTr="006C31DB">
        <w:tc>
          <w:tcPr>
            <w:tcW w:w="8215" w:type="dxa"/>
          </w:tcPr>
          <w:p w14:paraId="60C31501" w14:textId="6C3F15BE"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Euroopasta jokin maa, josta on lähetetty yli 10 Twitter-viestiä.</w:t>
            </w:r>
          </w:p>
        </w:tc>
      </w:tr>
      <w:tr w:rsidR="006C31DB" w:rsidRPr="006C31DB" w14:paraId="2BB5C75E" w14:textId="77777777" w:rsidTr="006C31DB">
        <w:tc>
          <w:tcPr>
            <w:tcW w:w="8215" w:type="dxa"/>
          </w:tcPr>
          <w:p w14:paraId="20D1CD18" w14:textId="59D4CF75" w:rsidR="006C31DB" w:rsidRPr="006C31DB" w:rsidRDefault="006C31DB" w:rsidP="006C31DB">
            <w:pPr>
              <w:pStyle w:val="Luettelokappale"/>
              <w:numPr>
                <w:ilvl w:val="0"/>
                <w:numId w:val="23"/>
              </w:numPr>
              <w:rPr>
                <w:rFonts w:ascii="Times New Roman" w:hAnsi="Times New Roman"/>
                <w:i/>
              </w:rPr>
            </w:pPr>
            <w:r w:rsidRPr="006C31DB">
              <w:rPr>
                <w:rFonts w:ascii="Times New Roman" w:hAnsi="Times New Roman"/>
                <w:i/>
              </w:rPr>
              <w:t>Etsi Afrikasta jokin maa, josta ei ole lähetetty yhtäkään Twitter-viestiä.</w:t>
            </w:r>
          </w:p>
        </w:tc>
      </w:tr>
    </w:tbl>
    <w:p w14:paraId="58A42F73" w14:textId="77777777" w:rsidR="00D87055" w:rsidRDefault="00D87055" w:rsidP="006861EB">
      <w:pPr>
        <w:ind w:firstLine="0"/>
      </w:pPr>
    </w:p>
    <w:p w14:paraId="4DEB7A23" w14:textId="4D2B9FE2" w:rsidR="00D87055" w:rsidRPr="00D87055" w:rsidRDefault="00D87055" w:rsidP="006861EB">
      <w:pPr>
        <w:ind w:firstLine="0"/>
        <w:rPr>
          <w:rFonts w:ascii="Times New Roman" w:hAnsi="Times New Roman"/>
          <w:b/>
        </w:rPr>
      </w:pPr>
      <w:r w:rsidRPr="00D87055">
        <w:rPr>
          <w:rFonts w:ascii="Times New Roman" w:hAnsi="Times New Roman"/>
          <w:b/>
        </w:rPr>
        <w:t>Diagrammidemojen tehtävät</w:t>
      </w:r>
    </w:p>
    <w:p w14:paraId="2DBD301C" w14:textId="77777777" w:rsidR="00D87055" w:rsidRPr="006861EB" w:rsidRDefault="00D87055" w:rsidP="006861EB">
      <w:pPr>
        <w:ind w:firstLine="0"/>
      </w:pPr>
    </w:p>
    <w:p w14:paraId="0AD33117" w14:textId="5683CD62" w:rsidR="006861EB" w:rsidRPr="006C31DB" w:rsidRDefault="006861EB" w:rsidP="006861EB">
      <w:pPr>
        <w:ind w:firstLine="0"/>
        <w:rPr>
          <w:rFonts w:ascii="Times New Roman" w:hAnsi="Times New Roman"/>
          <w:color w:val="auto"/>
          <w:szCs w:val="26"/>
        </w:rPr>
      </w:pPr>
      <w:r w:rsidRPr="006C31DB">
        <w:rPr>
          <w:rFonts w:ascii="Times New Roman" w:hAnsi="Times New Roman"/>
          <w:color w:val="auto"/>
          <w:szCs w:val="26"/>
        </w:rPr>
        <w:t>Tehtäväjoukko 1.</w:t>
      </w:r>
      <w:r w:rsidR="00594811" w:rsidRPr="006C31DB">
        <w:rPr>
          <w:rFonts w:ascii="Times New Roman" w:hAnsi="Times New Roman"/>
          <w:color w:val="auto"/>
          <w:szCs w:val="26"/>
        </w:rPr>
        <w:t xml:space="preserve">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42225D39" w14:textId="77777777" w:rsidTr="00D87055">
        <w:tc>
          <w:tcPr>
            <w:tcW w:w="8215" w:type="dxa"/>
          </w:tcPr>
          <w:p w14:paraId="2D918183" w14:textId="51DB256C"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Mikä on auton 7. turvaluokitus?</w:t>
            </w:r>
          </w:p>
        </w:tc>
      </w:tr>
      <w:tr w:rsidR="006C31DB" w:rsidRPr="006861EB" w14:paraId="53ACF2BA" w14:textId="77777777" w:rsidTr="00D87055">
        <w:tc>
          <w:tcPr>
            <w:tcW w:w="8215" w:type="dxa"/>
          </w:tcPr>
          <w:p w14:paraId="4FC1AA3E" w14:textId="111B0D38" w:rsidR="006C31DB" w:rsidRPr="006C31DB" w:rsidRDefault="006C31DB" w:rsidP="006C31DB">
            <w:pPr>
              <w:pStyle w:val="Luettelokappale"/>
              <w:numPr>
                <w:ilvl w:val="0"/>
                <w:numId w:val="24"/>
              </w:numPr>
              <w:rPr>
                <w:rFonts w:ascii="Times New Roman" w:hAnsi="Times New Roman"/>
                <w:i/>
              </w:rPr>
            </w:pPr>
            <w:r w:rsidRPr="006C31DB">
              <w:rPr>
                <w:rFonts w:ascii="Times New Roman" w:hAnsi="Times New Roman"/>
                <w:i/>
              </w:rPr>
              <w:t>Miten auton 5. ominaisuudet mielestäsi suhteutuvat muiden diagrammissa olevien autojen ominaisuuksiin?</w:t>
            </w:r>
          </w:p>
        </w:tc>
      </w:tr>
      <w:tr w:rsidR="006C31DB" w:rsidRPr="006861EB" w14:paraId="675D14DF" w14:textId="77777777" w:rsidTr="00D87055">
        <w:tc>
          <w:tcPr>
            <w:tcW w:w="8215" w:type="dxa"/>
          </w:tcPr>
          <w:p w14:paraId="726D54DA" w14:textId="0C2CDD21" w:rsidR="006C31DB" w:rsidRPr="006C31DB" w:rsidRDefault="006C31DB" w:rsidP="00B07162">
            <w:pPr>
              <w:pStyle w:val="Luettelokappale"/>
              <w:numPr>
                <w:ilvl w:val="0"/>
                <w:numId w:val="24"/>
              </w:numPr>
              <w:rPr>
                <w:rFonts w:ascii="Times New Roman" w:hAnsi="Times New Roman"/>
                <w:i/>
              </w:rPr>
            </w:pPr>
            <w:r w:rsidRPr="006C31DB">
              <w:rPr>
                <w:rFonts w:ascii="Times New Roman" w:hAnsi="Times New Roman"/>
                <w:i/>
              </w:rPr>
              <w:t xml:space="preserve">Miten </w:t>
            </w:r>
            <w:r w:rsidR="00B07162">
              <w:rPr>
                <w:rFonts w:ascii="Times New Roman" w:hAnsi="Times New Roman"/>
                <w:i/>
              </w:rPr>
              <w:t>kuvailisit</w:t>
            </w:r>
            <w:r w:rsidRPr="006C31DB">
              <w:rPr>
                <w:rFonts w:ascii="Times New Roman" w:hAnsi="Times New Roman"/>
                <w:i/>
              </w:rPr>
              <w:t xml:space="preserve"> auton 3. ominaisuuksia?</w:t>
            </w:r>
          </w:p>
        </w:tc>
      </w:tr>
    </w:tbl>
    <w:p w14:paraId="44164043" w14:textId="77777777" w:rsidR="004D7B38" w:rsidRPr="006C31DB" w:rsidRDefault="004D7B38" w:rsidP="006861EB">
      <w:pPr>
        <w:ind w:firstLine="0"/>
        <w:rPr>
          <w:rFonts w:ascii="Times New Roman" w:hAnsi="Times New Roman"/>
          <w:color w:val="auto"/>
          <w:szCs w:val="26"/>
        </w:rPr>
      </w:pPr>
    </w:p>
    <w:p w14:paraId="6976F5E8" w14:textId="050F026E" w:rsidR="006861EB" w:rsidRPr="006C31DB" w:rsidRDefault="00594811" w:rsidP="006861EB">
      <w:pPr>
        <w:ind w:firstLine="0"/>
        <w:rPr>
          <w:rFonts w:ascii="Times New Roman" w:hAnsi="Times New Roman"/>
          <w:color w:val="auto"/>
          <w:szCs w:val="26"/>
        </w:rPr>
      </w:pPr>
      <w:r w:rsidRPr="006C31DB">
        <w:rPr>
          <w:rFonts w:ascii="Times New Roman" w:hAnsi="Times New Roman"/>
          <w:color w:val="auto"/>
          <w:szCs w:val="26"/>
        </w:rPr>
        <w:t>Tehtäväjoukko 1. Graafi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DF4A5B1" w14:textId="77777777" w:rsidTr="00D87055">
        <w:tc>
          <w:tcPr>
            <w:tcW w:w="8215" w:type="dxa"/>
          </w:tcPr>
          <w:p w14:paraId="50EFE36D" w14:textId="0079EE7B"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Mikä tieto graafissa on merkittävin tai suurin?</w:t>
            </w:r>
          </w:p>
        </w:tc>
      </w:tr>
      <w:tr w:rsidR="006C31DB" w:rsidRPr="006C31DB" w14:paraId="5B50D9C2" w14:textId="77777777" w:rsidTr="00D87055">
        <w:tc>
          <w:tcPr>
            <w:tcW w:w="8215" w:type="dxa"/>
          </w:tcPr>
          <w:p w14:paraId="089BC7E9" w14:textId="0B5CC18D"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Minkä tiedon painoarvo kasvaa?</w:t>
            </w:r>
          </w:p>
        </w:tc>
      </w:tr>
      <w:tr w:rsidR="006C31DB" w:rsidRPr="006C31DB" w14:paraId="4952C7A3" w14:textId="77777777" w:rsidTr="00D87055">
        <w:tc>
          <w:tcPr>
            <w:tcW w:w="8215" w:type="dxa"/>
          </w:tcPr>
          <w:p w14:paraId="7F35ADA0" w14:textId="543B6D7C" w:rsidR="006C31DB" w:rsidRPr="006C31DB" w:rsidRDefault="006C31DB" w:rsidP="006C31DB">
            <w:pPr>
              <w:pStyle w:val="Luettelokappale"/>
              <w:numPr>
                <w:ilvl w:val="0"/>
                <w:numId w:val="25"/>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196B049E" w14:textId="77777777" w:rsidR="00594811" w:rsidRPr="006C31DB" w:rsidRDefault="00594811" w:rsidP="006861EB">
      <w:pPr>
        <w:ind w:firstLine="0"/>
        <w:rPr>
          <w:rFonts w:ascii="Times New Roman" w:hAnsi="Times New Roman"/>
          <w:color w:val="auto"/>
          <w:szCs w:val="26"/>
        </w:rPr>
      </w:pPr>
    </w:p>
    <w:p w14:paraId="08F6C98D" w14:textId="7D4ABB0D" w:rsidR="004D7B38" w:rsidRPr="006C31DB" w:rsidRDefault="004D7B38" w:rsidP="004D7B38">
      <w:pPr>
        <w:ind w:firstLine="0"/>
        <w:rPr>
          <w:rFonts w:ascii="Times New Roman" w:hAnsi="Times New Roman"/>
          <w:color w:val="auto"/>
          <w:szCs w:val="26"/>
        </w:rPr>
      </w:pPr>
      <w:r w:rsidRPr="006C31DB">
        <w:rPr>
          <w:rFonts w:ascii="Times New Roman" w:hAnsi="Times New Roman"/>
          <w:color w:val="auto"/>
          <w:szCs w:val="26"/>
        </w:rPr>
        <w:t>Tehtäväjoukko 1. Aikajana</w:t>
      </w:r>
    </w:p>
    <w:tbl>
      <w:tblPr>
        <w:tblStyle w:val="TaulukkoRuudukko"/>
        <w:tblW w:w="0" w:type="auto"/>
        <w:tblLook w:val="04A0" w:firstRow="1" w:lastRow="0" w:firstColumn="1" w:lastColumn="0" w:noHBand="0" w:noVBand="1"/>
      </w:tblPr>
      <w:tblGrid>
        <w:gridCol w:w="8215"/>
      </w:tblGrid>
      <w:tr w:rsidR="006C31DB" w:rsidRPr="006861EB" w14:paraId="55343E92" w14:textId="77777777" w:rsidTr="00806518">
        <w:tc>
          <w:tcPr>
            <w:tcW w:w="8215" w:type="dxa"/>
            <w:tcBorders>
              <w:top w:val="nil"/>
              <w:left w:val="nil"/>
              <w:bottom w:val="nil"/>
              <w:right w:val="nil"/>
            </w:tcBorders>
          </w:tcPr>
          <w:p w14:paraId="2F93D3E1" w14:textId="6CF7436E"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lastRenderedPageBreak/>
              <w:t>Seuraa tukiasemien tilannekuvan päivittymistä muutaman minuutin ajan. Esitän tämän jälkeen muutamia kysymyksiä näkemääsi liittyen.</w:t>
            </w:r>
          </w:p>
        </w:tc>
      </w:tr>
      <w:tr w:rsidR="006C31DB" w:rsidRPr="006861EB" w14:paraId="663B06B6" w14:textId="77777777" w:rsidTr="00806518">
        <w:tc>
          <w:tcPr>
            <w:tcW w:w="8215" w:type="dxa"/>
            <w:tcBorders>
              <w:top w:val="nil"/>
              <w:left w:val="nil"/>
              <w:bottom w:val="nil"/>
              <w:right w:val="nil"/>
            </w:tcBorders>
          </w:tcPr>
          <w:p w14:paraId="5A075454" w14:textId="49A56C98"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Kummalla tukiasemista oli mielestäsi enemmän vikatilanteita/statuksia?</w:t>
            </w:r>
          </w:p>
        </w:tc>
      </w:tr>
      <w:tr w:rsidR="006C31DB" w:rsidRPr="006861EB" w14:paraId="3744DB0F" w14:textId="77777777" w:rsidTr="00806518">
        <w:tc>
          <w:tcPr>
            <w:tcW w:w="8215" w:type="dxa"/>
            <w:tcBorders>
              <w:top w:val="nil"/>
              <w:left w:val="nil"/>
              <w:bottom w:val="nil"/>
              <w:right w:val="nil"/>
            </w:tcBorders>
          </w:tcPr>
          <w:p w14:paraId="40CDEE89" w14:textId="4A09DCD4" w:rsidR="006C31DB" w:rsidRPr="006C31DB" w:rsidRDefault="006C31DB" w:rsidP="006C31DB">
            <w:pPr>
              <w:pStyle w:val="Luettelokappale"/>
              <w:numPr>
                <w:ilvl w:val="0"/>
                <w:numId w:val="26"/>
              </w:numPr>
              <w:rPr>
                <w:rFonts w:ascii="Times New Roman" w:hAnsi="Times New Roman"/>
                <w:i/>
              </w:rPr>
            </w:pPr>
            <w:r w:rsidRPr="006C31DB">
              <w:rPr>
                <w:rFonts w:ascii="Times New Roman" w:hAnsi="Times New Roman"/>
                <w:i/>
              </w:rPr>
              <w:t>Kumpi tukiasemista lähetti päivitysviestejä useammin?</w:t>
            </w:r>
          </w:p>
        </w:tc>
      </w:tr>
    </w:tbl>
    <w:p w14:paraId="0DCE0723" w14:textId="77777777" w:rsidR="006861EB" w:rsidRDefault="006861EB" w:rsidP="006861EB">
      <w:pPr>
        <w:ind w:firstLine="0"/>
        <w:rPr>
          <w:rFonts w:ascii="Times New Roman" w:hAnsi="Times New Roman"/>
          <w:b/>
          <w:color w:val="auto"/>
          <w:szCs w:val="26"/>
        </w:rPr>
      </w:pPr>
    </w:p>
    <w:p w14:paraId="7560C698" w14:textId="72957D69"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Pylväsdiagrammi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39C3AF82" w14:textId="77777777" w:rsidTr="00806518">
        <w:tc>
          <w:tcPr>
            <w:tcW w:w="8215" w:type="dxa"/>
          </w:tcPr>
          <w:p w14:paraId="1AE40C97" w14:textId="63B3450C"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Mikä henkilön henkilön 2 paino on?</w:t>
            </w:r>
          </w:p>
        </w:tc>
      </w:tr>
      <w:tr w:rsidR="006C31DB" w:rsidRPr="006861EB" w14:paraId="0689A309" w14:textId="77777777" w:rsidTr="00806518">
        <w:tc>
          <w:tcPr>
            <w:tcW w:w="8215" w:type="dxa"/>
          </w:tcPr>
          <w:p w14:paraId="250D33D1" w14:textId="3DB937C7"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kuvailisit henkilö 1 terveydentilaa annetun tiedon pohjalta?</w:t>
            </w:r>
          </w:p>
        </w:tc>
      </w:tr>
      <w:tr w:rsidR="006C31DB" w:rsidRPr="006861EB" w14:paraId="5D790ED9" w14:textId="77777777" w:rsidTr="00806518">
        <w:tc>
          <w:tcPr>
            <w:tcW w:w="8215" w:type="dxa"/>
          </w:tcPr>
          <w:p w14:paraId="5F65BFB9" w14:textId="059DB286" w:rsidR="006C31DB" w:rsidRPr="006C31DB" w:rsidRDefault="006C31DB" w:rsidP="006C31DB">
            <w:pPr>
              <w:pStyle w:val="Luettelokappale"/>
              <w:numPr>
                <w:ilvl w:val="0"/>
                <w:numId w:val="27"/>
              </w:numPr>
              <w:rPr>
                <w:rFonts w:ascii="Times New Roman" w:hAnsi="Times New Roman"/>
                <w:i/>
              </w:rPr>
            </w:pPr>
            <w:r w:rsidRPr="006C31DB">
              <w:rPr>
                <w:rFonts w:ascii="Times New Roman" w:hAnsi="Times New Roman"/>
                <w:i/>
              </w:rPr>
              <w:t>Miten henkilön 2 terveydentila mielestäsi suhteutuu muihin diagrammissa oleviin henkilöihin?</w:t>
            </w:r>
          </w:p>
        </w:tc>
      </w:tr>
    </w:tbl>
    <w:p w14:paraId="24AC2169" w14:textId="77777777" w:rsidR="004D7B38" w:rsidRDefault="004D7B38" w:rsidP="00594811">
      <w:pPr>
        <w:ind w:firstLine="0"/>
        <w:rPr>
          <w:rFonts w:ascii="Times New Roman" w:hAnsi="Times New Roman"/>
          <w:b/>
          <w:color w:val="auto"/>
          <w:szCs w:val="26"/>
        </w:rPr>
      </w:pPr>
    </w:p>
    <w:p w14:paraId="083B713A" w14:textId="4F544214" w:rsidR="00594811" w:rsidRPr="006C31DB" w:rsidRDefault="00594811" w:rsidP="00594811">
      <w:pPr>
        <w:ind w:firstLine="0"/>
        <w:rPr>
          <w:rFonts w:ascii="Times New Roman" w:hAnsi="Times New Roman"/>
          <w:color w:val="auto"/>
          <w:szCs w:val="26"/>
        </w:rPr>
      </w:pPr>
      <w:r w:rsidRPr="006C31DB">
        <w:rPr>
          <w:rFonts w:ascii="Times New Roman" w:hAnsi="Times New Roman"/>
          <w:color w:val="auto"/>
          <w:szCs w:val="26"/>
        </w:rPr>
        <w:t>Tehtäväjoukko 2. Graafi</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C31DB" w14:paraId="148A79B6" w14:textId="77777777" w:rsidTr="00806518">
        <w:tc>
          <w:tcPr>
            <w:tcW w:w="8215" w:type="dxa"/>
          </w:tcPr>
          <w:p w14:paraId="49531CF3" w14:textId="00693162"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Minkä tiedon painoarvo graafissa laskee?</w:t>
            </w:r>
          </w:p>
        </w:tc>
      </w:tr>
      <w:tr w:rsidR="006C31DB" w:rsidRPr="006C31DB" w14:paraId="5B5AF624" w14:textId="77777777" w:rsidTr="00806518">
        <w:tc>
          <w:tcPr>
            <w:tcW w:w="8215" w:type="dxa"/>
          </w:tcPr>
          <w:p w14:paraId="0AE3AC70" w14:textId="55B3D808"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Mikä tieto graafissa on merkityksettömin tai pienin?</w:t>
            </w:r>
          </w:p>
        </w:tc>
      </w:tr>
      <w:tr w:rsidR="006C31DB" w:rsidRPr="006C31DB" w14:paraId="5A666EF2" w14:textId="77777777" w:rsidTr="00806518">
        <w:tc>
          <w:tcPr>
            <w:tcW w:w="8215" w:type="dxa"/>
          </w:tcPr>
          <w:p w14:paraId="11613CCE" w14:textId="44EA67C7" w:rsidR="006C31DB" w:rsidRPr="006C31DB" w:rsidRDefault="006C31DB" w:rsidP="006C31DB">
            <w:pPr>
              <w:pStyle w:val="Luettelokappale"/>
              <w:numPr>
                <w:ilvl w:val="0"/>
                <w:numId w:val="28"/>
              </w:numPr>
              <w:rPr>
                <w:rFonts w:ascii="Times New Roman" w:hAnsi="Times New Roman"/>
                <w:i/>
              </w:rPr>
            </w:pPr>
            <w:r w:rsidRPr="006C31DB">
              <w:rPr>
                <w:rFonts w:ascii="Times New Roman" w:hAnsi="Times New Roman"/>
                <w:i/>
              </w:rPr>
              <w:t>Onko graafin tiedon muutoksessa mielestäsi havaittavissa jotakin trendiä tai kaavaa?</w:t>
            </w:r>
          </w:p>
        </w:tc>
      </w:tr>
    </w:tbl>
    <w:p w14:paraId="13C4B96D" w14:textId="77777777" w:rsidR="006861EB" w:rsidRPr="006C31DB" w:rsidRDefault="006861EB" w:rsidP="006861EB">
      <w:pPr>
        <w:ind w:firstLine="0"/>
        <w:rPr>
          <w:rFonts w:ascii="Times New Roman" w:hAnsi="Times New Roman"/>
          <w:color w:val="auto"/>
          <w:szCs w:val="26"/>
        </w:rPr>
      </w:pPr>
    </w:p>
    <w:p w14:paraId="43597B4C" w14:textId="35EE0066" w:rsidR="004D7B38" w:rsidRPr="006C31DB" w:rsidRDefault="00B74294" w:rsidP="004D7B38">
      <w:pPr>
        <w:ind w:firstLine="0"/>
        <w:rPr>
          <w:rFonts w:ascii="Times New Roman" w:hAnsi="Times New Roman"/>
          <w:color w:val="auto"/>
          <w:szCs w:val="26"/>
        </w:rPr>
      </w:pPr>
      <w:r w:rsidRPr="006C31DB">
        <w:rPr>
          <w:rFonts w:ascii="Times New Roman" w:hAnsi="Times New Roman"/>
          <w:color w:val="auto"/>
          <w:szCs w:val="26"/>
        </w:rPr>
        <w:t>Tehtäväjoukko 2</w:t>
      </w:r>
      <w:r w:rsidR="004D7B38" w:rsidRPr="006C31DB">
        <w:rPr>
          <w:rFonts w:ascii="Times New Roman" w:hAnsi="Times New Roman"/>
          <w:color w:val="auto"/>
          <w:szCs w:val="26"/>
        </w:rPr>
        <w:t>. Aikajana</w:t>
      </w:r>
    </w:p>
    <w:tbl>
      <w:tblPr>
        <w:tblStyle w:val="TaulukkoRuudukko"/>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5"/>
      </w:tblGrid>
      <w:tr w:rsidR="006C31DB" w:rsidRPr="006861EB" w14:paraId="060896BD" w14:textId="77777777" w:rsidTr="00806518">
        <w:tc>
          <w:tcPr>
            <w:tcW w:w="8215" w:type="dxa"/>
          </w:tcPr>
          <w:p w14:paraId="3F5048E0" w14:textId="4168CFC3"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Seuraa osakekurssien tilanteen kehittymistä noin puolen minuutin ajan. Esitän tämän jälkeen muutamia kysymyksiä näkemääsi liittyen.</w:t>
            </w:r>
          </w:p>
        </w:tc>
      </w:tr>
      <w:tr w:rsidR="006C31DB" w:rsidRPr="006861EB" w14:paraId="2CB2CD35" w14:textId="77777777" w:rsidTr="00806518">
        <w:tc>
          <w:tcPr>
            <w:tcW w:w="8215" w:type="dxa"/>
          </w:tcPr>
          <w:p w14:paraId="0F362EEC" w14:textId="78827FAC"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Minkä osakkeen arvo heitteli mielestäsi eniten?</w:t>
            </w:r>
          </w:p>
        </w:tc>
      </w:tr>
      <w:tr w:rsidR="006C31DB" w:rsidRPr="006861EB" w14:paraId="22A85FE1" w14:textId="77777777" w:rsidTr="000F1608">
        <w:trPr>
          <w:trHeight w:val="68"/>
        </w:trPr>
        <w:tc>
          <w:tcPr>
            <w:tcW w:w="8215" w:type="dxa"/>
          </w:tcPr>
          <w:p w14:paraId="1090EB87" w14:textId="443B1A3B" w:rsidR="006C31DB" w:rsidRPr="006C31DB" w:rsidRDefault="006C31DB" w:rsidP="006C31DB">
            <w:pPr>
              <w:pStyle w:val="Luettelokappale"/>
              <w:numPr>
                <w:ilvl w:val="0"/>
                <w:numId w:val="29"/>
              </w:numPr>
              <w:rPr>
                <w:rFonts w:ascii="Times New Roman" w:hAnsi="Times New Roman"/>
                <w:i/>
              </w:rPr>
            </w:pPr>
            <w:r w:rsidRPr="006C31DB">
              <w:rPr>
                <w:rFonts w:ascii="Times New Roman" w:hAnsi="Times New Roman"/>
                <w:i/>
              </w:rPr>
              <w:t>Minkä osakkeen arvo kasvoi mielestäsi eniten?</w:t>
            </w:r>
          </w:p>
        </w:tc>
      </w:tr>
    </w:tbl>
    <w:p w14:paraId="3D1C8683" w14:textId="77777777" w:rsidR="00410130" w:rsidRDefault="00410130" w:rsidP="000F1608">
      <w:pPr>
        <w:spacing w:line="360" w:lineRule="auto"/>
        <w:ind w:firstLine="0"/>
        <w:rPr>
          <w:rFonts w:ascii="Times New Roman" w:hAnsi="Times New Roman"/>
        </w:rPr>
      </w:pPr>
    </w:p>
    <w:p w14:paraId="3F72BCDD" w14:textId="473E53AA" w:rsidR="000F1608" w:rsidRPr="00806518" w:rsidRDefault="000F1608" w:rsidP="000F1608">
      <w:pPr>
        <w:spacing w:line="360" w:lineRule="auto"/>
        <w:ind w:firstLine="0"/>
        <w:rPr>
          <w:rFonts w:ascii="Times New Roman" w:hAnsi="Times New Roman"/>
        </w:rPr>
      </w:pPr>
      <w:r>
        <w:rPr>
          <w:rFonts w:ascii="Times New Roman" w:hAnsi="Times New Roman"/>
        </w:rPr>
        <w:t xml:space="preserve">Käyttäjätestin koko prosessi ja sen eri vaiheet on tarkemmin esitetty Kaaviossa 1, jossa esitettyjen kysymys- ja tehtäväjoukkojen järjestys on yhä tarkemmin kuvattu tutkimuksen mahdollista toistamista varten. </w:t>
      </w:r>
    </w:p>
    <w:p w14:paraId="3765DD85" w14:textId="77777777" w:rsidR="0084798B" w:rsidRDefault="0084798B" w:rsidP="0084798B">
      <w:pPr>
        <w:spacing w:line="360" w:lineRule="auto"/>
        <w:ind w:firstLine="0"/>
        <w:rPr>
          <w:rFonts w:ascii="Times New Roman" w:hAnsi="Times New Roman"/>
        </w:rPr>
      </w:pPr>
    </w:p>
    <w:p w14:paraId="157747F5" w14:textId="77777777" w:rsidR="0084798B" w:rsidRDefault="0084798B" w:rsidP="0084798B">
      <w:pPr>
        <w:spacing w:line="360" w:lineRule="auto"/>
        <w:ind w:firstLine="0"/>
        <w:rPr>
          <w:rFonts w:ascii="Times New Roman" w:hAnsi="Times New Roman"/>
        </w:rPr>
      </w:pPr>
    </w:p>
    <w:p w14:paraId="081A8B84" w14:textId="77777777" w:rsidR="0084798B" w:rsidRDefault="0084798B" w:rsidP="0084798B">
      <w:pPr>
        <w:spacing w:line="360" w:lineRule="auto"/>
        <w:ind w:firstLine="0"/>
        <w:rPr>
          <w:rFonts w:ascii="Times New Roman" w:hAnsi="Times New Roman"/>
        </w:rPr>
      </w:pPr>
    </w:p>
    <w:p w14:paraId="6104BF86" w14:textId="0E34751D" w:rsidR="0084798B" w:rsidRPr="0084798B" w:rsidRDefault="0084798B" w:rsidP="0084798B">
      <w:pPr>
        <w:spacing w:line="360" w:lineRule="auto"/>
        <w:ind w:firstLine="0"/>
        <w:rPr>
          <w:rFonts w:ascii="Times New Roman" w:hAnsi="Times New Roman"/>
          <w:b/>
        </w:rPr>
      </w:pPr>
      <w:r w:rsidRPr="0084798B">
        <w:rPr>
          <w:rFonts w:ascii="Times New Roman" w:hAnsi="Times New Roman"/>
          <w:b/>
        </w:rPr>
        <w:t>6.2 Tulokset</w:t>
      </w:r>
    </w:p>
    <w:p w14:paraId="70E4F484" w14:textId="77777777" w:rsidR="00A87F79" w:rsidRPr="007710C8" w:rsidRDefault="00A87F79" w:rsidP="00A87F79">
      <w:pPr>
        <w:spacing w:line="360" w:lineRule="auto"/>
        <w:rPr>
          <w:rFonts w:ascii="Times New Roman" w:hAnsi="Times New Roman"/>
        </w:rPr>
      </w:pPr>
      <w:r w:rsidRPr="007710C8">
        <w:rPr>
          <w:rFonts w:ascii="Times New Roman" w:hAnsi="Times New Roman"/>
        </w:rPr>
        <w:t>- Mtä testauksen avulla kävi ilmi.</w:t>
      </w:r>
    </w:p>
    <w:p w14:paraId="1A854DBD" w14:textId="77777777" w:rsidR="00A87F79" w:rsidRPr="007710C8" w:rsidRDefault="00A87F79" w:rsidP="00A87F79">
      <w:pPr>
        <w:spacing w:line="360" w:lineRule="auto"/>
        <w:rPr>
          <w:rFonts w:ascii="Times New Roman" w:hAnsi="Times New Roman"/>
        </w:rPr>
      </w:pPr>
      <w:r w:rsidRPr="007710C8">
        <w:rPr>
          <w:rFonts w:ascii="Times New Roman" w:hAnsi="Times New Roman"/>
        </w:rPr>
        <w:t>- Minkälaisen visualisointikokemuksen virtuaalitodellisuus tarjosi.</w:t>
      </w:r>
    </w:p>
    <w:p w14:paraId="070400CA" w14:textId="77777777" w:rsidR="00A87F79" w:rsidRPr="007710C8" w:rsidRDefault="00A87F79" w:rsidP="00A87F79">
      <w:pPr>
        <w:spacing w:line="360" w:lineRule="auto"/>
        <w:rPr>
          <w:rFonts w:ascii="Times New Roman" w:hAnsi="Times New Roman"/>
        </w:rPr>
      </w:pPr>
      <w:r w:rsidRPr="007710C8">
        <w:rPr>
          <w:rFonts w:ascii="Times New Roman" w:hAnsi="Times New Roman"/>
        </w:rPr>
        <w:t>- Taulukoituja tuloksia, tehokkuudesta tai muusta vai pelkästään kvalitatiivinen testaus?</w:t>
      </w:r>
    </w:p>
    <w:p w14:paraId="20EE49AF" w14:textId="77777777" w:rsidR="006C2E4F" w:rsidRDefault="006C2E4F" w:rsidP="005B6A34">
      <w:pPr>
        <w:spacing w:line="360" w:lineRule="auto"/>
        <w:ind w:firstLine="0"/>
        <w:rPr>
          <w:rFonts w:ascii="Times New Roman" w:hAnsi="Times New Roman"/>
        </w:rPr>
      </w:pPr>
    </w:p>
    <w:p w14:paraId="31E3EEC7" w14:textId="77777777" w:rsidR="0084798B" w:rsidRDefault="0084798B" w:rsidP="007710C8">
      <w:pPr>
        <w:spacing w:line="360" w:lineRule="auto"/>
        <w:rPr>
          <w:rFonts w:ascii="Times New Roman" w:hAnsi="Times New Roman"/>
        </w:rPr>
      </w:pPr>
    </w:p>
    <w:p w14:paraId="53AE1DD3" w14:textId="77777777" w:rsidR="00C464FD" w:rsidRDefault="00C464FD" w:rsidP="007710C8">
      <w:pPr>
        <w:spacing w:line="360" w:lineRule="auto"/>
        <w:rPr>
          <w:rFonts w:ascii="Times New Roman" w:hAnsi="Times New Roman"/>
        </w:rPr>
      </w:pPr>
    </w:p>
    <w:p w14:paraId="59BAFF9E" w14:textId="77777777" w:rsidR="00C464FD" w:rsidRPr="007710C8" w:rsidRDefault="00C464FD" w:rsidP="007710C8">
      <w:pPr>
        <w:spacing w:line="360" w:lineRule="auto"/>
        <w:rPr>
          <w:rFonts w:ascii="Times New Roman" w:hAnsi="Times New Roman"/>
        </w:rPr>
      </w:pP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61" w:name="_Toc462643327"/>
      <w:bookmarkStart w:id="362" w:name="_Toc463943280"/>
      <w:bookmarkStart w:id="363" w:name="_Toc503616917"/>
      <w:bookmarkEnd w:id="361"/>
      <w:bookmarkEnd w:id="362"/>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63"/>
    </w:p>
    <w:p w14:paraId="5B0C6A3F" w14:textId="77777777" w:rsidR="00D91104" w:rsidRDefault="00D91104" w:rsidP="00A87F79">
      <w:pPr>
        <w:spacing w:line="360" w:lineRule="auto"/>
        <w:ind w:firstLine="0"/>
        <w:rPr>
          <w:rFonts w:ascii="Times New Roman" w:hAnsi="Times New Roman"/>
        </w:rPr>
      </w:pPr>
    </w:p>
    <w:p w14:paraId="3F9EF08B" w14:textId="77777777" w:rsidR="00A87F79" w:rsidRPr="007710C8" w:rsidRDefault="00A87F79" w:rsidP="00A87F79">
      <w:pPr>
        <w:spacing w:line="360" w:lineRule="auto"/>
        <w:ind w:firstLine="0"/>
        <w:rPr>
          <w:rFonts w:ascii="Times New Roman" w:hAnsi="Times New Roman"/>
        </w:rPr>
      </w:pPr>
    </w:p>
    <w:p w14:paraId="0654D39F" w14:textId="17E625BA" w:rsidR="00D91104" w:rsidRPr="007710C8" w:rsidRDefault="00981DAB" w:rsidP="007710C8">
      <w:pPr>
        <w:pStyle w:val="Otsikko21"/>
        <w:spacing w:line="360" w:lineRule="auto"/>
        <w:ind w:firstLine="0"/>
      </w:pPr>
      <w:bookmarkStart w:id="364" w:name="_Toc503616918"/>
      <w:r w:rsidRPr="007710C8">
        <w:t>7</w:t>
      </w:r>
      <w:r w:rsidR="006C4D7A" w:rsidRPr="007710C8">
        <w:t xml:space="preserve">.1 </w:t>
      </w:r>
      <w:r w:rsidRPr="007710C8">
        <w:t>Käyttäjätestauksen tulo</w:t>
      </w:r>
      <w:r w:rsidR="00A87F79">
        <w:t>kset</w:t>
      </w:r>
      <w:bookmarkEnd w:id="364"/>
    </w:p>
    <w:p w14:paraId="2FFE8E72" w14:textId="77777777" w:rsidR="00D91104" w:rsidRPr="007710C8" w:rsidRDefault="00D91104"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65" w:name="_Toc503616919"/>
      <w:r w:rsidRPr="007710C8">
        <w:t>7</w:t>
      </w:r>
      <w:r w:rsidR="006C4D7A" w:rsidRPr="007710C8">
        <w:t xml:space="preserve">.2 </w:t>
      </w:r>
      <w:r w:rsidRPr="007710C8">
        <w:t>Loppuyhteenvet</w:t>
      </w:r>
      <w:r w:rsidR="00157A61">
        <w:t>o</w:t>
      </w:r>
      <w:bookmarkEnd w:id="365"/>
    </w:p>
    <w:p w14:paraId="721BEEB6" w14:textId="5E73BC6C" w:rsidR="00572C50" w:rsidRDefault="00572C50" w:rsidP="007710C8">
      <w:pPr>
        <w:spacing w:line="360" w:lineRule="auto"/>
        <w:ind w:firstLine="0"/>
        <w:rPr>
          <w:rFonts w:ascii="Times New Roman" w:hAnsi="Times New Roman"/>
        </w:rPr>
      </w:pPr>
    </w:p>
    <w:p w14:paraId="1A8E5183" w14:textId="694B9187" w:rsidR="002175E1" w:rsidRPr="002175E1" w:rsidRDefault="002175E1" w:rsidP="007710C8">
      <w:pPr>
        <w:spacing w:line="360" w:lineRule="auto"/>
        <w:ind w:firstLine="0"/>
        <w:rPr>
          <w:rFonts w:ascii="Times New Roman" w:hAnsi="Times New Roman"/>
          <w:b/>
        </w:rPr>
      </w:pPr>
      <w:r w:rsidRPr="002175E1">
        <w:rPr>
          <w:rFonts w:ascii="Times New Roman" w:hAnsi="Times New Roman"/>
          <w:b/>
        </w:rPr>
        <w:t>Tutkimuksessa pyrittiin</w:t>
      </w:r>
      <w:r>
        <w:rPr>
          <w:rFonts w:ascii="Times New Roman" w:hAnsi="Times New Roman"/>
          <w:b/>
        </w:rPr>
        <w:t xml:space="preserve"> antamaan vastaus</w:t>
      </w:r>
      <w:r w:rsidRPr="002175E1">
        <w:rPr>
          <w:rFonts w:ascii="Times New Roman" w:hAnsi="Times New Roman"/>
          <w:b/>
        </w:rPr>
        <w:t xml:space="preserve"> kahteen kysymykseen:</w:t>
      </w:r>
    </w:p>
    <w:p w14:paraId="36E5E868" w14:textId="1B0348D8"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Miten käyttäjien kokemus tiedon visualisoinnista eroaa virtuaalitodellisuuden ja työasemaympäristön välillä?</w:t>
      </w:r>
    </w:p>
    <w:p w14:paraId="60A20BF9" w14:textId="2C879AD4"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Onko virtuaalitodellisuus soveltuva ympäristö Big Datan visualisoimiseen ja tehostaako se Big Dataksi luokiteltavien data joukkojen ymmärtämistä?</w:t>
      </w:r>
    </w:p>
    <w:p w14:paraId="593FFA44" w14:textId="77777777" w:rsidR="002175E1" w:rsidRDefault="002175E1" w:rsidP="002175E1">
      <w:pPr>
        <w:spacing w:line="360" w:lineRule="auto"/>
        <w:rPr>
          <w:rFonts w:ascii="Times New Roman" w:hAnsi="Times New Roman"/>
        </w:rPr>
      </w:pPr>
    </w:p>
    <w:p w14:paraId="451D1684" w14:textId="77777777" w:rsidR="002175E1" w:rsidRPr="002175E1" w:rsidRDefault="002175E1" w:rsidP="002175E1">
      <w:pPr>
        <w:spacing w:line="360" w:lineRule="auto"/>
        <w:rPr>
          <w:rFonts w:ascii="Times New Roman" w:hAnsi="Times New Roman"/>
        </w:rPr>
      </w:pPr>
    </w:p>
    <w:p w14:paraId="34A1AB29" w14:textId="6160ED86"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 xml:space="preserve">Big Datan asettamat haasteet ovat itsessään jo haasteellisia visualisoinnille ja haasteet yhä kasvavat lisättäessä tekijöihin virtuaalitodellisuuden. </w:t>
      </w:r>
      <w:commentRangeStart w:id="366"/>
      <w:r w:rsidR="00C01654" w:rsidRPr="007710C8">
        <w:rPr>
          <w:rFonts w:ascii="Times New Roman" w:hAnsi="Times New Roman"/>
        </w:rPr>
        <w:t>Tämän lisäksi virtuaalitodellisuus ei kuitenkaan tuo mitään täysin uutta ja merkittävää pöytään</w:t>
      </w:r>
      <w:ins w:id="367" w:author="Hassi Sakari" w:date="2017-10-29T16:32:00Z">
        <w:r w:rsidR="00346779" w:rsidRPr="007710C8">
          <w:rPr>
            <w:rFonts w:ascii="Times New Roman" w:hAnsi="Times New Roman"/>
          </w:rPr>
          <w:t xml:space="preserve"> (tulisiko keskittyä AR:n mahdollisuuksiin).</w:t>
        </w:r>
      </w:ins>
      <w:del w:id="368"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w:t>
      </w:r>
      <w:commentRangeEnd w:id="366"/>
      <w:r w:rsidR="00E95CA2" w:rsidRPr="007710C8">
        <w:rPr>
          <w:rStyle w:val="Kommentinviite"/>
          <w:rFonts w:ascii="Times New Roman" w:hAnsi="Times New Roman"/>
        </w:rPr>
        <w:commentReference w:id="366"/>
      </w:r>
      <w:r w:rsidR="00C01654" w:rsidRPr="007710C8">
        <w:rPr>
          <w:rFonts w:ascii="Times New Roman" w:hAnsi="Times New Roman"/>
        </w:rPr>
        <w:t>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7152FE">
        <w:rPr>
          <w:rFonts w:ascii="Times New Roman" w:hAnsi="Times New Roman"/>
        </w:rPr>
        <w:t>lmassa, jolloin virtuaalitodellisuuden tuomat</w:t>
      </w:r>
      <w:r w:rsidR="001B0A2C" w:rsidRPr="007710C8">
        <w:rPr>
          <w:rFonts w:ascii="Times New Roman" w:hAnsi="Times New Roman"/>
        </w:rPr>
        <w:t xml:space="preserve"> hyödyt jäävät pieniksi</w:t>
      </w:r>
      <w:r w:rsidR="00145282">
        <w:rPr>
          <w:rFonts w:ascii="Times New Roman" w:hAnsi="Times New Roman"/>
        </w:rPr>
        <w:t xml:space="preserve"> verrattuna varsinkin työmäärään, minkä virtuaalitodellisuus vaatii.</w:t>
      </w:r>
    </w:p>
    <w:p w14:paraId="49F17660" w14:textId="77777777" w:rsidR="00B432C1" w:rsidRDefault="00B432C1" w:rsidP="00FC5757">
      <w:pPr>
        <w:ind w:firstLine="0"/>
        <w:rPr>
          <w:rFonts w:ascii="Times New Roman" w:hAnsi="Times New Roman"/>
          <w:b/>
          <w:bCs/>
          <w:sz w:val="28"/>
          <w:szCs w:val="28"/>
        </w:rPr>
      </w:pPr>
      <w:bookmarkStart w:id="369" w:name="_Toc463943281"/>
      <w:bookmarkEnd w:id="369"/>
    </w:p>
    <w:p w14:paraId="75ED33AD" w14:textId="77777777" w:rsidR="00C464FD" w:rsidRDefault="00C464FD" w:rsidP="00FC5757">
      <w:pPr>
        <w:ind w:firstLine="0"/>
        <w:rPr>
          <w:rFonts w:ascii="Times New Roman" w:hAnsi="Times New Roman"/>
          <w:b/>
          <w:bCs/>
          <w:sz w:val="28"/>
          <w:szCs w:val="28"/>
        </w:rPr>
      </w:pPr>
    </w:p>
    <w:p w14:paraId="27E4678A" w14:textId="77777777" w:rsidR="00C464FD" w:rsidRPr="002E4847" w:rsidRDefault="00C464FD" w:rsidP="00FC5757">
      <w:pPr>
        <w:ind w:firstLine="0"/>
      </w:pPr>
    </w:p>
    <w:p w14:paraId="6644D0DB" w14:textId="5CDDDBB7" w:rsidR="005E3EF3" w:rsidRPr="00285C32" w:rsidRDefault="00A065F0" w:rsidP="00285C32">
      <w:pPr>
        <w:pStyle w:val="Otsikko11"/>
        <w:spacing w:line="360" w:lineRule="auto"/>
        <w:ind w:firstLine="0"/>
        <w:rPr>
          <w:rFonts w:ascii="Times New Roman" w:hAnsi="Times New Roman"/>
          <w:color w:val="00000A"/>
          <w:lang w:val="en-US"/>
        </w:rPr>
      </w:pPr>
      <w:bookmarkStart w:id="370" w:name="_Toc503616920"/>
      <w:r>
        <w:rPr>
          <w:rFonts w:ascii="Times New Roman" w:hAnsi="Times New Roman"/>
          <w:color w:val="00000A"/>
          <w:lang w:val="en-US"/>
        </w:rPr>
        <w:lastRenderedPageBreak/>
        <w:t>LÄHDELUETTELO</w:t>
      </w:r>
      <w:bookmarkEnd w:id="370"/>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17F1B411" w14:textId="71F8D763" w:rsidR="007F6F0A" w:rsidRPr="007710C8" w:rsidRDefault="007F6F0A" w:rsidP="007F6F0A">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7710C8">
        <w:rPr>
          <w:rFonts w:ascii="Times New Roman" w:hAnsi="Times New Roman"/>
          <w:szCs w:val="24"/>
          <w:lang w:val="en-US"/>
          <w:rPrChange w:id="371" w:author="Hassi Sakari" w:date="2017-10-29T16:00:00Z">
            <w:rPr>
              <w:rFonts w:ascii="Times New Roman" w:hAnsi="Times New Roman"/>
              <w:sz w:val="22"/>
              <w:szCs w:val="22"/>
            </w:rPr>
          </w:rPrChange>
        </w:rPr>
        <w:t xml:space="preserve">Leap Motion. </w:t>
      </w:r>
      <w:r w:rsidRPr="007F6F0A">
        <w:rPr>
          <w:rFonts w:ascii="Times New Roman" w:hAnsi="Times New Roman"/>
          <w:szCs w:val="24"/>
          <w:lang w:val="en-US"/>
          <w:rPrChange w:id="372" w:author="Hassi Sakari" w:date="2017-10-29T16:00:00Z">
            <w:rPr>
              <w:rFonts w:ascii="Times New Roman" w:hAnsi="Times New Roman"/>
              <w:sz w:val="22"/>
              <w:szCs w:val="22"/>
            </w:rPr>
          </w:rPrChange>
        </w:rPr>
        <w:t>https://www.leapmotion.com/</w:t>
      </w:r>
    </w:p>
    <w:p w14:paraId="4A2C83D0" w14:textId="77777777" w:rsidR="005064EE" w:rsidRDefault="005064EE" w:rsidP="007710C8">
      <w:pPr>
        <w:spacing w:line="360" w:lineRule="auto"/>
        <w:ind w:firstLine="0"/>
        <w:rPr>
          <w:rFonts w:ascii="Times New Roman" w:hAnsi="Times New Roman"/>
          <w:szCs w:val="24"/>
          <w:lang w:val="en-US"/>
        </w:rPr>
      </w:pPr>
    </w:p>
    <w:p w14:paraId="28C9A026" w14:textId="79BCE3EA" w:rsidR="005064EE" w:rsidRPr="005064EE" w:rsidRDefault="005064EE" w:rsidP="007710C8">
      <w:pPr>
        <w:spacing w:line="360" w:lineRule="auto"/>
        <w:ind w:firstLine="0"/>
        <w:rPr>
          <w:rFonts w:ascii="Times New Roman" w:hAnsi="Times New Roman"/>
          <w:szCs w:val="24"/>
          <w:lang w:val="en-US"/>
        </w:rPr>
      </w:pPr>
      <w:r>
        <w:rPr>
          <w:rFonts w:ascii="Times New Roman" w:hAnsi="Times New Roman"/>
          <w:szCs w:val="24"/>
          <w:lang w:val="en-US"/>
        </w:rPr>
        <w:t xml:space="preserve">[Likert, 1932] </w:t>
      </w:r>
      <w:r w:rsidRPr="005064EE">
        <w:rPr>
          <w:rFonts w:ascii="Arial" w:hAnsi="Arial" w:cs="Arial"/>
          <w:color w:val="333333"/>
          <w:sz w:val="21"/>
          <w:szCs w:val="21"/>
          <w:shd w:val="clear" w:color="auto" w:fill="FFFFFF"/>
          <w:lang w:val="en-US"/>
        </w:rPr>
        <w:t> </w:t>
      </w:r>
      <w:r w:rsidRPr="005064EE">
        <w:rPr>
          <w:rFonts w:ascii="Times New Roman" w:hAnsi="Times New Roman"/>
          <w:color w:val="333333"/>
          <w:szCs w:val="24"/>
          <w:shd w:val="clear" w:color="auto" w:fill="FFFFFF"/>
          <w:lang w:val="en-US"/>
        </w:rPr>
        <w:t>Rensis Likert, A technique for the measurement of attitudes</w:t>
      </w:r>
      <w:r w:rsidRPr="005064EE">
        <w:rPr>
          <w:rFonts w:ascii="Times New Roman" w:hAnsi="Times New Roman"/>
          <w:i/>
          <w:color w:val="333333"/>
          <w:szCs w:val="24"/>
          <w:shd w:val="clear" w:color="auto" w:fill="FFFFFF"/>
          <w:lang w:val="en-US"/>
        </w:rPr>
        <w:t>. </w:t>
      </w:r>
      <w:r w:rsidRPr="005064EE">
        <w:rPr>
          <w:rStyle w:val="Korostus"/>
          <w:rFonts w:ascii="Times New Roman" w:hAnsi="Times New Roman"/>
          <w:i w:val="0"/>
          <w:color w:val="333333"/>
          <w:szCs w:val="24"/>
          <w:shd w:val="clear" w:color="auto" w:fill="FFFFFF"/>
          <w:lang w:val="en-US"/>
        </w:rPr>
        <w:t>Archives of Psychology, 22 140,</w:t>
      </w:r>
      <w:r w:rsidRPr="005064EE">
        <w:rPr>
          <w:rFonts w:ascii="Times New Roman" w:hAnsi="Times New Roman"/>
          <w:i/>
          <w:color w:val="333333"/>
          <w:szCs w:val="24"/>
          <w:shd w:val="clear" w:color="auto" w:fill="FFFFFF"/>
          <w:lang w:val="en-US"/>
        </w:rPr>
        <w:t xml:space="preserve"> 55. </w:t>
      </w:r>
      <w:r w:rsidRPr="0027713C">
        <w:rPr>
          <w:rFonts w:ascii="Times New Roman" w:hAnsi="Times New Roman"/>
          <w:color w:val="333333"/>
          <w:szCs w:val="24"/>
          <w:shd w:val="clear" w:color="auto" w:fill="FFFFFF"/>
          <w:lang w:val="en-US"/>
        </w:rPr>
        <w:t>1932</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2"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3"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4"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5"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7710C8">
        <w:rPr>
          <w:rFonts w:ascii="Times New Roman" w:hAnsi="Times New Roman"/>
          <w:szCs w:val="24"/>
          <w:lang w:val="en-US"/>
          <w:rPrChange w:id="373" w:author="Hassi Sakari" w:date="2017-10-29T16:00:00Z">
            <w:rPr>
              <w:rFonts w:ascii="Times New Roman" w:hAnsi="Times New Roman"/>
              <w:sz w:val="22"/>
              <w:szCs w:val="22"/>
            </w:rPr>
          </w:rPrChange>
        </w:rPr>
        <w:t xml:space="preserve">Vicon, Motion Capture Systems. </w:t>
      </w:r>
      <w:r w:rsidR="00894389">
        <w:rPr>
          <w:szCs w:val="24"/>
          <w:lang w:val="en-US"/>
        </w:rPr>
        <w:fldChar w:fldCharType="begin"/>
      </w:r>
      <w:r w:rsidR="00894389">
        <w:rPr>
          <w:szCs w:val="24"/>
          <w:lang w:val="en-US"/>
        </w:rPr>
        <w:instrText xml:space="preserve"> HYPERLINK "</w:instrText>
      </w:r>
      <w:r w:rsidR="00894389" w:rsidRPr="007710C8">
        <w:rPr>
          <w:szCs w:val="24"/>
          <w:lang w:val="en-US"/>
          <w:rPrChange w:id="374" w:author="Hassi Sakari" w:date="2017-10-29T16:00:00Z">
            <w:rPr>
              <w:rStyle w:val="Hyperlinkki"/>
              <w:rFonts w:ascii="Times New Roman" w:hAnsi="Times New Roman"/>
              <w:sz w:val="22"/>
              <w:szCs w:val="22"/>
            </w:rPr>
          </w:rPrChange>
        </w:rPr>
        <w:instrText>https://www.vicon.com/</w:instrText>
      </w:r>
      <w:r w:rsidR="00894389">
        <w:rPr>
          <w:szCs w:val="24"/>
          <w:lang w:val="en-US"/>
        </w:rPr>
        <w:instrText xml:space="preserve">" </w:instrText>
      </w:r>
      <w:r w:rsidR="00894389">
        <w:rPr>
          <w:szCs w:val="24"/>
          <w:lang w:val="en-US"/>
        </w:rPr>
        <w:fldChar w:fldCharType="separate"/>
      </w:r>
      <w:r w:rsidR="00894389" w:rsidRPr="00517076">
        <w:rPr>
          <w:rStyle w:val="Hyperlinkki"/>
          <w:szCs w:val="24"/>
          <w:lang w:val="en-US"/>
          <w:rPrChange w:id="375" w:author="Hassi Sakari" w:date="2017-10-29T16:00:00Z">
            <w:rPr>
              <w:rStyle w:val="Hyperlinkki"/>
              <w:rFonts w:ascii="Times New Roman" w:hAnsi="Times New Roman"/>
              <w:sz w:val="22"/>
              <w:szCs w:val="22"/>
            </w:rPr>
          </w:rPrChange>
        </w:rPr>
        <w:t>https://www.vicon.com/</w:t>
      </w:r>
      <w:r w:rsidR="00894389">
        <w:rPr>
          <w:szCs w:val="24"/>
          <w:lang w:val="en-US"/>
        </w:rPr>
        <w:fldChar w:fldCharType="end"/>
      </w:r>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36"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894389">
        <w:rPr>
          <w:rFonts w:ascii="Times New Roman" w:hAnsi="Times New Roman"/>
          <w:color w:val="auto"/>
          <w:spacing w:val="4"/>
          <w:szCs w:val="24"/>
          <w:shd w:val="clear" w:color="auto" w:fill="FFFFFF"/>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1E49E19B" w14:textId="77777777" w:rsidR="00D91104" w:rsidRPr="00DF7A43" w:rsidRDefault="00D91104"/>
    <w:p w14:paraId="1360ABC3" w14:textId="77777777" w:rsidR="009D4087" w:rsidRPr="00DF7A43" w:rsidRDefault="009D4087"/>
    <w:p w14:paraId="24681607" w14:textId="77777777" w:rsidR="005B6A34" w:rsidRPr="00DF7A43" w:rsidRDefault="005B6A34"/>
    <w:p w14:paraId="4821C86F" w14:textId="77777777" w:rsidR="005B6A34" w:rsidRPr="00DF7A43" w:rsidRDefault="005B6A34"/>
    <w:p w14:paraId="53132583" w14:textId="77777777" w:rsidR="005B6A34" w:rsidRPr="00DF7A43" w:rsidRDefault="005B6A34"/>
    <w:p w14:paraId="2092EE9B" w14:textId="77777777" w:rsidR="005B6A34" w:rsidRPr="00DF7A43" w:rsidRDefault="005B6A34"/>
    <w:p w14:paraId="3FD865E2" w14:textId="77777777" w:rsidR="005B6A34" w:rsidRPr="00DF7A43" w:rsidRDefault="005B6A34"/>
    <w:p w14:paraId="6BC96411" w14:textId="77777777" w:rsidR="005B6A34" w:rsidRPr="00DF7A43" w:rsidRDefault="005B6A34"/>
    <w:p w14:paraId="2810DFA1" w14:textId="77777777" w:rsidR="005B6A34" w:rsidRPr="00DF7A43" w:rsidRDefault="005B6A34"/>
    <w:p w14:paraId="2A5FFC48" w14:textId="77777777" w:rsidR="005B6A34" w:rsidRPr="00DF7A43" w:rsidRDefault="005B6A34"/>
    <w:p w14:paraId="3F5E1300" w14:textId="77777777" w:rsidR="005B6A34" w:rsidRPr="00DF7A43" w:rsidRDefault="005B6A34"/>
    <w:p w14:paraId="170BAD5C" w14:textId="77777777" w:rsidR="005B6A34" w:rsidRPr="00DF7A43" w:rsidRDefault="005B6A34"/>
    <w:p w14:paraId="36066B67" w14:textId="77777777" w:rsidR="005B6A34" w:rsidRPr="00DF7A43" w:rsidRDefault="005B6A34"/>
    <w:p w14:paraId="2F53251D" w14:textId="77777777" w:rsidR="005B6A34" w:rsidRPr="00DF7A43" w:rsidRDefault="005B6A34"/>
    <w:p w14:paraId="23C38315" w14:textId="77777777" w:rsidR="005B6A34" w:rsidRPr="00DF7A43" w:rsidRDefault="005B6A34"/>
    <w:p w14:paraId="1E88834A" w14:textId="77777777" w:rsidR="005B6A34" w:rsidRPr="00DF7A43" w:rsidRDefault="005B6A34"/>
    <w:p w14:paraId="76216C5F" w14:textId="77777777" w:rsidR="005B6A34" w:rsidRPr="00DF7A43" w:rsidRDefault="005B6A34"/>
    <w:p w14:paraId="7B476514" w14:textId="77777777" w:rsidR="005B6A34" w:rsidRPr="00DF7A43" w:rsidRDefault="005B6A34"/>
    <w:p w14:paraId="7CFDB81B" w14:textId="77777777" w:rsidR="005B6A34" w:rsidRPr="00DF7A43" w:rsidRDefault="005B6A34"/>
    <w:p w14:paraId="2C8CF027" w14:textId="35E5C3E3" w:rsidR="005B6A34" w:rsidRPr="00DF7A43" w:rsidRDefault="005B6A34">
      <w:pPr>
        <w:rPr>
          <w:rFonts w:ascii="Times New Roman" w:hAnsi="Times New Roman"/>
          <w:b/>
          <w:sz w:val="28"/>
          <w:szCs w:val="28"/>
        </w:rPr>
      </w:pPr>
      <w:r w:rsidRPr="00DF7A43">
        <w:rPr>
          <w:rFonts w:ascii="Times New Roman" w:hAnsi="Times New Roman"/>
          <w:b/>
          <w:sz w:val="28"/>
          <w:szCs w:val="28"/>
        </w:rPr>
        <w:t>LIITTEET</w:t>
      </w:r>
    </w:p>
    <w:p w14:paraId="73B98F51" w14:textId="77777777" w:rsidR="005B6A34" w:rsidRPr="00DF7A43" w:rsidRDefault="005B6A34">
      <w:pPr>
        <w:rPr>
          <w:rFonts w:ascii="Times New Roman" w:hAnsi="Times New Roman"/>
          <w:b/>
          <w:sz w:val="28"/>
          <w:szCs w:val="28"/>
        </w:rPr>
      </w:pPr>
    </w:p>
    <w:p w14:paraId="30BC1102" w14:textId="50F005BE" w:rsidR="005B6A34" w:rsidRPr="00DF7A43" w:rsidRDefault="005B6A34">
      <w:pPr>
        <w:rPr>
          <w:rFonts w:ascii="Times New Roman" w:hAnsi="Times New Roman"/>
          <w:b/>
          <w:szCs w:val="24"/>
        </w:rPr>
      </w:pPr>
      <w:r w:rsidRPr="00DF7A43">
        <w:rPr>
          <w:rFonts w:ascii="Times New Roman" w:hAnsi="Times New Roman"/>
          <w:b/>
          <w:szCs w:val="24"/>
        </w:rPr>
        <w:t>Taustatietolomake:</w:t>
      </w:r>
    </w:p>
    <w:p w14:paraId="0B54D806" w14:textId="77777777" w:rsidR="005B6A34" w:rsidRPr="00DF7A43" w:rsidRDefault="005B6A34">
      <w:pPr>
        <w:rPr>
          <w:rFonts w:ascii="Times New Roman" w:hAnsi="Times New Roman"/>
          <w:b/>
          <w:szCs w:val="24"/>
        </w:rPr>
      </w:pPr>
    </w:p>
    <w:p w14:paraId="70AB11A2" w14:textId="77777777" w:rsidR="005B6A34" w:rsidRDefault="005B6A34" w:rsidP="005B6A34">
      <w:pPr>
        <w:pStyle w:val="Otsikko1"/>
        <w:rPr>
          <w:rStyle w:val="Korostus"/>
          <w:i w:val="0"/>
        </w:rPr>
      </w:pPr>
      <w:bookmarkStart w:id="376" w:name="_Toc503616921"/>
      <w:r w:rsidRPr="008C7D31">
        <w:rPr>
          <w:rStyle w:val="Korostus"/>
          <w:i w:val="0"/>
        </w:rPr>
        <w:t>Taustatietolomake</w:t>
      </w:r>
      <w:bookmarkEnd w:id="376"/>
    </w:p>
    <w:p w14:paraId="6DD060C8" w14:textId="77777777" w:rsidR="005B6A34" w:rsidRDefault="005B6A34" w:rsidP="005B6A34"/>
    <w:p w14:paraId="6E1DD1AA" w14:textId="77777777" w:rsidR="005B6A34" w:rsidRPr="008C7D31" w:rsidRDefault="005B6A34" w:rsidP="005B6A34">
      <w:pPr>
        <w:ind w:left="560" w:firstLine="0"/>
      </w:pPr>
      <w:r>
        <w:t>Käyttäjätestin aineistoa käytetään vain tämän tutkimuksen käyttötarkoituksia varten. Käyttäjätesti on mahdollista keskeyttää missä vaiheessa tahansa.</w:t>
      </w: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Pr="008C7D31" w:rsidRDefault="005B6A34"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Pr="008C7D31" w:rsidRDefault="005B6A34"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lastRenderedPageBreak/>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Default="005B6A34">
      <w:pPr>
        <w:rPr>
          <w:rFonts w:ascii="Times New Roman" w:hAnsi="Times New Roman"/>
          <w:b/>
          <w:szCs w:val="24"/>
          <w:lang w:val="en-US"/>
        </w:rPr>
      </w:pPr>
    </w:p>
    <w:p w14:paraId="6B715AC0" w14:textId="77777777" w:rsidR="00786AD2" w:rsidRDefault="00786AD2">
      <w:pPr>
        <w:rPr>
          <w:rFonts w:ascii="Times New Roman" w:hAnsi="Times New Roman"/>
          <w:b/>
          <w:szCs w:val="24"/>
          <w:lang w:val="en-US"/>
        </w:rPr>
      </w:pPr>
    </w:p>
    <w:p w14:paraId="3DDE473A" w14:textId="77777777" w:rsidR="00786AD2" w:rsidRDefault="00786AD2">
      <w:pPr>
        <w:rPr>
          <w:rFonts w:ascii="Times New Roman" w:hAnsi="Times New Roman"/>
          <w:b/>
          <w:szCs w:val="24"/>
          <w:lang w:val="en-US"/>
        </w:rPr>
      </w:pPr>
    </w:p>
    <w:p w14:paraId="135F4AC0" w14:textId="01C842F1" w:rsidR="00786AD2" w:rsidRDefault="00786AD2" w:rsidP="00786AD2">
      <w:pPr>
        <w:ind w:firstLine="0"/>
        <w:rPr>
          <w:rFonts w:ascii="Times New Roman" w:hAnsi="Times New Roman"/>
          <w:b/>
          <w:szCs w:val="24"/>
          <w:lang w:val="en-US"/>
        </w:rPr>
      </w:pPr>
      <w:r>
        <w:rPr>
          <w:rFonts w:ascii="Times New Roman" w:hAnsi="Times New Roman"/>
          <w:b/>
          <w:szCs w:val="24"/>
          <w:lang w:val="en-US"/>
        </w:rPr>
        <w:t>Käyttäjätutkimuksen tehtävät:</w:t>
      </w:r>
    </w:p>
    <w:p w14:paraId="3E1C06B8" w14:textId="77777777" w:rsidR="00786AD2" w:rsidRDefault="00786AD2" w:rsidP="00786AD2">
      <w:pPr>
        <w:ind w:firstLine="0"/>
        <w:rPr>
          <w:rFonts w:ascii="Times New Roman" w:hAnsi="Times New Roman"/>
          <w:b/>
          <w:szCs w:val="24"/>
          <w:lang w:val="en-US"/>
        </w:rPr>
      </w:pPr>
    </w:p>
    <w:p w14:paraId="7ABCD6F0"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Maapallovisualisointi</w:t>
      </w:r>
    </w:p>
    <w:p w14:paraId="398EA8A8" w14:textId="77777777" w:rsidR="00786AD2" w:rsidRDefault="00786AD2" w:rsidP="00786AD2">
      <w:pPr>
        <w:ind w:firstLine="0"/>
        <w:rPr>
          <w:rFonts w:ascii="Times New Roman" w:hAnsi="Times New Roman"/>
          <w:b/>
          <w:color w:val="auto"/>
          <w:szCs w:val="26"/>
        </w:rPr>
      </w:pPr>
    </w:p>
    <w:p w14:paraId="30E8FBF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w:t>
      </w:r>
    </w:p>
    <w:p w14:paraId="7517F345" w14:textId="77777777" w:rsidR="00786AD2" w:rsidRDefault="00786AD2" w:rsidP="00786AD2">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786AD2" w:rsidRPr="006861EB" w14:paraId="00A40AA5" w14:textId="77777777" w:rsidTr="002C222F">
        <w:tc>
          <w:tcPr>
            <w:tcW w:w="1413" w:type="dxa"/>
          </w:tcPr>
          <w:p w14:paraId="32DCA085"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506CAEF"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Australia.</w:t>
            </w:r>
          </w:p>
        </w:tc>
      </w:tr>
      <w:tr w:rsidR="00786AD2" w:rsidRPr="006861EB" w14:paraId="1257E0F3" w14:textId="77777777" w:rsidTr="002C222F">
        <w:tc>
          <w:tcPr>
            <w:tcW w:w="1413" w:type="dxa"/>
          </w:tcPr>
          <w:p w14:paraId="30390AE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764D54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Meksiko.</w:t>
            </w:r>
          </w:p>
        </w:tc>
      </w:tr>
      <w:tr w:rsidR="00786AD2" w:rsidRPr="006861EB" w14:paraId="518637D7" w14:textId="77777777" w:rsidTr="002C222F">
        <w:tc>
          <w:tcPr>
            <w:tcW w:w="1413" w:type="dxa"/>
          </w:tcPr>
          <w:p w14:paraId="505D90AC"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3083F622"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Suomi.</w:t>
            </w:r>
          </w:p>
        </w:tc>
      </w:tr>
      <w:tr w:rsidR="00786AD2" w:rsidRPr="006861EB" w14:paraId="10F442A9" w14:textId="77777777" w:rsidTr="002C222F">
        <w:tc>
          <w:tcPr>
            <w:tcW w:w="1413" w:type="dxa"/>
          </w:tcPr>
          <w:p w14:paraId="25190381" w14:textId="77777777" w:rsidR="00786AD2" w:rsidRPr="006861EB" w:rsidRDefault="00786AD2" w:rsidP="002C222F">
            <w:pPr>
              <w:ind w:firstLine="0"/>
              <w:rPr>
                <w:rFonts w:ascii="Times New Roman" w:hAnsi="Times New Roman"/>
              </w:rPr>
            </w:pPr>
            <w:r w:rsidRPr="006861EB">
              <w:rPr>
                <w:rFonts w:ascii="Times New Roman" w:hAnsi="Times New Roman"/>
              </w:rPr>
              <w:t>Tehtävä 4.</w:t>
            </w:r>
          </w:p>
        </w:tc>
        <w:tc>
          <w:tcPr>
            <w:tcW w:w="8215" w:type="dxa"/>
          </w:tcPr>
          <w:p w14:paraId="4BA841E1" w14:textId="77777777" w:rsidR="00786AD2" w:rsidRPr="006861EB" w:rsidRDefault="00786AD2" w:rsidP="002C222F">
            <w:pPr>
              <w:ind w:firstLine="0"/>
              <w:rPr>
                <w:rFonts w:ascii="Times New Roman" w:hAnsi="Times New Roman"/>
              </w:rPr>
            </w:pPr>
            <w:r w:rsidRPr="006861EB">
              <w:rPr>
                <w:rFonts w:ascii="Times New Roman" w:hAnsi="Times New Roman"/>
              </w:rPr>
              <w:t>Lue jonkin Suomesta lähetetyn Twitter-viestin sisältö.</w:t>
            </w:r>
          </w:p>
        </w:tc>
      </w:tr>
      <w:tr w:rsidR="00786AD2" w:rsidRPr="006861EB" w14:paraId="3735BAD5" w14:textId="77777777" w:rsidTr="002C222F">
        <w:tc>
          <w:tcPr>
            <w:tcW w:w="1413" w:type="dxa"/>
          </w:tcPr>
          <w:p w14:paraId="05AE12C8"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02133DC7" w14:textId="77777777" w:rsidR="00786AD2" w:rsidRPr="006861EB" w:rsidRDefault="00786AD2" w:rsidP="002C222F">
            <w:pPr>
              <w:ind w:firstLine="0"/>
              <w:rPr>
                <w:rFonts w:ascii="Times New Roman" w:hAnsi="Times New Roman"/>
              </w:rPr>
            </w:pPr>
            <w:r w:rsidRPr="006861EB">
              <w:rPr>
                <w:rFonts w:ascii="Times New Roman" w:hAnsi="Times New Roman"/>
              </w:rPr>
              <w:t>Etsi kartalta jokin maa, josta on lähetetty yli 10 Twitter-viestiä.</w:t>
            </w:r>
          </w:p>
        </w:tc>
      </w:tr>
      <w:tr w:rsidR="00786AD2" w:rsidRPr="006861EB" w14:paraId="39937664" w14:textId="77777777" w:rsidTr="002C222F">
        <w:tc>
          <w:tcPr>
            <w:tcW w:w="1413" w:type="dxa"/>
          </w:tcPr>
          <w:p w14:paraId="234D586C"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6945E5F2" w14:textId="77777777" w:rsidR="00786AD2" w:rsidRPr="006861EB" w:rsidRDefault="00786AD2" w:rsidP="002C222F">
            <w:pPr>
              <w:ind w:firstLine="0"/>
              <w:rPr>
                <w:rFonts w:ascii="Times New Roman" w:hAnsi="Times New Roman"/>
              </w:rPr>
            </w:pPr>
            <w:r w:rsidRPr="006861EB">
              <w:rPr>
                <w:rFonts w:ascii="Times New Roman" w:hAnsi="Times New Roman"/>
              </w:rPr>
              <w:t>Etsi kartalta jokin maa, josta ei ole lähetetty yhtäkään Twitter-viestiä.</w:t>
            </w:r>
          </w:p>
        </w:tc>
      </w:tr>
    </w:tbl>
    <w:p w14:paraId="6931AF5F" w14:textId="77777777" w:rsidR="00786AD2" w:rsidRDefault="00786AD2" w:rsidP="00786AD2">
      <w:pPr>
        <w:ind w:firstLine="0"/>
        <w:rPr>
          <w:rFonts w:ascii="Times New Roman" w:hAnsi="Times New Roman"/>
        </w:rPr>
      </w:pPr>
    </w:p>
    <w:p w14:paraId="3221AF92" w14:textId="77777777" w:rsidR="00786AD2" w:rsidRDefault="00786AD2" w:rsidP="00786AD2">
      <w:pPr>
        <w:ind w:firstLine="0"/>
        <w:rPr>
          <w:rFonts w:ascii="Times New Roman" w:hAnsi="Times New Roman"/>
        </w:rPr>
      </w:pPr>
    </w:p>
    <w:p w14:paraId="515948A2"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w:t>
      </w:r>
    </w:p>
    <w:p w14:paraId="69444B76" w14:textId="77777777" w:rsidR="00786AD2" w:rsidRPr="006861EB" w:rsidRDefault="00786AD2" w:rsidP="00786AD2">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786AD2" w:rsidRPr="006861EB" w14:paraId="6D3786B5" w14:textId="77777777" w:rsidTr="002C222F">
        <w:tc>
          <w:tcPr>
            <w:tcW w:w="1413" w:type="dxa"/>
          </w:tcPr>
          <w:p w14:paraId="7C0FDB2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07589ACE"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Kiina.</w:t>
            </w:r>
          </w:p>
        </w:tc>
      </w:tr>
      <w:tr w:rsidR="00786AD2" w:rsidRPr="006861EB" w14:paraId="0F211765" w14:textId="77777777" w:rsidTr="002C222F">
        <w:tc>
          <w:tcPr>
            <w:tcW w:w="1413" w:type="dxa"/>
          </w:tcPr>
          <w:p w14:paraId="0637BE9A"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397BC57"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Saksa.</w:t>
            </w:r>
          </w:p>
        </w:tc>
      </w:tr>
      <w:tr w:rsidR="00786AD2" w:rsidRPr="006861EB" w14:paraId="5F29A7BD" w14:textId="77777777" w:rsidTr="002C222F">
        <w:tc>
          <w:tcPr>
            <w:tcW w:w="1413" w:type="dxa"/>
          </w:tcPr>
          <w:p w14:paraId="038B439B"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10AD307B" w14:textId="77777777" w:rsidR="00786AD2" w:rsidRPr="006861EB" w:rsidRDefault="00786AD2" w:rsidP="002C222F">
            <w:pPr>
              <w:ind w:firstLine="0"/>
              <w:rPr>
                <w:rFonts w:ascii="Times New Roman" w:hAnsi="Times New Roman"/>
              </w:rPr>
            </w:pPr>
            <w:r w:rsidRPr="006861EB">
              <w:rPr>
                <w:rFonts w:ascii="Times New Roman" w:hAnsi="Times New Roman"/>
              </w:rPr>
              <w:t>Etsi maailmankartalta Yhdysvallat.</w:t>
            </w:r>
          </w:p>
        </w:tc>
      </w:tr>
      <w:tr w:rsidR="00786AD2" w:rsidRPr="006861EB" w14:paraId="45D258CC" w14:textId="77777777" w:rsidTr="002C222F">
        <w:tc>
          <w:tcPr>
            <w:tcW w:w="1413" w:type="dxa"/>
          </w:tcPr>
          <w:p w14:paraId="5C14DB52" w14:textId="77777777" w:rsidR="00786AD2" w:rsidRPr="006861EB" w:rsidRDefault="00786AD2" w:rsidP="002C222F">
            <w:pPr>
              <w:ind w:firstLine="0"/>
              <w:rPr>
                <w:rFonts w:ascii="Times New Roman" w:hAnsi="Times New Roman"/>
              </w:rPr>
            </w:pPr>
            <w:r w:rsidRPr="006861EB">
              <w:rPr>
                <w:rFonts w:ascii="Times New Roman" w:hAnsi="Times New Roman"/>
              </w:rPr>
              <w:t>Tehtävä 4.</w:t>
            </w:r>
          </w:p>
        </w:tc>
        <w:tc>
          <w:tcPr>
            <w:tcW w:w="8215" w:type="dxa"/>
          </w:tcPr>
          <w:p w14:paraId="272EB494" w14:textId="77777777" w:rsidR="00786AD2" w:rsidRPr="006861EB" w:rsidRDefault="00786AD2" w:rsidP="002C222F">
            <w:pPr>
              <w:ind w:firstLine="0"/>
              <w:rPr>
                <w:rFonts w:ascii="Times New Roman" w:hAnsi="Times New Roman"/>
              </w:rPr>
            </w:pPr>
            <w:r w:rsidRPr="006861EB">
              <w:rPr>
                <w:rFonts w:ascii="Times New Roman" w:hAnsi="Times New Roman"/>
              </w:rPr>
              <w:t>Lue jonkin Yhdysvalloista lähetetyn Twitter-viestin sisältö.</w:t>
            </w:r>
          </w:p>
        </w:tc>
      </w:tr>
      <w:tr w:rsidR="00786AD2" w:rsidRPr="006861EB" w14:paraId="5048CABC" w14:textId="77777777" w:rsidTr="002C222F">
        <w:tc>
          <w:tcPr>
            <w:tcW w:w="1413" w:type="dxa"/>
          </w:tcPr>
          <w:p w14:paraId="31A56B71" w14:textId="77777777" w:rsidR="00786AD2" w:rsidRPr="006861EB" w:rsidRDefault="00786AD2" w:rsidP="002C222F">
            <w:pPr>
              <w:ind w:firstLine="0"/>
              <w:rPr>
                <w:rFonts w:ascii="Times New Roman" w:hAnsi="Times New Roman"/>
              </w:rPr>
            </w:pPr>
            <w:r w:rsidRPr="006861EB">
              <w:rPr>
                <w:rFonts w:ascii="Times New Roman" w:hAnsi="Times New Roman"/>
              </w:rPr>
              <w:t>Tehtävä 5.</w:t>
            </w:r>
          </w:p>
        </w:tc>
        <w:tc>
          <w:tcPr>
            <w:tcW w:w="8215" w:type="dxa"/>
          </w:tcPr>
          <w:p w14:paraId="3217A605" w14:textId="77777777" w:rsidR="00786AD2" w:rsidRPr="006861EB" w:rsidRDefault="00786AD2" w:rsidP="002C222F">
            <w:pPr>
              <w:ind w:firstLine="0"/>
              <w:rPr>
                <w:rFonts w:ascii="Times New Roman" w:hAnsi="Times New Roman"/>
              </w:rPr>
            </w:pPr>
            <w:r w:rsidRPr="006861EB">
              <w:rPr>
                <w:rFonts w:ascii="Times New Roman" w:hAnsi="Times New Roman"/>
              </w:rPr>
              <w:t>Etsi Euroopasta jokin maa, josta on lähetetty yli 10 Twitter-viestiä.</w:t>
            </w:r>
          </w:p>
        </w:tc>
      </w:tr>
      <w:tr w:rsidR="00786AD2" w:rsidRPr="006861EB" w14:paraId="32FC139D" w14:textId="77777777" w:rsidTr="002C222F">
        <w:tc>
          <w:tcPr>
            <w:tcW w:w="1413" w:type="dxa"/>
          </w:tcPr>
          <w:p w14:paraId="13965BA0" w14:textId="77777777" w:rsidR="00786AD2" w:rsidRPr="006861EB" w:rsidRDefault="00786AD2" w:rsidP="002C222F">
            <w:pPr>
              <w:ind w:firstLine="0"/>
              <w:rPr>
                <w:rFonts w:ascii="Times New Roman" w:hAnsi="Times New Roman"/>
              </w:rPr>
            </w:pPr>
            <w:r w:rsidRPr="006861EB">
              <w:rPr>
                <w:rFonts w:ascii="Times New Roman" w:hAnsi="Times New Roman"/>
              </w:rPr>
              <w:t>Tehtävä 6.</w:t>
            </w:r>
          </w:p>
        </w:tc>
        <w:tc>
          <w:tcPr>
            <w:tcW w:w="8215" w:type="dxa"/>
          </w:tcPr>
          <w:p w14:paraId="0A45CDFD" w14:textId="77777777" w:rsidR="00786AD2" w:rsidRPr="006861EB" w:rsidRDefault="00786AD2" w:rsidP="002C222F">
            <w:pPr>
              <w:ind w:firstLine="0"/>
              <w:rPr>
                <w:rFonts w:ascii="Times New Roman" w:hAnsi="Times New Roman"/>
              </w:rPr>
            </w:pPr>
            <w:r w:rsidRPr="006861EB">
              <w:rPr>
                <w:rFonts w:ascii="Times New Roman" w:hAnsi="Times New Roman"/>
              </w:rPr>
              <w:t>Etsi Afrikasta jokin maa, josta ei ole lähetetty yhtäkään Twitter-viestiä.</w:t>
            </w:r>
          </w:p>
        </w:tc>
      </w:tr>
    </w:tbl>
    <w:p w14:paraId="0B894A6D" w14:textId="77777777" w:rsidR="00786AD2" w:rsidRPr="0084798B" w:rsidRDefault="00786AD2" w:rsidP="00786AD2">
      <w:pPr>
        <w:ind w:firstLine="0"/>
      </w:pPr>
    </w:p>
    <w:p w14:paraId="2CF8E9A7" w14:textId="77777777" w:rsidR="00786AD2" w:rsidRDefault="00786AD2" w:rsidP="00786AD2">
      <w:pPr>
        <w:pStyle w:val="Otsikko21"/>
        <w:ind w:firstLine="0"/>
      </w:pPr>
      <w:r>
        <w:t>Pylväsdiagrammi ja graafi</w:t>
      </w:r>
    </w:p>
    <w:p w14:paraId="64286C08" w14:textId="77777777" w:rsidR="00786AD2" w:rsidRPr="006861EB" w:rsidRDefault="00786AD2" w:rsidP="00786AD2">
      <w:pPr>
        <w:ind w:firstLine="0"/>
      </w:pPr>
    </w:p>
    <w:p w14:paraId="7DC549DE"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Pylväsdiagrammi</w:t>
      </w:r>
    </w:p>
    <w:tbl>
      <w:tblPr>
        <w:tblStyle w:val="TaulukkoRuudukko"/>
        <w:tblW w:w="0" w:type="auto"/>
        <w:tblLook w:val="04A0" w:firstRow="1" w:lastRow="0" w:firstColumn="1" w:lastColumn="0" w:noHBand="0" w:noVBand="1"/>
      </w:tblPr>
      <w:tblGrid>
        <w:gridCol w:w="1413"/>
        <w:gridCol w:w="8215"/>
      </w:tblGrid>
      <w:tr w:rsidR="00786AD2" w:rsidRPr="006861EB" w14:paraId="06C5723F" w14:textId="77777777" w:rsidTr="002C222F">
        <w:tc>
          <w:tcPr>
            <w:tcW w:w="1413" w:type="dxa"/>
          </w:tcPr>
          <w:p w14:paraId="14AFB71F"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3410E246" w14:textId="77777777" w:rsidR="00786AD2" w:rsidRPr="006861EB" w:rsidRDefault="00786AD2" w:rsidP="002C222F">
            <w:pPr>
              <w:ind w:firstLine="0"/>
              <w:rPr>
                <w:rFonts w:ascii="Times New Roman" w:hAnsi="Times New Roman"/>
              </w:rPr>
            </w:pPr>
            <w:r>
              <w:rPr>
                <w:rFonts w:ascii="Times New Roman" w:hAnsi="Times New Roman"/>
              </w:rPr>
              <w:t>Mikä on auton 7. turvaluokitus?</w:t>
            </w:r>
          </w:p>
        </w:tc>
      </w:tr>
      <w:tr w:rsidR="00786AD2" w:rsidRPr="006861EB" w14:paraId="7B456C95" w14:textId="77777777" w:rsidTr="002C222F">
        <w:tc>
          <w:tcPr>
            <w:tcW w:w="1413" w:type="dxa"/>
          </w:tcPr>
          <w:p w14:paraId="5FBC940E" w14:textId="77777777" w:rsidR="00786AD2" w:rsidRPr="006861EB" w:rsidRDefault="00786AD2" w:rsidP="002C222F">
            <w:pPr>
              <w:ind w:firstLine="0"/>
              <w:rPr>
                <w:rFonts w:ascii="Times New Roman" w:hAnsi="Times New Roman"/>
              </w:rPr>
            </w:pPr>
            <w:r w:rsidRPr="006861EB">
              <w:rPr>
                <w:rFonts w:ascii="Times New Roman" w:hAnsi="Times New Roman"/>
              </w:rPr>
              <w:lastRenderedPageBreak/>
              <w:t>Tehtävä 2.</w:t>
            </w:r>
          </w:p>
        </w:tc>
        <w:tc>
          <w:tcPr>
            <w:tcW w:w="8215" w:type="dxa"/>
          </w:tcPr>
          <w:p w14:paraId="6088CDA0" w14:textId="77777777" w:rsidR="00786AD2" w:rsidRPr="006861EB" w:rsidRDefault="00786AD2" w:rsidP="002C22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86AD2" w:rsidRPr="006861EB" w14:paraId="5609E9FE" w14:textId="77777777" w:rsidTr="002C222F">
        <w:tc>
          <w:tcPr>
            <w:tcW w:w="1413" w:type="dxa"/>
          </w:tcPr>
          <w:p w14:paraId="31637AD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506BE3AB" w14:textId="77777777" w:rsidR="00786AD2" w:rsidRPr="006861EB" w:rsidRDefault="00786AD2" w:rsidP="002C222F">
            <w:pPr>
              <w:ind w:firstLine="0"/>
              <w:rPr>
                <w:rFonts w:ascii="Times New Roman" w:hAnsi="Times New Roman"/>
              </w:rPr>
            </w:pPr>
            <w:r>
              <w:rPr>
                <w:rFonts w:ascii="Times New Roman" w:hAnsi="Times New Roman"/>
              </w:rPr>
              <w:t>Miten kuvailist auton 3. ominaisuuksia?</w:t>
            </w:r>
          </w:p>
        </w:tc>
      </w:tr>
    </w:tbl>
    <w:p w14:paraId="55628B11" w14:textId="77777777" w:rsidR="00786AD2" w:rsidRDefault="00786AD2" w:rsidP="00786AD2">
      <w:pPr>
        <w:ind w:firstLine="0"/>
        <w:rPr>
          <w:rFonts w:ascii="Times New Roman" w:hAnsi="Times New Roman"/>
          <w:b/>
          <w:color w:val="auto"/>
          <w:szCs w:val="26"/>
        </w:rPr>
      </w:pPr>
    </w:p>
    <w:p w14:paraId="407DE43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786AD2" w:rsidRPr="006861EB" w14:paraId="41926273" w14:textId="77777777" w:rsidTr="002C222F">
        <w:tc>
          <w:tcPr>
            <w:tcW w:w="1413" w:type="dxa"/>
          </w:tcPr>
          <w:p w14:paraId="38A7FD8C"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1FB6C438" w14:textId="77777777" w:rsidR="00786AD2" w:rsidRPr="006861EB" w:rsidRDefault="00786AD2" w:rsidP="002C222F">
            <w:pPr>
              <w:ind w:firstLine="0"/>
              <w:rPr>
                <w:rFonts w:ascii="Times New Roman" w:hAnsi="Times New Roman"/>
              </w:rPr>
            </w:pPr>
            <w:r>
              <w:rPr>
                <w:rFonts w:ascii="Times New Roman" w:hAnsi="Times New Roman"/>
              </w:rPr>
              <w:t>Mikä tieto graafissa on merkittävin tai suurin?</w:t>
            </w:r>
          </w:p>
        </w:tc>
      </w:tr>
      <w:tr w:rsidR="00786AD2" w:rsidRPr="006861EB" w14:paraId="236163F0" w14:textId="77777777" w:rsidTr="002C222F">
        <w:tc>
          <w:tcPr>
            <w:tcW w:w="1413" w:type="dxa"/>
          </w:tcPr>
          <w:p w14:paraId="27D7A1E8"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166B09BD" w14:textId="77777777" w:rsidR="00786AD2" w:rsidRPr="006861EB" w:rsidRDefault="00786AD2" w:rsidP="002C222F">
            <w:pPr>
              <w:ind w:firstLine="0"/>
              <w:rPr>
                <w:rFonts w:ascii="Times New Roman" w:hAnsi="Times New Roman"/>
              </w:rPr>
            </w:pPr>
            <w:r>
              <w:rPr>
                <w:rFonts w:ascii="Times New Roman" w:hAnsi="Times New Roman"/>
              </w:rPr>
              <w:t>Minkä tiedon painoarvo kasvaa?</w:t>
            </w:r>
          </w:p>
        </w:tc>
      </w:tr>
      <w:tr w:rsidR="00786AD2" w:rsidRPr="006861EB" w14:paraId="5F4BBE66" w14:textId="77777777" w:rsidTr="002C222F">
        <w:tc>
          <w:tcPr>
            <w:tcW w:w="1413" w:type="dxa"/>
          </w:tcPr>
          <w:p w14:paraId="6A43C49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44D94C2A"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77D43268" w14:textId="77777777" w:rsidR="00786AD2" w:rsidRDefault="00786AD2" w:rsidP="00786AD2">
      <w:pPr>
        <w:ind w:firstLine="0"/>
        <w:rPr>
          <w:rFonts w:ascii="Times New Roman" w:hAnsi="Times New Roman"/>
          <w:b/>
          <w:color w:val="auto"/>
          <w:szCs w:val="26"/>
        </w:rPr>
      </w:pPr>
    </w:p>
    <w:p w14:paraId="229EBA71"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1. Aikajana</w:t>
      </w:r>
    </w:p>
    <w:tbl>
      <w:tblPr>
        <w:tblStyle w:val="TaulukkoRuudukko"/>
        <w:tblW w:w="0" w:type="auto"/>
        <w:tblLook w:val="04A0" w:firstRow="1" w:lastRow="0" w:firstColumn="1" w:lastColumn="0" w:noHBand="0" w:noVBand="1"/>
      </w:tblPr>
      <w:tblGrid>
        <w:gridCol w:w="1413"/>
        <w:gridCol w:w="8215"/>
      </w:tblGrid>
      <w:tr w:rsidR="00786AD2" w:rsidRPr="006861EB" w14:paraId="102F1669" w14:textId="77777777" w:rsidTr="002C222F">
        <w:tc>
          <w:tcPr>
            <w:tcW w:w="1413" w:type="dxa"/>
          </w:tcPr>
          <w:p w14:paraId="3E6341DD" w14:textId="77777777" w:rsidR="00786AD2" w:rsidRPr="006861EB" w:rsidRDefault="00786AD2" w:rsidP="002C222F">
            <w:pPr>
              <w:ind w:firstLine="0"/>
              <w:rPr>
                <w:rFonts w:ascii="Times New Roman" w:hAnsi="Times New Roman"/>
              </w:rPr>
            </w:pPr>
            <w:r>
              <w:rPr>
                <w:rFonts w:ascii="Times New Roman" w:hAnsi="Times New Roman"/>
              </w:rPr>
              <w:t>Tehtävä</w:t>
            </w:r>
          </w:p>
        </w:tc>
        <w:tc>
          <w:tcPr>
            <w:tcW w:w="8215" w:type="dxa"/>
          </w:tcPr>
          <w:p w14:paraId="00E299B3" w14:textId="77777777" w:rsidR="00786AD2" w:rsidRPr="006861EB" w:rsidRDefault="00786AD2" w:rsidP="002C222F">
            <w:pPr>
              <w:ind w:firstLine="0"/>
              <w:rPr>
                <w:rFonts w:ascii="Times New Roman" w:hAnsi="Times New Roman"/>
              </w:rPr>
            </w:pPr>
            <w:r>
              <w:rPr>
                <w:rFonts w:ascii="Times New Roman" w:hAnsi="Times New Roman"/>
              </w:rPr>
              <w:t>Seuraa tukiasemien tilannekuvan päivittymistä muutaman minuutin ajan. Esitän tämän jälkeen muutamia kysymyksiä näkemääsi liittyen.</w:t>
            </w:r>
          </w:p>
        </w:tc>
      </w:tr>
      <w:tr w:rsidR="00786AD2" w:rsidRPr="006861EB" w14:paraId="4D5C7B98" w14:textId="77777777" w:rsidTr="002C222F">
        <w:tc>
          <w:tcPr>
            <w:tcW w:w="1413" w:type="dxa"/>
          </w:tcPr>
          <w:p w14:paraId="797B7E54" w14:textId="77777777" w:rsidR="00786AD2" w:rsidRPr="006861EB" w:rsidRDefault="00786AD2" w:rsidP="002C222F">
            <w:pPr>
              <w:ind w:firstLine="0"/>
              <w:rPr>
                <w:rFonts w:ascii="Times New Roman" w:hAnsi="Times New Roman"/>
              </w:rPr>
            </w:pPr>
            <w:r>
              <w:rPr>
                <w:rFonts w:ascii="Times New Roman" w:hAnsi="Times New Roman"/>
              </w:rPr>
              <w:t>Kysymys 1.</w:t>
            </w:r>
          </w:p>
        </w:tc>
        <w:tc>
          <w:tcPr>
            <w:tcW w:w="8215" w:type="dxa"/>
          </w:tcPr>
          <w:p w14:paraId="11AA4D19" w14:textId="77777777" w:rsidR="00786AD2" w:rsidRPr="006861EB" w:rsidRDefault="00786AD2" w:rsidP="002C222F">
            <w:pPr>
              <w:ind w:firstLine="0"/>
              <w:rPr>
                <w:rFonts w:ascii="Times New Roman" w:hAnsi="Times New Roman"/>
              </w:rPr>
            </w:pPr>
            <w:r>
              <w:rPr>
                <w:rFonts w:ascii="Times New Roman" w:hAnsi="Times New Roman"/>
              </w:rPr>
              <w:t>Kummalla tukiasemista oli mielestäsi enemmän vikatilanteita/statuksia?</w:t>
            </w:r>
          </w:p>
        </w:tc>
      </w:tr>
      <w:tr w:rsidR="00786AD2" w:rsidRPr="006861EB" w14:paraId="29AB18DD" w14:textId="77777777" w:rsidTr="002C222F">
        <w:tc>
          <w:tcPr>
            <w:tcW w:w="1413" w:type="dxa"/>
          </w:tcPr>
          <w:p w14:paraId="6FFE42F1" w14:textId="77777777" w:rsidR="00786AD2" w:rsidRPr="006861EB" w:rsidRDefault="00786AD2" w:rsidP="002C222F">
            <w:pPr>
              <w:ind w:firstLine="0"/>
              <w:rPr>
                <w:rFonts w:ascii="Times New Roman" w:hAnsi="Times New Roman"/>
              </w:rPr>
            </w:pPr>
            <w:r>
              <w:rPr>
                <w:rFonts w:ascii="Times New Roman" w:hAnsi="Times New Roman"/>
              </w:rPr>
              <w:t>Kysymys 2.</w:t>
            </w:r>
          </w:p>
        </w:tc>
        <w:tc>
          <w:tcPr>
            <w:tcW w:w="8215" w:type="dxa"/>
          </w:tcPr>
          <w:p w14:paraId="085B17C2" w14:textId="77777777" w:rsidR="00786AD2" w:rsidRPr="006861EB" w:rsidRDefault="00786AD2" w:rsidP="002C222F">
            <w:pPr>
              <w:ind w:firstLine="0"/>
              <w:rPr>
                <w:rFonts w:ascii="Times New Roman" w:hAnsi="Times New Roman"/>
              </w:rPr>
            </w:pPr>
            <w:r>
              <w:rPr>
                <w:rFonts w:ascii="Times New Roman" w:hAnsi="Times New Roman"/>
              </w:rPr>
              <w:t>Kumpi tukiasemista lähetti päivitysviestejä useammin?</w:t>
            </w:r>
          </w:p>
        </w:tc>
      </w:tr>
    </w:tbl>
    <w:p w14:paraId="23E59048" w14:textId="77777777" w:rsidR="00786AD2" w:rsidRDefault="00786AD2" w:rsidP="00786AD2">
      <w:pPr>
        <w:ind w:firstLine="0"/>
        <w:rPr>
          <w:rFonts w:ascii="Times New Roman" w:hAnsi="Times New Roman"/>
          <w:b/>
          <w:color w:val="auto"/>
          <w:szCs w:val="26"/>
        </w:rPr>
      </w:pPr>
    </w:p>
    <w:p w14:paraId="38DCE443" w14:textId="77777777" w:rsidR="00786AD2" w:rsidRDefault="00786AD2" w:rsidP="00786AD2">
      <w:pPr>
        <w:ind w:firstLine="0"/>
        <w:rPr>
          <w:rFonts w:ascii="Times New Roman" w:hAnsi="Times New Roman"/>
          <w:b/>
          <w:color w:val="auto"/>
          <w:szCs w:val="26"/>
        </w:rPr>
      </w:pPr>
    </w:p>
    <w:p w14:paraId="0D2DAA7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786AD2" w:rsidRPr="006861EB" w14:paraId="6A526F64" w14:textId="77777777" w:rsidTr="002C222F">
        <w:tc>
          <w:tcPr>
            <w:tcW w:w="1413" w:type="dxa"/>
          </w:tcPr>
          <w:p w14:paraId="2BF1860D"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6BB06CFF" w14:textId="77777777" w:rsidR="00786AD2" w:rsidRPr="006861EB" w:rsidRDefault="00786AD2" w:rsidP="002C222F">
            <w:pPr>
              <w:ind w:firstLine="0"/>
              <w:rPr>
                <w:rFonts w:ascii="Times New Roman" w:hAnsi="Times New Roman"/>
              </w:rPr>
            </w:pPr>
            <w:r>
              <w:rPr>
                <w:rFonts w:ascii="Times New Roman" w:hAnsi="Times New Roman"/>
              </w:rPr>
              <w:t>Mikä henkilön henkilön 2 paino on?</w:t>
            </w:r>
          </w:p>
        </w:tc>
      </w:tr>
      <w:tr w:rsidR="00786AD2" w:rsidRPr="006861EB" w14:paraId="6546725C" w14:textId="77777777" w:rsidTr="002C222F">
        <w:tc>
          <w:tcPr>
            <w:tcW w:w="1413" w:type="dxa"/>
          </w:tcPr>
          <w:p w14:paraId="778839CC"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401E4B95" w14:textId="77777777" w:rsidR="00786AD2" w:rsidRPr="006861EB" w:rsidRDefault="00786AD2" w:rsidP="002C222F">
            <w:pPr>
              <w:ind w:firstLine="0"/>
              <w:rPr>
                <w:rFonts w:ascii="Times New Roman" w:hAnsi="Times New Roman"/>
              </w:rPr>
            </w:pPr>
            <w:r>
              <w:rPr>
                <w:rFonts w:ascii="Times New Roman" w:hAnsi="Times New Roman"/>
              </w:rPr>
              <w:t>Miten kuvailisit henkilö 1 terveydentilaa annetun tiedon pohjalta?</w:t>
            </w:r>
          </w:p>
        </w:tc>
      </w:tr>
      <w:tr w:rsidR="00786AD2" w:rsidRPr="006861EB" w14:paraId="338DAB0B" w14:textId="77777777" w:rsidTr="002C222F">
        <w:tc>
          <w:tcPr>
            <w:tcW w:w="1413" w:type="dxa"/>
          </w:tcPr>
          <w:p w14:paraId="5A9E2E74"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168FBB9" w14:textId="77777777" w:rsidR="00786AD2" w:rsidRPr="006861EB" w:rsidRDefault="00786AD2" w:rsidP="002C222F">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5CE79FBC" w14:textId="77777777" w:rsidR="00786AD2" w:rsidRDefault="00786AD2" w:rsidP="00786AD2">
      <w:pPr>
        <w:ind w:firstLine="0"/>
        <w:rPr>
          <w:rFonts w:ascii="Times New Roman" w:hAnsi="Times New Roman"/>
          <w:b/>
          <w:color w:val="auto"/>
          <w:szCs w:val="26"/>
        </w:rPr>
      </w:pPr>
    </w:p>
    <w:p w14:paraId="3CE7D35D"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786AD2" w:rsidRPr="006861EB" w14:paraId="52BE1004" w14:textId="77777777" w:rsidTr="002C222F">
        <w:tc>
          <w:tcPr>
            <w:tcW w:w="1413" w:type="dxa"/>
          </w:tcPr>
          <w:p w14:paraId="24A473B3" w14:textId="77777777" w:rsidR="00786AD2" w:rsidRPr="006861EB" w:rsidRDefault="00786AD2" w:rsidP="002C222F">
            <w:pPr>
              <w:ind w:firstLine="0"/>
              <w:rPr>
                <w:rFonts w:ascii="Times New Roman" w:hAnsi="Times New Roman"/>
              </w:rPr>
            </w:pPr>
            <w:r w:rsidRPr="006861EB">
              <w:rPr>
                <w:rFonts w:ascii="Times New Roman" w:hAnsi="Times New Roman"/>
              </w:rPr>
              <w:t>Tehtävä 1.</w:t>
            </w:r>
          </w:p>
        </w:tc>
        <w:tc>
          <w:tcPr>
            <w:tcW w:w="8215" w:type="dxa"/>
          </w:tcPr>
          <w:p w14:paraId="53F7567E" w14:textId="77777777" w:rsidR="00786AD2" w:rsidRPr="006861EB" w:rsidRDefault="00786AD2" w:rsidP="002C222F">
            <w:pPr>
              <w:ind w:firstLine="0"/>
              <w:rPr>
                <w:rFonts w:ascii="Times New Roman" w:hAnsi="Times New Roman"/>
              </w:rPr>
            </w:pPr>
            <w:r>
              <w:rPr>
                <w:rFonts w:ascii="Times New Roman" w:hAnsi="Times New Roman"/>
              </w:rPr>
              <w:t>Minkä tiedon painoarvo graafissa laskee?</w:t>
            </w:r>
          </w:p>
        </w:tc>
      </w:tr>
      <w:tr w:rsidR="00786AD2" w:rsidRPr="006861EB" w14:paraId="516E704B" w14:textId="77777777" w:rsidTr="002C222F">
        <w:tc>
          <w:tcPr>
            <w:tcW w:w="1413" w:type="dxa"/>
          </w:tcPr>
          <w:p w14:paraId="60794709" w14:textId="77777777" w:rsidR="00786AD2" w:rsidRPr="006861EB" w:rsidRDefault="00786AD2" w:rsidP="002C222F">
            <w:pPr>
              <w:ind w:firstLine="0"/>
              <w:rPr>
                <w:rFonts w:ascii="Times New Roman" w:hAnsi="Times New Roman"/>
              </w:rPr>
            </w:pPr>
            <w:r w:rsidRPr="006861EB">
              <w:rPr>
                <w:rFonts w:ascii="Times New Roman" w:hAnsi="Times New Roman"/>
              </w:rPr>
              <w:t>Tehtävä 2.</w:t>
            </w:r>
          </w:p>
        </w:tc>
        <w:tc>
          <w:tcPr>
            <w:tcW w:w="8215" w:type="dxa"/>
          </w:tcPr>
          <w:p w14:paraId="27A71F74" w14:textId="77777777" w:rsidR="00786AD2" w:rsidRPr="006861EB" w:rsidRDefault="00786AD2" w:rsidP="002C222F">
            <w:pPr>
              <w:ind w:firstLine="0"/>
              <w:rPr>
                <w:rFonts w:ascii="Times New Roman" w:hAnsi="Times New Roman"/>
              </w:rPr>
            </w:pPr>
            <w:r>
              <w:rPr>
                <w:rFonts w:ascii="Times New Roman" w:hAnsi="Times New Roman"/>
              </w:rPr>
              <w:t>Mikä tieto graafissa on merkityksettömin tai pienin?</w:t>
            </w:r>
          </w:p>
        </w:tc>
      </w:tr>
      <w:tr w:rsidR="00786AD2" w:rsidRPr="006861EB" w14:paraId="26FD66C3" w14:textId="77777777" w:rsidTr="002C222F">
        <w:tc>
          <w:tcPr>
            <w:tcW w:w="1413" w:type="dxa"/>
          </w:tcPr>
          <w:p w14:paraId="14D6CE35" w14:textId="77777777" w:rsidR="00786AD2" w:rsidRPr="006861EB" w:rsidRDefault="00786AD2" w:rsidP="002C222F">
            <w:pPr>
              <w:ind w:firstLine="0"/>
              <w:rPr>
                <w:rFonts w:ascii="Times New Roman" w:hAnsi="Times New Roman"/>
              </w:rPr>
            </w:pPr>
            <w:r w:rsidRPr="006861EB">
              <w:rPr>
                <w:rFonts w:ascii="Times New Roman" w:hAnsi="Times New Roman"/>
              </w:rPr>
              <w:t>Tehtävä 3.</w:t>
            </w:r>
          </w:p>
        </w:tc>
        <w:tc>
          <w:tcPr>
            <w:tcW w:w="8215" w:type="dxa"/>
          </w:tcPr>
          <w:p w14:paraId="0FB17C62" w14:textId="77777777" w:rsidR="00786AD2" w:rsidRPr="006861EB" w:rsidRDefault="00786AD2" w:rsidP="002C222F">
            <w:pPr>
              <w:ind w:firstLine="0"/>
              <w:rPr>
                <w:rFonts w:ascii="Times New Roman" w:hAnsi="Times New Roman"/>
              </w:rPr>
            </w:pPr>
            <w:r>
              <w:rPr>
                <w:rFonts w:ascii="Times New Roman" w:hAnsi="Times New Roman"/>
              </w:rPr>
              <w:t>Onko graafin tiedon muutoksessa mielestäsi havaittavissa jotakin trendiä tai kaavaa?</w:t>
            </w:r>
          </w:p>
        </w:tc>
      </w:tr>
    </w:tbl>
    <w:p w14:paraId="625C124A" w14:textId="77777777" w:rsidR="00786AD2" w:rsidRDefault="00786AD2" w:rsidP="00786AD2">
      <w:pPr>
        <w:ind w:firstLine="0"/>
        <w:rPr>
          <w:rFonts w:ascii="Times New Roman" w:hAnsi="Times New Roman"/>
          <w:b/>
          <w:color w:val="auto"/>
          <w:szCs w:val="26"/>
        </w:rPr>
      </w:pPr>
    </w:p>
    <w:p w14:paraId="01369DB8" w14:textId="77777777" w:rsidR="00786AD2" w:rsidRDefault="00786AD2" w:rsidP="00786AD2">
      <w:pPr>
        <w:ind w:firstLine="0"/>
        <w:rPr>
          <w:rFonts w:ascii="Times New Roman" w:hAnsi="Times New Roman"/>
          <w:b/>
          <w:color w:val="auto"/>
          <w:szCs w:val="26"/>
        </w:rPr>
      </w:pPr>
      <w:r>
        <w:rPr>
          <w:rFonts w:ascii="Times New Roman" w:hAnsi="Times New Roman"/>
          <w:b/>
          <w:color w:val="auto"/>
          <w:szCs w:val="26"/>
        </w:rPr>
        <w:t>Tehtäväjoukko 2. Aikajana</w:t>
      </w:r>
    </w:p>
    <w:tbl>
      <w:tblPr>
        <w:tblStyle w:val="TaulukkoRuudukko"/>
        <w:tblW w:w="0" w:type="auto"/>
        <w:tblLook w:val="04A0" w:firstRow="1" w:lastRow="0" w:firstColumn="1" w:lastColumn="0" w:noHBand="0" w:noVBand="1"/>
      </w:tblPr>
      <w:tblGrid>
        <w:gridCol w:w="1413"/>
        <w:gridCol w:w="8215"/>
      </w:tblGrid>
      <w:tr w:rsidR="00786AD2" w:rsidRPr="006861EB" w14:paraId="42CF8368" w14:textId="77777777" w:rsidTr="002C222F">
        <w:tc>
          <w:tcPr>
            <w:tcW w:w="1413" w:type="dxa"/>
          </w:tcPr>
          <w:p w14:paraId="274D407C" w14:textId="77777777" w:rsidR="00786AD2" w:rsidRPr="006861EB" w:rsidRDefault="00786AD2" w:rsidP="002C222F">
            <w:pPr>
              <w:ind w:firstLine="0"/>
              <w:rPr>
                <w:rFonts w:ascii="Times New Roman" w:hAnsi="Times New Roman"/>
              </w:rPr>
            </w:pPr>
            <w:r>
              <w:rPr>
                <w:rFonts w:ascii="Times New Roman" w:hAnsi="Times New Roman"/>
              </w:rPr>
              <w:t>Tehtävä</w:t>
            </w:r>
          </w:p>
        </w:tc>
        <w:tc>
          <w:tcPr>
            <w:tcW w:w="8215" w:type="dxa"/>
          </w:tcPr>
          <w:p w14:paraId="59AFA811" w14:textId="77777777" w:rsidR="00786AD2" w:rsidRPr="006861EB" w:rsidRDefault="00786AD2" w:rsidP="002C222F">
            <w:pPr>
              <w:ind w:firstLine="0"/>
              <w:rPr>
                <w:rFonts w:ascii="Times New Roman" w:hAnsi="Times New Roman"/>
              </w:rPr>
            </w:pPr>
            <w:r>
              <w:rPr>
                <w:rFonts w:ascii="Times New Roman" w:hAnsi="Times New Roman"/>
              </w:rPr>
              <w:t>Seuraa osakekurssien tilanteen kehittymistä noin puolen minuutin ajan. Esitän tämän jälkeen muutamia kysymyksiä näkemääsi liittyen.</w:t>
            </w:r>
          </w:p>
        </w:tc>
      </w:tr>
      <w:tr w:rsidR="00786AD2" w:rsidRPr="006861EB" w14:paraId="34382884" w14:textId="77777777" w:rsidTr="002C222F">
        <w:tc>
          <w:tcPr>
            <w:tcW w:w="1413" w:type="dxa"/>
          </w:tcPr>
          <w:p w14:paraId="2DF10C3E" w14:textId="77777777" w:rsidR="00786AD2" w:rsidRPr="006861EB" w:rsidRDefault="00786AD2" w:rsidP="002C222F">
            <w:pPr>
              <w:ind w:firstLine="0"/>
              <w:rPr>
                <w:rFonts w:ascii="Times New Roman" w:hAnsi="Times New Roman"/>
              </w:rPr>
            </w:pPr>
            <w:r>
              <w:rPr>
                <w:rFonts w:ascii="Times New Roman" w:hAnsi="Times New Roman"/>
              </w:rPr>
              <w:t>Kysymys 1.</w:t>
            </w:r>
          </w:p>
        </w:tc>
        <w:tc>
          <w:tcPr>
            <w:tcW w:w="8215" w:type="dxa"/>
          </w:tcPr>
          <w:p w14:paraId="136F69BD" w14:textId="77777777" w:rsidR="00786AD2" w:rsidRPr="006861EB" w:rsidRDefault="00786AD2" w:rsidP="002C222F">
            <w:pPr>
              <w:ind w:firstLine="0"/>
              <w:rPr>
                <w:rFonts w:ascii="Times New Roman" w:hAnsi="Times New Roman"/>
              </w:rPr>
            </w:pPr>
            <w:r>
              <w:rPr>
                <w:rFonts w:ascii="Times New Roman" w:hAnsi="Times New Roman"/>
              </w:rPr>
              <w:t>Minkä osakkeen arvo heitteli mielestäsi eniten?</w:t>
            </w:r>
          </w:p>
        </w:tc>
      </w:tr>
      <w:tr w:rsidR="00786AD2" w:rsidRPr="006861EB" w14:paraId="7B63742F" w14:textId="77777777" w:rsidTr="002C222F">
        <w:tc>
          <w:tcPr>
            <w:tcW w:w="1413" w:type="dxa"/>
          </w:tcPr>
          <w:p w14:paraId="697713E9" w14:textId="77777777" w:rsidR="00786AD2" w:rsidRPr="006861EB" w:rsidRDefault="00786AD2" w:rsidP="002C222F">
            <w:pPr>
              <w:ind w:firstLine="0"/>
              <w:rPr>
                <w:rFonts w:ascii="Times New Roman" w:hAnsi="Times New Roman"/>
              </w:rPr>
            </w:pPr>
            <w:r>
              <w:rPr>
                <w:rFonts w:ascii="Times New Roman" w:hAnsi="Times New Roman"/>
              </w:rPr>
              <w:t>Kysymys 2.</w:t>
            </w:r>
          </w:p>
        </w:tc>
        <w:tc>
          <w:tcPr>
            <w:tcW w:w="8215" w:type="dxa"/>
          </w:tcPr>
          <w:p w14:paraId="1843C82F" w14:textId="77777777" w:rsidR="00786AD2" w:rsidRPr="006861EB" w:rsidRDefault="00786AD2" w:rsidP="002C222F">
            <w:pPr>
              <w:ind w:firstLine="0"/>
              <w:rPr>
                <w:rFonts w:ascii="Times New Roman" w:hAnsi="Times New Roman"/>
              </w:rPr>
            </w:pPr>
            <w:r>
              <w:rPr>
                <w:rFonts w:ascii="Times New Roman" w:hAnsi="Times New Roman"/>
              </w:rPr>
              <w:t>Minkä osakkeen arvo kasvoi mielestäsi eniten?</w:t>
            </w:r>
          </w:p>
        </w:tc>
      </w:tr>
    </w:tbl>
    <w:p w14:paraId="316D295C" w14:textId="77777777" w:rsidR="00786AD2" w:rsidRPr="006861EB" w:rsidRDefault="00786AD2" w:rsidP="00786AD2">
      <w:pPr>
        <w:ind w:firstLine="0"/>
      </w:pPr>
    </w:p>
    <w:p w14:paraId="43D872AF" w14:textId="77777777" w:rsidR="00786AD2" w:rsidRDefault="00786AD2" w:rsidP="00786AD2">
      <w:pPr>
        <w:pStyle w:val="Otsikko21"/>
        <w:ind w:firstLine="0"/>
      </w:pPr>
    </w:p>
    <w:p w14:paraId="6136DFF7" w14:textId="07282934" w:rsidR="00786AD2" w:rsidRDefault="00786AD2" w:rsidP="00786AD2">
      <w:pPr>
        <w:pStyle w:val="Otsikko21"/>
        <w:ind w:firstLine="0"/>
      </w:pPr>
      <w:r>
        <w:t>Käyttäjätutkimuksen haastattelukysymyslomakkeet</w:t>
      </w:r>
    </w:p>
    <w:p w14:paraId="113B0284" w14:textId="77777777" w:rsidR="00786AD2" w:rsidRDefault="00786AD2" w:rsidP="00786AD2">
      <w:pPr>
        <w:spacing w:line="360" w:lineRule="auto"/>
        <w:ind w:firstLine="0"/>
        <w:rPr>
          <w:rFonts w:ascii="Times New Roman" w:hAnsi="Times New Roman"/>
        </w:rPr>
      </w:pPr>
    </w:p>
    <w:p w14:paraId="1FDC3821"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1. </w:t>
      </w: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786AD2" w14:paraId="279D7E0D" w14:textId="77777777" w:rsidTr="002C222F">
        <w:tc>
          <w:tcPr>
            <w:tcW w:w="9628" w:type="dxa"/>
          </w:tcPr>
          <w:p w14:paraId="5E6209FA"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lastRenderedPageBreak/>
              <w:t>Miltä osion käyttäminen tuntui?</w:t>
            </w:r>
          </w:p>
          <w:p w14:paraId="72259A4D" w14:textId="77777777" w:rsidR="00786AD2" w:rsidRPr="0084798B" w:rsidRDefault="00786AD2" w:rsidP="002C222F">
            <w:pPr>
              <w:spacing w:line="360" w:lineRule="auto"/>
              <w:ind w:firstLine="0"/>
              <w:rPr>
                <w:rFonts w:ascii="Times New Roman" w:hAnsi="Times New Roman"/>
              </w:rPr>
            </w:pPr>
          </w:p>
        </w:tc>
      </w:tr>
      <w:tr w:rsidR="00786AD2" w14:paraId="4EB1D2A9" w14:textId="77777777" w:rsidTr="002C222F">
        <w:tc>
          <w:tcPr>
            <w:tcW w:w="9628" w:type="dxa"/>
          </w:tcPr>
          <w:p w14:paraId="5FF978C9"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luonnolliselta järjestelmän </w:t>
            </w:r>
            <w:r>
              <w:rPr>
                <w:rFonts w:ascii="Times New Roman" w:hAnsi="Times New Roman"/>
              </w:rPr>
              <w:t>käyttö</w:t>
            </w:r>
            <w:r w:rsidRPr="0084798B">
              <w:rPr>
                <w:rFonts w:ascii="Times New Roman" w:hAnsi="Times New Roman"/>
              </w:rPr>
              <w:t xml:space="preserve"> tuntui?</w:t>
            </w:r>
          </w:p>
          <w:p w14:paraId="009B9C7A"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6CCEA58C"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 xml:space="preserve">Epäluonnolliselta                                                                              </w:t>
            </w:r>
            <w:r>
              <w:rPr>
                <w:rFonts w:ascii="Times New Roman" w:hAnsi="Times New Roman"/>
              </w:rPr>
              <w:t xml:space="preserve">                            </w:t>
            </w:r>
            <w:r w:rsidRPr="0084798B">
              <w:rPr>
                <w:rFonts w:ascii="Times New Roman" w:hAnsi="Times New Roman"/>
              </w:rPr>
              <w:t>Luonnolliselta</w:t>
            </w:r>
          </w:p>
        </w:tc>
      </w:tr>
      <w:tr w:rsidR="00786AD2" w14:paraId="347B84E6" w14:textId="77777777" w:rsidTr="002C222F">
        <w:tc>
          <w:tcPr>
            <w:tcW w:w="9628" w:type="dxa"/>
          </w:tcPr>
          <w:p w14:paraId="16EB8ADE" w14:textId="77777777" w:rsidR="00786AD2" w:rsidRDefault="00786AD2" w:rsidP="002C222F">
            <w:pPr>
              <w:spacing w:line="360" w:lineRule="auto"/>
              <w:ind w:firstLine="0"/>
              <w:rPr>
                <w:rFonts w:ascii="Times New Roman" w:hAnsi="Times New Roman"/>
              </w:rPr>
            </w:pPr>
            <w:r w:rsidRPr="0084798B">
              <w:rPr>
                <w:rFonts w:ascii="Times New Roman" w:hAnsi="Times New Roman"/>
              </w:rPr>
              <w:t xml:space="preserve">Kuinka miellyttävältä järjestelmän </w:t>
            </w:r>
            <w:r>
              <w:rPr>
                <w:rFonts w:ascii="Times New Roman" w:hAnsi="Times New Roman"/>
              </w:rPr>
              <w:t>käyttö</w:t>
            </w:r>
            <w:r w:rsidRPr="0084798B">
              <w:rPr>
                <w:rFonts w:ascii="Times New Roman" w:hAnsi="Times New Roman"/>
              </w:rPr>
              <w:t xml:space="preserve"> tuntui?</w:t>
            </w:r>
          </w:p>
          <w:p w14:paraId="653B2895" w14:textId="77777777" w:rsidR="00786AD2" w:rsidRPr="0084798B" w:rsidRDefault="00786AD2" w:rsidP="002C222F">
            <w:pPr>
              <w:spacing w:line="360" w:lineRule="auto"/>
              <w:ind w:firstLine="0"/>
              <w:rPr>
                <w:rFonts w:ascii="Times New Roman" w:hAnsi="Times New Roman"/>
              </w:rPr>
            </w:pPr>
            <w:r>
              <w:rPr>
                <w:rFonts w:ascii="Times New Roman" w:hAnsi="Times New Roman"/>
              </w:rPr>
              <w:t xml:space="preserve">           1            2            3            4            5            6            7            8            9            10</w:t>
            </w:r>
          </w:p>
          <w:p w14:paraId="2990D657"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Epämiellyttävältä                                                                                                          Miellyttävältä</w:t>
            </w:r>
          </w:p>
        </w:tc>
      </w:tr>
    </w:tbl>
    <w:p w14:paraId="01A6355D" w14:textId="77777777" w:rsidR="00786AD2" w:rsidRDefault="00786AD2" w:rsidP="00786AD2">
      <w:pPr>
        <w:spacing w:line="360" w:lineRule="auto"/>
        <w:ind w:firstLine="0"/>
        <w:rPr>
          <w:rFonts w:ascii="Times New Roman" w:hAnsi="Times New Roman"/>
        </w:rPr>
      </w:pPr>
    </w:p>
    <w:p w14:paraId="6059E10A" w14:textId="77777777" w:rsidR="00786AD2" w:rsidRDefault="00786AD2" w:rsidP="00786AD2">
      <w:pPr>
        <w:spacing w:line="360" w:lineRule="auto"/>
        <w:ind w:firstLine="0"/>
        <w:rPr>
          <w:rFonts w:ascii="Times New Roman" w:hAnsi="Times New Roman"/>
          <w:b/>
        </w:rPr>
      </w:pPr>
      <w:r>
        <w:rPr>
          <w:rFonts w:ascii="Times New Roman" w:hAnsi="Times New Roman"/>
          <w:b/>
        </w:rPr>
        <w:t>Kysymysjoukko 2. D</w:t>
      </w:r>
      <w:r w:rsidRPr="004D7B38">
        <w:rPr>
          <w:rFonts w:ascii="Times New Roman" w:hAnsi="Times New Roman"/>
          <w:b/>
        </w:rPr>
        <w:t>iagrammi/Graafi/Aikajana demon jälkeen</w:t>
      </w:r>
    </w:p>
    <w:tbl>
      <w:tblPr>
        <w:tblStyle w:val="TaulukkoRuudukko"/>
        <w:tblW w:w="0" w:type="auto"/>
        <w:tblLook w:val="04A0" w:firstRow="1" w:lastRow="0" w:firstColumn="1" w:lastColumn="0" w:noHBand="0" w:noVBand="1"/>
      </w:tblPr>
      <w:tblGrid>
        <w:gridCol w:w="9628"/>
      </w:tblGrid>
      <w:tr w:rsidR="00786AD2" w14:paraId="7A7776D6" w14:textId="77777777" w:rsidTr="002C222F">
        <w:tc>
          <w:tcPr>
            <w:tcW w:w="9628" w:type="dxa"/>
          </w:tcPr>
          <w:p w14:paraId="731B1592" w14:textId="77777777" w:rsidR="00786AD2" w:rsidRDefault="00786AD2" w:rsidP="002C222F">
            <w:pPr>
              <w:spacing w:line="360" w:lineRule="auto"/>
              <w:ind w:firstLine="0"/>
              <w:jc w:val="left"/>
              <w:rPr>
                <w:rFonts w:ascii="Times New Roman" w:hAnsi="Times New Roman"/>
              </w:rPr>
            </w:pPr>
            <w:r>
              <w:rPr>
                <w:rFonts w:ascii="Times New Roman" w:hAnsi="Times New Roman"/>
              </w:rPr>
              <w:t xml:space="preserve">Mikä näistä kolmesta demosta: Pylväsdiagrammi, graafi tai aikajana toimi mielestäsi parhaiten tässä käyttöympäristössä? </w:t>
            </w:r>
          </w:p>
          <w:p w14:paraId="71177EA4" w14:textId="77777777" w:rsidR="00786AD2" w:rsidRDefault="00786AD2" w:rsidP="002C222F">
            <w:pPr>
              <w:spacing w:line="360" w:lineRule="auto"/>
              <w:ind w:firstLine="0"/>
              <w:jc w:val="left"/>
              <w:rPr>
                <w:rFonts w:ascii="Times New Roman" w:hAnsi="Times New Roman"/>
              </w:rPr>
            </w:pPr>
          </w:p>
          <w:p w14:paraId="2D625C7B" w14:textId="77777777" w:rsidR="00786AD2" w:rsidRDefault="00786AD2" w:rsidP="002C222F">
            <w:pPr>
              <w:spacing w:line="360" w:lineRule="auto"/>
              <w:ind w:firstLine="0"/>
              <w:jc w:val="left"/>
              <w:rPr>
                <w:rFonts w:ascii="Times New Roman" w:hAnsi="Times New Roman"/>
              </w:rPr>
            </w:pPr>
            <w:r>
              <w:rPr>
                <w:rFonts w:ascii="Times New Roman" w:hAnsi="Times New Roman"/>
              </w:rPr>
              <w:t>Vastaavasti mikä näistä toimi mielestäsi huonoiten?</w:t>
            </w:r>
          </w:p>
          <w:p w14:paraId="31829AC0" w14:textId="77777777" w:rsidR="00786AD2" w:rsidRPr="004D7B38" w:rsidRDefault="00786AD2" w:rsidP="002C222F">
            <w:pPr>
              <w:spacing w:line="360" w:lineRule="auto"/>
              <w:ind w:firstLine="0"/>
              <w:jc w:val="left"/>
              <w:rPr>
                <w:rFonts w:ascii="Times New Roman" w:hAnsi="Times New Roman"/>
              </w:rPr>
            </w:pPr>
          </w:p>
        </w:tc>
      </w:tr>
    </w:tbl>
    <w:p w14:paraId="5416EDB2" w14:textId="77777777" w:rsidR="00786AD2" w:rsidRPr="004D7B38" w:rsidRDefault="00786AD2" w:rsidP="00786AD2">
      <w:pPr>
        <w:spacing w:line="360" w:lineRule="auto"/>
        <w:ind w:firstLine="0"/>
        <w:rPr>
          <w:rFonts w:ascii="Times New Roman" w:hAnsi="Times New Roman"/>
          <w:b/>
        </w:rPr>
      </w:pPr>
    </w:p>
    <w:p w14:paraId="0EA9AC8B" w14:textId="77777777" w:rsidR="00786AD2" w:rsidRDefault="00786AD2" w:rsidP="00786AD2">
      <w:pPr>
        <w:spacing w:line="360" w:lineRule="auto"/>
        <w:ind w:firstLine="0"/>
        <w:rPr>
          <w:rFonts w:ascii="Times New Roman" w:hAnsi="Times New Roman"/>
        </w:rPr>
      </w:pPr>
    </w:p>
    <w:p w14:paraId="1E4D1309" w14:textId="77777777" w:rsidR="00786AD2" w:rsidRPr="0084798B" w:rsidRDefault="00786AD2" w:rsidP="00786AD2">
      <w:pPr>
        <w:spacing w:line="360" w:lineRule="auto"/>
        <w:ind w:firstLine="0"/>
        <w:rPr>
          <w:rFonts w:ascii="Times New Roman" w:hAnsi="Times New Roman"/>
          <w:b/>
        </w:rPr>
      </w:pPr>
      <w:r>
        <w:rPr>
          <w:rFonts w:ascii="Times New Roman" w:hAnsi="Times New Roman"/>
          <w:b/>
        </w:rPr>
        <w:t xml:space="preserve">Kysymysjoukko 3. </w:t>
      </w: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786AD2" w:rsidRPr="00744101" w14:paraId="654BA466" w14:textId="77777777" w:rsidTr="002C222F">
        <w:tc>
          <w:tcPr>
            <w:tcW w:w="9628" w:type="dxa"/>
          </w:tcPr>
          <w:p w14:paraId="0DDFFF23"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tc>
      </w:tr>
      <w:tr w:rsidR="00786AD2" w:rsidRPr="00744101" w14:paraId="61B6D526" w14:textId="77777777" w:rsidTr="002C222F">
        <w:tc>
          <w:tcPr>
            <w:tcW w:w="9628" w:type="dxa"/>
          </w:tcPr>
          <w:p w14:paraId="21EED039" w14:textId="77777777" w:rsidR="00786AD2" w:rsidRPr="0084798B" w:rsidRDefault="00786AD2" w:rsidP="002C222F">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tc>
      </w:tr>
    </w:tbl>
    <w:p w14:paraId="64F7641B" w14:textId="77777777" w:rsidR="00786AD2" w:rsidRPr="00786AD2" w:rsidRDefault="00786AD2">
      <w:pPr>
        <w:rPr>
          <w:rFonts w:ascii="Times New Roman" w:hAnsi="Times New Roman"/>
          <w:b/>
          <w:szCs w:val="24"/>
          <w:rPrChange w:id="377" w:author="Hassi Sakari" w:date="2017-10-29T16:00:00Z">
            <w:rPr/>
          </w:rPrChange>
        </w:rPr>
      </w:pPr>
    </w:p>
    <w:sectPr w:rsidR="00786AD2" w:rsidRPr="00786AD2" w:rsidSect="00D91104">
      <w:headerReference w:type="default" r:id="rId37"/>
      <w:footerReference w:type="default" r:id="rId38"/>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arri Siirtola" w:date="2017-06-18T15:13:00Z" w:initials="HS">
    <w:p w14:paraId="6EB5E956" w14:textId="32E3CF2F" w:rsidR="002C222F" w:rsidRPr="009A17A0" w:rsidRDefault="002C222F">
      <w:pPr>
        <w:pStyle w:val="Kommentinteksti"/>
      </w:pPr>
      <w:r>
        <w:rPr>
          <w:rStyle w:val="Kommentinviite"/>
        </w:rPr>
        <w:annotationRef/>
      </w:r>
      <w:r w:rsidRPr="009A17A0">
        <w:t>Nämä pilkut o</w:t>
      </w:r>
      <w:r>
        <w:t>vat aika pitkälle tyyliasioita. Ehdotan joitain muutoksia, mutta itse tietenkin päätät miten kirjoitat.</w:t>
      </w:r>
    </w:p>
  </w:comment>
  <w:comment w:id="16" w:author="Harri Siirtola" w:date="2017-06-18T15:11:00Z" w:initials="HS">
    <w:p w14:paraId="63257AEB" w14:textId="575AFD43" w:rsidR="002C222F" w:rsidRPr="00517254" w:rsidRDefault="002C222F">
      <w:pPr>
        <w:pStyle w:val="Kommentinteksti"/>
      </w:pPr>
      <w:r>
        <w:rPr>
          <w:rStyle w:val="Kommentinviite"/>
        </w:rPr>
        <w:annotationRef/>
      </w:r>
      <w:r w:rsidRPr="00517254">
        <w:t>Yllä “Big Data”. Käytä vain yhtä muotoa!</w:t>
      </w:r>
      <w:r>
        <w:t xml:space="preserve"> Käyttäisin isoja alkukirjaimia, erottuu paremmin. Kommentoin vain tässä, koskee koko dokumenttia!</w:t>
      </w:r>
    </w:p>
  </w:comment>
  <w:comment w:id="19" w:author="Harri Siirtola" w:date="2017-06-18T15:11:00Z" w:initials="HS">
    <w:p w14:paraId="2FE96682" w14:textId="77777777" w:rsidR="002C222F" w:rsidRPr="00826991" w:rsidRDefault="002C222F">
      <w:pPr>
        <w:pStyle w:val="Kommentinteksti"/>
      </w:pPr>
      <w:r>
        <w:rPr>
          <w:rStyle w:val="Kommentinviite"/>
        </w:rPr>
        <w:annotationRef/>
      </w:r>
      <w:r w:rsidRPr="00826991">
        <w:t>Avaa lyhenne.</w:t>
      </w:r>
    </w:p>
  </w:comment>
  <w:comment w:id="33" w:author="Harri Siirtola" w:date="2017-06-18T15:20:00Z" w:initials="HS">
    <w:p w14:paraId="0E30A975" w14:textId="349FA070" w:rsidR="002C222F" w:rsidRPr="00826991" w:rsidRDefault="002C222F">
      <w:pPr>
        <w:pStyle w:val="Kommentinteksti"/>
      </w:pPr>
      <w:r>
        <w:rPr>
          <w:rStyle w:val="Kommentinviite"/>
        </w:rPr>
        <w:annotationRef/>
      </w:r>
      <w:r>
        <w:t>Toistoa, konsensus == yhteisymmärrys.</w:t>
      </w:r>
    </w:p>
  </w:comment>
  <w:comment w:id="36" w:author="Harri Siirtola" w:date="2017-06-18T15:33:00Z" w:initials="HS">
    <w:p w14:paraId="368B89DF" w14:textId="68BC16DF" w:rsidR="002C222F" w:rsidRDefault="002C222F">
      <w:pPr>
        <w:pStyle w:val="Kommentinteksti"/>
      </w:pPr>
      <w:r>
        <w:rPr>
          <w:rStyle w:val="Kommentinviite"/>
        </w:rPr>
        <w:annotationRef/>
      </w:r>
      <w:r>
        <w:t>Kursivoisin vain käsitteitä, ja nekin vain ensimmäistä kertaa esitellessä.</w:t>
      </w:r>
    </w:p>
  </w:comment>
  <w:comment w:id="53" w:author="Harri Siirtola" w:date="2017-06-18T15:34:00Z" w:initials="HS">
    <w:p w14:paraId="237D2E1F" w14:textId="77777777" w:rsidR="002C222F" w:rsidRDefault="002C222F">
      <w:pPr>
        <w:pStyle w:val="Kommentinteksti"/>
        <w:rPr>
          <w:noProof/>
        </w:rPr>
      </w:pPr>
      <w:r>
        <w:rPr>
          <w:rStyle w:val="Kommentinviite"/>
        </w:rPr>
        <w:annotationRef/>
      </w:r>
    </w:p>
    <w:p w14:paraId="12C663BF" w14:textId="014DDF53" w:rsidR="002C222F" w:rsidRDefault="002C222F">
      <w:pPr>
        <w:pStyle w:val="Kommentinteksti"/>
      </w:pPr>
      <w:r>
        <w:t>Laney määritteli ensimmäisenä?</w:t>
      </w:r>
    </w:p>
  </w:comment>
  <w:comment w:id="57" w:author="Harri Siirtola" w:date="2017-06-18T15:35:00Z" w:initials="HS">
    <w:p w14:paraId="11D262E0" w14:textId="4988ACC1" w:rsidR="002C222F" w:rsidRDefault="002C222F">
      <w:pPr>
        <w:pStyle w:val="Kommentinteksti"/>
      </w:pPr>
      <w:r>
        <w:rPr>
          <w:rStyle w:val="Kommentinviite"/>
        </w:rPr>
        <w:annotationRef/>
      </w:r>
      <w:r>
        <w:t>Yllä</w:t>
      </w:r>
    </w:p>
  </w:comment>
  <w:comment w:id="62" w:author="Harri Siirtola" w:date="2017-06-18T15:35:00Z" w:initials="HS">
    <w:p w14:paraId="1B583358" w14:textId="4648C752" w:rsidR="002C222F" w:rsidRDefault="002C222F">
      <w:pPr>
        <w:pStyle w:val="Kommentinteksti"/>
      </w:pPr>
      <w:r>
        <w:rPr>
          <w:rStyle w:val="Kommentinviite"/>
        </w:rPr>
        <w:annotationRef/>
      </w:r>
      <w:r>
        <w:t>Turhan juhlallista, ”joten” ja sivulause tms.?</w:t>
      </w:r>
    </w:p>
  </w:comment>
  <w:comment w:id="65" w:author="Harri Siirtola" w:date="2017-06-18T15:36:00Z" w:initials="HS">
    <w:p w14:paraId="71138002" w14:textId="15B23D12" w:rsidR="002C222F" w:rsidRDefault="002C222F">
      <w:pPr>
        <w:pStyle w:val="Kommentinteksti"/>
      </w:pPr>
      <w:r>
        <w:rPr>
          <w:rStyle w:val="Kommentinviite"/>
        </w:rPr>
        <w:annotationRef/>
      </w:r>
      <w:r>
        <w:t>Tieto -&gt; niiden, tieto -&gt; sen</w:t>
      </w:r>
    </w:p>
  </w:comment>
  <w:comment w:id="69" w:author="Harri Siirtola" w:date="2017-06-18T15:37:00Z" w:initials="HS">
    <w:p w14:paraId="71DD9B86" w14:textId="3E73957A" w:rsidR="002C222F" w:rsidRDefault="002C222F">
      <w:pPr>
        <w:pStyle w:val="Kommentinteksti"/>
      </w:pPr>
      <w:r>
        <w:rPr>
          <w:rStyle w:val="Kommentinviite"/>
        </w:rPr>
        <w:annotationRef/>
      </w:r>
      <w:r>
        <w:t>sen</w:t>
      </w:r>
    </w:p>
  </w:comment>
  <w:comment w:id="72" w:author="Harri Siirtola" w:date="2017-06-18T15:37:00Z" w:initials="HS">
    <w:p w14:paraId="733A4149" w14:textId="789CE86A" w:rsidR="002C222F" w:rsidRDefault="002C222F">
      <w:pPr>
        <w:pStyle w:val="Kommentinteksti"/>
      </w:pPr>
      <w:r>
        <w:rPr>
          <w:rStyle w:val="Kommentinviite"/>
        </w:rPr>
        <w:annotationRef/>
      </w:r>
      <w:r>
        <w:t>”tuottaessa rakenteellisesti erilaista”?</w:t>
      </w:r>
    </w:p>
  </w:comment>
  <w:comment w:id="74" w:author="Harri Siirtola" w:date="2017-06-18T15:48:00Z" w:initials="HS">
    <w:p w14:paraId="1409405C" w14:textId="30804353" w:rsidR="002C222F" w:rsidRDefault="002C222F">
      <w:pPr>
        <w:pStyle w:val="Kommentinteksti"/>
      </w:pPr>
      <w:r>
        <w:rPr>
          <w:rStyle w:val="Kommentinviite"/>
        </w:rPr>
        <w:annotationRef/>
      </w:r>
      <w:r>
        <w:t>Kuvaan 1 ei viitata tekstistä.</w:t>
      </w:r>
    </w:p>
  </w:comment>
  <w:comment w:id="84" w:author="Harri Siirtola" w:date="2017-06-18T15:39:00Z" w:initials="HS">
    <w:p w14:paraId="48CFE5D9" w14:textId="364F48C6" w:rsidR="002C222F" w:rsidRDefault="002C222F">
      <w:pPr>
        <w:pStyle w:val="Kommentinteksti"/>
      </w:pPr>
      <w:r>
        <w:rPr>
          <w:rStyle w:val="Kommentinviite"/>
        </w:rPr>
        <w:annotationRef/>
      </w:r>
      <w:r>
        <w:t>Tätä voisi vähän avata esimerkillä.</w:t>
      </w:r>
    </w:p>
  </w:comment>
  <w:comment w:id="101" w:author="Harri Siirtola" w:date="2017-06-18T15:41:00Z" w:initials="HS">
    <w:p w14:paraId="52ADC084" w14:textId="77777777" w:rsidR="002C222F" w:rsidRDefault="002C222F" w:rsidP="00B60EF2">
      <w:pPr>
        <w:pStyle w:val="Seliteteksti"/>
        <w:rPr>
          <w:noProof/>
        </w:rPr>
      </w:pPr>
      <w:r>
        <w:rPr>
          <w:rStyle w:val="Kommentinviite"/>
        </w:rPr>
        <w:annotationRef/>
      </w:r>
      <w:r>
        <w:t xml:space="preserve">Tässä voisi viitata Colin </w:t>
      </w:r>
    </w:p>
    <w:p w14:paraId="7D0D7A42" w14:textId="4EC76656" w:rsidR="002C222F" w:rsidRPr="007710C8" w:rsidRDefault="002C222F" w:rsidP="00B60EF2">
      <w:pPr>
        <w:pStyle w:val="Seliteteksti"/>
      </w:pPr>
      <w:r>
        <w:t xml:space="preserve">Waren kirjaan, johonkin sopivaan kohtaan. </w:t>
      </w:r>
      <w:r w:rsidRPr="007710C8">
        <w:t xml:space="preserve">Saat lainaan jos haluat. </w:t>
      </w:r>
    </w:p>
    <w:p w14:paraId="59E892A9" w14:textId="00F1BF47" w:rsidR="002C222F" w:rsidRPr="0037239A" w:rsidRDefault="002C222F"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104" w:author="Harri Siirtola" w:date="2017-06-18T15:50:00Z" w:initials="HS">
    <w:p w14:paraId="43A39561" w14:textId="5D8E33BB" w:rsidR="002C222F" w:rsidRDefault="002C222F">
      <w:pPr>
        <w:pStyle w:val="Kommentinteksti"/>
      </w:pPr>
      <w:r>
        <w:rPr>
          <w:rStyle w:val="Kommentinviite"/>
        </w:rPr>
        <w:annotationRef/>
      </w:r>
      <w:r>
        <w:t>Ei pistettä kuvaviittaukseen, ”Kuva 3”. Lisäksi Kuva 3 tulee ennen Kuvaa 2?</w:t>
      </w:r>
    </w:p>
  </w:comment>
  <w:comment w:id="109" w:author="Harri Siirtola" w:date="2017-06-18T15:51:00Z" w:initials="HS">
    <w:p w14:paraId="33636606" w14:textId="5F7A7CF8" w:rsidR="002C222F" w:rsidRDefault="002C222F">
      <w:pPr>
        <w:pStyle w:val="Kommentinteksti"/>
      </w:pPr>
      <w:r>
        <w:rPr>
          <w:rStyle w:val="Kommentinviite"/>
        </w:rPr>
        <w:annotationRef/>
      </w:r>
      <w:r>
        <w:t>”Kuva 3” ei ollut kursivoitu? Jättäisin kursivoimatta, mutta tärkeintä on yhtenäisyys – samalla tavalla joka kohdassa.</w:t>
      </w:r>
    </w:p>
  </w:comment>
  <w:comment w:id="118" w:author="Harri Siirtola" w:date="2017-06-18T15:52:00Z" w:initials="HS">
    <w:p w14:paraId="79191699" w14:textId="43A5052F" w:rsidR="002C222F" w:rsidRDefault="002C222F">
      <w:pPr>
        <w:pStyle w:val="Kommentinteksti"/>
      </w:pPr>
      <w:r>
        <w:rPr>
          <w:rStyle w:val="Kommentinviite"/>
        </w:rPr>
        <w:annotationRef/>
      </w:r>
      <w:r>
        <w:t>Vai rakenteen? Vai metadatan?</w:t>
      </w:r>
    </w:p>
  </w:comment>
  <w:comment w:id="124" w:author="Harri Siirtola" w:date="2017-06-18T15:53:00Z" w:initials="HS">
    <w:p w14:paraId="2CC4C38D" w14:textId="24429E13" w:rsidR="002C222F" w:rsidRDefault="002C222F">
      <w:pPr>
        <w:pStyle w:val="Kommentinteksti"/>
      </w:pPr>
      <w:r>
        <w:rPr>
          <w:rStyle w:val="Kommentinviite"/>
        </w:rPr>
        <w:annotationRef/>
      </w:r>
      <w:r>
        <w:t>Kappale isolle, samoin kuin Kuva ja Taulukko jne.</w:t>
      </w:r>
    </w:p>
  </w:comment>
  <w:comment w:id="135" w:author="Harri Siirtola" w:date="2017-06-18T15:55:00Z" w:initials="HS">
    <w:p w14:paraId="5A298835" w14:textId="75A3FBCA" w:rsidR="002C222F" w:rsidRDefault="002C222F">
      <w:pPr>
        <w:pStyle w:val="Kommentinteksti"/>
      </w:pPr>
      <w:r>
        <w:rPr>
          <w:rStyle w:val="Kommentinviite"/>
        </w:rPr>
        <w:annotationRef/>
      </w:r>
      <w:r>
        <w:t>Vuosiluku</w:t>
      </w:r>
    </w:p>
  </w:comment>
  <w:comment w:id="149" w:author="Harri Siirtola" w:date="2017-06-18T15:56:00Z" w:initials="HS">
    <w:p w14:paraId="5F699488" w14:textId="2F66EACA" w:rsidR="002C222F" w:rsidRDefault="002C222F">
      <w:pPr>
        <w:pStyle w:val="Kommentinteksti"/>
      </w:pPr>
      <w:r>
        <w:rPr>
          <w:rStyle w:val="Kommentinviite"/>
        </w:rPr>
        <w:annotationRef/>
      </w:r>
      <w:r>
        <w:t>Puhekieltä</w:t>
      </w:r>
    </w:p>
  </w:comment>
  <w:comment w:id="155" w:author="Harri Siirtola" w:date="2017-06-18T16:17:00Z" w:initials="HS">
    <w:p w14:paraId="4D02714F" w14:textId="4BEB349C" w:rsidR="002C222F" w:rsidRPr="0037239A" w:rsidRDefault="002C222F">
      <w:pPr>
        <w:pStyle w:val="Kommentinteksti"/>
      </w:pPr>
      <w:r>
        <w:rPr>
          <w:rStyle w:val="Kommentinviite"/>
        </w:rPr>
        <w:annotationRef/>
      </w:r>
      <w:r w:rsidRPr="0037239A">
        <w:t xml:space="preserve">Meneekö tässä Big Data Management System ja Database Management System (DBMS) sekaisin? </w:t>
      </w:r>
    </w:p>
  </w:comment>
  <w:comment w:id="164" w:author="Harri Siirtola" w:date="2017-06-18T16:19:00Z" w:initials="HS">
    <w:p w14:paraId="5ACDE87C" w14:textId="0A78F644" w:rsidR="002C222F" w:rsidRDefault="002C222F">
      <w:pPr>
        <w:pStyle w:val="Kommentinteksti"/>
      </w:pPr>
      <w:r>
        <w:rPr>
          <w:rStyle w:val="Kommentinviite"/>
        </w:rPr>
        <w:annotationRef/>
      </w:r>
      <w:r>
        <w:t>Datamäärän kasvun vuoksi?</w:t>
      </w:r>
    </w:p>
  </w:comment>
  <w:comment w:id="170" w:author="Harri Siirtola" w:date="2017-06-18T16:20:00Z" w:initials="HS">
    <w:p w14:paraId="5D8C48D9" w14:textId="729D4942" w:rsidR="002C222F" w:rsidRDefault="002C222F">
      <w:pPr>
        <w:pStyle w:val="Kommentinteksti"/>
      </w:pPr>
      <w:r>
        <w:rPr>
          <w:rStyle w:val="Kommentinviite"/>
        </w:rPr>
        <w:annotationRef/>
      </w:r>
      <w:r>
        <w:t>Vuosi</w:t>
      </w:r>
    </w:p>
  </w:comment>
  <w:comment w:id="183" w:author="Harri Siirtola" w:date="2017-06-18T16:21:00Z" w:initials="HS">
    <w:p w14:paraId="6921B82A" w14:textId="06AE1661" w:rsidR="002C222F" w:rsidRDefault="002C222F">
      <w:pPr>
        <w:pStyle w:val="Kommentinteksti"/>
      </w:pPr>
      <w:r>
        <w:rPr>
          <w:rStyle w:val="Kommentinviite"/>
        </w:rPr>
        <w:annotationRef/>
      </w:r>
      <w:r>
        <w:t>Kappaleessa</w:t>
      </w:r>
    </w:p>
  </w:comment>
  <w:comment w:id="210" w:author="Harri Siirtola" w:date="2017-06-18T16:24:00Z" w:initials="HS">
    <w:p w14:paraId="79C8CB6F" w14:textId="2A973F50" w:rsidR="002C222F" w:rsidRDefault="002C222F">
      <w:pPr>
        <w:pStyle w:val="Kommentinteksti"/>
      </w:pPr>
      <w:r>
        <w:rPr>
          <w:rStyle w:val="Kommentinviite"/>
        </w:rPr>
        <w:annotationRef/>
      </w:r>
      <w:r>
        <w:t>Nimi?</w:t>
      </w:r>
    </w:p>
  </w:comment>
  <w:comment w:id="217" w:author="Harri Siirtola" w:date="2017-06-18T16:25:00Z" w:initials="HS">
    <w:p w14:paraId="0764B722" w14:textId="4755C04A" w:rsidR="002C222F" w:rsidRDefault="002C222F">
      <w:pPr>
        <w:pStyle w:val="Kommentinteksti"/>
      </w:pPr>
      <w:r>
        <w:rPr>
          <w:rStyle w:val="Kommentinviite"/>
        </w:rPr>
        <w:annotationRef/>
      </w:r>
      <w:r>
        <w:t>[Johnson, 2006]?</w:t>
      </w:r>
    </w:p>
  </w:comment>
  <w:comment w:id="222" w:author="Harri Siirtola" w:date="2017-06-18T16:25:00Z" w:initials="HS">
    <w:p w14:paraId="4777503A" w14:textId="77777777" w:rsidR="002C222F" w:rsidRDefault="002C222F" w:rsidP="0073660F">
      <w:pPr>
        <w:pStyle w:val="Kommentinteksti"/>
      </w:pPr>
      <w:r>
        <w:rPr>
          <w:rStyle w:val="Kommentinviite"/>
        </w:rPr>
        <w:annotationRef/>
      </w:r>
      <w:r>
        <w:t>[Johnson, 2006]?</w:t>
      </w:r>
    </w:p>
  </w:comment>
  <w:comment w:id="234" w:author="Harri Siirtola" w:date="2017-06-18T16:28:00Z" w:initials="HS">
    <w:p w14:paraId="5DA3BA8F" w14:textId="77777777" w:rsidR="002C222F" w:rsidRDefault="002C222F">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2C222F" w:rsidRPr="0037239A" w:rsidRDefault="002C222F" w:rsidP="001C0C6D">
      <w:pPr>
        <w:pStyle w:val="Kommentinteksti"/>
      </w:pPr>
    </w:p>
    <w:p w14:paraId="350EAC61" w14:textId="77777777" w:rsidR="002C222F" w:rsidRDefault="002C222F" w:rsidP="006A0D50">
      <w:pPr>
        <w:pStyle w:val="Kommentinteksti"/>
        <w:rPr>
          <w:noProof/>
        </w:rPr>
      </w:pPr>
      <w:r w:rsidRPr="0037239A">
        <w:t>Thomas, J. J. and Cook, K. A., editors (200</w:t>
      </w:r>
    </w:p>
    <w:p w14:paraId="2F53E46D" w14:textId="3BCFFC4B" w:rsidR="002C222F" w:rsidRPr="001C0C6D" w:rsidRDefault="002C222F"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45" w:author="Harri Siirtola" w:date="2017-06-18T16:36:00Z" w:initials="HS">
    <w:p w14:paraId="259A237D" w14:textId="11EF22EE" w:rsidR="002C222F" w:rsidRDefault="002C222F">
      <w:pPr>
        <w:pStyle w:val="Kommentinteksti"/>
      </w:pPr>
      <w:r>
        <w:rPr>
          <w:rStyle w:val="Kommentinviite"/>
        </w:rPr>
        <w:annotationRef/>
      </w:r>
      <w:r>
        <w:t>Iso alkukirjain, ei kursivointia</w:t>
      </w:r>
    </w:p>
  </w:comment>
  <w:comment w:id="255" w:author="Harri Siirtola" w:date="2017-06-18T16:37:00Z" w:initials="HS">
    <w:p w14:paraId="1E1BB47E" w14:textId="0BCD2158" w:rsidR="002C222F" w:rsidRDefault="002C222F">
      <w:pPr>
        <w:pStyle w:val="Kommentinteksti"/>
      </w:pPr>
      <w:r>
        <w:rPr>
          <w:rStyle w:val="Kommentinviite"/>
        </w:rPr>
        <w:annotationRef/>
      </w:r>
      <w:r>
        <w:t>Scatter Plot Matrix (SPLOM)</w:t>
      </w:r>
    </w:p>
  </w:comment>
  <w:comment w:id="265" w:author="Harri Siirtola" w:date="2017-06-18T16:39:00Z" w:initials="HS">
    <w:p w14:paraId="13233D2E" w14:textId="667C0B5C" w:rsidR="002C222F" w:rsidRDefault="002C222F">
      <w:pPr>
        <w:pStyle w:val="Kommentinteksti"/>
      </w:pPr>
      <w:r>
        <w:rPr>
          <w:rStyle w:val="Kommentinviite"/>
        </w:rPr>
        <w:annotationRef/>
      </w:r>
      <w:r>
        <w:t>Erikoinen termi, voiko tätä avata?</w:t>
      </w:r>
    </w:p>
  </w:comment>
  <w:comment w:id="269" w:author="Harri Siirtola" w:date="2017-06-18T16:39:00Z" w:initials="HS">
    <w:p w14:paraId="624E544F" w14:textId="77777777" w:rsidR="002C222F" w:rsidRDefault="002C222F" w:rsidP="002E0562">
      <w:pPr>
        <w:pStyle w:val="Kommentinteksti"/>
      </w:pPr>
      <w:r>
        <w:rPr>
          <w:rStyle w:val="Kommentinviite"/>
        </w:rPr>
        <w:annotationRef/>
      </w:r>
      <w:r>
        <w:t>Erikoinen termi, voiko tätä avata?</w:t>
      </w:r>
    </w:p>
  </w:comment>
  <w:comment w:id="282" w:author="Harri Siirtola" w:date="2017-06-18T16:38:00Z" w:initials="HS">
    <w:p w14:paraId="53F07794" w14:textId="626AA7A9" w:rsidR="002C222F" w:rsidRDefault="002C222F">
      <w:pPr>
        <w:pStyle w:val="Kommentinteksti"/>
      </w:pPr>
      <w:r>
        <w:rPr>
          <w:rStyle w:val="Kommentinviite"/>
        </w:rPr>
        <w:annotationRef/>
      </w:r>
      <w:r>
        <w:t>Ei kursivointia</w:t>
      </w:r>
    </w:p>
  </w:comment>
  <w:comment w:id="287" w:author="Harri Siirtola" w:date="2017-06-18T16:42:00Z" w:initials="HS">
    <w:p w14:paraId="09977314" w14:textId="6BA5C256" w:rsidR="002C222F" w:rsidRDefault="002C222F">
      <w:pPr>
        <w:pStyle w:val="Kommentinteksti"/>
      </w:pPr>
      <w:r>
        <w:rPr>
          <w:rStyle w:val="Kommentinviite"/>
        </w:rPr>
        <w:annotationRef/>
      </w:r>
      <w:r>
        <w:t xml:space="preserve">Parallel Coordinates ja Star Coordinates kyllä, mutta Treemap on vähän outo tässä yhteydessä. </w:t>
      </w:r>
    </w:p>
  </w:comment>
  <w:comment w:id="289" w:author="Harri Siirtola" w:date="2017-06-18T16:45:00Z" w:initials="HS">
    <w:p w14:paraId="0AAB1421" w14:textId="13E26CE8" w:rsidR="002C222F" w:rsidRDefault="002C222F">
      <w:pPr>
        <w:pStyle w:val="Kommentinteksti"/>
      </w:pPr>
      <w:r>
        <w:rPr>
          <w:rStyle w:val="Kommentinviite"/>
        </w:rPr>
        <w:annotationRef/>
      </w:r>
      <w:r>
        <w:t>”Rinnakkaiskoordinaatit” suomeksi.</w:t>
      </w:r>
    </w:p>
  </w:comment>
  <w:comment w:id="290" w:author="Harri Siirtola" w:date="2017-06-18T16:51:00Z" w:initials="HS">
    <w:p w14:paraId="1DB4AD25" w14:textId="16AEE078" w:rsidR="002C222F" w:rsidRDefault="002C222F">
      <w:pPr>
        <w:pStyle w:val="Kommentinteksti"/>
      </w:pPr>
      <w:r>
        <w:rPr>
          <w:rStyle w:val="Kommentinviite"/>
        </w:rPr>
        <w:annotationRef/>
      </w:r>
      <w:r>
        <w:t>Yleensä viitataan Inselbergin kirjaan tai sitten ensimmäiseen konferenssipaperiin.</w:t>
      </w:r>
    </w:p>
    <w:p w14:paraId="2B2E6939" w14:textId="77777777" w:rsidR="002C222F" w:rsidRPr="00ED2FF1" w:rsidRDefault="002C222F" w:rsidP="007349FF">
      <w:pPr>
        <w:pStyle w:val="Kommentinteksti"/>
      </w:pPr>
    </w:p>
    <w:p w14:paraId="72ECF909" w14:textId="77777777" w:rsidR="002C222F" w:rsidRDefault="002C222F" w:rsidP="007349FF">
      <w:pPr>
        <w:pStyle w:val="Kommentinteksti"/>
        <w:rPr>
          <w:noProof/>
          <w:lang w:val="en-GB"/>
        </w:rPr>
      </w:pPr>
      <w:r w:rsidRPr="007349FF">
        <w:rPr>
          <w:lang w:val="en-GB"/>
        </w:rPr>
        <w:t>Inselberg, A. (200</w:t>
      </w:r>
    </w:p>
    <w:p w14:paraId="396BFADF" w14:textId="104CF202" w:rsidR="002C222F" w:rsidRPr="007349FF" w:rsidRDefault="002C222F" w:rsidP="007349FF">
      <w:pPr>
        <w:pStyle w:val="Kommentinteksti"/>
        <w:rPr>
          <w:lang w:val="en-GB"/>
        </w:rPr>
      </w:pPr>
      <w:r w:rsidRPr="007349FF">
        <w:rPr>
          <w:lang w:val="en-GB"/>
        </w:rPr>
        <w:t>9). Parallel Coordinates: Visual Multidimensional Geometry and its Applications. Springer.</w:t>
      </w:r>
    </w:p>
    <w:p w14:paraId="774EC549" w14:textId="77777777" w:rsidR="002C222F" w:rsidRPr="0037239A" w:rsidRDefault="002C222F">
      <w:pPr>
        <w:pStyle w:val="Kommentinteksti"/>
        <w:rPr>
          <w:lang w:val="en-US"/>
        </w:rPr>
      </w:pPr>
    </w:p>
    <w:p w14:paraId="7AA3E03C" w14:textId="514CF3CF" w:rsidR="002C222F" w:rsidRPr="00ED2FF1" w:rsidRDefault="002C222F"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302" w:author="Harri Siirtola" w:date="2017-06-18T18:48:00Z" w:initials="HS">
    <w:p w14:paraId="74072594" w14:textId="2F3F0E8C" w:rsidR="002C222F" w:rsidRDefault="002C222F"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2C222F" w:rsidRDefault="002C222F" w:rsidP="0070786A">
      <w:pPr>
        <w:pStyle w:val="Kommentinteksti"/>
        <w:rPr>
          <w:lang w:val="en-GB"/>
        </w:rPr>
      </w:pPr>
    </w:p>
    <w:p w14:paraId="4C705CBF" w14:textId="77777777" w:rsidR="002C222F" w:rsidRPr="004A4AF3" w:rsidRDefault="002C222F"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2C222F" w:rsidRPr="004A4AF3" w:rsidRDefault="002C222F" w:rsidP="0070786A">
      <w:pPr>
        <w:pStyle w:val="Kommentinteksti"/>
      </w:pPr>
    </w:p>
  </w:comment>
  <w:comment w:id="310" w:author="Harri Siirtola" w:date="2017-06-18T18:56:00Z" w:initials="HS">
    <w:p w14:paraId="2EC3A907" w14:textId="69ABD49E" w:rsidR="002C222F" w:rsidRDefault="002C222F">
      <w:pPr>
        <w:pStyle w:val="Kommentinteksti"/>
      </w:pPr>
      <w:r>
        <w:rPr>
          <w:rStyle w:val="Kommentinviite"/>
        </w:rPr>
        <w:annotationRef/>
      </w:r>
      <w:r>
        <w:t>”vaikuttaa siltä, että järjestelmän kehitystyö on lopetettu.” tms.</w:t>
      </w:r>
    </w:p>
  </w:comment>
  <w:comment w:id="314" w:author="Harri Siirtola" w:date="2017-06-18T18:57:00Z" w:initials="HS">
    <w:p w14:paraId="00089967" w14:textId="354255DA" w:rsidR="002C222F" w:rsidRDefault="002C222F">
      <w:pPr>
        <w:pStyle w:val="Kommentinteksti"/>
      </w:pPr>
      <w:r>
        <w:rPr>
          <w:rStyle w:val="Kommentinviite"/>
        </w:rPr>
        <w:annotationRef/>
      </w:r>
      <w:r>
        <w:t xml:space="preserve">Tämä ”luotiin toimesta” on huonoa kieltä. </w:t>
      </w:r>
    </w:p>
  </w:comment>
  <w:comment w:id="319" w:author="Harri Siirtola" w:date="2017-06-18T19:00:00Z" w:initials="HS">
    <w:p w14:paraId="7261AAF9" w14:textId="2FF717C0" w:rsidR="002C222F" w:rsidRDefault="002C222F">
      <w:pPr>
        <w:pStyle w:val="Kommentinteksti"/>
      </w:pPr>
      <w:r>
        <w:rPr>
          <w:rStyle w:val="Kommentinviite"/>
        </w:rPr>
        <w:annotationRef/>
      </w:r>
      <w:r>
        <w:t>tutkimuksensa</w:t>
      </w:r>
    </w:p>
  </w:comment>
  <w:comment w:id="322" w:author="Harri Siirtola" w:date="2017-06-18T19:01:00Z" w:initials="HS">
    <w:p w14:paraId="5E762232" w14:textId="1251AB01" w:rsidR="002C222F" w:rsidRDefault="002C222F">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36" w:author="Harri Siirtola" w:date="2017-06-18T19:10:00Z" w:initials="HS">
    <w:p w14:paraId="4C54C412" w14:textId="769C3BC0" w:rsidR="002C222F" w:rsidRDefault="002C222F">
      <w:pPr>
        <w:pStyle w:val="Kommentinteksti"/>
      </w:pPr>
      <w:r>
        <w:rPr>
          <w:rStyle w:val="Kommentinviite"/>
        </w:rPr>
        <w:annotationRef/>
      </w:r>
      <w:r>
        <w:t>Ehkä näitä suurempi ja ihmeellisempi kyky on havaita rakenteita (pattern) datassa, varsinkin silloin, jos ne eivät ole kovin puhtaita.</w:t>
      </w:r>
    </w:p>
  </w:comment>
  <w:comment w:id="344" w:author="Harri Siirtola" w:date="2017-06-18T19:12:00Z" w:initials="HS">
    <w:p w14:paraId="6F4ABB02" w14:textId="07D58D62" w:rsidR="002C222F" w:rsidRDefault="002C222F">
      <w:pPr>
        <w:pStyle w:val="Kommentinteksti"/>
      </w:pPr>
      <w:r>
        <w:rPr>
          <w:rStyle w:val="Kommentinviite"/>
        </w:rPr>
        <w:annotationRef/>
      </w:r>
      <w:r>
        <w:t>Aikaisemmin ”et al.” ei ollut kursivoitu – johdonmukaisuus! Ja gradupohjan suositus, mikä se tällä hetkellä onkaan.</w:t>
      </w:r>
    </w:p>
  </w:comment>
  <w:comment w:id="366" w:author="Harri Siirtola" w:date="2017-06-18T17:07:00Z" w:initials="HS">
    <w:p w14:paraId="07DC7E5C" w14:textId="5A977500" w:rsidR="002C222F" w:rsidRDefault="002C222F">
      <w:pPr>
        <w:pStyle w:val="Kommentinteksti"/>
      </w:pPr>
      <w:r>
        <w:rPr>
          <w:rStyle w:val="Kommentinviite"/>
        </w:rPr>
        <w:annotationRef/>
      </w:r>
      <w:r>
        <w:t>Tässä voisi diskutoida olisiko AR sitten hedelmällisempi suunta?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07DC7E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271535" w14:textId="77777777" w:rsidR="005100F6" w:rsidRDefault="005100F6" w:rsidP="00D91104">
      <w:pPr>
        <w:spacing w:line="240" w:lineRule="auto"/>
      </w:pPr>
      <w:r>
        <w:separator/>
      </w:r>
    </w:p>
  </w:endnote>
  <w:endnote w:type="continuationSeparator" w:id="0">
    <w:p w14:paraId="24631EB1" w14:textId="77777777" w:rsidR="005100F6" w:rsidRDefault="005100F6"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2C222F" w:rsidRDefault="002C222F">
    <w:pPr>
      <w:pStyle w:val="Alatunniste1"/>
      <w:jc w:val="right"/>
    </w:pPr>
    <w:r>
      <w:fldChar w:fldCharType="begin"/>
    </w:r>
    <w:r>
      <w:instrText>PAGE</w:instrText>
    </w:r>
    <w:r>
      <w:fldChar w:fldCharType="separate"/>
    </w:r>
    <w:r w:rsidR="00500526">
      <w:rPr>
        <w:noProof/>
      </w:rPr>
      <w:t>1</w:t>
    </w:r>
    <w:r>
      <w:fldChar w:fldCharType="end"/>
    </w:r>
  </w:p>
  <w:p w14:paraId="73B59A45" w14:textId="77777777" w:rsidR="002C222F" w:rsidRDefault="002C222F">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2C222F" w:rsidRDefault="002C222F">
    <w:pPr>
      <w:pStyle w:val="Alatunniste1"/>
      <w:jc w:val="right"/>
    </w:pPr>
    <w:r>
      <w:fldChar w:fldCharType="begin"/>
    </w:r>
    <w:r>
      <w:instrText>PAGE</w:instrText>
    </w:r>
    <w:r>
      <w:fldChar w:fldCharType="separate"/>
    </w:r>
    <w:r w:rsidR="008E0545">
      <w:rPr>
        <w:noProof/>
      </w:rPr>
      <w:t>47</w:t>
    </w:r>
    <w:r>
      <w:fldChar w:fldCharType="end"/>
    </w:r>
  </w:p>
  <w:p w14:paraId="6B1FAF50" w14:textId="77777777" w:rsidR="002C222F" w:rsidRDefault="002C222F">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C018C8" w14:textId="77777777" w:rsidR="005100F6" w:rsidRDefault="005100F6" w:rsidP="00D91104">
      <w:pPr>
        <w:spacing w:line="240" w:lineRule="auto"/>
      </w:pPr>
      <w:r>
        <w:separator/>
      </w:r>
    </w:p>
  </w:footnote>
  <w:footnote w:type="continuationSeparator" w:id="0">
    <w:p w14:paraId="1ECA50D3" w14:textId="77777777" w:rsidR="005100F6" w:rsidRDefault="005100F6"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2C222F" w:rsidRDefault="002C222F">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2C222F" w:rsidRDefault="002C222F">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E3C1F"/>
    <w:multiLevelType w:val="hybridMultilevel"/>
    <w:tmpl w:val="62E6A26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9F9498A"/>
    <w:multiLevelType w:val="hybridMultilevel"/>
    <w:tmpl w:val="CB1A57D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4302EB0"/>
    <w:multiLevelType w:val="hybridMultilevel"/>
    <w:tmpl w:val="B81A2D8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5" w15:restartNumberingAfterBreak="0">
    <w:nsid w:val="2212507A"/>
    <w:multiLevelType w:val="hybridMultilevel"/>
    <w:tmpl w:val="59769C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22722B61"/>
    <w:multiLevelType w:val="hybridMultilevel"/>
    <w:tmpl w:val="E3061386"/>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7"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8" w15:restartNumberingAfterBreak="0">
    <w:nsid w:val="36B21494"/>
    <w:multiLevelType w:val="hybridMultilevel"/>
    <w:tmpl w:val="68A2AA34"/>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B5979B2"/>
    <w:multiLevelType w:val="hybridMultilevel"/>
    <w:tmpl w:val="EEBE9A0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48F07301"/>
    <w:multiLevelType w:val="hybridMultilevel"/>
    <w:tmpl w:val="9EF6BCB6"/>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4D725CB0"/>
    <w:multiLevelType w:val="hybridMultilevel"/>
    <w:tmpl w:val="1012E0DE"/>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6"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4060FE"/>
    <w:multiLevelType w:val="hybridMultilevel"/>
    <w:tmpl w:val="59F0DF9C"/>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1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15:restartNumberingAfterBreak="0">
    <w:nsid w:val="6F8B7994"/>
    <w:multiLevelType w:val="hybridMultilevel"/>
    <w:tmpl w:val="D0C22EF8"/>
    <w:lvl w:ilvl="0" w:tplc="040B0001">
      <w:start w:val="1"/>
      <w:numFmt w:val="bullet"/>
      <w:lvlText w:val=""/>
      <w:lvlJc w:val="left"/>
      <w:pPr>
        <w:ind w:left="2028" w:hanging="360"/>
      </w:pPr>
      <w:rPr>
        <w:rFonts w:ascii="Symbol" w:hAnsi="Symbol" w:hint="default"/>
      </w:rPr>
    </w:lvl>
    <w:lvl w:ilvl="1" w:tplc="040B0003" w:tentative="1">
      <w:start w:val="1"/>
      <w:numFmt w:val="bullet"/>
      <w:lvlText w:val="o"/>
      <w:lvlJc w:val="left"/>
      <w:pPr>
        <w:ind w:left="2748" w:hanging="360"/>
      </w:pPr>
      <w:rPr>
        <w:rFonts w:ascii="Courier New" w:hAnsi="Courier New" w:cs="Courier New" w:hint="default"/>
      </w:rPr>
    </w:lvl>
    <w:lvl w:ilvl="2" w:tplc="040B0005" w:tentative="1">
      <w:start w:val="1"/>
      <w:numFmt w:val="bullet"/>
      <w:lvlText w:val=""/>
      <w:lvlJc w:val="left"/>
      <w:pPr>
        <w:ind w:left="3468" w:hanging="360"/>
      </w:pPr>
      <w:rPr>
        <w:rFonts w:ascii="Wingdings" w:hAnsi="Wingdings" w:hint="default"/>
      </w:rPr>
    </w:lvl>
    <w:lvl w:ilvl="3" w:tplc="040B0001" w:tentative="1">
      <w:start w:val="1"/>
      <w:numFmt w:val="bullet"/>
      <w:lvlText w:val=""/>
      <w:lvlJc w:val="left"/>
      <w:pPr>
        <w:ind w:left="4188" w:hanging="360"/>
      </w:pPr>
      <w:rPr>
        <w:rFonts w:ascii="Symbol" w:hAnsi="Symbol" w:hint="default"/>
      </w:rPr>
    </w:lvl>
    <w:lvl w:ilvl="4" w:tplc="040B0003" w:tentative="1">
      <w:start w:val="1"/>
      <w:numFmt w:val="bullet"/>
      <w:lvlText w:val="o"/>
      <w:lvlJc w:val="left"/>
      <w:pPr>
        <w:ind w:left="4908" w:hanging="360"/>
      </w:pPr>
      <w:rPr>
        <w:rFonts w:ascii="Courier New" w:hAnsi="Courier New" w:cs="Courier New" w:hint="default"/>
      </w:rPr>
    </w:lvl>
    <w:lvl w:ilvl="5" w:tplc="040B0005" w:tentative="1">
      <w:start w:val="1"/>
      <w:numFmt w:val="bullet"/>
      <w:lvlText w:val=""/>
      <w:lvlJc w:val="left"/>
      <w:pPr>
        <w:ind w:left="5628" w:hanging="360"/>
      </w:pPr>
      <w:rPr>
        <w:rFonts w:ascii="Wingdings" w:hAnsi="Wingdings" w:hint="default"/>
      </w:rPr>
    </w:lvl>
    <w:lvl w:ilvl="6" w:tplc="040B0001" w:tentative="1">
      <w:start w:val="1"/>
      <w:numFmt w:val="bullet"/>
      <w:lvlText w:val=""/>
      <w:lvlJc w:val="left"/>
      <w:pPr>
        <w:ind w:left="6348" w:hanging="360"/>
      </w:pPr>
      <w:rPr>
        <w:rFonts w:ascii="Symbol" w:hAnsi="Symbol" w:hint="default"/>
      </w:rPr>
    </w:lvl>
    <w:lvl w:ilvl="7" w:tplc="040B0003" w:tentative="1">
      <w:start w:val="1"/>
      <w:numFmt w:val="bullet"/>
      <w:lvlText w:val="o"/>
      <w:lvlJc w:val="left"/>
      <w:pPr>
        <w:ind w:left="7068" w:hanging="360"/>
      </w:pPr>
      <w:rPr>
        <w:rFonts w:ascii="Courier New" w:hAnsi="Courier New" w:cs="Courier New" w:hint="default"/>
      </w:rPr>
    </w:lvl>
    <w:lvl w:ilvl="8" w:tplc="040B0005" w:tentative="1">
      <w:start w:val="1"/>
      <w:numFmt w:val="bullet"/>
      <w:lvlText w:val=""/>
      <w:lvlJc w:val="left"/>
      <w:pPr>
        <w:ind w:left="7788" w:hanging="360"/>
      </w:pPr>
      <w:rPr>
        <w:rFonts w:ascii="Wingdings" w:hAnsi="Wingdings" w:hint="default"/>
      </w:rPr>
    </w:lvl>
  </w:abstractNum>
  <w:abstractNum w:abstractNumId="23"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25"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15:restartNumberingAfterBreak="0">
    <w:nsid w:val="765A343F"/>
    <w:multiLevelType w:val="hybridMultilevel"/>
    <w:tmpl w:val="40FA1D2E"/>
    <w:lvl w:ilvl="0" w:tplc="040B0005">
      <w:start w:val="1"/>
      <w:numFmt w:val="bullet"/>
      <w:lvlText w:val=""/>
      <w:lvlJc w:val="left"/>
      <w:pPr>
        <w:ind w:left="1280" w:hanging="360"/>
      </w:pPr>
      <w:rPr>
        <w:rFonts w:ascii="Wingdings" w:hAnsi="Wingdings" w:hint="default"/>
      </w:rPr>
    </w:lvl>
    <w:lvl w:ilvl="1" w:tplc="040B0003" w:tentative="1">
      <w:start w:val="1"/>
      <w:numFmt w:val="bullet"/>
      <w:lvlText w:val="o"/>
      <w:lvlJc w:val="left"/>
      <w:pPr>
        <w:ind w:left="2000" w:hanging="360"/>
      </w:pPr>
      <w:rPr>
        <w:rFonts w:ascii="Courier New" w:hAnsi="Courier New" w:cs="Courier New" w:hint="default"/>
      </w:rPr>
    </w:lvl>
    <w:lvl w:ilvl="2" w:tplc="040B0005" w:tentative="1">
      <w:start w:val="1"/>
      <w:numFmt w:val="bullet"/>
      <w:lvlText w:val=""/>
      <w:lvlJc w:val="left"/>
      <w:pPr>
        <w:ind w:left="2720" w:hanging="360"/>
      </w:pPr>
      <w:rPr>
        <w:rFonts w:ascii="Wingdings" w:hAnsi="Wingdings" w:hint="default"/>
      </w:rPr>
    </w:lvl>
    <w:lvl w:ilvl="3" w:tplc="040B0001" w:tentative="1">
      <w:start w:val="1"/>
      <w:numFmt w:val="bullet"/>
      <w:lvlText w:val=""/>
      <w:lvlJc w:val="left"/>
      <w:pPr>
        <w:ind w:left="3440" w:hanging="360"/>
      </w:pPr>
      <w:rPr>
        <w:rFonts w:ascii="Symbol" w:hAnsi="Symbol" w:hint="default"/>
      </w:rPr>
    </w:lvl>
    <w:lvl w:ilvl="4" w:tplc="040B0003" w:tentative="1">
      <w:start w:val="1"/>
      <w:numFmt w:val="bullet"/>
      <w:lvlText w:val="o"/>
      <w:lvlJc w:val="left"/>
      <w:pPr>
        <w:ind w:left="4160" w:hanging="360"/>
      </w:pPr>
      <w:rPr>
        <w:rFonts w:ascii="Courier New" w:hAnsi="Courier New" w:cs="Courier New" w:hint="default"/>
      </w:rPr>
    </w:lvl>
    <w:lvl w:ilvl="5" w:tplc="040B0005" w:tentative="1">
      <w:start w:val="1"/>
      <w:numFmt w:val="bullet"/>
      <w:lvlText w:val=""/>
      <w:lvlJc w:val="left"/>
      <w:pPr>
        <w:ind w:left="4880" w:hanging="360"/>
      </w:pPr>
      <w:rPr>
        <w:rFonts w:ascii="Wingdings" w:hAnsi="Wingdings" w:hint="default"/>
      </w:rPr>
    </w:lvl>
    <w:lvl w:ilvl="6" w:tplc="040B0001" w:tentative="1">
      <w:start w:val="1"/>
      <w:numFmt w:val="bullet"/>
      <w:lvlText w:val=""/>
      <w:lvlJc w:val="left"/>
      <w:pPr>
        <w:ind w:left="5600" w:hanging="360"/>
      </w:pPr>
      <w:rPr>
        <w:rFonts w:ascii="Symbol" w:hAnsi="Symbol" w:hint="default"/>
      </w:rPr>
    </w:lvl>
    <w:lvl w:ilvl="7" w:tplc="040B0003" w:tentative="1">
      <w:start w:val="1"/>
      <w:numFmt w:val="bullet"/>
      <w:lvlText w:val="o"/>
      <w:lvlJc w:val="left"/>
      <w:pPr>
        <w:ind w:left="6320" w:hanging="360"/>
      </w:pPr>
      <w:rPr>
        <w:rFonts w:ascii="Courier New" w:hAnsi="Courier New" w:cs="Courier New" w:hint="default"/>
      </w:rPr>
    </w:lvl>
    <w:lvl w:ilvl="8" w:tplc="040B0005" w:tentative="1">
      <w:start w:val="1"/>
      <w:numFmt w:val="bullet"/>
      <w:lvlText w:val=""/>
      <w:lvlJc w:val="left"/>
      <w:pPr>
        <w:ind w:left="7040" w:hanging="360"/>
      </w:pPr>
      <w:rPr>
        <w:rFonts w:ascii="Wingdings" w:hAnsi="Wingdings" w:hint="default"/>
      </w:rPr>
    </w:lvl>
  </w:abstractNum>
  <w:abstractNum w:abstractNumId="27" w15:restartNumberingAfterBreak="0">
    <w:nsid w:val="78995BF9"/>
    <w:multiLevelType w:val="hybridMultilevel"/>
    <w:tmpl w:val="3A32FCE2"/>
    <w:lvl w:ilvl="0" w:tplc="040B0005">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20"/>
  </w:num>
  <w:num w:numId="3">
    <w:abstractNumId w:val="4"/>
  </w:num>
  <w:num w:numId="4">
    <w:abstractNumId w:val="1"/>
  </w:num>
  <w:num w:numId="5">
    <w:abstractNumId w:val="16"/>
  </w:num>
  <w:num w:numId="6">
    <w:abstractNumId w:val="14"/>
  </w:num>
  <w:num w:numId="7">
    <w:abstractNumId w:val="21"/>
  </w:num>
  <w:num w:numId="8">
    <w:abstractNumId w:val="23"/>
  </w:num>
  <w:num w:numId="9">
    <w:abstractNumId w:val="15"/>
  </w:num>
  <w:num w:numId="10">
    <w:abstractNumId w:val="18"/>
  </w:num>
  <w:num w:numId="11">
    <w:abstractNumId w:val="19"/>
  </w:num>
  <w:num w:numId="12">
    <w:abstractNumId w:val="28"/>
  </w:num>
  <w:num w:numId="13">
    <w:abstractNumId w:val="7"/>
  </w:num>
  <w:num w:numId="14">
    <w:abstractNumId w:val="25"/>
  </w:num>
  <w:num w:numId="15">
    <w:abstractNumId w:val="24"/>
  </w:num>
  <w:num w:numId="16">
    <w:abstractNumId w:val="13"/>
  </w:num>
  <w:num w:numId="17">
    <w:abstractNumId w:val="3"/>
  </w:num>
  <w:num w:numId="18">
    <w:abstractNumId w:val="22"/>
  </w:num>
  <w:num w:numId="19">
    <w:abstractNumId w:val="6"/>
  </w:num>
  <w:num w:numId="20">
    <w:abstractNumId w:val="17"/>
  </w:num>
  <w:num w:numId="21">
    <w:abstractNumId w:val="26"/>
  </w:num>
  <w:num w:numId="22">
    <w:abstractNumId w:val="11"/>
  </w:num>
  <w:num w:numId="23">
    <w:abstractNumId w:val="8"/>
  </w:num>
  <w:num w:numId="24">
    <w:abstractNumId w:val="12"/>
  </w:num>
  <w:num w:numId="25">
    <w:abstractNumId w:val="9"/>
  </w:num>
  <w:num w:numId="26">
    <w:abstractNumId w:val="27"/>
  </w:num>
  <w:num w:numId="27">
    <w:abstractNumId w:val="2"/>
  </w:num>
  <w:num w:numId="28">
    <w:abstractNumId w:val="0"/>
  </w:num>
  <w:num w:numId="29">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22EE0"/>
    <w:rsid w:val="0003046D"/>
    <w:rsid w:val="00045FF7"/>
    <w:rsid w:val="000468F4"/>
    <w:rsid w:val="00051019"/>
    <w:rsid w:val="00054A2B"/>
    <w:rsid w:val="00054E91"/>
    <w:rsid w:val="00062469"/>
    <w:rsid w:val="00064406"/>
    <w:rsid w:val="000654E0"/>
    <w:rsid w:val="000730E1"/>
    <w:rsid w:val="0007672D"/>
    <w:rsid w:val="000779B0"/>
    <w:rsid w:val="00080970"/>
    <w:rsid w:val="000841E4"/>
    <w:rsid w:val="0009261D"/>
    <w:rsid w:val="000926F9"/>
    <w:rsid w:val="0009402A"/>
    <w:rsid w:val="00094352"/>
    <w:rsid w:val="000945E6"/>
    <w:rsid w:val="000A110E"/>
    <w:rsid w:val="000A1D78"/>
    <w:rsid w:val="000A1E83"/>
    <w:rsid w:val="000A512F"/>
    <w:rsid w:val="000B65BF"/>
    <w:rsid w:val="000B6630"/>
    <w:rsid w:val="000C1F8B"/>
    <w:rsid w:val="000C7205"/>
    <w:rsid w:val="000D06F5"/>
    <w:rsid w:val="000D2359"/>
    <w:rsid w:val="000E0410"/>
    <w:rsid w:val="000E2BDC"/>
    <w:rsid w:val="000E7C55"/>
    <w:rsid w:val="000F1608"/>
    <w:rsid w:val="000F6E20"/>
    <w:rsid w:val="00102CA2"/>
    <w:rsid w:val="00104C69"/>
    <w:rsid w:val="00116404"/>
    <w:rsid w:val="001179EF"/>
    <w:rsid w:val="00122236"/>
    <w:rsid w:val="001279F8"/>
    <w:rsid w:val="0013072E"/>
    <w:rsid w:val="0013101E"/>
    <w:rsid w:val="001375DB"/>
    <w:rsid w:val="00137685"/>
    <w:rsid w:val="001431E9"/>
    <w:rsid w:val="0014467D"/>
    <w:rsid w:val="00145282"/>
    <w:rsid w:val="001463F7"/>
    <w:rsid w:val="001474F4"/>
    <w:rsid w:val="00150C13"/>
    <w:rsid w:val="00152D44"/>
    <w:rsid w:val="00157A61"/>
    <w:rsid w:val="001641AA"/>
    <w:rsid w:val="001655DF"/>
    <w:rsid w:val="00165EC1"/>
    <w:rsid w:val="0016619F"/>
    <w:rsid w:val="001668D3"/>
    <w:rsid w:val="001673C9"/>
    <w:rsid w:val="00167D34"/>
    <w:rsid w:val="00170096"/>
    <w:rsid w:val="00172C66"/>
    <w:rsid w:val="001740CA"/>
    <w:rsid w:val="001751EE"/>
    <w:rsid w:val="00181435"/>
    <w:rsid w:val="001921B2"/>
    <w:rsid w:val="00192B83"/>
    <w:rsid w:val="00193353"/>
    <w:rsid w:val="001B0A2C"/>
    <w:rsid w:val="001B1302"/>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49BB"/>
    <w:rsid w:val="001E7A11"/>
    <w:rsid w:val="001F2AEE"/>
    <w:rsid w:val="001F7488"/>
    <w:rsid w:val="002005F3"/>
    <w:rsid w:val="0020272A"/>
    <w:rsid w:val="002045DB"/>
    <w:rsid w:val="002068D4"/>
    <w:rsid w:val="002125FD"/>
    <w:rsid w:val="0021518A"/>
    <w:rsid w:val="002175E1"/>
    <w:rsid w:val="00222497"/>
    <w:rsid w:val="00224F73"/>
    <w:rsid w:val="00227842"/>
    <w:rsid w:val="00230B4F"/>
    <w:rsid w:val="00231199"/>
    <w:rsid w:val="00231DE5"/>
    <w:rsid w:val="0023474F"/>
    <w:rsid w:val="002370DF"/>
    <w:rsid w:val="00237F53"/>
    <w:rsid w:val="00245D47"/>
    <w:rsid w:val="00250685"/>
    <w:rsid w:val="00261747"/>
    <w:rsid w:val="00263D7A"/>
    <w:rsid w:val="0026697F"/>
    <w:rsid w:val="002748F4"/>
    <w:rsid w:val="0027713C"/>
    <w:rsid w:val="002819F2"/>
    <w:rsid w:val="00282040"/>
    <w:rsid w:val="00283657"/>
    <w:rsid w:val="00284174"/>
    <w:rsid w:val="00285C32"/>
    <w:rsid w:val="00290A39"/>
    <w:rsid w:val="00296498"/>
    <w:rsid w:val="002A15FF"/>
    <w:rsid w:val="002A2A67"/>
    <w:rsid w:val="002A3965"/>
    <w:rsid w:val="002A5012"/>
    <w:rsid w:val="002A6455"/>
    <w:rsid w:val="002B5C60"/>
    <w:rsid w:val="002B5D22"/>
    <w:rsid w:val="002C0413"/>
    <w:rsid w:val="002C222F"/>
    <w:rsid w:val="002D00C2"/>
    <w:rsid w:val="002E0562"/>
    <w:rsid w:val="002E3100"/>
    <w:rsid w:val="002E4847"/>
    <w:rsid w:val="002E7D16"/>
    <w:rsid w:val="002F04FC"/>
    <w:rsid w:val="002F08A4"/>
    <w:rsid w:val="002F3851"/>
    <w:rsid w:val="002F3E61"/>
    <w:rsid w:val="002F5916"/>
    <w:rsid w:val="00300105"/>
    <w:rsid w:val="00300BCD"/>
    <w:rsid w:val="00301004"/>
    <w:rsid w:val="00301FDD"/>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66CD1"/>
    <w:rsid w:val="003710F8"/>
    <w:rsid w:val="0037239A"/>
    <w:rsid w:val="003729D8"/>
    <w:rsid w:val="003734E0"/>
    <w:rsid w:val="00375D53"/>
    <w:rsid w:val="003826AD"/>
    <w:rsid w:val="00385A9F"/>
    <w:rsid w:val="00386689"/>
    <w:rsid w:val="0038705F"/>
    <w:rsid w:val="0039061C"/>
    <w:rsid w:val="00395D0F"/>
    <w:rsid w:val="00396F77"/>
    <w:rsid w:val="003A2DCD"/>
    <w:rsid w:val="003A3F84"/>
    <w:rsid w:val="003B5543"/>
    <w:rsid w:val="003B6C0A"/>
    <w:rsid w:val="003C2501"/>
    <w:rsid w:val="003C49D0"/>
    <w:rsid w:val="003C71F3"/>
    <w:rsid w:val="003D22E8"/>
    <w:rsid w:val="003D3695"/>
    <w:rsid w:val="003E61F2"/>
    <w:rsid w:val="003E6B03"/>
    <w:rsid w:val="00403905"/>
    <w:rsid w:val="00410130"/>
    <w:rsid w:val="00411FFD"/>
    <w:rsid w:val="00412A54"/>
    <w:rsid w:val="0041378C"/>
    <w:rsid w:val="00415B0A"/>
    <w:rsid w:val="00420027"/>
    <w:rsid w:val="00423DF9"/>
    <w:rsid w:val="00423F5D"/>
    <w:rsid w:val="00425900"/>
    <w:rsid w:val="00426695"/>
    <w:rsid w:val="0043185C"/>
    <w:rsid w:val="00435906"/>
    <w:rsid w:val="0044199E"/>
    <w:rsid w:val="00443891"/>
    <w:rsid w:val="004460B7"/>
    <w:rsid w:val="00451140"/>
    <w:rsid w:val="004535E7"/>
    <w:rsid w:val="00454DBC"/>
    <w:rsid w:val="0045651F"/>
    <w:rsid w:val="00457EE3"/>
    <w:rsid w:val="004609E9"/>
    <w:rsid w:val="00460BA8"/>
    <w:rsid w:val="004619B8"/>
    <w:rsid w:val="004627D5"/>
    <w:rsid w:val="00480198"/>
    <w:rsid w:val="00480299"/>
    <w:rsid w:val="00482910"/>
    <w:rsid w:val="00482F1B"/>
    <w:rsid w:val="0048379A"/>
    <w:rsid w:val="00484EFA"/>
    <w:rsid w:val="00490BE8"/>
    <w:rsid w:val="0049190F"/>
    <w:rsid w:val="0049392E"/>
    <w:rsid w:val="00496341"/>
    <w:rsid w:val="004A2B8E"/>
    <w:rsid w:val="004A4AF3"/>
    <w:rsid w:val="004B39E0"/>
    <w:rsid w:val="004B4861"/>
    <w:rsid w:val="004C6C74"/>
    <w:rsid w:val="004C7BAF"/>
    <w:rsid w:val="004D721D"/>
    <w:rsid w:val="004D7B38"/>
    <w:rsid w:val="004E7321"/>
    <w:rsid w:val="004F261F"/>
    <w:rsid w:val="004F4873"/>
    <w:rsid w:val="00500526"/>
    <w:rsid w:val="00501A76"/>
    <w:rsid w:val="00501F2A"/>
    <w:rsid w:val="00505197"/>
    <w:rsid w:val="005064EE"/>
    <w:rsid w:val="005066DF"/>
    <w:rsid w:val="005100F6"/>
    <w:rsid w:val="00511767"/>
    <w:rsid w:val="00516FFB"/>
    <w:rsid w:val="00517254"/>
    <w:rsid w:val="00520531"/>
    <w:rsid w:val="0052319A"/>
    <w:rsid w:val="00523E67"/>
    <w:rsid w:val="005262C4"/>
    <w:rsid w:val="00526F00"/>
    <w:rsid w:val="005322B6"/>
    <w:rsid w:val="00535588"/>
    <w:rsid w:val="00535D75"/>
    <w:rsid w:val="005405DE"/>
    <w:rsid w:val="005406B3"/>
    <w:rsid w:val="00540A13"/>
    <w:rsid w:val="00542579"/>
    <w:rsid w:val="00544FBC"/>
    <w:rsid w:val="0054609C"/>
    <w:rsid w:val="00553A02"/>
    <w:rsid w:val="0055400B"/>
    <w:rsid w:val="00560ACA"/>
    <w:rsid w:val="00561458"/>
    <w:rsid w:val="0056285F"/>
    <w:rsid w:val="005640D6"/>
    <w:rsid w:val="00564D88"/>
    <w:rsid w:val="00566896"/>
    <w:rsid w:val="00567755"/>
    <w:rsid w:val="00567D4F"/>
    <w:rsid w:val="00572C50"/>
    <w:rsid w:val="0057456A"/>
    <w:rsid w:val="00574DCC"/>
    <w:rsid w:val="005802ED"/>
    <w:rsid w:val="00583442"/>
    <w:rsid w:val="0058503A"/>
    <w:rsid w:val="005877AE"/>
    <w:rsid w:val="00594811"/>
    <w:rsid w:val="005963D0"/>
    <w:rsid w:val="005A276A"/>
    <w:rsid w:val="005A6355"/>
    <w:rsid w:val="005A6E04"/>
    <w:rsid w:val="005B1BBE"/>
    <w:rsid w:val="005B6A34"/>
    <w:rsid w:val="005C65D2"/>
    <w:rsid w:val="005D23ED"/>
    <w:rsid w:val="005D4ABD"/>
    <w:rsid w:val="005E203F"/>
    <w:rsid w:val="005E21E1"/>
    <w:rsid w:val="005E396E"/>
    <w:rsid w:val="005E3EF3"/>
    <w:rsid w:val="005E7D59"/>
    <w:rsid w:val="005F16FC"/>
    <w:rsid w:val="005F6D14"/>
    <w:rsid w:val="006068A5"/>
    <w:rsid w:val="006074A6"/>
    <w:rsid w:val="006140E3"/>
    <w:rsid w:val="00616226"/>
    <w:rsid w:val="00623F71"/>
    <w:rsid w:val="00625E09"/>
    <w:rsid w:val="0063171B"/>
    <w:rsid w:val="006365B6"/>
    <w:rsid w:val="00637122"/>
    <w:rsid w:val="0063796B"/>
    <w:rsid w:val="00641DAF"/>
    <w:rsid w:val="00641F74"/>
    <w:rsid w:val="00645E0D"/>
    <w:rsid w:val="006608A8"/>
    <w:rsid w:val="00663B18"/>
    <w:rsid w:val="006660E6"/>
    <w:rsid w:val="00670A2B"/>
    <w:rsid w:val="0067168F"/>
    <w:rsid w:val="00672DCE"/>
    <w:rsid w:val="00680042"/>
    <w:rsid w:val="00682528"/>
    <w:rsid w:val="006861EB"/>
    <w:rsid w:val="006922AF"/>
    <w:rsid w:val="00692964"/>
    <w:rsid w:val="006A0D50"/>
    <w:rsid w:val="006A7A4F"/>
    <w:rsid w:val="006B11FD"/>
    <w:rsid w:val="006B3467"/>
    <w:rsid w:val="006B58FF"/>
    <w:rsid w:val="006C1BDF"/>
    <w:rsid w:val="006C2E3B"/>
    <w:rsid w:val="006C2E4F"/>
    <w:rsid w:val="006C31DB"/>
    <w:rsid w:val="006C359E"/>
    <w:rsid w:val="006C4070"/>
    <w:rsid w:val="006C4D7A"/>
    <w:rsid w:val="006D321A"/>
    <w:rsid w:val="006E467B"/>
    <w:rsid w:val="006E5B2C"/>
    <w:rsid w:val="006F0E77"/>
    <w:rsid w:val="006F113C"/>
    <w:rsid w:val="006F19CE"/>
    <w:rsid w:val="006F3F78"/>
    <w:rsid w:val="006F7601"/>
    <w:rsid w:val="0070227B"/>
    <w:rsid w:val="0070786A"/>
    <w:rsid w:val="00712B9F"/>
    <w:rsid w:val="0071404B"/>
    <w:rsid w:val="00714CDA"/>
    <w:rsid w:val="007152FE"/>
    <w:rsid w:val="00716045"/>
    <w:rsid w:val="0072518C"/>
    <w:rsid w:val="00725FD6"/>
    <w:rsid w:val="00731570"/>
    <w:rsid w:val="00733FE6"/>
    <w:rsid w:val="007349FF"/>
    <w:rsid w:val="0073660F"/>
    <w:rsid w:val="00741D35"/>
    <w:rsid w:val="00744101"/>
    <w:rsid w:val="00744167"/>
    <w:rsid w:val="00744344"/>
    <w:rsid w:val="0075102A"/>
    <w:rsid w:val="00755711"/>
    <w:rsid w:val="007572D2"/>
    <w:rsid w:val="00757336"/>
    <w:rsid w:val="00770AE5"/>
    <w:rsid w:val="00770D2F"/>
    <w:rsid w:val="007710C8"/>
    <w:rsid w:val="00775A5D"/>
    <w:rsid w:val="00775C81"/>
    <w:rsid w:val="007831BB"/>
    <w:rsid w:val="00784338"/>
    <w:rsid w:val="00785110"/>
    <w:rsid w:val="00785D2C"/>
    <w:rsid w:val="00786AD2"/>
    <w:rsid w:val="0079433A"/>
    <w:rsid w:val="007A61C6"/>
    <w:rsid w:val="007A6331"/>
    <w:rsid w:val="007B25E2"/>
    <w:rsid w:val="007B29D6"/>
    <w:rsid w:val="007B2BEF"/>
    <w:rsid w:val="007B31EF"/>
    <w:rsid w:val="007B3791"/>
    <w:rsid w:val="007B7784"/>
    <w:rsid w:val="007C0FEE"/>
    <w:rsid w:val="007C2F48"/>
    <w:rsid w:val="007C3242"/>
    <w:rsid w:val="007C4303"/>
    <w:rsid w:val="007C6522"/>
    <w:rsid w:val="007C7E4C"/>
    <w:rsid w:val="007D0DDB"/>
    <w:rsid w:val="007D0E1D"/>
    <w:rsid w:val="007D6579"/>
    <w:rsid w:val="007F1D14"/>
    <w:rsid w:val="007F3615"/>
    <w:rsid w:val="007F6F0A"/>
    <w:rsid w:val="00800CA9"/>
    <w:rsid w:val="008013A8"/>
    <w:rsid w:val="00806518"/>
    <w:rsid w:val="008107A9"/>
    <w:rsid w:val="00810E6C"/>
    <w:rsid w:val="0081247B"/>
    <w:rsid w:val="00812AB1"/>
    <w:rsid w:val="00816446"/>
    <w:rsid w:val="00820630"/>
    <w:rsid w:val="00821C18"/>
    <w:rsid w:val="00821FA3"/>
    <w:rsid w:val="00826991"/>
    <w:rsid w:val="0082758B"/>
    <w:rsid w:val="008318CD"/>
    <w:rsid w:val="0084642D"/>
    <w:rsid w:val="0084798B"/>
    <w:rsid w:val="0085546D"/>
    <w:rsid w:val="00856073"/>
    <w:rsid w:val="008562B0"/>
    <w:rsid w:val="0086571E"/>
    <w:rsid w:val="008722AD"/>
    <w:rsid w:val="008732DC"/>
    <w:rsid w:val="00873769"/>
    <w:rsid w:val="00880EFC"/>
    <w:rsid w:val="008834F1"/>
    <w:rsid w:val="00883A3E"/>
    <w:rsid w:val="00883ED9"/>
    <w:rsid w:val="00884375"/>
    <w:rsid w:val="008907BF"/>
    <w:rsid w:val="008931C1"/>
    <w:rsid w:val="008931F2"/>
    <w:rsid w:val="00893ED7"/>
    <w:rsid w:val="00894389"/>
    <w:rsid w:val="00895B4F"/>
    <w:rsid w:val="008A0C17"/>
    <w:rsid w:val="008A174F"/>
    <w:rsid w:val="008A3175"/>
    <w:rsid w:val="008A41A9"/>
    <w:rsid w:val="008B0C57"/>
    <w:rsid w:val="008B2335"/>
    <w:rsid w:val="008D29AE"/>
    <w:rsid w:val="008D4DEA"/>
    <w:rsid w:val="008E0545"/>
    <w:rsid w:val="008E0BCF"/>
    <w:rsid w:val="008F3A65"/>
    <w:rsid w:val="008F6495"/>
    <w:rsid w:val="00905D1E"/>
    <w:rsid w:val="009074A3"/>
    <w:rsid w:val="00910818"/>
    <w:rsid w:val="009121B4"/>
    <w:rsid w:val="009168D0"/>
    <w:rsid w:val="00920358"/>
    <w:rsid w:val="00920D98"/>
    <w:rsid w:val="009211AD"/>
    <w:rsid w:val="009222EC"/>
    <w:rsid w:val="009232C4"/>
    <w:rsid w:val="009303CC"/>
    <w:rsid w:val="00944A38"/>
    <w:rsid w:val="00944ED9"/>
    <w:rsid w:val="00956B61"/>
    <w:rsid w:val="0096464D"/>
    <w:rsid w:val="00964D9D"/>
    <w:rsid w:val="00964EBD"/>
    <w:rsid w:val="00972B7B"/>
    <w:rsid w:val="00975CCF"/>
    <w:rsid w:val="00981DAB"/>
    <w:rsid w:val="00983082"/>
    <w:rsid w:val="00983AAA"/>
    <w:rsid w:val="009914B7"/>
    <w:rsid w:val="00994C12"/>
    <w:rsid w:val="0099731F"/>
    <w:rsid w:val="009A17A0"/>
    <w:rsid w:val="009C097F"/>
    <w:rsid w:val="009C1EC4"/>
    <w:rsid w:val="009D2591"/>
    <w:rsid w:val="009D2B58"/>
    <w:rsid w:val="009D3914"/>
    <w:rsid w:val="009D4087"/>
    <w:rsid w:val="009D4F31"/>
    <w:rsid w:val="009D5D12"/>
    <w:rsid w:val="009D71B4"/>
    <w:rsid w:val="009E643C"/>
    <w:rsid w:val="009F0154"/>
    <w:rsid w:val="009F0FC6"/>
    <w:rsid w:val="009F65FE"/>
    <w:rsid w:val="009F6828"/>
    <w:rsid w:val="00A001CA"/>
    <w:rsid w:val="00A01E86"/>
    <w:rsid w:val="00A02E90"/>
    <w:rsid w:val="00A0545C"/>
    <w:rsid w:val="00A065F0"/>
    <w:rsid w:val="00A068CE"/>
    <w:rsid w:val="00A112A3"/>
    <w:rsid w:val="00A1265C"/>
    <w:rsid w:val="00A2369C"/>
    <w:rsid w:val="00A26AFE"/>
    <w:rsid w:val="00A26F01"/>
    <w:rsid w:val="00A31212"/>
    <w:rsid w:val="00A336CE"/>
    <w:rsid w:val="00A33871"/>
    <w:rsid w:val="00A4005F"/>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81F56"/>
    <w:rsid w:val="00A842BF"/>
    <w:rsid w:val="00A863FB"/>
    <w:rsid w:val="00A86A1F"/>
    <w:rsid w:val="00A87F79"/>
    <w:rsid w:val="00A911D0"/>
    <w:rsid w:val="00A928B7"/>
    <w:rsid w:val="00A962E3"/>
    <w:rsid w:val="00AA0F7C"/>
    <w:rsid w:val="00AA1E9E"/>
    <w:rsid w:val="00AA7A91"/>
    <w:rsid w:val="00AB0341"/>
    <w:rsid w:val="00AB0CE1"/>
    <w:rsid w:val="00AB31D3"/>
    <w:rsid w:val="00AB6BDC"/>
    <w:rsid w:val="00AB7FDC"/>
    <w:rsid w:val="00AC19E1"/>
    <w:rsid w:val="00AC5495"/>
    <w:rsid w:val="00AC687D"/>
    <w:rsid w:val="00AD2B96"/>
    <w:rsid w:val="00AD33E6"/>
    <w:rsid w:val="00AE25DE"/>
    <w:rsid w:val="00AE6B7F"/>
    <w:rsid w:val="00AF36B4"/>
    <w:rsid w:val="00B02922"/>
    <w:rsid w:val="00B0400B"/>
    <w:rsid w:val="00B07162"/>
    <w:rsid w:val="00B14613"/>
    <w:rsid w:val="00B17447"/>
    <w:rsid w:val="00B21D27"/>
    <w:rsid w:val="00B2309D"/>
    <w:rsid w:val="00B31899"/>
    <w:rsid w:val="00B32053"/>
    <w:rsid w:val="00B35099"/>
    <w:rsid w:val="00B428C8"/>
    <w:rsid w:val="00B432C1"/>
    <w:rsid w:val="00B47AEA"/>
    <w:rsid w:val="00B51E9C"/>
    <w:rsid w:val="00B55C90"/>
    <w:rsid w:val="00B60EF2"/>
    <w:rsid w:val="00B64CCF"/>
    <w:rsid w:val="00B67BB6"/>
    <w:rsid w:val="00B7238E"/>
    <w:rsid w:val="00B726D5"/>
    <w:rsid w:val="00B7404C"/>
    <w:rsid w:val="00B74294"/>
    <w:rsid w:val="00B82A53"/>
    <w:rsid w:val="00B82D2E"/>
    <w:rsid w:val="00B84EDE"/>
    <w:rsid w:val="00B860B8"/>
    <w:rsid w:val="00B87313"/>
    <w:rsid w:val="00B9271D"/>
    <w:rsid w:val="00B939F2"/>
    <w:rsid w:val="00B93C65"/>
    <w:rsid w:val="00BA28D9"/>
    <w:rsid w:val="00BA32FD"/>
    <w:rsid w:val="00BA472B"/>
    <w:rsid w:val="00BA6485"/>
    <w:rsid w:val="00BA7396"/>
    <w:rsid w:val="00BA7B0A"/>
    <w:rsid w:val="00BB275F"/>
    <w:rsid w:val="00BC1FEA"/>
    <w:rsid w:val="00BC3FFF"/>
    <w:rsid w:val="00BD10B1"/>
    <w:rsid w:val="00BD5811"/>
    <w:rsid w:val="00BD7CF5"/>
    <w:rsid w:val="00BE0397"/>
    <w:rsid w:val="00BE54CF"/>
    <w:rsid w:val="00BF44BA"/>
    <w:rsid w:val="00BF4657"/>
    <w:rsid w:val="00C0141C"/>
    <w:rsid w:val="00C01654"/>
    <w:rsid w:val="00C05107"/>
    <w:rsid w:val="00C12632"/>
    <w:rsid w:val="00C15A4D"/>
    <w:rsid w:val="00C15EF9"/>
    <w:rsid w:val="00C32F71"/>
    <w:rsid w:val="00C410B3"/>
    <w:rsid w:val="00C45E14"/>
    <w:rsid w:val="00C464FD"/>
    <w:rsid w:val="00C47040"/>
    <w:rsid w:val="00C5032C"/>
    <w:rsid w:val="00C50F21"/>
    <w:rsid w:val="00C516C4"/>
    <w:rsid w:val="00C51A4C"/>
    <w:rsid w:val="00C52AA4"/>
    <w:rsid w:val="00C5438C"/>
    <w:rsid w:val="00C60F26"/>
    <w:rsid w:val="00C630E3"/>
    <w:rsid w:val="00C67343"/>
    <w:rsid w:val="00C709F3"/>
    <w:rsid w:val="00C71719"/>
    <w:rsid w:val="00C75965"/>
    <w:rsid w:val="00C76D48"/>
    <w:rsid w:val="00C90C30"/>
    <w:rsid w:val="00C95E6F"/>
    <w:rsid w:val="00C964F6"/>
    <w:rsid w:val="00CA7FAF"/>
    <w:rsid w:val="00CB2F1A"/>
    <w:rsid w:val="00CC1A80"/>
    <w:rsid w:val="00CC5E93"/>
    <w:rsid w:val="00CC6DD0"/>
    <w:rsid w:val="00CD219A"/>
    <w:rsid w:val="00CD3704"/>
    <w:rsid w:val="00CD62E3"/>
    <w:rsid w:val="00CE3CB1"/>
    <w:rsid w:val="00CE4A29"/>
    <w:rsid w:val="00CE4B09"/>
    <w:rsid w:val="00CE4B43"/>
    <w:rsid w:val="00CE4C50"/>
    <w:rsid w:val="00CE52A7"/>
    <w:rsid w:val="00CE6ECF"/>
    <w:rsid w:val="00CF0DA2"/>
    <w:rsid w:val="00CF3208"/>
    <w:rsid w:val="00CF49C2"/>
    <w:rsid w:val="00CF6B4E"/>
    <w:rsid w:val="00CF6D83"/>
    <w:rsid w:val="00D00FE5"/>
    <w:rsid w:val="00D0266D"/>
    <w:rsid w:val="00D05BB8"/>
    <w:rsid w:val="00D11D95"/>
    <w:rsid w:val="00D141B0"/>
    <w:rsid w:val="00D17148"/>
    <w:rsid w:val="00D210BC"/>
    <w:rsid w:val="00D21F15"/>
    <w:rsid w:val="00D22ED2"/>
    <w:rsid w:val="00D3076A"/>
    <w:rsid w:val="00D31B52"/>
    <w:rsid w:val="00D34563"/>
    <w:rsid w:val="00D3549C"/>
    <w:rsid w:val="00D42138"/>
    <w:rsid w:val="00D4335D"/>
    <w:rsid w:val="00D450BA"/>
    <w:rsid w:val="00D451AB"/>
    <w:rsid w:val="00D522FC"/>
    <w:rsid w:val="00D55343"/>
    <w:rsid w:val="00D61236"/>
    <w:rsid w:val="00D61C1C"/>
    <w:rsid w:val="00D6535C"/>
    <w:rsid w:val="00D72115"/>
    <w:rsid w:val="00D74030"/>
    <w:rsid w:val="00D74554"/>
    <w:rsid w:val="00D86041"/>
    <w:rsid w:val="00D87055"/>
    <w:rsid w:val="00D876B0"/>
    <w:rsid w:val="00D91104"/>
    <w:rsid w:val="00DA448D"/>
    <w:rsid w:val="00DC1DC1"/>
    <w:rsid w:val="00DC2C3E"/>
    <w:rsid w:val="00DC35A8"/>
    <w:rsid w:val="00DC4C88"/>
    <w:rsid w:val="00DC7695"/>
    <w:rsid w:val="00DD0B04"/>
    <w:rsid w:val="00DD0F87"/>
    <w:rsid w:val="00DD19A1"/>
    <w:rsid w:val="00DD5F56"/>
    <w:rsid w:val="00DE2826"/>
    <w:rsid w:val="00DE759F"/>
    <w:rsid w:val="00DF5C5F"/>
    <w:rsid w:val="00DF7A43"/>
    <w:rsid w:val="00E01605"/>
    <w:rsid w:val="00E12656"/>
    <w:rsid w:val="00E15AF6"/>
    <w:rsid w:val="00E30670"/>
    <w:rsid w:val="00E33204"/>
    <w:rsid w:val="00E35009"/>
    <w:rsid w:val="00E35997"/>
    <w:rsid w:val="00E370C1"/>
    <w:rsid w:val="00E377AE"/>
    <w:rsid w:val="00E4052A"/>
    <w:rsid w:val="00E448CC"/>
    <w:rsid w:val="00E45C18"/>
    <w:rsid w:val="00E464A2"/>
    <w:rsid w:val="00E47C76"/>
    <w:rsid w:val="00E51D1F"/>
    <w:rsid w:val="00E529D9"/>
    <w:rsid w:val="00E60085"/>
    <w:rsid w:val="00E60397"/>
    <w:rsid w:val="00E623D6"/>
    <w:rsid w:val="00E639B5"/>
    <w:rsid w:val="00E63E22"/>
    <w:rsid w:val="00E66B0E"/>
    <w:rsid w:val="00E672FC"/>
    <w:rsid w:val="00E72DC4"/>
    <w:rsid w:val="00E9012E"/>
    <w:rsid w:val="00E9162C"/>
    <w:rsid w:val="00E94CF0"/>
    <w:rsid w:val="00E95CA2"/>
    <w:rsid w:val="00E96C22"/>
    <w:rsid w:val="00E96D09"/>
    <w:rsid w:val="00EA1DA5"/>
    <w:rsid w:val="00EA27EE"/>
    <w:rsid w:val="00EA5003"/>
    <w:rsid w:val="00EA5354"/>
    <w:rsid w:val="00EA70C2"/>
    <w:rsid w:val="00EB019A"/>
    <w:rsid w:val="00EB07C7"/>
    <w:rsid w:val="00EB0904"/>
    <w:rsid w:val="00EB19DB"/>
    <w:rsid w:val="00EB232F"/>
    <w:rsid w:val="00EB77BF"/>
    <w:rsid w:val="00EC675A"/>
    <w:rsid w:val="00ED1F08"/>
    <w:rsid w:val="00ED25E8"/>
    <w:rsid w:val="00ED2FF1"/>
    <w:rsid w:val="00ED35BC"/>
    <w:rsid w:val="00ED6B28"/>
    <w:rsid w:val="00ED7F0F"/>
    <w:rsid w:val="00EE0CB9"/>
    <w:rsid w:val="00EE1104"/>
    <w:rsid w:val="00EF2F02"/>
    <w:rsid w:val="00F041D7"/>
    <w:rsid w:val="00F1308E"/>
    <w:rsid w:val="00F155D3"/>
    <w:rsid w:val="00F16C29"/>
    <w:rsid w:val="00F22305"/>
    <w:rsid w:val="00F23DD0"/>
    <w:rsid w:val="00F2477A"/>
    <w:rsid w:val="00F24FCD"/>
    <w:rsid w:val="00F2572C"/>
    <w:rsid w:val="00F30E32"/>
    <w:rsid w:val="00F312A9"/>
    <w:rsid w:val="00F35A65"/>
    <w:rsid w:val="00F41B7B"/>
    <w:rsid w:val="00F55E3B"/>
    <w:rsid w:val="00F56A58"/>
    <w:rsid w:val="00F611B2"/>
    <w:rsid w:val="00F611D2"/>
    <w:rsid w:val="00F63999"/>
    <w:rsid w:val="00F641E0"/>
    <w:rsid w:val="00F64487"/>
    <w:rsid w:val="00F65A68"/>
    <w:rsid w:val="00F6656E"/>
    <w:rsid w:val="00F75446"/>
    <w:rsid w:val="00F80349"/>
    <w:rsid w:val="00F80408"/>
    <w:rsid w:val="00F83192"/>
    <w:rsid w:val="00F90BBB"/>
    <w:rsid w:val="00F92D0E"/>
    <w:rsid w:val="00F93237"/>
    <w:rsid w:val="00F934DF"/>
    <w:rsid w:val="00F937FF"/>
    <w:rsid w:val="00F97A6F"/>
    <w:rsid w:val="00FA08EF"/>
    <w:rsid w:val="00FA260F"/>
    <w:rsid w:val="00FA42D3"/>
    <w:rsid w:val="00FA79D0"/>
    <w:rsid w:val="00FB3329"/>
    <w:rsid w:val="00FB4729"/>
    <w:rsid w:val="00FC10B3"/>
    <w:rsid w:val="00FC1B29"/>
    <w:rsid w:val="00FC2345"/>
    <w:rsid w:val="00FC5757"/>
    <w:rsid w:val="00FC6714"/>
    <w:rsid w:val="00FD456F"/>
    <w:rsid w:val="00FE1457"/>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en.wikipedia.org/wiki/Game_engine"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en.wikipedia.org/wiki/Cross-platform"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hyperlink" Target="https://link.springer.com/book/10.1007/978-3-319-23862-3" TargetMode="External"/><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yperlink" Target="http://elibrary.aisnet.org/Default.aspx?url=http://aisel.aisnet.org/cgi/viewcontent.cgi?article=3785&amp;context=cais"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en.wikipedia.org/wiki/Unity_Technolog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2CD8DC-D3F6-47B9-9969-AA069D359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TotalTime>
  <Pages>54</Pages>
  <Words>11684</Words>
  <Characters>94642</Characters>
  <Application>Microsoft Office Word</Application>
  <DocSecurity>0</DocSecurity>
  <Lines>788</Lines>
  <Paragraphs>212</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314</cp:revision>
  <cp:lastPrinted>2016-10-21T15:51:00Z</cp:lastPrinted>
  <dcterms:created xsi:type="dcterms:W3CDTF">2017-10-29T14:54:00Z</dcterms:created>
  <dcterms:modified xsi:type="dcterms:W3CDTF">2018-02-11T14:40:00Z</dcterms:modified>
  <dc:language>fi-FI</dc:language>
</cp:coreProperties>
</file>