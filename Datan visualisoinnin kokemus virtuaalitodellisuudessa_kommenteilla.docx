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68DF2BCD" w:rsidR="00D91104" w:rsidRDefault="00AB0CE1">
      <w:pPr>
        <w:pStyle w:val="Kansilehtitynnimi"/>
        <w:rPr>
          <w:rFonts w:ascii="Times New Roman" w:hAnsi="Times New Roman"/>
          <w:szCs w:val="28"/>
          <w:lang w:val="fi-FI"/>
        </w:rPr>
      </w:pPr>
      <w:r>
        <w:rPr>
          <w:rFonts w:ascii="Times New Roman" w:hAnsi="Times New Roman"/>
          <w:szCs w:val="28"/>
          <w:lang w:val="fi-FI"/>
        </w:rPr>
        <w:t xml:space="preserve">Big </w:t>
      </w:r>
      <w:del w:id="1" w:author="Hassi Sakari" w:date="2017-10-29T16:53:00Z">
        <w:r w:rsidR="00152D44"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F8C069F"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AB0CE1">
        <w:rPr>
          <w:rFonts w:ascii="Times New Roman" w:hAnsi="Times New Roman"/>
        </w:rPr>
        <w:t>ja: Harri Siirtola</w:t>
      </w:r>
      <w:r w:rsidR="00AB0CE1">
        <w:rPr>
          <w:rFonts w:ascii="Times New Roman" w:hAnsi="Times New Roman"/>
        </w:rPr>
        <w:br/>
      </w:r>
      <w:r w:rsidR="00AB0CE1">
        <w:rPr>
          <w:rFonts w:ascii="Times New Roman" w:hAnsi="Times New Roman"/>
        </w:rPr>
        <w:tab/>
        <w:t>Syyskuu 2018</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31FBBD88"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 xml:space="preserve">Abstrakti tulisi kirjoittaa seuraavana, kun tutkimuskysymykset ja sisältö </w:t>
      </w:r>
      <w:r w:rsidR="00AC687D">
        <w:rPr>
          <w:rFonts w:ascii="Times New Roman" w:hAnsi="Times New Roman" w:cs="Times New Roman"/>
          <w:sz w:val="24"/>
          <w:szCs w:val="24"/>
        </w:rPr>
        <w:t>selkiytyneet</w:t>
      </w:r>
      <w:r>
        <w:rPr>
          <w:rFonts w:ascii="Times New Roman" w:hAnsi="Times New Roman" w:cs="Times New Roman"/>
          <w:sz w:val="24"/>
          <w:szCs w:val="24"/>
        </w:rPr>
        <w: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257B08E4"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r w:rsidR="006C359E">
        <w:rPr>
          <w:rFonts w:ascii="Times New Roman" w:hAnsi="Times New Roman" w:cs="Times New Roman"/>
        </w:rPr>
        <w:t>, käyttäjäkokemus</w:t>
      </w:r>
      <w:r>
        <w:rPr>
          <w:rFonts w:ascii="Times New Roman" w:hAnsi="Times New Roman" w:cs="Times New Roman"/>
        </w:rPr>
        <w:t>.</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3616886"/>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0C968EBD" w14:textId="77777777" w:rsidR="00DF7A43"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F7A43" w:rsidRPr="001E07FA">
        <w:rPr>
          <w:rFonts w:ascii="Times New Roman" w:hAnsi="Times New Roman"/>
          <w:noProof/>
        </w:rPr>
        <w:t>SISÄLLYSLUETTELO</w:t>
      </w:r>
      <w:r w:rsidR="00DF7A43">
        <w:rPr>
          <w:noProof/>
        </w:rPr>
        <w:tab/>
      </w:r>
      <w:r w:rsidR="00DF7A43">
        <w:rPr>
          <w:noProof/>
        </w:rPr>
        <w:fldChar w:fldCharType="begin"/>
      </w:r>
      <w:r w:rsidR="00DF7A43">
        <w:rPr>
          <w:noProof/>
        </w:rPr>
        <w:instrText xml:space="preserve"> PAGEREF _Toc503616886 \h </w:instrText>
      </w:r>
      <w:r w:rsidR="00DF7A43">
        <w:rPr>
          <w:noProof/>
        </w:rPr>
      </w:r>
      <w:r w:rsidR="00DF7A43">
        <w:rPr>
          <w:noProof/>
        </w:rPr>
        <w:fldChar w:fldCharType="separate"/>
      </w:r>
      <w:r w:rsidR="00DF7A43">
        <w:rPr>
          <w:noProof/>
        </w:rPr>
        <w:t>3</w:t>
      </w:r>
      <w:r w:rsidR="00DF7A43">
        <w:rPr>
          <w:noProof/>
        </w:rPr>
        <w:fldChar w:fldCharType="end"/>
      </w:r>
    </w:p>
    <w:p w14:paraId="06EEA2E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1. JOHDANTO</w:t>
      </w:r>
      <w:r>
        <w:rPr>
          <w:noProof/>
        </w:rPr>
        <w:tab/>
      </w:r>
      <w:r>
        <w:rPr>
          <w:noProof/>
        </w:rPr>
        <w:fldChar w:fldCharType="begin"/>
      </w:r>
      <w:r>
        <w:rPr>
          <w:noProof/>
        </w:rPr>
        <w:instrText xml:space="preserve"> PAGEREF _Toc503616887 \h </w:instrText>
      </w:r>
      <w:r>
        <w:rPr>
          <w:noProof/>
        </w:rPr>
      </w:r>
      <w:r>
        <w:rPr>
          <w:noProof/>
        </w:rPr>
        <w:fldChar w:fldCharType="separate"/>
      </w:r>
      <w:r>
        <w:rPr>
          <w:noProof/>
        </w:rPr>
        <w:t>5</w:t>
      </w:r>
      <w:r>
        <w:rPr>
          <w:noProof/>
        </w:rPr>
        <w:fldChar w:fldCharType="end"/>
      </w:r>
    </w:p>
    <w:p w14:paraId="0BEB70C0"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DF7A43">
        <w:rPr>
          <w:rFonts w:ascii="Times New Roman" w:hAnsi="Times New Roman"/>
          <w:noProof/>
        </w:rPr>
        <w:t>2. BIG DATA</w:t>
      </w:r>
      <w:r>
        <w:rPr>
          <w:noProof/>
        </w:rPr>
        <w:tab/>
      </w:r>
      <w:r>
        <w:rPr>
          <w:noProof/>
        </w:rPr>
        <w:fldChar w:fldCharType="begin"/>
      </w:r>
      <w:r>
        <w:rPr>
          <w:noProof/>
        </w:rPr>
        <w:instrText xml:space="preserve"> PAGEREF _Toc503616888 \h </w:instrText>
      </w:r>
      <w:r>
        <w:rPr>
          <w:noProof/>
        </w:rPr>
      </w:r>
      <w:r>
        <w:rPr>
          <w:noProof/>
        </w:rPr>
        <w:fldChar w:fldCharType="separate"/>
      </w:r>
      <w:r>
        <w:rPr>
          <w:noProof/>
        </w:rPr>
        <w:t>6</w:t>
      </w:r>
      <w:r>
        <w:rPr>
          <w:noProof/>
        </w:rPr>
        <w:fldChar w:fldCharType="end"/>
      </w:r>
    </w:p>
    <w:p w14:paraId="6251358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DF7A43">
        <w:rPr>
          <w:noProof/>
        </w:rPr>
        <w:t>2.1 Big Datan määrittely</w:t>
      </w:r>
      <w:r>
        <w:rPr>
          <w:noProof/>
        </w:rPr>
        <w:tab/>
      </w:r>
      <w:r>
        <w:rPr>
          <w:noProof/>
        </w:rPr>
        <w:fldChar w:fldCharType="begin"/>
      </w:r>
      <w:r>
        <w:rPr>
          <w:noProof/>
        </w:rPr>
        <w:instrText xml:space="preserve"> PAGEREF _Toc503616889 \h </w:instrText>
      </w:r>
      <w:r>
        <w:rPr>
          <w:noProof/>
        </w:rPr>
      </w:r>
      <w:r>
        <w:rPr>
          <w:noProof/>
        </w:rPr>
        <w:fldChar w:fldCharType="separate"/>
      </w:r>
      <w:r>
        <w:rPr>
          <w:noProof/>
        </w:rPr>
        <w:t>6</w:t>
      </w:r>
      <w:r>
        <w:rPr>
          <w:noProof/>
        </w:rPr>
        <w:fldChar w:fldCharType="end"/>
      </w:r>
    </w:p>
    <w:p w14:paraId="607ED2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rPr>
        <w:t>2.2 Big Datan kuudes V – Visualisointi</w:t>
      </w:r>
      <w:r>
        <w:rPr>
          <w:noProof/>
        </w:rPr>
        <w:tab/>
      </w:r>
      <w:r>
        <w:rPr>
          <w:noProof/>
        </w:rPr>
        <w:fldChar w:fldCharType="begin"/>
      </w:r>
      <w:r>
        <w:rPr>
          <w:noProof/>
        </w:rPr>
        <w:instrText xml:space="preserve"> PAGEREF _Toc503616890 \h </w:instrText>
      </w:r>
      <w:r>
        <w:rPr>
          <w:noProof/>
        </w:rPr>
      </w:r>
      <w:r>
        <w:rPr>
          <w:noProof/>
        </w:rPr>
        <w:fldChar w:fldCharType="separate"/>
      </w:r>
      <w:r>
        <w:rPr>
          <w:noProof/>
        </w:rPr>
        <w:t>8</w:t>
      </w:r>
      <w:r>
        <w:rPr>
          <w:noProof/>
        </w:rPr>
        <w:fldChar w:fldCharType="end"/>
      </w:r>
    </w:p>
    <w:p w14:paraId="7C5F937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sidRPr="001E07FA">
        <w:rPr>
          <w:noProof/>
          <w:color w:val="000000" w:themeColor="text1"/>
        </w:rPr>
        <w:t>2.3 Big datan hyödyt ja ongelmat</w:t>
      </w:r>
      <w:r>
        <w:rPr>
          <w:noProof/>
        </w:rPr>
        <w:tab/>
      </w:r>
      <w:r>
        <w:rPr>
          <w:noProof/>
        </w:rPr>
        <w:fldChar w:fldCharType="begin"/>
      </w:r>
      <w:r>
        <w:rPr>
          <w:noProof/>
        </w:rPr>
        <w:instrText xml:space="preserve"> PAGEREF _Toc503616891 \h </w:instrText>
      </w:r>
      <w:r>
        <w:rPr>
          <w:noProof/>
        </w:rPr>
      </w:r>
      <w:r>
        <w:rPr>
          <w:noProof/>
        </w:rPr>
        <w:fldChar w:fldCharType="separate"/>
      </w:r>
      <w:r>
        <w:rPr>
          <w:noProof/>
        </w:rPr>
        <w:t>11</w:t>
      </w:r>
      <w:r>
        <w:rPr>
          <w:noProof/>
        </w:rPr>
        <w:fldChar w:fldCharType="end"/>
      </w:r>
    </w:p>
    <w:p w14:paraId="79A9BAF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3. TIEDON VISUALISOIMINEN</w:t>
      </w:r>
      <w:r>
        <w:rPr>
          <w:noProof/>
        </w:rPr>
        <w:tab/>
      </w:r>
      <w:r>
        <w:rPr>
          <w:noProof/>
        </w:rPr>
        <w:fldChar w:fldCharType="begin"/>
      </w:r>
      <w:r>
        <w:rPr>
          <w:noProof/>
        </w:rPr>
        <w:instrText xml:space="preserve"> PAGEREF _Toc503616892 \h </w:instrText>
      </w:r>
      <w:r>
        <w:rPr>
          <w:noProof/>
        </w:rPr>
      </w:r>
      <w:r>
        <w:rPr>
          <w:noProof/>
        </w:rPr>
        <w:fldChar w:fldCharType="separate"/>
      </w:r>
      <w:r>
        <w:rPr>
          <w:noProof/>
        </w:rPr>
        <w:t>13</w:t>
      </w:r>
      <w:r>
        <w:rPr>
          <w:noProof/>
        </w:rPr>
        <w:fldChar w:fldCharType="end"/>
      </w:r>
    </w:p>
    <w:p w14:paraId="7F774590"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_Toc503616893 \h </w:instrText>
      </w:r>
      <w:r>
        <w:rPr>
          <w:noProof/>
        </w:rPr>
      </w:r>
      <w:r>
        <w:rPr>
          <w:noProof/>
        </w:rPr>
        <w:fldChar w:fldCharType="separate"/>
      </w:r>
      <w:r>
        <w:rPr>
          <w:noProof/>
        </w:rPr>
        <w:t>13</w:t>
      </w:r>
      <w:r>
        <w:rPr>
          <w:noProof/>
        </w:rPr>
        <w:fldChar w:fldCharType="end"/>
      </w:r>
    </w:p>
    <w:p w14:paraId="1DB4946F"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_Toc503616894 \h </w:instrText>
      </w:r>
      <w:r>
        <w:rPr>
          <w:noProof/>
        </w:rPr>
      </w:r>
      <w:r>
        <w:rPr>
          <w:noProof/>
        </w:rPr>
        <w:fldChar w:fldCharType="separate"/>
      </w:r>
      <w:r>
        <w:rPr>
          <w:noProof/>
        </w:rPr>
        <w:t>15</w:t>
      </w:r>
      <w:r>
        <w:rPr>
          <w:noProof/>
        </w:rPr>
        <w:fldChar w:fldCharType="end"/>
      </w:r>
    </w:p>
    <w:p w14:paraId="33AF283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3.2.1 Parallel coordinates</w:t>
      </w:r>
      <w:r w:rsidRPr="00DF7A43">
        <w:rPr>
          <w:noProof/>
          <w:lang w:val="en-US"/>
        </w:rPr>
        <w:tab/>
      </w:r>
      <w:r>
        <w:rPr>
          <w:noProof/>
        </w:rPr>
        <w:fldChar w:fldCharType="begin"/>
      </w:r>
      <w:r w:rsidRPr="00DF7A43">
        <w:rPr>
          <w:noProof/>
          <w:lang w:val="en-US"/>
        </w:rPr>
        <w:instrText xml:space="preserve"> PAGEREF _Toc503616895 \h </w:instrText>
      </w:r>
      <w:r>
        <w:rPr>
          <w:noProof/>
        </w:rPr>
      </w:r>
      <w:r>
        <w:rPr>
          <w:noProof/>
        </w:rPr>
        <w:fldChar w:fldCharType="separate"/>
      </w:r>
      <w:r w:rsidRPr="00DF7A43">
        <w:rPr>
          <w:noProof/>
          <w:lang w:val="en-US"/>
        </w:rPr>
        <w:t>17</w:t>
      </w:r>
      <w:r>
        <w:rPr>
          <w:noProof/>
        </w:rPr>
        <w:fldChar w:fldCharType="end"/>
      </w:r>
    </w:p>
    <w:p w14:paraId="61A58650"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3.2.2 Star coordinates</w:t>
      </w:r>
      <w:r w:rsidRPr="00DF7A43">
        <w:rPr>
          <w:noProof/>
          <w:lang w:val="en-US"/>
        </w:rPr>
        <w:tab/>
      </w:r>
      <w:r>
        <w:rPr>
          <w:noProof/>
        </w:rPr>
        <w:fldChar w:fldCharType="begin"/>
      </w:r>
      <w:r w:rsidRPr="00DF7A43">
        <w:rPr>
          <w:noProof/>
          <w:lang w:val="en-US"/>
        </w:rPr>
        <w:instrText xml:space="preserve"> PAGEREF _Toc503616896 \h </w:instrText>
      </w:r>
      <w:r>
        <w:rPr>
          <w:noProof/>
        </w:rPr>
      </w:r>
      <w:r>
        <w:rPr>
          <w:noProof/>
        </w:rPr>
        <w:fldChar w:fldCharType="separate"/>
      </w:r>
      <w:r w:rsidRPr="00DF7A43">
        <w:rPr>
          <w:noProof/>
          <w:lang w:val="en-US"/>
        </w:rPr>
        <w:t>17</w:t>
      </w:r>
      <w:r>
        <w:rPr>
          <w:noProof/>
        </w:rPr>
        <w:fldChar w:fldCharType="end"/>
      </w:r>
    </w:p>
    <w:p w14:paraId="261E92D7" w14:textId="77777777" w:rsidR="00DF7A43" w:rsidRPr="00DF7A43" w:rsidRDefault="00DF7A43">
      <w:pPr>
        <w:pStyle w:val="Sisluet2"/>
        <w:tabs>
          <w:tab w:val="right" w:leader="dot" w:pos="9628"/>
        </w:tabs>
        <w:rPr>
          <w:rFonts w:asciiTheme="minorHAnsi" w:eastAsiaTheme="minorEastAsia" w:hAnsiTheme="minorHAnsi" w:cstheme="minorBidi"/>
          <w:noProof/>
          <w:color w:val="auto"/>
          <w:sz w:val="22"/>
          <w:szCs w:val="22"/>
          <w:lang w:val="en-US" w:eastAsia="fi-FI"/>
        </w:rPr>
      </w:pPr>
      <w:r w:rsidRPr="00DF7A43">
        <w:rPr>
          <w:noProof/>
          <w:lang w:val="en-US"/>
        </w:rPr>
        <w:t>3.2.3 Tree map</w:t>
      </w:r>
      <w:r w:rsidRPr="00DF7A43">
        <w:rPr>
          <w:noProof/>
          <w:lang w:val="en-US"/>
        </w:rPr>
        <w:tab/>
      </w:r>
      <w:r>
        <w:rPr>
          <w:noProof/>
        </w:rPr>
        <w:fldChar w:fldCharType="begin"/>
      </w:r>
      <w:r w:rsidRPr="00DF7A43">
        <w:rPr>
          <w:noProof/>
          <w:lang w:val="en-US"/>
        </w:rPr>
        <w:instrText xml:space="preserve"> PAGEREF _Toc503616897 \h </w:instrText>
      </w:r>
      <w:r>
        <w:rPr>
          <w:noProof/>
        </w:rPr>
      </w:r>
      <w:r>
        <w:rPr>
          <w:noProof/>
        </w:rPr>
        <w:fldChar w:fldCharType="separate"/>
      </w:r>
      <w:r w:rsidRPr="00DF7A43">
        <w:rPr>
          <w:noProof/>
          <w:lang w:val="en-US"/>
        </w:rPr>
        <w:t>19</w:t>
      </w:r>
      <w:r>
        <w:rPr>
          <w:noProof/>
        </w:rPr>
        <w:fldChar w:fldCharType="end"/>
      </w:r>
    </w:p>
    <w:p w14:paraId="7DF40B8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_Toc503616898 \h </w:instrText>
      </w:r>
      <w:r>
        <w:rPr>
          <w:noProof/>
        </w:rPr>
      </w:r>
      <w:r>
        <w:rPr>
          <w:noProof/>
        </w:rPr>
        <w:fldChar w:fldCharType="separate"/>
      </w:r>
      <w:r>
        <w:rPr>
          <w:noProof/>
        </w:rPr>
        <w:t>20</w:t>
      </w:r>
      <w:r>
        <w:rPr>
          <w:noProof/>
        </w:rPr>
        <w:fldChar w:fldCharType="end"/>
      </w:r>
    </w:p>
    <w:p w14:paraId="166B60E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_Toc503616899 \h </w:instrText>
      </w:r>
      <w:r>
        <w:rPr>
          <w:noProof/>
        </w:rPr>
      </w:r>
      <w:r>
        <w:rPr>
          <w:noProof/>
        </w:rPr>
        <w:fldChar w:fldCharType="separate"/>
      </w:r>
      <w:r>
        <w:rPr>
          <w:noProof/>
        </w:rPr>
        <w:t>22</w:t>
      </w:r>
      <w:r>
        <w:rPr>
          <w:noProof/>
        </w:rPr>
        <w:fldChar w:fldCharType="end"/>
      </w:r>
    </w:p>
    <w:p w14:paraId="307191E7"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_Toc503616900 \h </w:instrText>
      </w:r>
      <w:r>
        <w:rPr>
          <w:noProof/>
        </w:rPr>
      </w:r>
      <w:r>
        <w:rPr>
          <w:noProof/>
        </w:rPr>
        <w:fldChar w:fldCharType="separate"/>
      </w:r>
      <w:r>
        <w:rPr>
          <w:noProof/>
        </w:rPr>
        <w:t>23</w:t>
      </w:r>
      <w:r>
        <w:rPr>
          <w:noProof/>
        </w:rPr>
        <w:fldChar w:fldCharType="end"/>
      </w:r>
    </w:p>
    <w:p w14:paraId="0FF71ACB"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4. VIRTUAALITODELLISUUDEN HYÖDYNTÄMINEN</w:t>
      </w:r>
      <w:r>
        <w:rPr>
          <w:noProof/>
        </w:rPr>
        <w:tab/>
      </w:r>
      <w:r>
        <w:rPr>
          <w:noProof/>
        </w:rPr>
        <w:fldChar w:fldCharType="begin"/>
      </w:r>
      <w:r>
        <w:rPr>
          <w:noProof/>
        </w:rPr>
        <w:instrText xml:space="preserve"> PAGEREF _Toc503616901 \h </w:instrText>
      </w:r>
      <w:r>
        <w:rPr>
          <w:noProof/>
        </w:rPr>
      </w:r>
      <w:r>
        <w:rPr>
          <w:noProof/>
        </w:rPr>
        <w:fldChar w:fldCharType="separate"/>
      </w:r>
      <w:r>
        <w:rPr>
          <w:noProof/>
        </w:rPr>
        <w:t>24</w:t>
      </w:r>
      <w:r>
        <w:rPr>
          <w:noProof/>
        </w:rPr>
        <w:fldChar w:fldCharType="end"/>
      </w:r>
    </w:p>
    <w:p w14:paraId="15CBA95A"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_Toc503616902 \h </w:instrText>
      </w:r>
      <w:r>
        <w:rPr>
          <w:noProof/>
        </w:rPr>
      </w:r>
      <w:r>
        <w:rPr>
          <w:noProof/>
        </w:rPr>
        <w:fldChar w:fldCharType="separate"/>
      </w:r>
      <w:r>
        <w:rPr>
          <w:noProof/>
        </w:rPr>
        <w:t>24</w:t>
      </w:r>
      <w:r>
        <w:rPr>
          <w:noProof/>
        </w:rPr>
        <w:fldChar w:fldCharType="end"/>
      </w:r>
    </w:p>
    <w:p w14:paraId="412C9FB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_Toc503616903 \h </w:instrText>
      </w:r>
      <w:r>
        <w:rPr>
          <w:noProof/>
        </w:rPr>
      </w:r>
      <w:r>
        <w:rPr>
          <w:noProof/>
        </w:rPr>
        <w:fldChar w:fldCharType="separate"/>
      </w:r>
      <w:r>
        <w:rPr>
          <w:noProof/>
        </w:rPr>
        <w:t>26</w:t>
      </w:r>
      <w:r>
        <w:rPr>
          <w:noProof/>
        </w:rPr>
        <w:fldChar w:fldCharType="end"/>
      </w:r>
    </w:p>
    <w:p w14:paraId="67F8D86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_Toc503616904 \h </w:instrText>
      </w:r>
      <w:r>
        <w:rPr>
          <w:noProof/>
        </w:rPr>
      </w:r>
      <w:r>
        <w:rPr>
          <w:noProof/>
        </w:rPr>
        <w:fldChar w:fldCharType="separate"/>
      </w:r>
      <w:r>
        <w:rPr>
          <w:noProof/>
        </w:rPr>
        <w:t>29</w:t>
      </w:r>
      <w:r>
        <w:rPr>
          <w:noProof/>
        </w:rPr>
        <w:fldChar w:fldCharType="end"/>
      </w:r>
    </w:p>
    <w:p w14:paraId="50937B0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_Toc503616905 \h </w:instrText>
      </w:r>
      <w:r>
        <w:rPr>
          <w:noProof/>
        </w:rPr>
      </w:r>
      <w:r>
        <w:rPr>
          <w:noProof/>
        </w:rPr>
        <w:fldChar w:fldCharType="separate"/>
      </w:r>
      <w:r>
        <w:rPr>
          <w:noProof/>
        </w:rPr>
        <w:t>30</w:t>
      </w:r>
      <w:r>
        <w:rPr>
          <w:noProof/>
        </w:rPr>
        <w:fldChar w:fldCharType="end"/>
      </w:r>
    </w:p>
    <w:p w14:paraId="44E2B20D"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5. TESTIJÄRJESTELMÄN KEHITYS</w:t>
      </w:r>
      <w:r>
        <w:rPr>
          <w:noProof/>
        </w:rPr>
        <w:tab/>
      </w:r>
      <w:r>
        <w:rPr>
          <w:noProof/>
        </w:rPr>
        <w:fldChar w:fldCharType="begin"/>
      </w:r>
      <w:r>
        <w:rPr>
          <w:noProof/>
        </w:rPr>
        <w:instrText xml:space="preserve"> PAGEREF _Toc503616906 \h </w:instrText>
      </w:r>
      <w:r>
        <w:rPr>
          <w:noProof/>
        </w:rPr>
      </w:r>
      <w:r>
        <w:rPr>
          <w:noProof/>
        </w:rPr>
        <w:fldChar w:fldCharType="separate"/>
      </w:r>
      <w:r>
        <w:rPr>
          <w:noProof/>
        </w:rPr>
        <w:t>32</w:t>
      </w:r>
      <w:r>
        <w:rPr>
          <w:noProof/>
        </w:rPr>
        <w:fldChar w:fldCharType="end"/>
      </w:r>
    </w:p>
    <w:p w14:paraId="47D56AA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_Toc503616907 \h </w:instrText>
      </w:r>
      <w:r>
        <w:rPr>
          <w:noProof/>
        </w:rPr>
      </w:r>
      <w:r>
        <w:rPr>
          <w:noProof/>
        </w:rPr>
        <w:fldChar w:fldCharType="separate"/>
      </w:r>
      <w:r>
        <w:rPr>
          <w:noProof/>
        </w:rPr>
        <w:t>32</w:t>
      </w:r>
      <w:r>
        <w:rPr>
          <w:noProof/>
        </w:rPr>
        <w:fldChar w:fldCharType="end"/>
      </w:r>
    </w:p>
    <w:p w14:paraId="6169388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_Toc503616908 \h </w:instrText>
      </w:r>
      <w:r>
        <w:rPr>
          <w:noProof/>
        </w:rPr>
      </w:r>
      <w:r>
        <w:rPr>
          <w:noProof/>
        </w:rPr>
        <w:fldChar w:fldCharType="separate"/>
      </w:r>
      <w:r>
        <w:rPr>
          <w:noProof/>
        </w:rPr>
        <w:t>33</w:t>
      </w:r>
      <w:r>
        <w:rPr>
          <w:noProof/>
        </w:rPr>
        <w:fldChar w:fldCharType="end"/>
      </w:r>
    </w:p>
    <w:p w14:paraId="1CAB2F53"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_Toc503616909 \h </w:instrText>
      </w:r>
      <w:r>
        <w:rPr>
          <w:noProof/>
        </w:rPr>
      </w:r>
      <w:r>
        <w:rPr>
          <w:noProof/>
        </w:rPr>
        <w:fldChar w:fldCharType="separate"/>
      </w:r>
      <w:r>
        <w:rPr>
          <w:noProof/>
        </w:rPr>
        <w:t>34</w:t>
      </w:r>
      <w:r>
        <w:rPr>
          <w:noProof/>
        </w:rPr>
        <w:fldChar w:fldCharType="end"/>
      </w:r>
    </w:p>
    <w:p w14:paraId="6E433C2C"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_Toc503616910 \h </w:instrText>
      </w:r>
      <w:r>
        <w:rPr>
          <w:noProof/>
        </w:rPr>
      </w:r>
      <w:r>
        <w:rPr>
          <w:noProof/>
        </w:rPr>
        <w:fldChar w:fldCharType="separate"/>
      </w:r>
      <w:r>
        <w:rPr>
          <w:noProof/>
        </w:rPr>
        <w:t>35</w:t>
      </w:r>
      <w:r>
        <w:rPr>
          <w:noProof/>
        </w:rPr>
        <w:fldChar w:fldCharType="end"/>
      </w:r>
    </w:p>
    <w:p w14:paraId="24684698"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5.3 Big Datan hyödyntäminen ja sen ongelmat testijärjestelmissä</w:t>
      </w:r>
      <w:r>
        <w:rPr>
          <w:noProof/>
        </w:rPr>
        <w:tab/>
      </w:r>
      <w:r>
        <w:rPr>
          <w:noProof/>
        </w:rPr>
        <w:fldChar w:fldCharType="begin"/>
      </w:r>
      <w:r>
        <w:rPr>
          <w:noProof/>
        </w:rPr>
        <w:instrText xml:space="preserve"> PAGEREF _Toc503616911 \h </w:instrText>
      </w:r>
      <w:r>
        <w:rPr>
          <w:noProof/>
        </w:rPr>
      </w:r>
      <w:r>
        <w:rPr>
          <w:noProof/>
        </w:rPr>
        <w:fldChar w:fldCharType="separate"/>
      </w:r>
      <w:r>
        <w:rPr>
          <w:noProof/>
        </w:rPr>
        <w:t>35</w:t>
      </w:r>
      <w:r>
        <w:rPr>
          <w:noProof/>
        </w:rPr>
        <w:fldChar w:fldCharType="end"/>
      </w:r>
    </w:p>
    <w:p w14:paraId="4F68EA31"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6. TESTIJÄRJESTELMÄN KÄYTTÄJÄTESTAUS</w:t>
      </w:r>
      <w:r>
        <w:rPr>
          <w:noProof/>
        </w:rPr>
        <w:tab/>
      </w:r>
      <w:r>
        <w:rPr>
          <w:noProof/>
        </w:rPr>
        <w:fldChar w:fldCharType="begin"/>
      </w:r>
      <w:r>
        <w:rPr>
          <w:noProof/>
        </w:rPr>
        <w:instrText xml:space="preserve"> PAGEREF _Toc503616912 \h </w:instrText>
      </w:r>
      <w:r>
        <w:rPr>
          <w:noProof/>
        </w:rPr>
      </w:r>
      <w:r>
        <w:rPr>
          <w:noProof/>
        </w:rPr>
        <w:fldChar w:fldCharType="separate"/>
      </w:r>
      <w:r>
        <w:rPr>
          <w:noProof/>
        </w:rPr>
        <w:t>38</w:t>
      </w:r>
      <w:r>
        <w:rPr>
          <w:noProof/>
        </w:rPr>
        <w:fldChar w:fldCharType="end"/>
      </w:r>
    </w:p>
    <w:p w14:paraId="06ED43C1"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 Testisuunnitelma</w:t>
      </w:r>
      <w:r>
        <w:rPr>
          <w:noProof/>
        </w:rPr>
        <w:tab/>
      </w:r>
      <w:r>
        <w:rPr>
          <w:noProof/>
        </w:rPr>
        <w:fldChar w:fldCharType="begin"/>
      </w:r>
      <w:r>
        <w:rPr>
          <w:noProof/>
        </w:rPr>
        <w:instrText xml:space="preserve"> PAGEREF _Toc503616913 \h </w:instrText>
      </w:r>
      <w:r>
        <w:rPr>
          <w:noProof/>
        </w:rPr>
      </w:r>
      <w:r>
        <w:rPr>
          <w:noProof/>
        </w:rPr>
        <w:fldChar w:fldCharType="separate"/>
      </w:r>
      <w:r>
        <w:rPr>
          <w:noProof/>
        </w:rPr>
        <w:t>38</w:t>
      </w:r>
      <w:r>
        <w:rPr>
          <w:noProof/>
        </w:rPr>
        <w:fldChar w:fldCharType="end"/>
      </w:r>
    </w:p>
    <w:p w14:paraId="574CF07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6.1.1 Tehtävät</w:t>
      </w:r>
      <w:r>
        <w:rPr>
          <w:noProof/>
        </w:rPr>
        <w:tab/>
      </w:r>
      <w:r>
        <w:rPr>
          <w:noProof/>
        </w:rPr>
        <w:fldChar w:fldCharType="begin"/>
      </w:r>
      <w:r>
        <w:rPr>
          <w:noProof/>
        </w:rPr>
        <w:instrText xml:space="preserve"> PAGEREF _Toc503616914 \h </w:instrText>
      </w:r>
      <w:r>
        <w:rPr>
          <w:noProof/>
        </w:rPr>
      </w:r>
      <w:r>
        <w:rPr>
          <w:noProof/>
        </w:rPr>
        <w:fldChar w:fldCharType="separate"/>
      </w:r>
      <w:r>
        <w:rPr>
          <w:noProof/>
        </w:rPr>
        <w:t>38</w:t>
      </w:r>
      <w:r>
        <w:rPr>
          <w:noProof/>
        </w:rPr>
        <w:fldChar w:fldCharType="end"/>
      </w:r>
    </w:p>
    <w:p w14:paraId="3DB11B22"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Pylväsdiagrammi ja graafi</w:t>
      </w:r>
      <w:r>
        <w:rPr>
          <w:noProof/>
        </w:rPr>
        <w:tab/>
      </w:r>
      <w:r>
        <w:rPr>
          <w:noProof/>
        </w:rPr>
        <w:fldChar w:fldCharType="begin"/>
      </w:r>
      <w:r>
        <w:rPr>
          <w:noProof/>
        </w:rPr>
        <w:instrText xml:space="preserve"> PAGEREF _Toc503616915 \h </w:instrText>
      </w:r>
      <w:r>
        <w:rPr>
          <w:noProof/>
        </w:rPr>
      </w:r>
      <w:r>
        <w:rPr>
          <w:noProof/>
        </w:rPr>
        <w:fldChar w:fldCharType="separate"/>
      </w:r>
      <w:r>
        <w:rPr>
          <w:noProof/>
        </w:rPr>
        <w:t>39</w:t>
      </w:r>
      <w:r>
        <w:rPr>
          <w:noProof/>
        </w:rPr>
        <w:fldChar w:fldCharType="end"/>
      </w:r>
    </w:p>
    <w:p w14:paraId="4E6AB966"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6.1.2 Haastattelukysymykset</w:t>
      </w:r>
      <w:r>
        <w:rPr>
          <w:noProof/>
        </w:rPr>
        <w:tab/>
      </w:r>
      <w:r>
        <w:rPr>
          <w:noProof/>
        </w:rPr>
        <w:fldChar w:fldCharType="begin"/>
      </w:r>
      <w:r>
        <w:rPr>
          <w:noProof/>
        </w:rPr>
        <w:instrText xml:space="preserve"> PAGEREF _Toc503616916 \h </w:instrText>
      </w:r>
      <w:r>
        <w:rPr>
          <w:noProof/>
        </w:rPr>
      </w:r>
      <w:r>
        <w:rPr>
          <w:noProof/>
        </w:rPr>
        <w:fldChar w:fldCharType="separate"/>
      </w:r>
      <w:r>
        <w:rPr>
          <w:noProof/>
        </w:rPr>
        <w:t>40</w:t>
      </w:r>
      <w:r>
        <w:rPr>
          <w:noProof/>
        </w:rPr>
        <w:fldChar w:fldCharType="end"/>
      </w:r>
    </w:p>
    <w:p w14:paraId="6F5753EC"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rPr>
        <w:t>7. YHTEENVETO</w:t>
      </w:r>
      <w:r>
        <w:rPr>
          <w:noProof/>
        </w:rPr>
        <w:tab/>
      </w:r>
      <w:r>
        <w:rPr>
          <w:noProof/>
        </w:rPr>
        <w:fldChar w:fldCharType="begin"/>
      </w:r>
      <w:r>
        <w:rPr>
          <w:noProof/>
        </w:rPr>
        <w:instrText xml:space="preserve"> PAGEREF _Toc503616917 \h </w:instrText>
      </w:r>
      <w:r>
        <w:rPr>
          <w:noProof/>
        </w:rPr>
      </w:r>
      <w:r>
        <w:rPr>
          <w:noProof/>
        </w:rPr>
        <w:fldChar w:fldCharType="separate"/>
      </w:r>
      <w:r>
        <w:rPr>
          <w:noProof/>
        </w:rPr>
        <w:t>41</w:t>
      </w:r>
      <w:r>
        <w:rPr>
          <w:noProof/>
        </w:rPr>
        <w:fldChar w:fldCharType="end"/>
      </w:r>
    </w:p>
    <w:p w14:paraId="043B64B9"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7.1 Käyttäjätestauksen tulokset</w:t>
      </w:r>
      <w:r>
        <w:rPr>
          <w:noProof/>
        </w:rPr>
        <w:tab/>
      </w:r>
      <w:r>
        <w:rPr>
          <w:noProof/>
        </w:rPr>
        <w:fldChar w:fldCharType="begin"/>
      </w:r>
      <w:r>
        <w:rPr>
          <w:noProof/>
        </w:rPr>
        <w:instrText xml:space="preserve"> PAGEREF _Toc503616918 \h </w:instrText>
      </w:r>
      <w:r>
        <w:rPr>
          <w:noProof/>
        </w:rPr>
      </w:r>
      <w:r>
        <w:rPr>
          <w:noProof/>
        </w:rPr>
        <w:fldChar w:fldCharType="separate"/>
      </w:r>
      <w:r>
        <w:rPr>
          <w:noProof/>
        </w:rPr>
        <w:t>41</w:t>
      </w:r>
      <w:r>
        <w:rPr>
          <w:noProof/>
        </w:rPr>
        <w:fldChar w:fldCharType="end"/>
      </w:r>
    </w:p>
    <w:p w14:paraId="7593B48B" w14:textId="77777777" w:rsidR="00DF7A43" w:rsidRDefault="00DF7A43">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7.2 Loppuyhteenveto</w:t>
      </w:r>
      <w:r>
        <w:rPr>
          <w:noProof/>
        </w:rPr>
        <w:tab/>
      </w:r>
      <w:r>
        <w:rPr>
          <w:noProof/>
        </w:rPr>
        <w:fldChar w:fldCharType="begin"/>
      </w:r>
      <w:r>
        <w:rPr>
          <w:noProof/>
        </w:rPr>
        <w:instrText xml:space="preserve"> PAGEREF _Toc503616919 \h </w:instrText>
      </w:r>
      <w:r>
        <w:rPr>
          <w:noProof/>
        </w:rPr>
      </w:r>
      <w:r>
        <w:rPr>
          <w:noProof/>
        </w:rPr>
        <w:fldChar w:fldCharType="separate"/>
      </w:r>
      <w:r>
        <w:rPr>
          <w:noProof/>
        </w:rPr>
        <w:t>41</w:t>
      </w:r>
      <w:r>
        <w:rPr>
          <w:noProof/>
        </w:rPr>
        <w:fldChar w:fldCharType="end"/>
      </w:r>
    </w:p>
    <w:p w14:paraId="3E822032"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rFonts w:ascii="Times New Roman" w:hAnsi="Times New Roman"/>
          <w:noProof/>
          <w:lang w:val="en-US"/>
        </w:rPr>
        <w:t>LÄHDELUETTELO</w:t>
      </w:r>
      <w:r>
        <w:rPr>
          <w:noProof/>
        </w:rPr>
        <w:tab/>
      </w:r>
      <w:r>
        <w:rPr>
          <w:noProof/>
        </w:rPr>
        <w:fldChar w:fldCharType="begin"/>
      </w:r>
      <w:r>
        <w:rPr>
          <w:noProof/>
        </w:rPr>
        <w:instrText xml:space="preserve"> PAGEREF _Toc503616920 \h </w:instrText>
      </w:r>
      <w:r>
        <w:rPr>
          <w:noProof/>
        </w:rPr>
      </w:r>
      <w:r>
        <w:rPr>
          <w:noProof/>
        </w:rPr>
        <w:fldChar w:fldCharType="separate"/>
      </w:r>
      <w:r>
        <w:rPr>
          <w:noProof/>
        </w:rPr>
        <w:t>42</w:t>
      </w:r>
      <w:r>
        <w:rPr>
          <w:noProof/>
        </w:rPr>
        <w:fldChar w:fldCharType="end"/>
      </w:r>
    </w:p>
    <w:p w14:paraId="211A06FE" w14:textId="77777777" w:rsidR="00DF7A43" w:rsidRDefault="00DF7A43">
      <w:pPr>
        <w:pStyle w:val="Sisluet1"/>
        <w:tabs>
          <w:tab w:val="right" w:leader="dot" w:pos="9628"/>
        </w:tabs>
        <w:rPr>
          <w:rFonts w:asciiTheme="minorHAnsi" w:eastAsiaTheme="minorEastAsia" w:hAnsiTheme="minorHAnsi" w:cstheme="minorBidi"/>
          <w:noProof/>
          <w:color w:val="auto"/>
          <w:sz w:val="22"/>
          <w:szCs w:val="22"/>
          <w:lang w:eastAsia="fi-FI"/>
        </w:rPr>
      </w:pPr>
      <w:r w:rsidRPr="001E07FA">
        <w:rPr>
          <w:iCs/>
          <w:noProof/>
        </w:rPr>
        <w:t>Taustatietolomake</w:t>
      </w:r>
      <w:r>
        <w:rPr>
          <w:noProof/>
        </w:rPr>
        <w:tab/>
      </w:r>
      <w:r>
        <w:rPr>
          <w:noProof/>
        </w:rPr>
        <w:fldChar w:fldCharType="begin"/>
      </w:r>
      <w:r>
        <w:rPr>
          <w:noProof/>
        </w:rPr>
        <w:instrText xml:space="preserve"> PAGEREF _Toc503616921 \h </w:instrText>
      </w:r>
      <w:r>
        <w:rPr>
          <w:noProof/>
        </w:rPr>
      </w:r>
      <w:r>
        <w:rPr>
          <w:noProof/>
        </w:rPr>
        <w:fldChar w:fldCharType="separate"/>
      </w:r>
      <w:r>
        <w:rPr>
          <w:noProof/>
        </w:rPr>
        <w:t>49</w:t>
      </w:r>
      <w:r>
        <w:rPr>
          <w:noProof/>
        </w:rPr>
        <w:fldChar w:fldCharType="end"/>
      </w:r>
    </w:p>
    <w:p w14:paraId="314C6238" w14:textId="77777777" w:rsidR="00D91104" w:rsidRDefault="00D451AB">
      <w:pPr>
        <w:pStyle w:val="Sisllysluettelo1"/>
        <w:tabs>
          <w:tab w:val="clear" w:pos="9628"/>
          <w:tab w:val="right" w:leader="dot" w:pos="9638"/>
        </w:tabs>
      </w:pPr>
      <w:r>
        <w:fldChar w:fldCharType="end"/>
      </w:r>
    </w:p>
    <w:p w14:paraId="10381535" w14:textId="77777777" w:rsidR="004D721D" w:rsidRDefault="004D721D" w:rsidP="004D721D"/>
    <w:p w14:paraId="52925E75" w14:textId="77777777" w:rsidR="004D721D" w:rsidRDefault="004D721D" w:rsidP="004D721D"/>
    <w:p w14:paraId="543E7DED" w14:textId="77777777" w:rsidR="004D721D" w:rsidRDefault="004D721D" w:rsidP="004D721D"/>
    <w:p w14:paraId="7C71DB9D" w14:textId="77777777" w:rsidR="004D721D" w:rsidRDefault="004D721D" w:rsidP="004D721D"/>
    <w:p w14:paraId="3703132B" w14:textId="77777777" w:rsidR="004D721D" w:rsidRDefault="004D721D" w:rsidP="004D721D"/>
    <w:p w14:paraId="0C03194A" w14:textId="77777777" w:rsidR="004D721D" w:rsidRDefault="004D721D" w:rsidP="004D721D"/>
    <w:p w14:paraId="5CC223D9" w14:textId="77777777" w:rsidR="004D721D" w:rsidRDefault="004D721D" w:rsidP="004D721D"/>
    <w:p w14:paraId="1EE62EED" w14:textId="77777777" w:rsidR="004D721D" w:rsidRDefault="004D721D" w:rsidP="004D721D"/>
    <w:p w14:paraId="7FA2ED92" w14:textId="77777777" w:rsidR="004D721D" w:rsidRDefault="004D721D" w:rsidP="004D721D"/>
    <w:p w14:paraId="2880F213" w14:textId="77777777" w:rsidR="004D721D" w:rsidRDefault="004D721D" w:rsidP="004D721D"/>
    <w:p w14:paraId="75D39C70" w14:textId="77777777" w:rsidR="004D721D" w:rsidRDefault="004D721D" w:rsidP="004D721D"/>
    <w:p w14:paraId="52257736" w14:textId="77777777" w:rsidR="004D721D" w:rsidRDefault="004D721D" w:rsidP="004D721D"/>
    <w:p w14:paraId="025B3CA5" w14:textId="77777777" w:rsidR="004D721D" w:rsidRDefault="004D721D" w:rsidP="004D721D"/>
    <w:p w14:paraId="01323A3F" w14:textId="77777777" w:rsidR="004D721D" w:rsidRDefault="004D721D" w:rsidP="004D721D"/>
    <w:p w14:paraId="7EF12E1F" w14:textId="77777777" w:rsidR="004D721D" w:rsidRDefault="004D721D" w:rsidP="004D721D"/>
    <w:p w14:paraId="390CBCBD" w14:textId="77777777" w:rsidR="004D721D" w:rsidRDefault="004D721D" w:rsidP="004D721D"/>
    <w:p w14:paraId="38B17D25" w14:textId="77777777" w:rsidR="004D721D" w:rsidRDefault="004D721D" w:rsidP="004D721D"/>
    <w:p w14:paraId="0C1AD028" w14:textId="77777777" w:rsidR="004D721D" w:rsidRDefault="004D721D" w:rsidP="004D721D"/>
    <w:p w14:paraId="7BB04E97" w14:textId="77777777" w:rsidR="004D721D" w:rsidRDefault="004D721D" w:rsidP="004D721D"/>
    <w:p w14:paraId="35C402AC" w14:textId="77777777" w:rsidR="004D721D" w:rsidRDefault="004D721D" w:rsidP="004D721D"/>
    <w:p w14:paraId="3BA7583A" w14:textId="77777777" w:rsidR="004D721D" w:rsidRDefault="004D721D" w:rsidP="004D721D"/>
    <w:p w14:paraId="1DF07773" w14:textId="77777777" w:rsidR="004D721D" w:rsidRDefault="004D721D" w:rsidP="004D721D"/>
    <w:p w14:paraId="2D232A1B" w14:textId="77777777" w:rsidR="004D721D" w:rsidRDefault="004D721D" w:rsidP="004D721D"/>
    <w:p w14:paraId="3913118B" w14:textId="77777777" w:rsidR="004D721D" w:rsidRDefault="004D721D" w:rsidP="004D721D"/>
    <w:p w14:paraId="2B94E321" w14:textId="77777777" w:rsidR="004D721D" w:rsidRDefault="004D721D" w:rsidP="004D721D"/>
    <w:p w14:paraId="09DA3678" w14:textId="77777777" w:rsidR="004D721D" w:rsidRDefault="004D721D" w:rsidP="004D721D"/>
    <w:p w14:paraId="13684607" w14:textId="77777777" w:rsidR="004D721D" w:rsidRDefault="004D721D" w:rsidP="004D721D"/>
    <w:p w14:paraId="2253495F" w14:textId="77777777" w:rsidR="004D721D" w:rsidRDefault="004D721D" w:rsidP="004D721D"/>
    <w:p w14:paraId="70327848" w14:textId="77777777" w:rsidR="004D721D" w:rsidRDefault="004D721D" w:rsidP="004D721D"/>
    <w:p w14:paraId="1C686526" w14:textId="77777777" w:rsidR="007710C8" w:rsidRDefault="007710C8">
      <w:pPr>
        <w:pStyle w:val="Otsikko11"/>
        <w:ind w:firstLine="0"/>
        <w:rPr>
          <w:rFonts w:ascii="Palatino" w:hAnsi="Palatino"/>
          <w:b w:val="0"/>
          <w:bCs w:val="0"/>
          <w:color w:val="00000A"/>
          <w:sz w:val="24"/>
          <w:szCs w:val="20"/>
        </w:rPr>
      </w:pPr>
      <w:bookmarkStart w:id="6" w:name="_Toc462643321"/>
      <w:bookmarkStart w:id="7" w:name="_Toc463943271"/>
      <w:bookmarkEnd w:id="6"/>
      <w:bookmarkEnd w:id="7"/>
    </w:p>
    <w:p w14:paraId="3811BA7D" w14:textId="77777777" w:rsidR="004D721D" w:rsidRPr="004D721D" w:rsidRDefault="004D721D" w:rsidP="004D721D"/>
    <w:p w14:paraId="36FC2E1B" w14:textId="1B2C1798" w:rsidR="00D91104" w:rsidRPr="004D721D" w:rsidRDefault="00152D44" w:rsidP="004D721D">
      <w:pPr>
        <w:pStyle w:val="Otsikko11"/>
        <w:spacing w:line="360" w:lineRule="auto"/>
        <w:ind w:firstLine="0"/>
        <w:rPr>
          <w:rFonts w:ascii="Times New Roman" w:hAnsi="Times New Roman"/>
          <w:color w:val="00000A"/>
        </w:rPr>
      </w:pPr>
      <w:bookmarkStart w:id="8" w:name="_Toc503616887"/>
      <w:r w:rsidRPr="007710C8">
        <w:rPr>
          <w:rFonts w:ascii="Times New Roman" w:hAnsi="Times New Roman"/>
          <w:color w:val="00000A"/>
        </w:rPr>
        <w:t>1. JOHDANTO</w:t>
      </w:r>
      <w:bookmarkEnd w:id="8"/>
    </w:p>
    <w:p w14:paraId="038184B9" w14:textId="77448843"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w:t>
      </w:r>
      <w:r w:rsidR="00AE6B7F">
        <w:rPr>
          <w:rFonts w:ascii="Times New Roman" w:hAnsi="Times New Roman"/>
        </w:rPr>
        <w:t>aina nähty olevan</w:t>
      </w:r>
      <w:r w:rsidRPr="007710C8">
        <w:rPr>
          <w:rFonts w:ascii="Times New Roman" w:hAnsi="Times New Roman"/>
        </w:rPr>
        <w:t xml:space="preserve"> strategista arvoa. </w:t>
      </w:r>
      <w:r w:rsidR="00AE6B7F">
        <w:rPr>
          <w:rFonts w:ascii="Times New Roman" w:hAnsi="Times New Roman"/>
        </w:rPr>
        <w:t xml:space="preserve">Nykypäivän </w:t>
      </w:r>
      <w:commentRangeStart w:id="9"/>
      <w:r w:rsidRPr="007710C8">
        <w:rPr>
          <w:rFonts w:ascii="Times New Roman" w:hAnsi="Times New Roman"/>
        </w:rPr>
        <w:t>t</w:t>
      </w:r>
      <w:r w:rsidR="00AE6B7F">
        <w:rPr>
          <w:rFonts w:ascii="Times New Roman" w:hAnsi="Times New Roman"/>
        </w:rPr>
        <w:t xml:space="preserve">ärkein varanto ei ole enää </w:t>
      </w:r>
      <w:r w:rsidRPr="007710C8">
        <w:rPr>
          <w:rFonts w:ascii="Times New Roman" w:hAnsi="Times New Roman"/>
        </w:rPr>
        <w:t>materia</w:t>
      </w:r>
      <w:r w:rsidR="00AE6B7F">
        <w:rPr>
          <w:rFonts w:ascii="Times New Roman" w:hAnsi="Times New Roman"/>
        </w:rPr>
        <w:t>,</w:t>
      </w:r>
      <w:r w:rsidRPr="007710C8">
        <w:rPr>
          <w:rFonts w:ascii="Times New Roman" w:hAnsi="Times New Roman"/>
        </w:rPr>
        <w:t xml:space="preserve"> </w:t>
      </w:r>
      <w:del w:id="10" w:author="Hassi Sakari" w:date="2017-10-29T16:01:00Z">
        <w:r w:rsidRPr="007710C8" w:rsidDel="0037239A">
          <w:rPr>
            <w:rFonts w:ascii="Times New Roman" w:hAnsi="Times New Roman"/>
          </w:rPr>
          <w:delText>tai mikään fysikaalinen</w:delText>
        </w:r>
      </w:del>
      <w:ins w:id="11" w:author="Harri Siirtola" w:date="2017-06-18T15:13:00Z">
        <w:del w:id="12" w:author="Hassi Sakari" w:date="2017-10-29T16:01:00Z">
          <w:r w:rsidR="009A17A0" w:rsidRPr="007710C8" w:rsidDel="0037239A">
            <w:rPr>
              <w:rFonts w:ascii="Times New Roman" w:hAnsi="Times New Roman"/>
            </w:rPr>
            <w:delText>,</w:delText>
          </w:r>
        </w:del>
      </w:ins>
      <w:del w:id="13"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4" w:author="Hassi Sakari" w:date="2017-10-29T16:01:00Z">
        <w:r w:rsidR="0037239A" w:rsidRPr="007710C8">
          <w:rPr>
            <w:rFonts w:ascii="Times New Roman" w:hAnsi="Times New Roman"/>
          </w:rPr>
          <w:t>,</w:t>
        </w:r>
      </w:ins>
      <w:del w:id="15" w:author="Harri Siirtola" w:date="2017-06-18T15:13:00Z">
        <w:r w:rsidRPr="007710C8" w:rsidDel="009A17A0">
          <w:rPr>
            <w:rFonts w:ascii="Times New Roman" w:hAnsi="Times New Roman"/>
          </w:rPr>
          <w:delText>,</w:delText>
        </w:r>
      </w:del>
      <w:r w:rsidRPr="007710C8">
        <w:rPr>
          <w:rFonts w:ascii="Times New Roman" w:hAnsi="Times New Roman"/>
        </w:rPr>
        <w:t xml:space="preserve"> </w:t>
      </w:r>
      <w:commentRangeEnd w:id="9"/>
      <w:r w:rsidR="009A17A0" w:rsidRPr="007710C8">
        <w:rPr>
          <w:rStyle w:val="Kommentinviite"/>
          <w:rFonts w:ascii="Times New Roman" w:hAnsi="Times New Roman"/>
        </w:rPr>
        <w:commentReference w:id="9"/>
      </w:r>
      <w:r w:rsidRPr="007710C8">
        <w:rPr>
          <w:rFonts w:ascii="Times New Roman" w:hAnsi="Times New Roman"/>
        </w:rPr>
        <w:t>jota ohjata</w:t>
      </w:r>
      <w:r w:rsidR="00AE6B7F">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00AE6B7F">
        <w:rPr>
          <w:rFonts w:ascii="Times New Roman" w:hAnsi="Times New Roman"/>
        </w:rPr>
        <w:t xml:space="preserve"> toteavat tutkimuksessaan,</w:t>
      </w:r>
      <w:r w:rsidRPr="007710C8">
        <w:rPr>
          <w:rFonts w:ascii="Times New Roman" w:hAnsi="Times New Roman"/>
        </w:rPr>
        <w:t xml:space="preserve">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w:t>
      </w:r>
      <w:commentRangeStart w:id="16"/>
      <w:r w:rsidR="00E464A2" w:rsidRPr="007710C8">
        <w:rPr>
          <w:rFonts w:ascii="Times New Roman" w:hAnsi="Times New Roman"/>
        </w:rPr>
        <w:t xml:space="preserve">Big </w:t>
      </w:r>
      <w:ins w:id="17" w:author="Hassi Sakari" w:date="2017-10-29T16:02:00Z">
        <w:r w:rsidR="0037239A" w:rsidRPr="007710C8">
          <w:rPr>
            <w:rFonts w:ascii="Times New Roman" w:hAnsi="Times New Roman"/>
          </w:rPr>
          <w:t>D</w:t>
        </w:r>
      </w:ins>
      <w:del w:id="18"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w:t>
      </w:r>
      <w:commentRangeEnd w:id="16"/>
      <w:r w:rsidR="00517254" w:rsidRPr="007710C8">
        <w:rPr>
          <w:rStyle w:val="Kommentinviite"/>
          <w:rFonts w:ascii="Times New Roman" w:hAnsi="Times New Roman"/>
        </w:rPr>
        <w:commentReference w:id="16"/>
      </w:r>
      <w:r w:rsidR="00E464A2" w:rsidRPr="007710C8">
        <w:rPr>
          <w:rFonts w:ascii="Times New Roman" w:hAnsi="Times New Roman"/>
        </w:rPr>
        <w:t xml:space="preserve">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commentRangeStart w:id="19"/>
      <w:r w:rsidRPr="007710C8">
        <w:rPr>
          <w:rFonts w:ascii="Times New Roman" w:hAnsi="Times New Roman"/>
        </w:rPr>
        <w:t xml:space="preserve">2013 </w:t>
      </w:r>
      <w:del w:id="20" w:author="Hassi Sakari" w:date="2017-10-29T16:03:00Z">
        <w:r w:rsidRPr="007710C8" w:rsidDel="0037239A">
          <w:rPr>
            <w:rFonts w:ascii="Times New Roman" w:hAnsi="Times New Roman"/>
          </w:rPr>
          <w:delText xml:space="preserve">ATTW </w:delText>
        </w:r>
      </w:del>
      <w:commentRangeEnd w:id="19"/>
      <w:ins w:id="21" w:author="Hassi Sakari" w:date="2017-10-29T16:03:00Z">
        <w:r w:rsidR="0037239A" w:rsidRPr="007710C8">
          <w:rPr>
            <w:rFonts w:ascii="Times New Roman" w:hAnsi="Times New Roman"/>
          </w:rPr>
          <w:t xml:space="preserve">Association of Teachers of Technical Writing </w:t>
        </w:r>
      </w:ins>
      <w:r w:rsidR="00517254" w:rsidRPr="007710C8">
        <w:rPr>
          <w:rStyle w:val="Kommentinviite"/>
          <w:rFonts w:ascii="Times New Roman" w:hAnsi="Times New Roman"/>
        </w:rPr>
        <w:commentReference w:id="19"/>
      </w:r>
      <w:ins w:id="22" w:author="Hassi Sakari" w:date="2017-10-29T16:03:00Z">
        <w:r w:rsidR="0037239A" w:rsidRPr="007710C8">
          <w:rPr>
            <w:rFonts w:ascii="Times New Roman" w:hAnsi="Times New Roman"/>
          </w:rPr>
          <w:t>-k</w:t>
        </w:r>
      </w:ins>
      <w:del w:id="23"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1ACD688E" w14:textId="0591E5F5" w:rsidR="00D91104"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mahdollisuuksia virtuaalitodellisuus tuo verrattuna normaaliin työpöytäympäristöön. Toisena tutkimusnäkökulmana on selvittää miten käyttäjät kokevat datan visualisoinnin kokemuksena verrattuna normaaliin visualisointitapoihin. Yhteenvetona pyritään avaamaan syitä sille miksi </w:t>
      </w:r>
      <w:r w:rsidR="00054A2B" w:rsidRPr="007710C8">
        <w:rPr>
          <w:rFonts w:ascii="Times New Roman" w:hAnsi="Times New Roman"/>
        </w:rPr>
        <w:lastRenderedPageBreak/>
        <w:t xml:space="preserve">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492FA346" w14:textId="77777777" w:rsidR="004D721D" w:rsidRPr="007710C8" w:rsidRDefault="004D721D" w:rsidP="007710C8">
      <w:pPr>
        <w:spacing w:line="360" w:lineRule="auto"/>
        <w:ind w:firstLine="0"/>
        <w:rPr>
          <w:rFonts w:ascii="Times New Roman" w:hAnsi="Times New Roman"/>
        </w:rPr>
      </w:pPr>
    </w:p>
    <w:p w14:paraId="5530BDAA"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4" w:name="_Toc462643322"/>
      <w:bookmarkStart w:id="25" w:name="_Toc463943272"/>
      <w:bookmarkStart w:id="26" w:name="_Toc503616888"/>
      <w:bookmarkEnd w:id="24"/>
      <w:bookmarkEnd w:id="25"/>
      <w:r w:rsidRPr="007710C8">
        <w:rPr>
          <w:rFonts w:ascii="Times New Roman" w:hAnsi="Times New Roman"/>
          <w:color w:val="00000A"/>
          <w:lang w:val="en-US"/>
        </w:rPr>
        <w:t>2. BIG DATA</w:t>
      </w:r>
      <w:bookmarkEnd w:id="26"/>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27" w:name="_Toc463943273"/>
      <w:bookmarkStart w:id="28" w:name="_Toc503616889"/>
      <w:bookmarkEnd w:id="27"/>
      <w:r w:rsidRPr="007710C8">
        <w:rPr>
          <w:color w:val="00000A"/>
          <w:szCs w:val="24"/>
          <w:lang w:val="en-US"/>
        </w:rPr>
        <w:t>2.1 Big Datan määrittely</w:t>
      </w:r>
      <w:bookmarkEnd w:id="28"/>
    </w:p>
    <w:p w14:paraId="536CB95F" w14:textId="77777777" w:rsidR="00D91104" w:rsidRPr="007710C8" w:rsidRDefault="00D91104" w:rsidP="007710C8">
      <w:pPr>
        <w:spacing w:line="360" w:lineRule="auto"/>
        <w:rPr>
          <w:rFonts w:ascii="Times New Roman" w:hAnsi="Times New Roman"/>
          <w:lang w:val="en-US"/>
        </w:rPr>
      </w:pPr>
    </w:p>
    <w:p w14:paraId="0D104210" w14:textId="7CE3B850"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29" w:author="Hassi Sakari" w:date="2017-10-29T16:03:00Z">
        <w:r w:rsidR="0037239A" w:rsidRPr="007710C8">
          <w:rPr>
            <w:rFonts w:ascii="Times New Roman" w:hAnsi="Times New Roman"/>
          </w:rPr>
          <w:t>D</w:t>
        </w:r>
      </w:ins>
      <w:del w:id="30"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31" w:author="Hassi Sakari" w:date="2017-10-29T16:03:00Z">
        <w:r w:rsidR="0037239A" w:rsidRPr="007710C8">
          <w:rPr>
            <w:rFonts w:ascii="Times New Roman" w:hAnsi="Times New Roman"/>
          </w:rPr>
          <w:t xml:space="preserve">ttä </w:t>
        </w:r>
      </w:ins>
      <w:del w:id="32" w:author="Hassi Sakari" w:date="2017-10-29T16:03:00Z">
        <w:r w:rsidRPr="007710C8" w:rsidDel="0037239A">
          <w:rPr>
            <w:rFonts w:ascii="Times New Roman" w:hAnsi="Times New Roman"/>
          </w:rPr>
          <w:delText xml:space="preserve">sin </w:delText>
        </w:r>
        <w:commentRangeStart w:id="33"/>
        <w:r w:rsidRPr="007710C8" w:rsidDel="0037239A">
          <w:rPr>
            <w:rFonts w:ascii="Times New Roman" w:hAnsi="Times New Roman"/>
          </w:rPr>
          <w:delText xml:space="preserve">yhteistä </w:delText>
        </w:r>
      </w:del>
      <w:r w:rsidRPr="007710C8">
        <w:rPr>
          <w:rFonts w:ascii="Times New Roman" w:hAnsi="Times New Roman"/>
        </w:rPr>
        <w:t>konsensusta.</w:t>
      </w:r>
      <w:commentRangeEnd w:id="33"/>
      <w:r w:rsidR="00826991" w:rsidRPr="007710C8">
        <w:rPr>
          <w:rStyle w:val="Kommentinviite"/>
          <w:rFonts w:ascii="Times New Roman" w:hAnsi="Times New Roman"/>
        </w:rPr>
        <w:commentReference w:id="33"/>
      </w:r>
      <w:r w:rsidRPr="007710C8">
        <w:rPr>
          <w:rFonts w:ascii="Times New Roman" w:hAnsi="Times New Roman"/>
        </w:rPr>
        <w:t xml:space="preserve">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34" w:author="Hassi Sakari" w:date="2017-10-29T16:04:00Z">
        <w:r w:rsidR="0037239A" w:rsidRPr="007710C8">
          <w:rPr>
            <w:rFonts w:ascii="Times New Roman" w:hAnsi="Times New Roman"/>
          </w:rPr>
          <w:t>D</w:t>
        </w:r>
      </w:ins>
      <w:del w:id="35"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commentRangeStart w:id="36"/>
      <w:r w:rsidRPr="007710C8">
        <w:rPr>
          <w:rFonts w:ascii="Times New Roman" w:hAnsi="Times New Roman"/>
          <w:rPrChange w:id="37" w:author="Hassi Sakari" w:date="2017-10-29T16:04:00Z">
            <w:rPr>
              <w:rFonts w:ascii="Times New Roman" w:hAnsi="Times New Roman"/>
              <w:i/>
            </w:rPr>
          </w:rPrChange>
        </w:rPr>
        <w:t>Berkeleyn School of Information</w:t>
      </w:r>
      <w:commentRangeEnd w:id="36"/>
      <w:r w:rsidR="00F22305" w:rsidRPr="007710C8">
        <w:rPr>
          <w:rStyle w:val="Kommentinviite"/>
          <w:rFonts w:ascii="Times New Roman" w:hAnsi="Times New Roman"/>
        </w:rPr>
        <w:commentReference w:id="36"/>
      </w:r>
      <w:r w:rsidRPr="007710C8">
        <w:rPr>
          <w:rFonts w:ascii="Times New Roman" w:hAnsi="Times New Roman"/>
          <w:rPrChange w:id="38" w:author="Hassi Sakari" w:date="2017-10-29T16:04:00Z">
            <w:rPr>
              <w:rFonts w:ascii="Times New Roman" w:hAnsi="Times New Roman"/>
              <w:i/>
            </w:rPr>
          </w:rPrChange>
        </w:rPr>
        <w:t xml:space="preserve">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39" w:author="Hassi Sakari" w:date="2017-10-29T16:04:00Z">
        <w:r w:rsidR="0037239A" w:rsidRPr="007710C8">
          <w:rPr>
            <w:rFonts w:ascii="Times New Roman" w:hAnsi="Times New Roman"/>
          </w:rPr>
          <w:t>D</w:t>
        </w:r>
      </w:ins>
      <w:del w:id="40"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41" w:author="Hassi Sakari" w:date="2017-10-29T17:30:00Z">
        <w:r w:rsidR="0013072E" w:rsidRPr="007710C8">
          <w:rPr>
            <w:rFonts w:ascii="Times New Roman" w:hAnsi="Times New Roman"/>
          </w:rPr>
          <w:t>D</w:t>
        </w:r>
      </w:ins>
      <w:del w:id="42"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43"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44"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45" w:author="Hassi Sakari" w:date="2017-10-29T16:04:00Z">
        <w:r w:rsidR="0037239A" w:rsidRPr="007710C8">
          <w:rPr>
            <w:rFonts w:ascii="Times New Roman" w:hAnsi="Times New Roman"/>
          </w:rPr>
          <w:t>[</w:t>
        </w:r>
      </w:ins>
      <w:del w:id="46" w:author="Hassi Sakari" w:date="2017-10-29T16:04:00Z">
        <w:r w:rsidRPr="007710C8" w:rsidDel="0037239A">
          <w:rPr>
            <w:rFonts w:ascii="Times New Roman" w:hAnsi="Times New Roman"/>
          </w:rPr>
          <w:delText>(</w:delText>
        </w:r>
      </w:del>
      <w:r w:rsidRPr="007710C8">
        <w:rPr>
          <w:rFonts w:ascii="Times New Roman" w:hAnsi="Times New Roman"/>
        </w:rPr>
        <w:t>2001</w:t>
      </w:r>
      <w:ins w:id="47" w:author="Hassi Sakari" w:date="2017-10-29T16:04:00Z">
        <w:r w:rsidR="0037239A" w:rsidRPr="007710C8">
          <w:rPr>
            <w:rFonts w:ascii="Times New Roman" w:hAnsi="Times New Roman"/>
          </w:rPr>
          <w:t>]</w:t>
        </w:r>
      </w:ins>
      <w:del w:id="48"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49" w:author="Hassi Sakari" w:date="2017-10-29T16:05:00Z">
        <w:r w:rsidR="0037239A" w:rsidRPr="007710C8">
          <w:rPr>
            <w:rFonts w:ascii="Times New Roman" w:hAnsi="Times New Roman"/>
          </w:rPr>
          <w:t xml:space="preserve">alusti </w:t>
        </w:r>
      </w:ins>
      <w:ins w:id="50"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51"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52" w:author="Hassi Sakari" w:date="2017-10-29T16:07:00Z">
        <w:r w:rsidR="0037239A" w:rsidRPr="007710C8">
          <w:rPr>
            <w:rFonts w:ascii="Times New Roman" w:hAnsi="Times New Roman"/>
          </w:rPr>
          <w:t xml:space="preserve"> </w:t>
        </w:r>
      </w:ins>
      <w:commentRangeStart w:id="53"/>
      <w:del w:id="54" w:author="Hassi Sakari" w:date="2017-10-29T16:05:00Z">
        <w:r w:rsidRPr="007710C8" w:rsidDel="0037239A">
          <w:rPr>
            <w:rFonts w:ascii="Times New Roman" w:hAnsi="Times New Roman"/>
          </w:rPr>
          <w:delText xml:space="preserve">toimesta </w:delText>
        </w:r>
        <w:commentRangeEnd w:id="53"/>
        <w:r w:rsidR="00F22305" w:rsidRPr="007710C8" w:rsidDel="0037239A">
          <w:rPr>
            <w:rStyle w:val="Kommentinviite"/>
            <w:rFonts w:ascii="Times New Roman" w:hAnsi="Times New Roman"/>
          </w:rPr>
          <w:commentReference w:id="53"/>
        </w:r>
        <w:r w:rsidRPr="007710C8" w:rsidDel="0037239A">
          <w:rPr>
            <w:rFonts w:ascii="Times New Roman" w:hAnsi="Times New Roman"/>
          </w:rPr>
          <w:delText xml:space="preserve">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r w:rsidR="0039061C">
        <w:rPr>
          <w:rFonts w:ascii="Times New Roman" w:hAnsi="Times New Roman"/>
        </w:rPr>
        <w:t>Big Data käsitettä käytettiin ensimmäisen kerran Coxin ja Ellsworthin vuonna 1997 tekemässä tutkimuksessa [Cox &amp; Ellsworth, 1997], joka tämän tutkimuksen tavoin liittyi isojen tietomäärien visualisoimiseen. Nykyisen pohjamäärityksen mukainen</w:t>
      </w:r>
      <w:ins w:id="55" w:author="Hassi Sakari" w:date="2017-10-29T16:08:00Z">
        <w:r w:rsidR="0037239A" w:rsidRPr="007710C8">
          <w:rPr>
            <w:rFonts w:ascii="Times New Roman" w:hAnsi="Times New Roman"/>
          </w:rPr>
          <w:t xml:space="preserve"> </w:t>
        </w:r>
      </w:ins>
      <w:del w:id="56"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Big Data käsite</w:t>
      </w:r>
      <w:r w:rsidR="0039061C">
        <w:rPr>
          <w:rFonts w:ascii="Times New Roman" w:hAnsi="Times New Roman"/>
        </w:rPr>
        <w:t xml:space="preserve"> kuitenkin</w:t>
      </w:r>
      <w:r w:rsidRPr="007710C8">
        <w:rPr>
          <w:rFonts w:ascii="Times New Roman" w:hAnsi="Times New Roman"/>
        </w:rPr>
        <w:t xml:space="preserve"> esiteltiin</w:t>
      </w:r>
      <w:r w:rsidR="0039061C">
        <w:rPr>
          <w:rFonts w:ascii="Times New Roman" w:hAnsi="Times New Roman"/>
        </w:rPr>
        <w:t xml:space="preserve">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w:t>
      </w:r>
      <w:commentRangeStart w:id="57"/>
      <w:r w:rsidRPr="007710C8">
        <w:rPr>
          <w:rFonts w:ascii="Times New Roman" w:hAnsi="Times New Roman"/>
        </w:rPr>
        <w:t>toimesta</w:t>
      </w:r>
      <w:commentRangeEnd w:id="57"/>
      <w:r w:rsidR="00F22305" w:rsidRPr="007710C8">
        <w:rPr>
          <w:rStyle w:val="Kommentinviite"/>
          <w:rFonts w:ascii="Times New Roman" w:hAnsi="Times New Roman"/>
        </w:rPr>
        <w:commentReference w:id="57"/>
      </w:r>
      <w:r w:rsidRPr="007710C8">
        <w:rPr>
          <w:rFonts w:ascii="Times New Roman" w:hAnsi="Times New Roman"/>
        </w:rPr>
        <w:t xml:space="preserve">,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r w:rsidR="004D721D">
        <w:rPr>
          <w:rFonts w:ascii="Times New Roman" w:hAnsi="Times New Roman"/>
        </w:rPr>
        <w:t xml:space="preserve">Voidaan siis todeta, että Big Data määrittelemisessä ei ole toistaiseksi saavutettu täyttä konsensusta. </w:t>
      </w:r>
      <w:del w:id="58" w:author="Hassi Sakari" w:date="2017-10-29T16:08:00Z">
        <w:r w:rsidRPr="007710C8" w:rsidDel="0037239A">
          <w:rPr>
            <w:rFonts w:ascii="Times New Roman" w:hAnsi="Times New Roman"/>
          </w:rPr>
          <w:delText>Kuitenkin, nämä</w:delText>
        </w:r>
      </w:del>
      <w:r w:rsidR="004D721D">
        <w:rPr>
          <w:rFonts w:ascii="Times New Roman" w:hAnsi="Times New Roman"/>
        </w:rPr>
        <w:t>Seuraavat</w:t>
      </w:r>
      <w:r w:rsidRPr="007710C8">
        <w:rPr>
          <w:rFonts w:ascii="Times New Roman" w:hAnsi="Times New Roman"/>
        </w:rPr>
        <w:t xml:space="preserve"> kolme tekijää on </w:t>
      </w:r>
      <w:ins w:id="59"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lastRenderedPageBreak/>
        <w:t>Volume,</w:t>
      </w:r>
      <w:r w:rsidRPr="007710C8">
        <w:rPr>
          <w:rFonts w:ascii="Times New Roman" w:hAnsi="Times New Roman"/>
        </w:rPr>
        <w:t xml:space="preserve"> Tiedon määrä on kasvanut niin suureksi, että käsiteltävä data ei enää mahdu analysoinnissa käytettävien tietokoneiden muistiin</w:t>
      </w:r>
      <w:ins w:id="60" w:author="Hassi Sakari" w:date="2017-10-29T16:09:00Z">
        <w:r w:rsidR="0037239A" w:rsidRPr="007710C8">
          <w:rPr>
            <w:rFonts w:ascii="Times New Roman" w:hAnsi="Times New Roman"/>
          </w:rPr>
          <w:t>, joten</w:t>
        </w:r>
      </w:ins>
      <w:del w:id="61" w:author="Hassi Sakari" w:date="2017-10-29T16:09:00Z">
        <w:r w:rsidRPr="007710C8" w:rsidDel="0037239A">
          <w:rPr>
            <w:rFonts w:ascii="Times New Roman" w:hAnsi="Times New Roman"/>
          </w:rPr>
          <w:delText xml:space="preserve">. </w:delText>
        </w:r>
        <w:commentRangeStart w:id="62"/>
        <w:r w:rsidRPr="007710C8" w:rsidDel="0037239A">
          <w:rPr>
            <w:rFonts w:ascii="Times New Roman" w:hAnsi="Times New Roman"/>
          </w:rPr>
          <w:delText>Täten</w:delText>
        </w:r>
        <w:commentRangeEnd w:id="62"/>
        <w:r w:rsidR="00F22305" w:rsidRPr="007710C8" w:rsidDel="0037239A">
          <w:rPr>
            <w:rStyle w:val="Kommentinviite"/>
            <w:rFonts w:ascii="Times New Roman" w:hAnsi="Times New Roman"/>
          </w:rPr>
          <w:commentReference w:id="62"/>
        </w:r>
        <w:r w:rsidR="0054609C" w:rsidRPr="007710C8" w:rsidDel="0037239A">
          <w:rPr>
            <w:rFonts w:ascii="Times New Roman" w:hAnsi="Times New Roman"/>
          </w:rPr>
          <w:delText>,</w:delText>
        </w:r>
      </w:del>
      <w:r w:rsidRPr="007710C8">
        <w:rPr>
          <w:rFonts w:ascii="Times New Roman" w:hAnsi="Times New Roman"/>
        </w:rPr>
        <w:t xml:space="preserve"> Big </w:t>
      </w:r>
      <w:ins w:id="63" w:author="Hassi Sakari" w:date="2017-10-29T16:09:00Z">
        <w:r w:rsidR="0037239A" w:rsidRPr="007710C8">
          <w:rPr>
            <w:rFonts w:ascii="Times New Roman" w:hAnsi="Times New Roman"/>
          </w:rPr>
          <w:t>D</w:t>
        </w:r>
      </w:ins>
      <w:del w:id="64"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65"/>
      <w:del w:id="66" w:author="Hassi Sakari" w:date="2017-10-29T16:09:00Z">
        <w:r w:rsidRPr="007710C8" w:rsidDel="0037239A">
          <w:rPr>
            <w:rFonts w:ascii="Times New Roman" w:hAnsi="Times New Roman"/>
          </w:rPr>
          <w:delText xml:space="preserve">niiden </w:delText>
        </w:r>
      </w:del>
      <w:commentRangeEnd w:id="65"/>
      <w:ins w:id="67" w:author="Hassi Sakari" w:date="2017-10-29T16:10:00Z">
        <w:r w:rsidR="002C0413" w:rsidRPr="007710C8">
          <w:rPr>
            <w:rFonts w:ascii="Times New Roman" w:hAnsi="Times New Roman"/>
          </w:rPr>
          <w:t>tiedon</w:t>
        </w:r>
      </w:ins>
      <w:ins w:id="68"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65"/>
      </w:r>
      <w:r w:rsidRPr="007710C8">
        <w:rPr>
          <w:rFonts w:ascii="Times New Roman" w:hAnsi="Times New Roman"/>
        </w:rPr>
        <w:t xml:space="preserve">analysointi tulisi suorittaa nopeasti </w:t>
      </w:r>
      <w:commentRangeStart w:id="69"/>
      <w:del w:id="70" w:author="Hassi Sakari" w:date="2017-10-29T16:10:00Z">
        <w:r w:rsidRPr="007710C8" w:rsidDel="002C0413">
          <w:rPr>
            <w:rFonts w:ascii="Times New Roman" w:hAnsi="Times New Roman"/>
          </w:rPr>
          <w:delText xml:space="preserve">niiden </w:delText>
        </w:r>
      </w:del>
      <w:commentRangeEnd w:id="69"/>
      <w:ins w:id="71"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69"/>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72"/>
      <w:r w:rsidRPr="007710C8">
        <w:rPr>
          <w:rFonts w:ascii="Times New Roman" w:hAnsi="Times New Roman"/>
        </w:rPr>
        <w:t xml:space="preserve">tuottaessa </w:t>
      </w:r>
      <w:ins w:id="73"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72"/>
      <w:r w:rsidR="00F22305" w:rsidRPr="007710C8">
        <w:rPr>
          <w:rStyle w:val="Kommentinviite"/>
          <w:rFonts w:ascii="Times New Roman" w:hAnsi="Times New Roman"/>
        </w:rPr>
        <w:commentReference w:id="72"/>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74"/>
      <w:r w:rsidRPr="007710C8">
        <w:rPr>
          <w:rFonts w:ascii="Times New Roman" w:hAnsi="Times New Roman"/>
          <w:i/>
          <w:sz w:val="20"/>
        </w:rPr>
        <w:t>Kuva 1.</w:t>
      </w:r>
      <w:commentRangeEnd w:id="74"/>
      <w:r w:rsidR="00B60EF2" w:rsidRPr="007710C8">
        <w:rPr>
          <w:rStyle w:val="Kommentinviite"/>
          <w:rFonts w:ascii="Times New Roman" w:hAnsi="Times New Roman"/>
        </w:rPr>
        <w:commentReference w:id="74"/>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75"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76" w:author="Hassi Sakari" w:date="2017-10-29T16:11:00Z">
              <w:rPr>
                <w:rFonts w:ascii="Times New Roman" w:hAnsi="Times New Roman"/>
                <w:i/>
              </w:rPr>
            </w:rPrChange>
          </w:rPr>
          <w:t>)</w:t>
        </w:r>
      </w:ins>
      <w:r w:rsidRPr="007710C8">
        <w:rPr>
          <w:rFonts w:ascii="Times New Roman" w:hAnsi="Times New Roman"/>
          <w:rPrChange w:id="77"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pPr>
        <w:pStyle w:val="Luettelokappale"/>
        <w:numPr>
          <w:ilvl w:val="0"/>
          <w:numId w:val="3"/>
        </w:numPr>
        <w:spacing w:line="360" w:lineRule="auto"/>
        <w:ind w:left="720"/>
        <w:rPr>
          <w:rFonts w:ascii="Times New Roman" w:hAnsi="Times New Roman"/>
          <w:rPrChange w:id="78" w:author="Hassi Sakari" w:date="2017-10-29T16:13:00Z">
            <w:rPr/>
          </w:rPrChange>
        </w:rPr>
        <w:pPrChange w:id="79"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80" w:author="Hassi Sakari" w:date="2017-10-29T16:14:00Z">
        <w:r w:rsidR="002C0413" w:rsidRPr="007710C8">
          <w:rPr>
            <w:rFonts w:ascii="Times New Roman" w:hAnsi="Times New Roman"/>
          </w:rPr>
          <w:t xml:space="preserve">autonomisten, </w:t>
        </w:r>
      </w:ins>
      <w:ins w:id="81" w:author="Hassi Sakari" w:date="2017-10-29T16:13:00Z">
        <w:r w:rsidR="002C0413" w:rsidRPr="007710C8">
          <w:rPr>
            <w:rFonts w:ascii="Times New Roman" w:hAnsi="Times New Roman"/>
          </w:rPr>
          <w:t xml:space="preserve">tietokonealgoritmien </w:t>
        </w:r>
        <w:r w:rsidR="002C0413" w:rsidRPr="007710C8">
          <w:rPr>
            <w:rFonts w:ascii="Times New Roman" w:hAnsi="Times New Roman"/>
          </w:rPr>
          <w:lastRenderedPageBreak/>
          <w:t xml:space="preserve">avulla </w:t>
        </w:r>
      </w:ins>
      <w:ins w:id="82" w:author="Hassi Sakari" w:date="2017-10-29T16:14:00Z">
        <w:r w:rsidR="002C0413" w:rsidRPr="007710C8">
          <w:rPr>
            <w:rFonts w:ascii="Times New Roman" w:hAnsi="Times New Roman"/>
          </w:rPr>
          <w:t>ohjattujen</w:t>
        </w:r>
      </w:ins>
      <w:ins w:id="83" w:author="Hassi Sakari" w:date="2017-10-29T16:13:00Z">
        <w:r w:rsidR="002C0413" w:rsidRPr="007710C8">
          <w:rPr>
            <w:rFonts w:ascii="Times New Roman" w:hAnsi="Times New Roman"/>
          </w:rPr>
          <w:t xml:space="preserve">, </w:t>
        </w:r>
      </w:ins>
      <w:commentRangeStart w:id="84"/>
      <w:r w:rsidRPr="007710C8">
        <w:rPr>
          <w:rFonts w:ascii="Times New Roman" w:hAnsi="Times New Roman"/>
          <w:i/>
          <w:rPrChange w:id="85" w:author="Hassi Sakari" w:date="2017-10-29T16:13:00Z">
            <w:rPr>
              <w:i/>
            </w:rPr>
          </w:rPrChange>
        </w:rPr>
        <w:t xml:space="preserve">Cyber-Physical-Systems </w:t>
      </w:r>
      <w:commentRangeEnd w:id="84"/>
      <w:r w:rsidR="00F22305" w:rsidRPr="007710C8">
        <w:rPr>
          <w:rStyle w:val="Kommentinviite"/>
          <w:rFonts w:ascii="Times New Roman" w:hAnsi="Times New Roman"/>
        </w:rPr>
        <w:commentReference w:id="84"/>
      </w:r>
      <w:r w:rsidRPr="007710C8">
        <w:rPr>
          <w:rFonts w:ascii="Times New Roman" w:hAnsi="Times New Roman"/>
          <w:i/>
          <w:rPrChange w:id="86" w:author="Hassi Sakari" w:date="2017-10-29T16:13:00Z">
            <w:rPr>
              <w:i/>
            </w:rPr>
          </w:rPrChange>
        </w:rPr>
        <w:t>(CPS</w:t>
      </w:r>
      <w:r w:rsidRPr="007710C8">
        <w:rPr>
          <w:rFonts w:ascii="Times New Roman" w:hAnsi="Times New Roman"/>
          <w:rPrChange w:id="87" w:author="Hassi Sakari" w:date="2017-10-29T16:13:00Z">
            <w:rPr/>
          </w:rPrChange>
        </w:rPr>
        <w:t>) j</w:t>
      </w:r>
      <w:r w:rsidRPr="007710C8">
        <w:rPr>
          <w:rFonts w:ascii="Times New Roman" w:hAnsi="Times New Roman" w:hint="eastAsia"/>
          <w:rPrChange w:id="88" w:author="Hassi Sakari" w:date="2017-10-29T16:13:00Z">
            <w:rPr>
              <w:rFonts w:hint="eastAsia"/>
            </w:rPr>
          </w:rPrChange>
        </w:rPr>
        <w:t>ä</w:t>
      </w:r>
      <w:r w:rsidRPr="007710C8">
        <w:rPr>
          <w:rFonts w:ascii="Times New Roman" w:hAnsi="Times New Roman"/>
          <w:rPrChange w:id="89" w:author="Hassi Sakari" w:date="2017-10-29T16:13:00Z">
            <w:rPr/>
          </w:rPrChange>
        </w:rPr>
        <w:t>rjestelmien kohdalla sensoridatan ep</w:t>
      </w:r>
      <w:r w:rsidRPr="007710C8">
        <w:rPr>
          <w:rFonts w:ascii="Times New Roman" w:hAnsi="Times New Roman" w:hint="eastAsia"/>
          <w:rPrChange w:id="90" w:author="Hassi Sakari" w:date="2017-10-29T16:13:00Z">
            <w:rPr>
              <w:rFonts w:hint="eastAsia"/>
            </w:rPr>
          </w:rPrChange>
        </w:rPr>
        <w:t>ä</w:t>
      </w:r>
      <w:r w:rsidRPr="007710C8">
        <w:rPr>
          <w:rFonts w:ascii="Times New Roman" w:hAnsi="Times New Roman"/>
          <w:rPrChange w:id="91" w:author="Hassi Sakari" w:date="2017-10-29T16:13:00Z">
            <w:rPr/>
          </w:rPrChange>
        </w:rPr>
        <w:t>luotettavuus on arvioitu suurimmaksi verkon toimintaa est</w:t>
      </w:r>
      <w:r w:rsidRPr="007710C8">
        <w:rPr>
          <w:rFonts w:ascii="Times New Roman" w:hAnsi="Times New Roman" w:hint="eastAsia"/>
          <w:rPrChange w:id="92" w:author="Hassi Sakari" w:date="2017-10-29T16:13:00Z">
            <w:rPr>
              <w:rFonts w:hint="eastAsia"/>
            </w:rPr>
          </w:rPrChange>
        </w:rPr>
        <w:t>ä</w:t>
      </w:r>
      <w:r w:rsidRPr="007710C8">
        <w:rPr>
          <w:rFonts w:ascii="Times New Roman" w:hAnsi="Times New Roman"/>
          <w:rPrChange w:id="93" w:author="Hassi Sakari" w:date="2017-10-29T16:13:00Z">
            <w:rPr/>
          </w:rPrChange>
        </w:rPr>
        <w:t>v</w:t>
      </w:r>
      <w:r w:rsidRPr="007710C8">
        <w:rPr>
          <w:rFonts w:ascii="Times New Roman" w:hAnsi="Times New Roman" w:hint="eastAsia"/>
          <w:rPrChange w:id="94" w:author="Hassi Sakari" w:date="2017-10-29T16:13:00Z">
            <w:rPr>
              <w:rFonts w:hint="eastAsia"/>
            </w:rPr>
          </w:rPrChange>
        </w:rPr>
        <w:t>ä</w:t>
      </w:r>
      <w:r w:rsidRPr="007710C8">
        <w:rPr>
          <w:rFonts w:ascii="Times New Roman" w:hAnsi="Times New Roman"/>
          <w:rPrChange w:id="95" w:author="Hassi Sakari" w:date="2017-10-29T16:13:00Z">
            <w:rPr/>
          </w:rPrChange>
        </w:rPr>
        <w:t>ksi tekij</w:t>
      </w:r>
      <w:r w:rsidRPr="007710C8">
        <w:rPr>
          <w:rFonts w:ascii="Times New Roman" w:hAnsi="Times New Roman" w:hint="eastAsia"/>
          <w:rPrChange w:id="96"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97" w:author="Hassi Sakari" w:date="2017-10-29T16:13:00Z">
            <w:rPr/>
          </w:rPrChange>
        </w:rPr>
        <w:t>]</w:t>
      </w:r>
      <w:r w:rsidRPr="007710C8">
        <w:rPr>
          <w:rFonts w:ascii="Times New Roman" w:hAnsi="Times New Roman"/>
          <w:rPrChange w:id="98"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99" w:name="_Toc463943274"/>
      <w:bookmarkStart w:id="100" w:name="_Toc503616890"/>
      <w:bookmarkEnd w:id="99"/>
      <w:r w:rsidRPr="007710C8">
        <w:rPr>
          <w:color w:val="00000A"/>
          <w:szCs w:val="24"/>
        </w:rPr>
        <w:t>2.2 Big Datan kuudes V – Visualisointi</w:t>
      </w:r>
      <w:bookmarkEnd w:id="100"/>
    </w:p>
    <w:p w14:paraId="4C4F53C6" w14:textId="77777777" w:rsidR="00D91104" w:rsidRPr="007710C8" w:rsidRDefault="00D91104" w:rsidP="007710C8">
      <w:pPr>
        <w:spacing w:line="360" w:lineRule="auto"/>
        <w:ind w:firstLine="0"/>
        <w:rPr>
          <w:rFonts w:ascii="Times New Roman" w:hAnsi="Times New Roman"/>
        </w:rPr>
      </w:pPr>
    </w:p>
    <w:p w14:paraId="1A4DAE6B" w14:textId="1519EDFC"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101"/>
      <w:r w:rsidRPr="00623F71">
        <w:rPr>
          <w:rFonts w:ascii="Times New Roman" w:hAnsi="Times New Roman"/>
        </w:rPr>
        <w:t>Visualisoinnin ongelmaa lähestyttäessä</w:t>
      </w:r>
      <w:r w:rsidR="004460B7" w:rsidRPr="00623F71">
        <w:rPr>
          <w:rFonts w:ascii="Times New Roman" w:hAnsi="Times New Roman"/>
        </w:rPr>
        <w:t>,</w:t>
      </w:r>
      <w:r w:rsidRPr="00623F71">
        <w:rPr>
          <w:rFonts w:ascii="Times New Roman" w:hAnsi="Times New Roman"/>
        </w:rPr>
        <w:t xml:space="preserve"> suurimmiksi rajoittaviksi tekijöiksi nousevat ihmisen rajoittuneet kognitiiviset kyvyt käsitellä laajaa visualisointia sekä </w:t>
      </w:r>
      <w:commentRangeEnd w:id="101"/>
      <w:r w:rsidR="00623F71">
        <w:rPr>
          <w:rFonts w:ascii="Times New Roman" w:hAnsi="Times New Roman"/>
        </w:rPr>
        <w:t>visualisoinnin rajautuminen näyttöjen koon mukaan</w:t>
      </w:r>
      <w:r w:rsidR="00F22305" w:rsidRPr="00623F71">
        <w:rPr>
          <w:rStyle w:val="Kommentinviite"/>
          <w:rFonts w:ascii="Times New Roman" w:hAnsi="Times New Roman"/>
        </w:rPr>
        <w:commentReference w:id="101"/>
      </w:r>
      <w:r w:rsidRPr="007710C8">
        <w:rPr>
          <w:rFonts w:ascii="Times New Roman" w:hAnsi="Times New Roman"/>
        </w:rPr>
        <w:t>. Monien mielestä visualisoinnin tehokas käyttö onkin ainoa tapa</w:t>
      </w:r>
      <w:ins w:id="102" w:author="Harri Siirtola" w:date="2017-06-18T15:44:00Z">
        <w:r w:rsidR="00F312A9" w:rsidRPr="007710C8">
          <w:rPr>
            <w:rFonts w:ascii="Times New Roman" w:hAnsi="Times New Roman"/>
          </w:rPr>
          <w:t xml:space="preserve"> siihen</w:t>
        </w:r>
      </w:ins>
      <w:del w:id="103"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w:t>
      </w:r>
      <w:r w:rsidRPr="007710C8">
        <w:rPr>
          <w:rFonts w:ascii="Times New Roman" w:hAnsi="Times New Roman"/>
        </w:rPr>
        <w:lastRenderedPageBreak/>
        <w:t>mallia (</w:t>
      </w:r>
      <w:commentRangeStart w:id="104"/>
      <w:r w:rsidRPr="007710C8">
        <w:rPr>
          <w:rFonts w:ascii="Times New Roman" w:hAnsi="Times New Roman"/>
        </w:rPr>
        <w:t xml:space="preserve">Kuva </w:t>
      </w:r>
      <w:ins w:id="105" w:author="Hassi Sakari" w:date="2017-10-29T16:15:00Z">
        <w:r w:rsidR="00800CA9" w:rsidRPr="007710C8">
          <w:rPr>
            <w:rFonts w:ascii="Times New Roman" w:hAnsi="Times New Roman"/>
          </w:rPr>
          <w:t>2)</w:t>
        </w:r>
      </w:ins>
      <w:del w:id="106" w:author="Hassi Sakari" w:date="2017-10-29T16:15:00Z">
        <w:r w:rsidRPr="007710C8" w:rsidDel="00800CA9">
          <w:rPr>
            <w:rFonts w:ascii="Times New Roman" w:hAnsi="Times New Roman"/>
          </w:rPr>
          <w:delText>3.</w:delText>
        </w:r>
        <w:commentRangeEnd w:id="104"/>
        <w:r w:rsidR="00B60EF2" w:rsidRPr="007710C8" w:rsidDel="00800CA9">
          <w:rPr>
            <w:rStyle w:val="Kommentinviite"/>
            <w:rFonts w:ascii="Times New Roman" w:hAnsi="Times New Roman"/>
          </w:rPr>
          <w:commentReference w:id="104"/>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07" w:author="Hassi Sakari" w:date="2017-10-29T16:15:00Z">
        <w:r w:rsidR="00800CA9" w:rsidRPr="007710C8">
          <w:rPr>
            <w:rFonts w:ascii="Times New Roman" w:hAnsi="Times New Roman"/>
            <w:i/>
            <w:sz w:val="22"/>
            <w:szCs w:val="22"/>
          </w:rPr>
          <w:t>2</w:t>
        </w:r>
      </w:ins>
      <w:del w:id="108"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109"/>
      <w:r w:rsidRPr="007710C8">
        <w:rPr>
          <w:rFonts w:ascii="Times New Roman" w:hAnsi="Times New Roman"/>
          <w:rPrChange w:id="110" w:author="Hassi Sakari" w:date="2017-10-29T16:16:00Z">
            <w:rPr>
              <w:rFonts w:ascii="Times New Roman" w:hAnsi="Times New Roman"/>
              <w:i/>
            </w:rPr>
          </w:rPrChange>
        </w:rPr>
        <w:t xml:space="preserve">Kuva </w:t>
      </w:r>
      <w:ins w:id="111" w:author="Hassi Sakari" w:date="2017-10-29T16:16:00Z">
        <w:r w:rsidR="00800CA9" w:rsidRPr="007710C8">
          <w:rPr>
            <w:rFonts w:ascii="Times New Roman" w:hAnsi="Times New Roman"/>
          </w:rPr>
          <w:t>3</w:t>
        </w:r>
      </w:ins>
      <w:del w:id="112"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109"/>
      <w:r w:rsidR="00B60EF2" w:rsidRPr="007710C8">
        <w:rPr>
          <w:rStyle w:val="Kommentinviite"/>
          <w:rFonts w:ascii="Times New Roman" w:hAnsi="Times New Roman"/>
        </w:rPr>
        <w:commentReference w:id="109"/>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13" w:author="Hassi Sakari" w:date="2017-10-29T16:16:00Z">
        <w:r w:rsidR="00800CA9" w:rsidRPr="007710C8">
          <w:rPr>
            <w:rFonts w:ascii="Times New Roman" w:hAnsi="Times New Roman"/>
            <w:i/>
            <w:sz w:val="22"/>
            <w:szCs w:val="22"/>
          </w:rPr>
          <w:t>3</w:t>
        </w:r>
      </w:ins>
      <w:del w:id="114"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2EE0A9FC"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w:t>
      </w:r>
      <w:r w:rsidR="002E4847">
        <w:rPr>
          <w:rFonts w:ascii="Times New Roman" w:hAnsi="Times New Roman"/>
          <w:szCs w:val="24"/>
        </w:rPr>
        <w:t>ta ilman ennakkoanalyysia [Wang et</w:t>
      </w:r>
      <w:r w:rsidR="00152D44" w:rsidRPr="007710C8">
        <w:rPr>
          <w:rFonts w:ascii="Times New Roman" w:hAnsi="Times New Roman"/>
          <w:szCs w:val="24"/>
          <w:rPrChange w:id="115" w:author="Hassi Sakari" w:date="2017-10-29T17:31:00Z">
            <w:rPr>
              <w:rFonts w:ascii="Times New Roman" w:hAnsi="Times New Roman"/>
              <w:i/>
              <w:szCs w:val="24"/>
            </w:rPr>
          </w:rPrChange>
        </w:rPr>
        <w:t xml:space="preserve"> al</w:t>
      </w:r>
      <w:r w:rsidR="002E4847">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16" w:author="Hassi Sakari" w:date="2017-10-29T16:16:00Z">
        <w:r w:rsidR="00152D44" w:rsidRPr="007710C8" w:rsidDel="00800CA9">
          <w:rPr>
            <w:rFonts w:ascii="Times New Roman" w:hAnsi="Times New Roman"/>
            <w:szCs w:val="24"/>
          </w:rPr>
          <w:delText xml:space="preserve">antanut </w:delText>
        </w:r>
      </w:del>
      <w:ins w:id="117" w:author="Hassi Sakari" w:date="2017-10-29T16:16:00Z">
        <w:r w:rsidR="00800CA9" w:rsidRPr="007710C8">
          <w:rPr>
            <w:rFonts w:ascii="Times New Roman" w:hAnsi="Times New Roman"/>
            <w:szCs w:val="24"/>
          </w:rPr>
          <w:t xml:space="preserve">tehnyt </w:t>
        </w:r>
      </w:ins>
      <w:commentRangeStart w:id="118"/>
      <w:r w:rsidR="00152D44" w:rsidRPr="007710C8">
        <w:rPr>
          <w:rFonts w:ascii="Times New Roman" w:hAnsi="Times New Roman"/>
          <w:szCs w:val="24"/>
        </w:rPr>
        <w:t xml:space="preserve">datan </w:t>
      </w:r>
      <w:del w:id="119" w:author="Hassi Sakari" w:date="2017-10-29T16:16:00Z">
        <w:r w:rsidR="00152D44" w:rsidRPr="007710C8" w:rsidDel="00800CA9">
          <w:rPr>
            <w:rFonts w:ascii="Times New Roman" w:hAnsi="Times New Roman"/>
            <w:szCs w:val="24"/>
          </w:rPr>
          <w:delText xml:space="preserve">sisällön </w:delText>
        </w:r>
      </w:del>
      <w:commentRangeEnd w:id="118"/>
      <w:ins w:id="120"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18"/>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21" w:author="Hassi Sakari" w:date="2017-10-29T17:31:00Z">
        <w:r w:rsidR="0013072E" w:rsidRPr="007710C8">
          <w:rPr>
            <w:rFonts w:ascii="Times New Roman" w:hAnsi="Times New Roman"/>
            <w:szCs w:val="24"/>
          </w:rPr>
          <w:t>D</w:t>
        </w:r>
      </w:ins>
      <w:del w:id="122"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23" w:author="Hassi Sakari" w:date="2017-10-29T16:17:00Z">
        <w:r w:rsidR="00800CA9" w:rsidRPr="007710C8">
          <w:rPr>
            <w:rFonts w:ascii="Times New Roman" w:hAnsi="Times New Roman"/>
            <w:szCs w:val="24"/>
          </w:rPr>
          <w:t>K</w:t>
        </w:r>
      </w:ins>
      <w:commentRangeStart w:id="124"/>
      <w:del w:id="125"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24"/>
      <w:r w:rsidR="00B60EF2" w:rsidRPr="007710C8">
        <w:rPr>
          <w:rStyle w:val="Kommentinviite"/>
          <w:rFonts w:ascii="Times New Roman" w:hAnsi="Times New Roman"/>
        </w:rPr>
        <w:commentReference w:id="124"/>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26" w:name="_Toc503616891"/>
      <w:r w:rsidRPr="007710C8">
        <w:rPr>
          <w:color w:val="000000" w:themeColor="text1"/>
          <w:szCs w:val="24"/>
        </w:rPr>
        <w:t>2.3 Big datan hyödyt ja ongelmat</w:t>
      </w:r>
      <w:bookmarkEnd w:id="126"/>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27" w:author="Hassi Sakari" w:date="2017-10-29T17:31:00Z">
        <w:r w:rsidR="0013072E" w:rsidRPr="007710C8">
          <w:rPr>
            <w:rFonts w:ascii="Times New Roman" w:hAnsi="Times New Roman"/>
          </w:rPr>
          <w:t>D</w:t>
        </w:r>
      </w:ins>
      <w:del w:id="128"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29" w:author="Hassi Sakari" w:date="2017-10-29T17:31:00Z">
        <w:r w:rsidR="00944ED9" w:rsidRPr="007710C8">
          <w:rPr>
            <w:rFonts w:ascii="Times New Roman" w:hAnsi="Times New Roman"/>
          </w:rPr>
          <w:t>B</w:t>
        </w:r>
      </w:ins>
      <w:del w:id="130"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31" w:author="Hassi Sakari" w:date="2017-10-29T17:31:00Z">
        <w:r w:rsidR="00944ED9" w:rsidRPr="007710C8">
          <w:rPr>
            <w:rFonts w:ascii="Times New Roman" w:hAnsi="Times New Roman"/>
          </w:rPr>
          <w:t>D</w:t>
        </w:r>
      </w:ins>
      <w:del w:id="132"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33" w:author="Hassi Sakari" w:date="2017-10-29T17:31:00Z">
        <w:r w:rsidR="00944ED9" w:rsidRPr="007710C8">
          <w:rPr>
            <w:rFonts w:ascii="Times New Roman" w:hAnsi="Times New Roman"/>
          </w:rPr>
          <w:t>D</w:t>
        </w:r>
      </w:ins>
      <w:del w:id="134"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35"/>
      <w:r w:rsidRPr="007710C8">
        <w:rPr>
          <w:rFonts w:ascii="Times New Roman" w:hAnsi="Times New Roman"/>
        </w:rPr>
        <w:t>Akerkarin</w:t>
      </w:r>
      <w:r w:rsidR="0016619F" w:rsidRPr="007710C8">
        <w:rPr>
          <w:rFonts w:ascii="Times New Roman" w:hAnsi="Times New Roman"/>
        </w:rPr>
        <w:t xml:space="preserve"> </w:t>
      </w:r>
      <w:ins w:id="136" w:author="Hassi Sakari" w:date="2017-10-29T16:17:00Z">
        <w:r w:rsidR="00800CA9" w:rsidRPr="007710C8">
          <w:rPr>
            <w:rFonts w:ascii="Times New Roman" w:hAnsi="Times New Roman"/>
          </w:rPr>
          <w:t>[</w:t>
        </w:r>
      </w:ins>
      <w:r w:rsidR="001668D3" w:rsidRPr="007710C8">
        <w:rPr>
          <w:rFonts w:ascii="Times New Roman" w:hAnsi="Times New Roman"/>
        </w:rPr>
        <w:t>2013</w:t>
      </w:r>
      <w:ins w:id="137"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35"/>
      <w:r w:rsidR="00B64CCF" w:rsidRPr="007710C8">
        <w:rPr>
          <w:rStyle w:val="Kommentinviite"/>
          <w:rFonts w:ascii="Times New Roman" w:hAnsi="Times New Roman"/>
        </w:rPr>
        <w:commentReference w:id="135"/>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38"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 xml:space="preserve">nen </w:t>
      </w:r>
      <w:r w:rsidR="002819F2" w:rsidRPr="007710C8">
        <w:rPr>
          <w:rFonts w:ascii="Times New Roman" w:hAnsi="Times New Roman"/>
        </w:rPr>
        <w:lastRenderedPageBreak/>
        <w:t>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39"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40" w:author="Hassi Sakari" w:date="2017-10-29T17:32:00Z">
        <w:r w:rsidR="001641AA" w:rsidRPr="007710C8">
          <w:rPr>
            <w:rFonts w:ascii="Times New Roman" w:hAnsi="Times New Roman"/>
          </w:rPr>
          <w:t>yhtenä isoimpana tietoon tulleista</w:t>
        </w:r>
      </w:ins>
      <w:del w:id="141"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42" w:author="Hassi Sakari" w:date="2017-10-29T17:32:00Z">
        <w:r w:rsidRPr="007710C8" w:rsidDel="001641AA">
          <w:rPr>
            <w:rFonts w:ascii="Times New Roman" w:hAnsi="Times New Roman"/>
          </w:rPr>
          <w:delText xml:space="preserve">tietoturvamurtona </w:delText>
        </w:r>
      </w:del>
      <w:ins w:id="143" w:author="Hassi Sakari" w:date="2017-10-29T17:32:00Z">
        <w:r w:rsidR="001641AA" w:rsidRPr="007710C8">
          <w:rPr>
            <w:rFonts w:ascii="Times New Roman" w:hAnsi="Times New Roman"/>
          </w:rPr>
          <w:t>tietomurroista</w:t>
        </w:r>
      </w:ins>
      <w:del w:id="144"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45" w:author="Hassi Sakari" w:date="2017-10-29T16:17:00Z">
        <w:r w:rsidR="00800CA9" w:rsidRPr="007710C8">
          <w:rPr>
            <w:rFonts w:ascii="Times New Roman" w:hAnsi="Times New Roman"/>
          </w:rPr>
          <w:t>D</w:t>
        </w:r>
      </w:ins>
      <w:del w:id="146"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47" w:author="Hassi Sakari" w:date="2017-10-29T16:18:00Z">
        <w:r w:rsidR="00800CA9" w:rsidRPr="007710C8">
          <w:rPr>
            <w:rFonts w:ascii="Times New Roman" w:hAnsi="Times New Roman"/>
          </w:rPr>
          <w:t>ei voida turvautua siihen</w:t>
        </w:r>
      </w:ins>
      <w:del w:id="148" w:author="Hassi Sakari" w:date="2017-10-29T16:18:00Z">
        <w:r w:rsidRPr="007710C8" w:rsidDel="00800CA9">
          <w:rPr>
            <w:rFonts w:ascii="Times New Roman" w:hAnsi="Times New Roman"/>
          </w:rPr>
          <w:delText xml:space="preserve">on väärin </w:delText>
        </w:r>
        <w:commentRangeStart w:id="149"/>
        <w:r w:rsidRPr="007710C8" w:rsidDel="00800CA9">
          <w:rPr>
            <w:rFonts w:ascii="Times New Roman" w:hAnsi="Times New Roman"/>
          </w:rPr>
          <w:delText xml:space="preserve">alkaa </w:delText>
        </w:r>
      </w:del>
      <w:del w:id="150" w:author="Harri Siirtola" w:date="2017-06-18T15:56:00Z">
        <w:r w:rsidRPr="007710C8" w:rsidDel="00B64CCF">
          <w:rPr>
            <w:rFonts w:ascii="Times New Roman" w:hAnsi="Times New Roman"/>
          </w:rPr>
          <w:delText>ajattelemaan</w:delText>
        </w:r>
      </w:del>
      <w:ins w:id="151" w:author="Harri Siirtola" w:date="2017-06-18T15:56:00Z">
        <w:del w:id="152" w:author="Hassi Sakari" w:date="2017-10-29T16:17:00Z">
          <w:r w:rsidR="00B64CCF" w:rsidRPr="007710C8" w:rsidDel="00800CA9">
            <w:rPr>
              <w:rFonts w:ascii="Times New Roman" w:hAnsi="Times New Roman"/>
            </w:rPr>
            <w:delText>ajatella</w:delText>
          </w:r>
          <w:commentRangeEnd w:id="149"/>
          <w:r w:rsidR="00B64CCF" w:rsidRPr="007710C8" w:rsidDel="00800CA9">
            <w:rPr>
              <w:rStyle w:val="Kommentinviite"/>
              <w:rFonts w:ascii="Times New Roman" w:hAnsi="Times New Roman"/>
            </w:rPr>
            <w:commentReference w:id="149"/>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53" w:author="Hassi Sakari" w:date="2017-10-29T17:34:00Z">
        <w:r w:rsidR="009D2B58" w:rsidRPr="007710C8">
          <w:rPr>
            <w:rFonts w:ascii="Times New Roman" w:hAnsi="Times New Roman"/>
          </w:rPr>
          <w:t>D</w:t>
        </w:r>
      </w:ins>
      <w:del w:id="154"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55"/>
      <w:r w:rsidRPr="007710C8">
        <w:rPr>
          <w:rFonts w:ascii="Times New Roman" w:hAnsi="Times New Roman"/>
        </w:rPr>
        <w:t xml:space="preserve">Big Data </w:t>
      </w:r>
      <w:del w:id="156"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55"/>
      <w:r w:rsidR="00B14613" w:rsidRPr="007710C8">
        <w:rPr>
          <w:rStyle w:val="Kommentinviite"/>
          <w:rFonts w:ascii="Times New Roman" w:hAnsi="Times New Roman"/>
        </w:rPr>
        <w:commentReference w:id="155"/>
      </w:r>
      <w:r w:rsidRPr="007710C8">
        <w:rPr>
          <w:rFonts w:ascii="Times New Roman" w:hAnsi="Times New Roman"/>
        </w:rPr>
        <w:t xml:space="preserve">, </w:t>
      </w:r>
      <w:del w:id="157" w:author="Hassi Sakari" w:date="2017-10-29T16:19:00Z">
        <w:r w:rsidRPr="007710C8" w:rsidDel="00800CA9">
          <w:rPr>
            <w:rFonts w:ascii="Times New Roman" w:hAnsi="Times New Roman"/>
          </w:rPr>
          <w:delText>DBMS</w:delText>
        </w:r>
      </w:del>
      <w:ins w:id="158"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59" w:author="Hassi Sakari" w:date="2017-10-29T17:34:00Z">
        <w:r w:rsidR="009D2B58" w:rsidRPr="007710C8">
          <w:rPr>
            <w:rFonts w:ascii="Times New Roman" w:hAnsi="Times New Roman"/>
          </w:rPr>
          <w:t>D</w:t>
        </w:r>
      </w:ins>
      <w:del w:id="160"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61" w:author="Harri Siirtola" w:date="2017-06-18T16:19:00Z">
        <w:r w:rsidRPr="007710C8" w:rsidDel="006D321A">
          <w:rPr>
            <w:rFonts w:ascii="Times New Roman" w:hAnsi="Times New Roman"/>
          </w:rPr>
          <w:delText>-</w:delText>
        </w:r>
      </w:del>
      <w:ins w:id="162"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63"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64"/>
      <w:r w:rsidRPr="007710C8">
        <w:rPr>
          <w:rFonts w:ascii="Times New Roman" w:hAnsi="Times New Roman"/>
        </w:rPr>
        <w:t>data</w:t>
      </w:r>
      <w:ins w:id="165" w:author="Hassi Sakari" w:date="2017-10-29T16:19:00Z">
        <w:r w:rsidR="00800CA9" w:rsidRPr="007710C8">
          <w:rPr>
            <w:rFonts w:ascii="Times New Roman" w:hAnsi="Times New Roman"/>
          </w:rPr>
          <w:t xml:space="preserve">määrän kasvun </w:t>
        </w:r>
      </w:ins>
      <w:del w:id="166" w:author="Hassi Sakari" w:date="2017-10-29T16:19:00Z">
        <w:r w:rsidRPr="007710C8" w:rsidDel="00800CA9">
          <w:rPr>
            <w:rFonts w:ascii="Times New Roman" w:hAnsi="Times New Roman"/>
          </w:rPr>
          <w:delText xml:space="preserve">n lisääntyvyyden </w:delText>
        </w:r>
        <w:commentRangeEnd w:id="164"/>
        <w:r w:rsidR="006D321A" w:rsidRPr="007710C8" w:rsidDel="00800CA9">
          <w:rPr>
            <w:rStyle w:val="Kommentinviite"/>
            <w:rFonts w:ascii="Times New Roman" w:hAnsi="Times New Roman"/>
          </w:rPr>
          <w:commentReference w:id="164"/>
        </w:r>
        <w:r w:rsidRPr="007710C8" w:rsidDel="00800CA9">
          <w:rPr>
            <w:rFonts w:ascii="Times New Roman" w:hAnsi="Times New Roman"/>
          </w:rPr>
          <w:delText>takia</w:delText>
        </w:r>
      </w:del>
      <w:ins w:id="167"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68" w:author="Hassi Sakari" w:date="2017-10-29T17:34:00Z">
        <w:r w:rsidR="009D2B58" w:rsidRPr="007710C8">
          <w:rPr>
            <w:rFonts w:ascii="Times New Roman" w:hAnsi="Times New Roman"/>
          </w:rPr>
          <w:t>D</w:t>
        </w:r>
      </w:ins>
      <w:del w:id="169"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70"/>
      <w:r w:rsidRPr="007710C8">
        <w:rPr>
          <w:rFonts w:ascii="Times New Roman" w:hAnsi="Times New Roman"/>
        </w:rPr>
        <w:t xml:space="preserve">Klein </w:t>
      </w:r>
      <w:ins w:id="171" w:author="Hassi Sakari" w:date="2017-10-29T17:35:00Z">
        <w:r w:rsidR="009D2B58" w:rsidRPr="007710C8">
          <w:rPr>
            <w:rFonts w:ascii="Times New Roman" w:hAnsi="Times New Roman"/>
          </w:rPr>
          <w:t xml:space="preserve">ja </w:t>
        </w:r>
      </w:ins>
      <w:del w:id="172"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70"/>
      <w:r w:rsidR="006D321A" w:rsidRPr="007710C8">
        <w:rPr>
          <w:rStyle w:val="Kommentinviite"/>
          <w:rFonts w:ascii="Times New Roman" w:hAnsi="Times New Roman"/>
        </w:rPr>
        <w:commentReference w:id="170"/>
      </w:r>
      <w:ins w:id="173" w:author="Hassi Sakari" w:date="2017-10-29T16:20:00Z">
        <w:r w:rsidR="00E66B0E" w:rsidRPr="007710C8">
          <w:rPr>
            <w:rFonts w:ascii="Times New Roman" w:hAnsi="Times New Roman"/>
          </w:rPr>
          <w:t>[</w:t>
        </w:r>
      </w:ins>
      <w:ins w:id="174" w:author="Hassi Sakari" w:date="2017-10-29T17:34:00Z">
        <w:r w:rsidR="009D2B58" w:rsidRPr="007710C8">
          <w:rPr>
            <w:rFonts w:ascii="Times New Roman" w:hAnsi="Times New Roman"/>
          </w:rPr>
          <w:t>2015</w:t>
        </w:r>
      </w:ins>
      <w:ins w:id="175"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76" w:author="Hassi Sakari" w:date="2017-10-29T17:35:00Z">
        <w:r w:rsidR="009D2B58" w:rsidRPr="007710C8">
          <w:rPr>
            <w:rFonts w:ascii="Times New Roman" w:hAnsi="Times New Roman"/>
          </w:rPr>
          <w:t xml:space="preserve"> </w:t>
        </w:r>
      </w:ins>
      <w:del w:id="177"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78" w:author="Harri Siirtola" w:date="2017-06-18T16:20:00Z">
        <w:r w:rsidR="006D321A" w:rsidRPr="007710C8">
          <w:rPr>
            <w:rFonts w:ascii="Times New Roman" w:hAnsi="Times New Roman"/>
          </w:rPr>
          <w:t>-</w:t>
        </w:r>
      </w:ins>
      <w:del w:id="179"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80" w:author="Hassi Sakari" w:date="2017-10-29T17:35:00Z">
        <w:r w:rsidR="009D2B58" w:rsidRPr="007710C8">
          <w:rPr>
            <w:rFonts w:ascii="Times New Roman" w:hAnsi="Times New Roman"/>
          </w:rPr>
          <w:t>D</w:t>
        </w:r>
      </w:ins>
      <w:del w:id="181"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82" w:author="Hassi Sakari" w:date="2017-10-29T16:20:00Z">
        <w:r w:rsidR="00E66B0E" w:rsidRPr="007710C8">
          <w:rPr>
            <w:rFonts w:ascii="Times New Roman" w:hAnsi="Times New Roman"/>
          </w:rPr>
          <w:t>K</w:t>
        </w:r>
      </w:ins>
      <w:commentRangeStart w:id="183"/>
      <w:del w:id="184"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83"/>
      <w:r w:rsidR="006D321A" w:rsidRPr="007710C8">
        <w:rPr>
          <w:rStyle w:val="Kommentinviite"/>
          <w:rFonts w:ascii="Times New Roman" w:hAnsi="Times New Roman"/>
        </w:rPr>
        <w:commentReference w:id="183"/>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lastRenderedPageBreak/>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85" w:author="Harri Siirtola" w:date="2017-06-18T16:23:00Z">
        <w:r w:rsidRPr="007710C8" w:rsidDel="00D22ED2">
          <w:rPr>
            <w:rFonts w:ascii="Times New Roman" w:hAnsi="Times New Roman"/>
          </w:rPr>
          <w:delText xml:space="preserve">Internet </w:delText>
        </w:r>
      </w:del>
      <w:ins w:id="186"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87"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88"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89"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90" w:author="Hassi Sakari" w:date="2017-10-29T17:36:00Z">
        <w:r w:rsidR="009D2B58" w:rsidRPr="007710C8">
          <w:rPr>
            <w:rFonts w:ascii="Times New Roman" w:hAnsi="Times New Roman"/>
          </w:rPr>
          <w:t>D</w:t>
        </w:r>
      </w:ins>
      <w:del w:id="191"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92" w:name="_Toc462643323"/>
      <w:bookmarkStart w:id="193" w:name="_Toc463943275"/>
      <w:bookmarkStart w:id="194" w:name="_Toc503616892"/>
      <w:bookmarkEnd w:id="192"/>
      <w:bookmarkEnd w:id="193"/>
      <w:r w:rsidRPr="007710C8">
        <w:rPr>
          <w:rFonts w:ascii="Times New Roman" w:hAnsi="Times New Roman"/>
          <w:color w:val="00000A"/>
        </w:rPr>
        <w:t>3. TIEDON VISUALISOIMINEN</w:t>
      </w:r>
      <w:bookmarkEnd w:id="194"/>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195" w:author="Hassi Sakari" w:date="2017-10-29T17:40:00Z">
        <w:r w:rsidR="009D2B58" w:rsidRPr="007710C8">
          <w:rPr>
            <w:rFonts w:ascii="Times New Roman" w:hAnsi="Times New Roman"/>
          </w:rPr>
          <w:t>B</w:t>
        </w:r>
      </w:ins>
      <w:del w:id="196"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197" w:author="Hassi Sakari" w:date="2017-10-29T17:40:00Z">
        <w:r w:rsidR="009D2B58" w:rsidRPr="007710C8">
          <w:rPr>
            <w:rFonts w:ascii="Times New Roman" w:hAnsi="Times New Roman"/>
          </w:rPr>
          <w:t>D</w:t>
        </w:r>
      </w:ins>
      <w:del w:id="198"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199" w:author="Hassi Sakari" w:date="2017-10-29T17:40:00Z">
        <w:r w:rsidR="009D2B58" w:rsidRPr="007710C8">
          <w:rPr>
            <w:rFonts w:ascii="Times New Roman" w:hAnsi="Times New Roman"/>
          </w:rPr>
          <w:t>B</w:t>
        </w:r>
      </w:ins>
      <w:del w:id="200"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1" w:author="Hassi Sakari" w:date="2017-10-29T17:40:00Z">
        <w:r w:rsidR="009D2B58" w:rsidRPr="007710C8">
          <w:rPr>
            <w:rFonts w:ascii="Times New Roman" w:hAnsi="Times New Roman"/>
          </w:rPr>
          <w:t>D</w:t>
        </w:r>
      </w:ins>
      <w:del w:id="202"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203" w:name="_Toc503616893"/>
      <w:r w:rsidRPr="007710C8">
        <w:t>3.1 Visualisointi yleisesti</w:t>
      </w:r>
      <w:bookmarkEnd w:id="203"/>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204"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205" w:author="Hassi Sakari" w:date="2017-10-29T17:41:00Z">
        <w:r w:rsidR="009D2B58" w:rsidRPr="007710C8">
          <w:rPr>
            <w:rFonts w:ascii="Times New Roman" w:hAnsi="Times New Roman"/>
          </w:rPr>
          <w:t xml:space="preserve"> </w:t>
        </w:r>
      </w:ins>
      <w:del w:id="206"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75363713" w:rsidR="00D91104" w:rsidRPr="007710C8" w:rsidDel="00C50F21" w:rsidRDefault="00F92D0E" w:rsidP="007710C8">
      <w:pPr>
        <w:spacing w:line="360" w:lineRule="auto"/>
        <w:rPr>
          <w:del w:id="207" w:author="Hassi Sakari" w:date="2017-10-29T17:43:00Z"/>
          <w:rFonts w:ascii="Times New Roman" w:hAnsi="Times New Roman"/>
        </w:rPr>
      </w:pPr>
      <w:r w:rsidRPr="007710C8">
        <w:rPr>
          <w:rFonts w:ascii="Times New Roman" w:hAnsi="Times New Roman"/>
          <w:szCs w:val="24"/>
        </w:rPr>
        <w:lastRenderedPageBreak/>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08" w:author="Hassi Sakari" w:date="2017-10-29T17:42:00Z">
        <w:r w:rsidR="00C50F21" w:rsidRPr="007710C8">
          <w:rPr>
            <w:rFonts w:ascii="Times New Roman" w:hAnsi="Times New Roman"/>
            <w:szCs w:val="24"/>
          </w:rPr>
          <w:t xml:space="preserve"> </w:t>
        </w:r>
      </w:ins>
      <w:del w:id="209" w:author="Hassi Sakari" w:date="2017-10-29T17:42:00Z">
        <w:r w:rsidR="00152D44" w:rsidRPr="007710C8" w:rsidDel="00C50F21">
          <w:rPr>
            <w:rFonts w:ascii="Times New Roman" w:hAnsi="Times New Roman"/>
            <w:szCs w:val="24"/>
          </w:rPr>
          <w:delText xml:space="preserve">. </w:delText>
        </w:r>
      </w:del>
      <w:commentRangeStart w:id="210"/>
      <w:r w:rsidR="00152D44" w:rsidRPr="007710C8">
        <w:rPr>
          <w:rFonts w:ascii="Times New Roman" w:hAnsi="Times New Roman"/>
          <w:szCs w:val="24"/>
        </w:rPr>
        <w:t>[</w:t>
      </w:r>
      <w:ins w:id="211" w:author="Hassi Sakari" w:date="2017-10-29T17:42:00Z">
        <w:r w:rsidR="00C50F21" w:rsidRPr="007710C8">
          <w:rPr>
            <w:rFonts w:ascii="Times New Roman" w:hAnsi="Times New Roman"/>
            <w:szCs w:val="24"/>
            <w:rPrChange w:id="212" w:author="Hassi Sakari" w:date="2017-10-29T17:42:00Z">
              <w:rPr>
                <w:rFonts w:ascii="Times New Roman" w:hAnsi="Times New Roman"/>
                <w:sz w:val="22"/>
                <w:szCs w:val="22"/>
                <w:lang w:val="en-US"/>
              </w:rPr>
            </w:rPrChange>
          </w:rPr>
          <w:t>Haber &amp; McNabb</w:t>
        </w:r>
      </w:ins>
      <w:ins w:id="213" w:author="Hassi Sakari" w:date="2017-10-29T17:43:00Z">
        <w:r w:rsidR="00C50F21" w:rsidRPr="007710C8">
          <w:rPr>
            <w:rFonts w:ascii="Times New Roman" w:hAnsi="Times New Roman"/>
            <w:szCs w:val="24"/>
          </w:rPr>
          <w:t>,</w:t>
        </w:r>
      </w:ins>
      <w:ins w:id="214"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15"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210"/>
      <w:r w:rsidR="00D22ED2" w:rsidRPr="007710C8">
        <w:rPr>
          <w:rStyle w:val="Kommentinviite"/>
          <w:rFonts w:ascii="Times New Roman" w:hAnsi="Times New Roman"/>
        </w:rPr>
        <w:commentReference w:id="210"/>
      </w:r>
      <w:r w:rsidR="00152D44" w:rsidRPr="007710C8">
        <w:rPr>
          <w:rFonts w:ascii="Times New Roman" w:hAnsi="Times New Roman"/>
          <w:szCs w:val="24"/>
        </w:rPr>
        <w:t>. Monialaisuuden takia visualisoi</w:t>
      </w:r>
      <w:r w:rsidR="00CE4B43">
        <w:rPr>
          <w:rFonts w:ascii="Times New Roman" w:hAnsi="Times New Roman"/>
          <w:szCs w:val="24"/>
        </w:rPr>
        <w:t>nnin onkin koettu edistäneen</w:t>
      </w:r>
      <w:r w:rsidR="00152D44" w:rsidRPr="007710C8">
        <w:rPr>
          <w:rFonts w:ascii="Times New Roman" w:hAnsi="Times New Roman"/>
          <w:szCs w:val="24"/>
        </w:rPr>
        <w:t xml:space="preserve"> kehitystä monilla eri tutkimusaloilla</w:t>
      </w:r>
      <w:del w:id="216"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17"/>
      <w:r w:rsidR="00152D44" w:rsidRPr="007710C8">
        <w:rPr>
          <w:rFonts w:ascii="Times New Roman" w:hAnsi="Times New Roman"/>
          <w:szCs w:val="24"/>
        </w:rPr>
        <w:t>Johnson</w:t>
      </w:r>
      <w:r w:rsidR="0073660F" w:rsidRPr="007710C8">
        <w:rPr>
          <w:rFonts w:ascii="Times New Roman" w:hAnsi="Times New Roman"/>
          <w:szCs w:val="24"/>
        </w:rPr>
        <w:t xml:space="preserve"> et al.</w:t>
      </w:r>
      <w:ins w:id="218" w:author="Hassi Sakari" w:date="2017-10-29T16:20:00Z">
        <w:r w:rsidR="00E66B0E" w:rsidRPr="007710C8">
          <w:rPr>
            <w:rFonts w:ascii="Times New Roman" w:hAnsi="Times New Roman"/>
            <w:szCs w:val="24"/>
          </w:rPr>
          <w:t xml:space="preserve">, </w:t>
        </w:r>
      </w:ins>
      <w:del w:id="219"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17"/>
      <w:r w:rsidR="0073660F" w:rsidRPr="007710C8">
        <w:rPr>
          <w:rFonts w:ascii="Times New Roman" w:hAnsi="Times New Roman"/>
          <w:szCs w:val="24"/>
        </w:rPr>
        <w:t>5</w:t>
      </w:r>
      <w:r w:rsidR="00D22ED2" w:rsidRPr="007710C8">
        <w:rPr>
          <w:rStyle w:val="Kommentinviite"/>
          <w:rFonts w:ascii="Times New Roman" w:hAnsi="Times New Roman"/>
        </w:rPr>
        <w:commentReference w:id="217"/>
      </w:r>
      <w:r w:rsidR="00152D44" w:rsidRPr="007710C8">
        <w:rPr>
          <w:rFonts w:ascii="Times New Roman" w:hAnsi="Times New Roman"/>
          <w:szCs w:val="24"/>
        </w:rPr>
        <w:t>]</w:t>
      </w:r>
      <w:ins w:id="220"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pPr>
        <w:spacing w:line="360" w:lineRule="auto"/>
        <w:rPr>
          <w:rFonts w:ascii="Times New Roman" w:hAnsi="Times New Roman"/>
          <w:szCs w:val="24"/>
        </w:rPr>
        <w:pPrChange w:id="221"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22"/>
      <w:r w:rsidR="0073660F" w:rsidRPr="007710C8">
        <w:rPr>
          <w:rFonts w:ascii="Times New Roman" w:hAnsi="Times New Roman"/>
          <w:szCs w:val="24"/>
        </w:rPr>
        <w:t>Johnson et al.</w:t>
      </w:r>
      <w:ins w:id="223" w:author="Hassi Sakari" w:date="2017-10-29T16:20:00Z">
        <w:r w:rsidR="0073660F" w:rsidRPr="007710C8">
          <w:rPr>
            <w:rFonts w:ascii="Times New Roman" w:hAnsi="Times New Roman"/>
            <w:szCs w:val="24"/>
          </w:rPr>
          <w:t xml:space="preserve">, </w:t>
        </w:r>
      </w:ins>
      <w:del w:id="224"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22"/>
      <w:r w:rsidR="0073660F" w:rsidRPr="007710C8">
        <w:rPr>
          <w:rFonts w:ascii="Times New Roman" w:hAnsi="Times New Roman"/>
          <w:szCs w:val="24"/>
        </w:rPr>
        <w:t>5</w:t>
      </w:r>
      <w:r w:rsidR="0073660F" w:rsidRPr="007710C8">
        <w:rPr>
          <w:rStyle w:val="Kommentinviite"/>
          <w:rFonts w:ascii="Times New Roman" w:hAnsi="Times New Roman"/>
        </w:rPr>
        <w:commentReference w:id="222"/>
      </w:r>
      <w:r w:rsidR="0073660F" w:rsidRPr="007710C8">
        <w:rPr>
          <w:rFonts w:ascii="Times New Roman" w:hAnsi="Times New Roman"/>
          <w:szCs w:val="24"/>
        </w:rPr>
        <w:t>]</w:t>
      </w:r>
      <w:ins w:id="225"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26" w:author="Harri Siirtola" w:date="2017-06-18T16:25:00Z">
        <w:r w:rsidRPr="007710C8" w:rsidDel="00D22ED2">
          <w:rPr>
            <w:rFonts w:ascii="Times New Roman" w:hAnsi="Times New Roman"/>
            <w:szCs w:val="24"/>
          </w:rPr>
          <w:delText xml:space="preserve">Ihmisen </w:delText>
        </w:r>
      </w:del>
      <w:ins w:id="227"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28" w:author="Harri Siirtola" w:date="2017-06-18T16:26:00Z">
        <w:r w:rsidRPr="007710C8" w:rsidDel="00D22ED2">
          <w:rPr>
            <w:rFonts w:ascii="Times New Roman" w:hAnsi="Times New Roman"/>
            <w:szCs w:val="24"/>
          </w:rPr>
          <w:delText xml:space="preserve">teknologian </w:delText>
        </w:r>
      </w:del>
      <w:ins w:id="229"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30"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31"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32"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33"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34"/>
      <w:r w:rsidR="00152D44" w:rsidRPr="007710C8">
        <w:rPr>
          <w:rFonts w:ascii="Times New Roman" w:hAnsi="Times New Roman"/>
          <w:szCs w:val="24"/>
        </w:rPr>
        <w:t>mutta painottaa erityisesti visuaalisten teknologioiden sekä työkalujen kehittämistä ja hyödyntämistä</w:t>
      </w:r>
      <w:commentRangeEnd w:id="234"/>
      <w:r w:rsidR="001C0C6D" w:rsidRPr="007710C8">
        <w:rPr>
          <w:rStyle w:val="Kommentinviite"/>
          <w:rFonts w:ascii="Times New Roman" w:hAnsi="Times New Roman"/>
        </w:rPr>
        <w:commentReference w:id="234"/>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xml:space="preserve">. Informaation visualisointiin pohjautuvasti, työssä pyritään löytämään mahdollisimman hyvin käyttäjien mentaalimalleja tukeva ja virtuaalitodellisuuden </w:t>
      </w:r>
      <w:r w:rsidRPr="007710C8">
        <w:rPr>
          <w:rFonts w:ascii="Times New Roman" w:hAnsi="Times New Roman"/>
          <w:szCs w:val="24"/>
        </w:rPr>
        <w:lastRenderedPageBreak/>
        <w:t>mahdollisuuksia hyödyntä</w:t>
      </w:r>
      <w:r w:rsidR="00544FBC" w:rsidRPr="007710C8">
        <w:rPr>
          <w:rFonts w:ascii="Times New Roman" w:hAnsi="Times New Roman"/>
          <w:szCs w:val="24"/>
        </w:rPr>
        <w:t xml:space="preserve">vä visualisointitapa Big </w:t>
      </w:r>
      <w:ins w:id="235" w:author="Hassi Sakari" w:date="2017-10-29T17:46:00Z">
        <w:r w:rsidR="00C50F21" w:rsidRPr="007710C8">
          <w:rPr>
            <w:rFonts w:ascii="Times New Roman" w:hAnsi="Times New Roman"/>
            <w:szCs w:val="24"/>
          </w:rPr>
          <w:t>D</w:t>
        </w:r>
      </w:ins>
      <w:del w:id="236"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37" w:name="_Toc503616894"/>
      <w:r w:rsidRPr="007710C8">
        <w:t>3.2 Visualisoinnin tyypit</w:t>
      </w:r>
      <w:bookmarkEnd w:id="237"/>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38" w:author="Hassi Sakari" w:date="2017-10-29T17:46:00Z">
        <w:r w:rsidR="00A962E3" w:rsidRPr="007710C8">
          <w:rPr>
            <w:rFonts w:ascii="Times New Roman" w:hAnsi="Times New Roman"/>
            <w:szCs w:val="24"/>
          </w:rPr>
          <w:t>[</w:t>
        </w:r>
      </w:ins>
      <w:del w:id="239"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40" w:author="Hassi Sakari" w:date="2017-10-29T17:46:00Z">
        <w:r w:rsidR="00A962E3" w:rsidRPr="007710C8">
          <w:rPr>
            <w:rFonts w:ascii="Times New Roman" w:hAnsi="Times New Roman"/>
            <w:szCs w:val="24"/>
          </w:rPr>
          <w:t>]</w:t>
        </w:r>
      </w:ins>
      <w:del w:id="241"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42"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43" w:author="Hassi Sakari" w:date="2017-10-29T16:22:00Z">
        <w:r w:rsidR="00E66B0E" w:rsidRPr="007710C8">
          <w:rPr>
            <w:rFonts w:ascii="Times New Roman" w:hAnsi="Times New Roman"/>
            <w:szCs w:val="24"/>
            <w:rPrChange w:id="244" w:author="Hassi Sakari" w:date="2017-10-29T16:22:00Z">
              <w:rPr>
                <w:rFonts w:ascii="Times New Roman" w:hAnsi="Times New Roman"/>
                <w:i/>
                <w:szCs w:val="24"/>
              </w:rPr>
            </w:rPrChange>
          </w:rPr>
          <w:t>K</w:t>
        </w:r>
      </w:ins>
      <w:commentRangeStart w:id="245"/>
      <w:del w:id="246" w:author="Hassi Sakari" w:date="2017-10-29T16:22:00Z">
        <w:r w:rsidR="00566896" w:rsidRPr="007710C8" w:rsidDel="00E66B0E">
          <w:rPr>
            <w:rFonts w:ascii="Times New Roman" w:hAnsi="Times New Roman"/>
            <w:szCs w:val="24"/>
            <w:rPrChange w:id="247"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48" w:author="Hassi Sakari" w:date="2017-10-29T16:22:00Z">
            <w:rPr>
              <w:rFonts w:ascii="Times New Roman" w:hAnsi="Times New Roman"/>
              <w:i/>
              <w:szCs w:val="24"/>
            </w:rPr>
          </w:rPrChange>
        </w:rPr>
        <w:t>appaleessa 2.1</w:t>
      </w:r>
      <w:commentRangeEnd w:id="245"/>
      <w:r w:rsidR="00757336" w:rsidRPr="007710C8">
        <w:rPr>
          <w:rStyle w:val="Kommentinviite"/>
          <w:rFonts w:ascii="Times New Roman" w:hAnsi="Times New Roman"/>
        </w:rPr>
        <w:commentReference w:id="245"/>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49" w:author="Hassi Sakari" w:date="2017-10-29T17:46:00Z">
        <w:r w:rsidR="00A962E3" w:rsidRPr="007710C8">
          <w:rPr>
            <w:rFonts w:ascii="Times New Roman" w:hAnsi="Times New Roman"/>
            <w:szCs w:val="24"/>
          </w:rPr>
          <w:t>B</w:t>
        </w:r>
      </w:ins>
      <w:del w:id="250"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51" w:author="Hassi Sakari" w:date="2017-10-29T17:46:00Z">
        <w:r w:rsidR="00A962E3" w:rsidRPr="007710C8">
          <w:rPr>
            <w:rFonts w:ascii="Times New Roman" w:hAnsi="Times New Roman"/>
            <w:szCs w:val="24"/>
          </w:rPr>
          <w:t>D</w:t>
        </w:r>
      </w:ins>
      <w:del w:id="252"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7EB6091D"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53" w:author="Hassi Sakari" w:date="2017-10-29T17:46:00Z">
        <w:r w:rsidR="00A962E3" w:rsidRPr="007710C8">
          <w:rPr>
            <w:rFonts w:ascii="Times New Roman" w:hAnsi="Times New Roman"/>
            <w:szCs w:val="24"/>
          </w:rPr>
          <w:t>D</w:t>
        </w:r>
      </w:ins>
      <w:del w:id="254"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35666B" w:rsidRPr="007710C8">
        <w:rPr>
          <w:rFonts w:ascii="Times New Roman" w:hAnsi="Times New Roman"/>
          <w:i/>
          <w:szCs w:val="24"/>
        </w:rPr>
        <w:t xml:space="preserve"> (</w:t>
      </w:r>
      <w:commentRangeStart w:id="255"/>
      <w:r w:rsidR="0035666B" w:rsidRPr="007710C8">
        <w:rPr>
          <w:rFonts w:ascii="Times New Roman" w:hAnsi="Times New Roman"/>
          <w:i/>
          <w:szCs w:val="24"/>
        </w:rPr>
        <w:t xml:space="preserve">Scatter </w:t>
      </w:r>
      <w:ins w:id="256" w:author="Hassi Sakari" w:date="2017-10-29T16:23:00Z">
        <w:r w:rsidR="00E66B0E" w:rsidRPr="007710C8">
          <w:rPr>
            <w:rFonts w:ascii="Times New Roman" w:hAnsi="Times New Roman"/>
            <w:i/>
            <w:szCs w:val="24"/>
          </w:rPr>
          <w:t>P</w:t>
        </w:r>
      </w:ins>
      <w:del w:id="257"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58" w:author="Hassi Sakari" w:date="2017-10-29T16:23:00Z">
        <w:r w:rsidR="00E66B0E" w:rsidRPr="007710C8">
          <w:rPr>
            <w:rFonts w:ascii="Times New Roman" w:hAnsi="Times New Roman"/>
            <w:i/>
            <w:szCs w:val="24"/>
          </w:rPr>
          <w:t>M</w:t>
        </w:r>
      </w:ins>
      <w:del w:id="259"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55"/>
      <w:r w:rsidR="00757336" w:rsidRPr="007710C8">
        <w:rPr>
          <w:rStyle w:val="Kommentinviite"/>
          <w:rFonts w:ascii="Times New Roman" w:hAnsi="Times New Roman"/>
        </w:rPr>
        <w:commentReference w:id="255"/>
      </w:r>
      <w:ins w:id="260" w:author="Hassi Sakari" w:date="2017-10-29T16:23:00Z">
        <w:r w:rsidR="00E66B0E" w:rsidRPr="007710C8">
          <w:rPr>
            <w:rFonts w:ascii="Times New Roman" w:hAnsi="Times New Roman"/>
            <w:i/>
            <w:szCs w:val="24"/>
          </w:rPr>
          <w:t>, SPLOM</w:t>
        </w:r>
      </w:ins>
      <w:r w:rsidR="0035666B" w:rsidRPr="007710C8">
        <w:rPr>
          <w:rFonts w:ascii="Times New Roman" w:hAnsi="Times New Roman"/>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xml:space="preserve">. Pisteparvet auttavat segmenttien, raja-arvojen, trendien ja korrelaatioiden löytämisessä, mutta laajaa </w:t>
      </w:r>
      <w:r w:rsidR="00883ED9" w:rsidRPr="007710C8">
        <w:rPr>
          <w:rFonts w:ascii="Times New Roman" w:hAnsi="Times New Roman"/>
          <w:szCs w:val="24"/>
        </w:rPr>
        <w:lastRenderedPageBreak/>
        <w:t>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61" w:author="Hassi Sakari" w:date="2017-10-29T18:02:00Z">
        <w:r w:rsidR="002E0562" w:rsidRPr="007710C8">
          <w:rPr>
            <w:rFonts w:ascii="Times New Roman" w:hAnsi="Times New Roman"/>
            <w:szCs w:val="24"/>
          </w:rPr>
          <w:t>esiintyy, kun datapisteitä on niin paljon, että pisteet alkavat piirtymään toistensa päälle</w:t>
        </w:r>
      </w:ins>
      <w:del w:id="262" w:author="Hassi Sakari" w:date="2017-10-29T18:02:00Z">
        <w:r w:rsidR="00BA6485" w:rsidRPr="007710C8" w:rsidDel="002E0562">
          <w:rPr>
            <w:rFonts w:ascii="Times New Roman" w:hAnsi="Times New Roman"/>
            <w:szCs w:val="24"/>
          </w:rPr>
          <w:delText xml:space="preserve">on visuaalisuuden </w:delText>
        </w:r>
      </w:del>
      <w:del w:id="263" w:author="Hassi Sakari" w:date="2017-10-29T18:01:00Z">
        <w:r w:rsidR="00BA6485" w:rsidRPr="007710C8" w:rsidDel="00C95E6F">
          <w:rPr>
            <w:rFonts w:ascii="Times New Roman" w:hAnsi="Times New Roman"/>
            <w:szCs w:val="24"/>
          </w:rPr>
          <w:delText xml:space="preserve">heikkenemisen </w:delText>
        </w:r>
      </w:del>
      <w:del w:id="264"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65"/>
        <w:r w:rsidR="00BA6485" w:rsidRPr="007710C8" w:rsidDel="002E0562">
          <w:rPr>
            <w:rFonts w:ascii="Times New Roman" w:hAnsi="Times New Roman"/>
            <w:i/>
            <w:szCs w:val="24"/>
          </w:rPr>
          <w:delText>clotting</w:delText>
        </w:r>
        <w:commentRangeEnd w:id="265"/>
        <w:r w:rsidR="00994C12" w:rsidRPr="007710C8" w:rsidDel="002E0562">
          <w:rPr>
            <w:rStyle w:val="Kommentinviite"/>
            <w:rFonts w:ascii="Times New Roman" w:hAnsi="Times New Roman"/>
          </w:rPr>
          <w:commentReference w:id="265"/>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66" w:author="Hassi Sakari" w:date="2017-10-29T18:03:00Z">
        <w:r w:rsidR="00BA6485" w:rsidRPr="007710C8" w:rsidDel="002E0562">
          <w:rPr>
            <w:rFonts w:ascii="Times New Roman" w:hAnsi="Times New Roman"/>
            <w:szCs w:val="24"/>
          </w:rPr>
          <w:delText xml:space="preserve">, jossa datapisteitä on niin paljon, </w:delText>
        </w:r>
      </w:del>
      <w:del w:id="267"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68"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69"/>
        <w:r w:rsidR="002E0562" w:rsidRPr="007710C8">
          <w:rPr>
            <w:rFonts w:ascii="Times New Roman" w:hAnsi="Times New Roman"/>
            <w:i/>
            <w:szCs w:val="24"/>
          </w:rPr>
          <w:t>clotting</w:t>
        </w:r>
        <w:commentRangeEnd w:id="269"/>
        <w:r w:rsidR="002E0562" w:rsidRPr="007710C8">
          <w:rPr>
            <w:rStyle w:val="Kommentinviite"/>
            <w:rFonts w:ascii="Times New Roman" w:hAnsi="Times New Roman"/>
          </w:rPr>
          <w:commentReference w:id="269"/>
        </w:r>
        <w:r w:rsidR="002E0562" w:rsidRPr="007710C8">
          <w:rPr>
            <w:rFonts w:ascii="Times New Roman" w:hAnsi="Times New Roman"/>
            <w:szCs w:val="24"/>
          </w:rPr>
          <w:t xml:space="preserve">) </w:t>
        </w:r>
      </w:ins>
      <w:ins w:id="270"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71" w:author="Hassi Sakari" w:date="2017-10-29T18:04:00Z">
        <w:r w:rsidR="002E0562" w:rsidRPr="007710C8">
          <w:rPr>
            <w:rFonts w:ascii="Times New Roman" w:hAnsi="Times New Roman"/>
            <w:szCs w:val="24"/>
          </w:rPr>
          <w:t>juontuva ongelma, jolloin ei voida enää hahmottaa datapisteiden</w:t>
        </w:r>
      </w:ins>
      <w:ins w:id="272" w:author="Hassi Sakari" w:date="2017-10-29T18:05:00Z">
        <w:r w:rsidR="002E0562" w:rsidRPr="007710C8">
          <w:rPr>
            <w:rFonts w:ascii="Times New Roman" w:hAnsi="Times New Roman"/>
            <w:szCs w:val="24"/>
          </w:rPr>
          <w:t xml:space="preserve"> </w:t>
        </w:r>
      </w:ins>
      <w:ins w:id="273" w:author="Hassi Sakari" w:date="2017-10-29T18:04:00Z">
        <w:r w:rsidR="002E0562" w:rsidRPr="007710C8">
          <w:rPr>
            <w:rFonts w:ascii="Times New Roman" w:hAnsi="Times New Roman"/>
            <w:szCs w:val="24"/>
          </w:rPr>
          <w:t>sijaintia</w:t>
        </w:r>
      </w:ins>
      <w:ins w:id="274" w:author="Hassi Sakari" w:date="2017-10-29T18:05:00Z">
        <w:r w:rsidR="002E0562" w:rsidRPr="007710C8">
          <w:rPr>
            <w:rFonts w:ascii="Times New Roman" w:hAnsi="Times New Roman"/>
            <w:szCs w:val="24"/>
          </w:rPr>
          <w:t xml:space="preserve"> ja raja-alueita</w:t>
        </w:r>
      </w:ins>
      <w:ins w:id="275" w:author="Hassi Sakari" w:date="2017-10-29T18:04:00Z">
        <w:r w:rsidR="002E0562" w:rsidRPr="007710C8">
          <w:rPr>
            <w:rFonts w:ascii="Times New Roman" w:hAnsi="Times New Roman"/>
            <w:szCs w:val="24"/>
          </w:rPr>
          <w:t xml:space="preserve"> </w:t>
        </w:r>
      </w:ins>
      <w:ins w:id="276" w:author="Hassi Sakari" w:date="2017-10-29T18:05:00Z">
        <w:r w:rsidR="002E0562" w:rsidRPr="007710C8">
          <w:rPr>
            <w:rFonts w:ascii="Times New Roman" w:hAnsi="Times New Roman"/>
            <w:szCs w:val="24"/>
          </w:rPr>
          <w:t>visualisoinnin</w:t>
        </w:r>
      </w:ins>
      <w:ins w:id="277" w:author="Hassi Sakari" w:date="2017-10-29T18:04:00Z">
        <w:r w:rsidR="002E0562" w:rsidRPr="007710C8">
          <w:rPr>
            <w:rFonts w:ascii="Times New Roman" w:hAnsi="Times New Roman"/>
            <w:szCs w:val="24"/>
          </w:rPr>
          <w:t xml:space="preserve"> </w:t>
        </w:r>
      </w:ins>
      <w:ins w:id="278"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79" w:author="Hassi Sakari" w:date="2017-10-29T18:05:00Z">
        <w:r w:rsidR="002E0562" w:rsidRPr="007710C8">
          <w:rPr>
            <w:rFonts w:ascii="Times New Roman" w:hAnsi="Times New Roman"/>
            <w:szCs w:val="24"/>
          </w:rPr>
          <w:t>Du</w:t>
        </w:r>
      </w:ins>
      <w:del w:id="280"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81"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82"/>
      <w:r w:rsidR="00F56A58" w:rsidRPr="007710C8">
        <w:rPr>
          <w:rFonts w:ascii="Times New Roman" w:hAnsi="Times New Roman"/>
          <w:szCs w:val="24"/>
          <w:rPrChange w:id="283" w:author="Hassi Sakari" w:date="2017-10-29T16:24:00Z">
            <w:rPr>
              <w:rFonts w:ascii="Times New Roman" w:hAnsi="Times New Roman"/>
              <w:i/>
              <w:szCs w:val="24"/>
            </w:rPr>
          </w:rPrChange>
        </w:rPr>
        <w:t>Kuvassa 3</w:t>
      </w:r>
      <w:commentRangeEnd w:id="282"/>
      <w:r w:rsidR="00757336" w:rsidRPr="007710C8">
        <w:rPr>
          <w:rStyle w:val="Kommentinviite"/>
          <w:rFonts w:ascii="Times New Roman" w:hAnsi="Times New Roman"/>
        </w:rPr>
        <w:commentReference w:id="282"/>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84" w:author="Hassi Sakari" w:date="2017-10-29T18:06:00Z">
        <w:r w:rsidRPr="007710C8" w:rsidDel="0063171B">
          <w:rPr>
            <w:rFonts w:ascii="Times New Roman" w:hAnsi="Times New Roman"/>
            <w:i/>
            <w:sz w:val="22"/>
            <w:szCs w:val="22"/>
          </w:rPr>
          <w:delText>Fe</w:delText>
        </w:r>
      </w:del>
      <w:ins w:id="285" w:author="Hassi Sakari" w:date="2017-10-29T18:06:00Z">
        <w:r w:rsidR="0063171B" w:rsidRPr="007710C8">
          <w:rPr>
            <w:rFonts w:ascii="Times New Roman" w:hAnsi="Times New Roman"/>
            <w:i/>
            <w:sz w:val="22"/>
            <w:szCs w:val="22"/>
          </w:rPr>
          <w:t>Du</w:t>
        </w:r>
      </w:ins>
      <w:del w:id="286"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87"/>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87"/>
      <w:r w:rsidR="00E639B5" w:rsidRPr="007710C8">
        <w:rPr>
          <w:rStyle w:val="Kommentinviite"/>
          <w:rFonts w:ascii="Times New Roman" w:hAnsi="Times New Roman"/>
        </w:rPr>
        <w:commentReference w:id="287"/>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88" w:name="_Toc503616895"/>
      <w:r w:rsidRPr="007710C8">
        <w:lastRenderedPageBreak/>
        <w:t xml:space="preserve">3.2.1 </w:t>
      </w:r>
      <w:r w:rsidR="006660E6" w:rsidRPr="007710C8">
        <w:t>Parallel coordinates</w:t>
      </w:r>
      <w:bookmarkEnd w:id="288"/>
    </w:p>
    <w:p w14:paraId="5060823F" w14:textId="77777777" w:rsidR="00516FFB" w:rsidRPr="007710C8" w:rsidRDefault="00516FFB" w:rsidP="007710C8">
      <w:pPr>
        <w:spacing w:line="360" w:lineRule="auto"/>
        <w:ind w:firstLine="0"/>
        <w:rPr>
          <w:rFonts w:ascii="Times New Roman" w:hAnsi="Times New Roman"/>
          <w:szCs w:val="24"/>
        </w:rPr>
      </w:pPr>
      <w:commentRangeStart w:id="289"/>
      <w:r w:rsidRPr="007710C8">
        <w:rPr>
          <w:rFonts w:ascii="Times New Roman" w:hAnsi="Times New Roman"/>
          <w:i/>
          <w:szCs w:val="24"/>
        </w:rPr>
        <w:t xml:space="preserve">Rinnakkaisten koordinaattien </w:t>
      </w:r>
      <w:commentRangeEnd w:id="289"/>
      <w:r w:rsidR="00315B33" w:rsidRPr="007710C8">
        <w:rPr>
          <w:rStyle w:val="Kommentinviite"/>
          <w:rFonts w:ascii="Times New Roman" w:hAnsi="Times New Roman"/>
        </w:rPr>
        <w:commentReference w:id="289"/>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90"/>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90"/>
      <w:r w:rsidR="007349FF" w:rsidRPr="007710C8">
        <w:rPr>
          <w:rStyle w:val="Kommentinviite"/>
          <w:rFonts w:ascii="Times New Roman" w:hAnsi="Times New Roman"/>
        </w:rPr>
        <w:commentReference w:id="290"/>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91" w:name="_Toc503616896"/>
      <w:r w:rsidRPr="007710C8">
        <w:t>3.2.2 Star co</w:t>
      </w:r>
      <w:r w:rsidR="0057456A" w:rsidRPr="007710C8">
        <w:t>o</w:t>
      </w:r>
      <w:r w:rsidRPr="007710C8">
        <w:t>rdinates</w:t>
      </w:r>
      <w:bookmarkEnd w:id="291"/>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lastRenderedPageBreak/>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välisiä etäisyyksiä, vaan tieto 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lastRenderedPageBreak/>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92" w:name="_Toc503616897"/>
      <w:r w:rsidRPr="007710C8">
        <w:t>3.2.3</w:t>
      </w:r>
      <w:r w:rsidR="00DC2C3E" w:rsidRPr="007710C8">
        <w:t xml:space="preserve"> Tree map</w:t>
      </w:r>
      <w:bookmarkEnd w:id="292"/>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lastRenderedPageBreak/>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293" w:name="_Toc503616898"/>
      <w:r w:rsidRPr="007710C8">
        <w:t>3.3</w:t>
      </w:r>
      <w:r w:rsidR="00152D44" w:rsidRPr="007710C8">
        <w:t xml:space="preserve"> Visualisoinnin </w:t>
      </w:r>
      <w:r w:rsidR="00451140" w:rsidRPr="007710C8">
        <w:t>työkalut</w:t>
      </w:r>
      <w:bookmarkEnd w:id="293"/>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lastRenderedPageBreak/>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lastRenderedPageBreak/>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294" w:name="_Toc503616899"/>
      <w:r w:rsidRPr="007710C8">
        <w:t>3.4</w:t>
      </w:r>
      <w:r w:rsidR="00342402" w:rsidRPr="007710C8">
        <w:t xml:space="preserve"> Visualisoinnin prosessi</w:t>
      </w:r>
      <w:bookmarkEnd w:id="294"/>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lastRenderedPageBreak/>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295" w:name="_Toc503616900"/>
      <w:r w:rsidRPr="007710C8">
        <w:t xml:space="preserve">3.5 </w:t>
      </w:r>
      <w:r w:rsidR="00B31899" w:rsidRPr="007710C8">
        <w:t>MapReduce</w:t>
      </w:r>
      <w:bookmarkEnd w:id="295"/>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lastRenderedPageBreak/>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296" w:name="_Toc462643324"/>
      <w:bookmarkStart w:id="297" w:name="_Toc463943276"/>
      <w:bookmarkStart w:id="298" w:name="_Toc503616901"/>
      <w:bookmarkEnd w:id="296"/>
      <w:bookmarkEnd w:id="297"/>
      <w:r w:rsidRPr="007710C8">
        <w:rPr>
          <w:rFonts w:ascii="Times New Roman" w:hAnsi="Times New Roman"/>
          <w:color w:val="00000A"/>
        </w:rPr>
        <w:t>4. VIRTUAALITODELLISUUDEN HYÖDYNTÄMINEN</w:t>
      </w:r>
      <w:bookmarkEnd w:id="298"/>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299" w:name="_Toc503616902"/>
      <w:r w:rsidRPr="007710C8">
        <w:t>4.1 Virtuaalitodellisuus aikaisemmin</w:t>
      </w:r>
      <w:bookmarkEnd w:id="299"/>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lastRenderedPageBreak/>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300"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lastRenderedPageBreak/>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301" w:name="_Toc503616903"/>
      <w:r w:rsidRPr="007710C8">
        <w:t>4.2</w:t>
      </w:r>
      <w:r w:rsidR="00CF6D83" w:rsidRPr="007710C8">
        <w:t xml:space="preserve"> Big Datan visualisointijärjestelmät</w:t>
      </w:r>
      <w:bookmarkEnd w:id="301"/>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302"/>
      <w:r w:rsidRPr="007710C8">
        <w:rPr>
          <w:rFonts w:ascii="Times New Roman" w:hAnsi="Times New Roman"/>
        </w:rPr>
        <w:t>kattavaa tiedonvisualisointia vaatimuksena sille, että kerätty tieto saadaan valjastettua käyttöön</w:t>
      </w:r>
      <w:commentRangeEnd w:id="302"/>
      <w:r w:rsidR="00E377AE" w:rsidRPr="007710C8">
        <w:rPr>
          <w:rStyle w:val="Kommentinviite"/>
          <w:rFonts w:ascii="Times New Roman" w:hAnsi="Times New Roman"/>
        </w:rPr>
        <w:commentReference w:id="302"/>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303" w:author="Harri Siirtola" w:date="2017-06-18T18:54:00Z">
        <w:r w:rsidR="00D72115" w:rsidRPr="007710C8" w:rsidDel="00EA70C2">
          <w:rPr>
            <w:rFonts w:ascii="Times New Roman" w:hAnsi="Times New Roman"/>
          </w:rPr>
          <w:delText>abstraktoituna</w:delText>
        </w:r>
      </w:del>
      <w:ins w:id="304"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305" w:author="Harri Siirtola" w:date="2017-06-18T18:55:00Z">
        <w:r w:rsidR="004A4AF3" w:rsidRPr="007710C8">
          <w:rPr>
            <w:rFonts w:ascii="Times New Roman" w:hAnsi="Times New Roman"/>
          </w:rPr>
          <w:t>-</w:t>
        </w:r>
      </w:ins>
      <w:del w:id="306"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307"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308" w:author="Hassi Sakari" w:date="2017-10-29T16:27:00Z">
        <w:r w:rsidR="00E66B0E" w:rsidRPr="007710C8">
          <w:rPr>
            <w:rFonts w:ascii="Times New Roman" w:hAnsi="Times New Roman"/>
          </w:rPr>
          <w:t>. Vaikuttaa kuitenkin siltä</w:t>
        </w:r>
      </w:ins>
      <w:del w:id="309" w:author="Hassi Sakari" w:date="2017-10-29T16:27:00Z">
        <w:r w:rsidR="00A53CB5" w:rsidRPr="007710C8" w:rsidDel="00E66B0E">
          <w:rPr>
            <w:rFonts w:ascii="Times New Roman" w:hAnsi="Times New Roman"/>
          </w:rPr>
          <w:delText xml:space="preserve">, mutta </w:delText>
        </w:r>
      </w:del>
      <w:commentRangeStart w:id="310"/>
      <w:del w:id="311"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12" w:author="Hassi Sakari" w:date="2017-10-29T16:27:00Z">
        <w:r w:rsidR="00E66B0E" w:rsidRPr="007710C8">
          <w:rPr>
            <w:rFonts w:ascii="Times New Roman" w:hAnsi="Times New Roman"/>
          </w:rPr>
          <w:t>, että</w:t>
        </w:r>
      </w:ins>
      <w:ins w:id="313"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10"/>
      <w:r w:rsidR="004A4AF3" w:rsidRPr="007710C8">
        <w:rPr>
          <w:rStyle w:val="Kommentinviite"/>
          <w:rFonts w:ascii="Times New Roman" w:hAnsi="Times New Roman"/>
        </w:rPr>
        <w:commentReference w:id="310"/>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14"/>
      <w:del w:id="315" w:author="Hassi Sakari" w:date="2017-10-29T16:27:00Z">
        <w:r w:rsidRPr="007710C8" w:rsidDel="00E66B0E">
          <w:rPr>
            <w:rFonts w:ascii="Times New Roman" w:hAnsi="Times New Roman"/>
          </w:rPr>
          <w:delText>toimesta</w:delText>
        </w:r>
        <w:commentRangeEnd w:id="314"/>
        <w:r w:rsidR="004A4AF3" w:rsidRPr="007710C8" w:rsidDel="00E66B0E">
          <w:rPr>
            <w:rStyle w:val="Kommentinviite"/>
            <w:rFonts w:ascii="Times New Roman" w:hAnsi="Times New Roman"/>
          </w:rPr>
          <w:commentReference w:id="314"/>
        </w:r>
      </w:del>
      <w:ins w:id="316" w:author="Hassi Sakari" w:date="2017-10-29T16:27:00Z">
        <w:r w:rsidR="00E66B0E" w:rsidRPr="007710C8">
          <w:rPr>
            <w:rFonts w:ascii="Times New Roman" w:hAnsi="Times New Roman"/>
          </w:rPr>
          <w:t>tutkimustyössä</w:t>
        </w:r>
      </w:ins>
      <w:r w:rsidRPr="007710C8">
        <w:rPr>
          <w:rFonts w:ascii="Times New Roman" w:hAnsi="Times New Roman"/>
        </w:rPr>
        <w:t xml:space="preserve">. Heidän tutkimuksessaan </w:t>
      </w:r>
      <w:r w:rsidRPr="007710C8">
        <w:rPr>
          <w:rFonts w:ascii="Times New Roman" w:hAnsi="Times New Roman"/>
        </w:rPr>
        <w:lastRenderedPageBreak/>
        <w:t>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17" w:author="Harri Siirtola" w:date="2017-06-18T18:59:00Z">
        <w:r w:rsidR="004A4AF3" w:rsidRPr="007710C8">
          <w:rPr>
            <w:rFonts w:ascii="Times New Roman" w:hAnsi="Times New Roman"/>
          </w:rPr>
          <w:t>-</w:t>
        </w:r>
      </w:ins>
      <w:del w:id="318"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19"/>
      <w:del w:id="320" w:author="Hassi Sakari" w:date="2017-10-29T16:27:00Z">
        <w:r w:rsidR="00F83192" w:rsidRPr="007710C8" w:rsidDel="00E66B0E">
          <w:rPr>
            <w:rFonts w:ascii="Times New Roman" w:hAnsi="Times New Roman"/>
          </w:rPr>
          <w:delText xml:space="preserve">tutkimus </w:delText>
        </w:r>
      </w:del>
      <w:commentRangeEnd w:id="319"/>
      <w:ins w:id="321"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19"/>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2672F75E"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22"/>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ED35BC">
        <w:rPr>
          <w:rFonts w:ascii="Times New Roman" w:hAnsi="Times New Roman"/>
        </w:rPr>
        <w:t xml:space="preserve"> sekä</w:t>
      </w:r>
      <w:r w:rsidR="00341CFA" w:rsidRPr="007710C8">
        <w:rPr>
          <w:rFonts w:ascii="Times New Roman" w:hAnsi="Times New Roman"/>
        </w:rPr>
        <w:t xml:space="preserve"> Moranin ja kumppaneiden [2015] tutkimuksissa</w:t>
      </w:r>
      <w:ins w:id="323" w:author="Hassi Sakari" w:date="2017-10-29T16:29:00Z">
        <w:r w:rsidR="00E66B0E" w:rsidRPr="007710C8">
          <w:rPr>
            <w:rFonts w:ascii="Times New Roman" w:hAnsi="Times New Roman"/>
          </w:rPr>
          <w:t>,</w:t>
        </w:r>
      </w:ins>
      <w:del w:id="324"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25" w:author="Hassi Sakari" w:date="2017-10-29T16:29:00Z">
        <w:r w:rsidR="00E66B0E" w:rsidRPr="007710C8">
          <w:rPr>
            <w:rFonts w:ascii="Times New Roman" w:hAnsi="Times New Roman"/>
          </w:rPr>
          <w:t>.</w:t>
        </w:r>
      </w:ins>
      <w:del w:id="326"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27" w:author="Hassi Sakari" w:date="2017-10-29T16:29:00Z">
        <w:r w:rsidRPr="007710C8" w:rsidDel="00E66B0E">
          <w:rPr>
            <w:rFonts w:ascii="Times New Roman" w:hAnsi="Times New Roman"/>
          </w:rPr>
          <w:delText>vaan visualisoinnin</w:delText>
        </w:r>
      </w:del>
      <w:ins w:id="328"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29" w:author="Hassi Sakari" w:date="2017-10-29T16:29:00Z">
        <w:r w:rsidRPr="007710C8" w:rsidDel="00E66B0E">
          <w:rPr>
            <w:rFonts w:ascii="Times New Roman" w:hAnsi="Times New Roman"/>
          </w:rPr>
          <w:delText xml:space="preserve">täytyy </w:delText>
        </w:r>
      </w:del>
      <w:ins w:id="330" w:author="Hassi Sakari" w:date="2017-10-29T16:29:00Z">
        <w:r w:rsidR="00E66B0E" w:rsidRPr="007710C8">
          <w:rPr>
            <w:rFonts w:ascii="Times New Roman" w:hAnsi="Times New Roman"/>
          </w:rPr>
          <w:t>täytyisi</w:t>
        </w:r>
      </w:ins>
      <w:ins w:id="331" w:author="Hassi Sakari" w:date="2017-10-29T16:30:00Z">
        <w:r w:rsidR="00F75446" w:rsidRPr="007710C8">
          <w:rPr>
            <w:rFonts w:ascii="Times New Roman" w:hAnsi="Times New Roman"/>
          </w:rPr>
          <w:t>kin</w:t>
        </w:r>
      </w:ins>
      <w:ins w:id="332"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22"/>
      <w:r w:rsidR="003D22E8" w:rsidRPr="007710C8">
        <w:rPr>
          <w:rStyle w:val="Kommentinviite"/>
          <w:rFonts w:ascii="Times New Roman" w:hAnsi="Times New Roman"/>
        </w:rPr>
        <w:commentReference w:id="322"/>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w:t>
      </w:r>
      <w:r w:rsidR="00325A6D" w:rsidRPr="007710C8">
        <w:rPr>
          <w:rFonts w:ascii="Times New Roman" w:hAnsi="Times New Roman"/>
        </w:rPr>
        <w:lastRenderedPageBreak/>
        <w:t xml:space="preserve">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33" w:name="_Toc503616904"/>
      <w:r w:rsidRPr="007710C8">
        <w:t>4.3 Yhteenveto aikaisempien järjestelmien pohjalta</w:t>
      </w:r>
      <w:bookmarkEnd w:id="333"/>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 xml:space="preserve">voidaan nähdä myös mahdollisuutena </w:t>
      </w:r>
      <w:r w:rsidR="00283657" w:rsidRPr="007710C8">
        <w:rPr>
          <w:rFonts w:ascii="Times New Roman" w:hAnsi="Times New Roman"/>
        </w:rPr>
        <w:lastRenderedPageBreak/>
        <w:t>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34" w:author="Harri Siirtola" w:date="2017-06-18T19:09:00Z">
        <w:r w:rsidR="00583442" w:rsidRPr="007710C8">
          <w:rPr>
            <w:rFonts w:ascii="Times New Roman" w:hAnsi="Times New Roman"/>
          </w:rPr>
          <w:softHyphen/>
        </w:r>
      </w:ins>
      <w:r w:rsidRPr="007710C8">
        <w:rPr>
          <w:rFonts w:ascii="Times New Roman" w:hAnsi="Times New Roman"/>
        </w:rPr>
        <w:t>todellisuus</w:t>
      </w:r>
      <w:ins w:id="335"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36"/>
      <w:r w:rsidRPr="007710C8">
        <w:rPr>
          <w:rFonts w:ascii="Times New Roman" w:hAnsi="Times New Roman"/>
        </w:rPr>
        <w:t xml:space="preserve">erinomaisen kyvyn havaita </w:t>
      </w:r>
      <w:ins w:id="337"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38"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39" w:author="Hassi Sakari" w:date="2017-10-29T16:30:00Z">
        <w:r w:rsidRPr="007710C8" w:rsidDel="00F75446">
          <w:rPr>
            <w:rFonts w:ascii="Times New Roman" w:hAnsi="Times New Roman"/>
          </w:rPr>
          <w:delText>yhtäläisyyksiä ja riippuvuussuhteita</w:delText>
        </w:r>
        <w:commentRangeEnd w:id="336"/>
        <w:r w:rsidR="00583442" w:rsidRPr="007710C8" w:rsidDel="00F75446">
          <w:rPr>
            <w:rStyle w:val="Kommentinviite"/>
            <w:rFonts w:ascii="Times New Roman" w:hAnsi="Times New Roman"/>
          </w:rPr>
          <w:commentReference w:id="336"/>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40" w:name="_Toc503616905"/>
      <w:r w:rsidRPr="007710C8">
        <w:t>4</w:t>
      </w:r>
      <w:r w:rsidR="00443891" w:rsidRPr="007710C8">
        <w:t>.4</w:t>
      </w:r>
      <w:r w:rsidRPr="007710C8">
        <w:t xml:space="preserve"> HTC Vive</w:t>
      </w:r>
      <w:bookmarkEnd w:id="340"/>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41"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w:t>
      </w:r>
      <w:r w:rsidRPr="007710C8">
        <w:rPr>
          <w:rFonts w:ascii="Times New Roman" w:hAnsi="Times New Roman"/>
        </w:rPr>
        <w:lastRenderedPageBreak/>
        <w:t xml:space="preserve">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42" w:author="Harri Siirtola" w:date="2017-06-18T19:12:00Z">
        <w:r w:rsidR="000D2359" w:rsidRPr="007710C8">
          <w:rPr>
            <w:rFonts w:ascii="Times New Roman" w:hAnsi="Times New Roman"/>
          </w:rPr>
          <w:t>-</w:t>
        </w:r>
      </w:ins>
      <w:del w:id="343"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44"/>
      <w:r w:rsidRPr="007710C8">
        <w:rPr>
          <w:rFonts w:ascii="Times New Roman" w:eastAsia="SimSun" w:hAnsi="Times New Roman"/>
          <w:color w:val="auto"/>
          <w:szCs w:val="24"/>
          <w:rPrChange w:id="345"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44"/>
      <w:r w:rsidR="000D2359" w:rsidRPr="007710C8">
        <w:rPr>
          <w:rStyle w:val="Kommentinviite"/>
          <w:rFonts w:ascii="Times New Roman" w:hAnsi="Times New Roman"/>
        </w:rPr>
        <w:commentReference w:id="344"/>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46"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47" w:name="_Toc463943277"/>
      <w:bookmarkEnd w:id="347"/>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48" w:name="_Toc462643325"/>
      <w:bookmarkStart w:id="349" w:name="_Toc463943278"/>
      <w:bookmarkStart w:id="350" w:name="_Toc503616906"/>
      <w:bookmarkEnd w:id="348"/>
      <w:bookmarkEnd w:id="349"/>
      <w:r w:rsidRPr="007710C8">
        <w:rPr>
          <w:rFonts w:ascii="Times New Roman" w:hAnsi="Times New Roman"/>
          <w:color w:val="00000A"/>
        </w:rPr>
        <w:lastRenderedPageBreak/>
        <w:t>5</w:t>
      </w:r>
      <w:r w:rsidR="00152D44" w:rsidRPr="007710C8">
        <w:rPr>
          <w:rFonts w:ascii="Times New Roman" w:hAnsi="Times New Roman"/>
          <w:color w:val="00000A"/>
        </w:rPr>
        <w:t>. TESTIJÄRJESTELMÄN KEHITYS</w:t>
      </w:r>
      <w:bookmarkEnd w:id="350"/>
    </w:p>
    <w:p w14:paraId="5F95AEA8" w14:textId="77777777" w:rsidR="00F23DD0" w:rsidRPr="007710C8" w:rsidRDefault="00F23DD0" w:rsidP="00AB7FDC">
      <w:pPr>
        <w:spacing w:line="360" w:lineRule="auto"/>
        <w:rPr>
          <w:rFonts w:ascii="Times New Roman" w:hAnsi="Times New Roman"/>
        </w:rPr>
      </w:pPr>
    </w:p>
    <w:p w14:paraId="7E8AF62B" w14:textId="77777777" w:rsidR="00DF7A43" w:rsidRDefault="00692964" w:rsidP="00AB7FDC">
      <w:pPr>
        <w:spacing w:line="360" w:lineRule="auto"/>
        <w:ind w:firstLine="0"/>
        <w:rPr>
          <w:rFonts w:ascii="Times New Roman" w:hAnsi="Times New Roman"/>
        </w:rPr>
      </w:pPr>
      <w:r>
        <w:rPr>
          <w:rFonts w:ascii="Times New Roman" w:hAnsi="Times New Roman"/>
        </w:rPr>
        <w:t xml:space="preserve">Testijärjestelmän kehittämisen tarkoituksena oli käyttäjätutkimuksessa </w:t>
      </w:r>
      <w:r w:rsidRPr="007710C8">
        <w:rPr>
          <w:rFonts w:ascii="Times New Roman" w:hAnsi="Times New Roman"/>
        </w:rPr>
        <w:t xml:space="preserve">kerätä </w:t>
      </w:r>
      <w:r>
        <w:rPr>
          <w:rFonts w:ascii="Times New Roman" w:hAnsi="Times New Roman"/>
        </w:rPr>
        <w:t>testi</w:t>
      </w:r>
      <w:r w:rsidRPr="007710C8">
        <w:rPr>
          <w:rFonts w:ascii="Times New Roman" w:hAnsi="Times New Roman"/>
        </w:rPr>
        <w:t xml:space="preserve">käyttäjiltä </w:t>
      </w:r>
      <w:r>
        <w:rPr>
          <w:rFonts w:ascii="Times New Roman" w:hAnsi="Times New Roman"/>
        </w:rPr>
        <w:t>tuntemuksia ja mielipiteitä</w:t>
      </w:r>
      <w:r w:rsidRPr="007710C8">
        <w:rPr>
          <w:rFonts w:ascii="Times New Roman" w:hAnsi="Times New Roman"/>
        </w:rPr>
        <w:t xml:space="preserve"> </w:t>
      </w:r>
      <w:r>
        <w:rPr>
          <w:rFonts w:ascii="Times New Roman" w:hAnsi="Times New Roman"/>
        </w:rPr>
        <w:t>tiedon visualisoimisesta virtuaalitodellisuudessa ja siitä miten tämä visualisointitapa vertautuu normaalin visualisointiin tietokoneen näytöltä esitettynä.</w:t>
      </w:r>
      <w:r w:rsidRPr="007710C8">
        <w:rPr>
          <w:rFonts w:ascii="Times New Roman" w:hAnsi="Times New Roman"/>
        </w:rPr>
        <w:t xml:space="preserve"> </w:t>
      </w:r>
      <w:r>
        <w:rPr>
          <w:rFonts w:ascii="Times New Roman" w:hAnsi="Times New Roman"/>
        </w:rPr>
        <w:t>Kehityksessä</w:t>
      </w:r>
      <w:r w:rsidR="00F23DD0" w:rsidRPr="007710C8">
        <w:rPr>
          <w:rFonts w:ascii="Times New Roman" w:hAnsi="Times New Roman"/>
        </w:rPr>
        <w:t xml:space="preserve"> tavoitteena oli </w:t>
      </w:r>
      <w:r>
        <w:rPr>
          <w:rFonts w:ascii="Times New Roman" w:hAnsi="Times New Roman"/>
        </w:rPr>
        <w:t xml:space="preserve">siis </w:t>
      </w:r>
      <w:r w:rsidR="00F23DD0" w:rsidRPr="007710C8">
        <w:rPr>
          <w:rFonts w:ascii="Times New Roman" w:hAnsi="Times New Roman"/>
        </w:rPr>
        <w:t>luoda datan visualisoinnin</w:t>
      </w:r>
      <w:r>
        <w:rPr>
          <w:rFonts w:ascii="Times New Roman" w:hAnsi="Times New Roman"/>
        </w:rPr>
        <w:t xml:space="preserve"> toteutus virtuaalitodellisuus</w:t>
      </w:r>
      <w:r w:rsidR="00F23DD0" w:rsidRPr="007710C8">
        <w:rPr>
          <w:rFonts w:ascii="Times New Roman" w:hAnsi="Times New Roman"/>
        </w:rPr>
        <w:t xml:space="preserve">ympäristöön sekä </w:t>
      </w:r>
      <w:r>
        <w:rPr>
          <w:rFonts w:ascii="Times New Roman" w:hAnsi="Times New Roman"/>
        </w:rPr>
        <w:t>vastaava 2D-toteutus</w:t>
      </w:r>
      <w:r w:rsidR="00F23DD0" w:rsidRPr="007710C8">
        <w:rPr>
          <w:rFonts w:ascii="Times New Roman" w:hAnsi="Times New Roman"/>
        </w:rPr>
        <w:t xml:space="preserve"> työasemaympäristöön.</w:t>
      </w:r>
      <w:r w:rsidR="00CC6DD0">
        <w:rPr>
          <w:rFonts w:ascii="Times New Roman" w:hAnsi="Times New Roman"/>
        </w:rPr>
        <w:t xml:space="preserve"> </w:t>
      </w:r>
    </w:p>
    <w:p w14:paraId="13C6F14A" w14:textId="4FA214FA" w:rsidR="006074A6" w:rsidRDefault="00F23DD0" w:rsidP="00DF7A43">
      <w:pPr>
        <w:spacing w:line="360" w:lineRule="auto"/>
        <w:ind w:firstLine="1304"/>
        <w:rPr>
          <w:rFonts w:ascii="Times New Roman" w:hAnsi="Times New Roman"/>
        </w:rPr>
      </w:pPr>
      <w:r w:rsidRPr="007710C8">
        <w:rPr>
          <w:rFonts w:ascii="Times New Roman" w:hAnsi="Times New Roman"/>
        </w:rPr>
        <w:t>Visualisointidemoja luotiin kaksi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Pr="007710C8">
        <w:rPr>
          <w:rFonts w:ascii="Times New Roman" w:hAnsi="Times New Roman"/>
        </w:rPr>
        <w:t xml:space="preserve">. </w:t>
      </w:r>
      <w:r w:rsidR="004E7321"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004E7321" w:rsidRPr="007710C8">
        <w:rPr>
          <w:rFonts w:ascii="Times New Roman" w:hAnsi="Times New Roman"/>
        </w:rPr>
        <w:t>, joka</w:t>
      </w:r>
      <w:r w:rsidR="002A15FF">
        <w:rPr>
          <w:rFonts w:ascii="Times New Roman" w:hAnsi="Times New Roman"/>
        </w:rPr>
        <w:t xml:space="preserve"> erityisesti</w:t>
      </w:r>
      <w:r w:rsidR="004E7321"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r w:rsidR="00DF7A43">
        <w:rPr>
          <w:rFonts w:ascii="Times New Roman" w:hAnsi="Times New Roman"/>
        </w:rPr>
        <w:t>Kappaleessa 4.4 arvioitiin HTC Vive – virtuaalitodellisuuslasien olevan tällä hetkellä paras vaihtoehto virtuaalitodellisuusympäristön k</w:t>
      </w:r>
      <w:r w:rsidR="00B7404C">
        <w:rPr>
          <w:rFonts w:ascii="Times New Roman" w:hAnsi="Times New Roman"/>
        </w:rPr>
        <w:t xml:space="preserve">äyttämiseen. Tutkimusta varten Vive:n laseja ei kuitenkaan saatu käyttöön. Tästä syystä testijärjestelmät jouduttiin luomaan saatavilla oleville Oculus Rift DK2 – laseille. </w:t>
      </w:r>
      <w:r w:rsidR="00395D0F">
        <w:rPr>
          <w:rFonts w:ascii="Times New Roman" w:hAnsi="Times New Roman"/>
        </w:rPr>
        <w:t xml:space="preserve">Oculus –sarjan ohjaimia ei myöskään saatu tutkimuksessa käyttöön, joten virtuaalitodellisuuden demoissa jouduttiin järjestelmän ohjaamisessa hyödyntämään Playstation –ohjainta. </w:t>
      </w:r>
    </w:p>
    <w:p w14:paraId="2F93CC00" w14:textId="567E8746" w:rsidR="00F23DD0" w:rsidRPr="007710C8" w:rsidRDefault="00395D0F" w:rsidP="006074A6">
      <w:pPr>
        <w:spacing w:line="360" w:lineRule="auto"/>
        <w:ind w:firstLine="1304"/>
        <w:rPr>
          <w:rFonts w:ascii="Times New Roman" w:hAnsi="Times New Roman"/>
        </w:rPr>
      </w:pPr>
      <w:r>
        <w:rPr>
          <w:rFonts w:ascii="Times New Roman" w:hAnsi="Times New Roman"/>
        </w:rPr>
        <w:t>Kahden luodun testijärjestelmä</w:t>
      </w:r>
      <w:bookmarkStart w:id="351" w:name="_GoBack"/>
      <w:bookmarkEnd w:id="351"/>
      <w:r w:rsidR="006074A6">
        <w:rPr>
          <w:rFonts w:ascii="Times New Roman" w:hAnsi="Times New Roman"/>
        </w:rPr>
        <w:t>n</w:t>
      </w:r>
      <w:r w:rsidR="00F23DD0"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w:t>
      </w:r>
      <w:r w:rsidR="000E0410">
        <w:rPr>
          <w:rFonts w:ascii="Times New Roman" w:hAnsi="Times New Roman"/>
        </w:rPr>
        <w:t>jestelmä vastaa Big Datan annettuja määritteitä ja</w:t>
      </w:r>
      <w:r w:rsidR="006074A6">
        <w:rPr>
          <w:rFonts w:ascii="Times New Roman" w:hAnsi="Times New Roman"/>
        </w:rPr>
        <w:t xml:space="preserve"> mitä näistä </w:t>
      </w:r>
      <w:r w:rsidR="000E0410">
        <w:rPr>
          <w:rFonts w:ascii="Times New Roman" w:hAnsi="Times New Roman"/>
        </w:rPr>
        <w:t>määritteistä</w:t>
      </w:r>
      <w:r w:rsidR="006074A6">
        <w:rPr>
          <w:rFonts w:ascii="Times New Roman" w:hAnsi="Times New Roman"/>
        </w:rPr>
        <w:t xml:space="preserve"> ei ole pyst</w:t>
      </w:r>
      <w:r w:rsidR="000E0410">
        <w:rPr>
          <w:rFonts w:ascii="Times New Roman" w:hAnsi="Times New Roman"/>
        </w:rPr>
        <w:t>ytty tässä työssä lunastamaan. Määritteiden perusteluissa myös selvitetään,</w:t>
      </w:r>
      <w:r w:rsidR="006074A6">
        <w:rPr>
          <w:rFonts w:ascii="Times New Roman" w:hAnsi="Times New Roman"/>
        </w:rPr>
        <w:t xml:space="preserve"> minkälaisilla muutoksilla kyseisen </w:t>
      </w:r>
      <w:r w:rsidR="000E0410">
        <w:rPr>
          <w:rFonts w:ascii="Times New Roman" w:hAnsi="Times New Roman"/>
        </w:rPr>
        <w:t>osion</w:t>
      </w:r>
      <w:r w:rsidR="006074A6">
        <w:rPr>
          <w:rFonts w:ascii="Times New Roman" w:hAnsi="Times New Roman"/>
        </w:rPr>
        <w:t xml:space="preserve">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52" w:name="_Toc503616907"/>
      <w:r w:rsidRPr="007710C8">
        <w:t>5.1 Twitte</w:t>
      </w:r>
      <w:r w:rsidR="00DC7695" w:rsidRPr="007710C8">
        <w:t>r-viestien visualisoiminen maailmankartalla</w:t>
      </w:r>
      <w:bookmarkEnd w:id="352"/>
    </w:p>
    <w:p w14:paraId="548177D0" w14:textId="77777777" w:rsidR="001B3764" w:rsidRPr="001B3764" w:rsidRDefault="001B3764" w:rsidP="001B3764"/>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 xml:space="preserve">luoda syvempi visualisoinnillinen kokemus, jossa pystytään </w:t>
      </w:r>
      <w:r w:rsidR="004E7321" w:rsidRPr="007710C8">
        <w:rPr>
          <w:rFonts w:ascii="Times New Roman" w:hAnsi="Times New Roman"/>
        </w:rPr>
        <w:lastRenderedPageBreak/>
        <w:t>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090D126E" w:rsidR="001D11D7" w:rsidRPr="007710C8" w:rsidRDefault="001D11D7"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lastRenderedPageBreak/>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53" w:name="_Toc503616908"/>
      <w:r w:rsidRPr="007710C8">
        <w:t xml:space="preserve">5.1.1 </w:t>
      </w:r>
      <w:r w:rsidR="00E35997" w:rsidRPr="007710C8">
        <w:t>Toiminnollisuus</w:t>
      </w:r>
      <w:bookmarkEnd w:id="353"/>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0954C608"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erillisen ohjaimen avulla. Pitämällä ohjaimen painiketta pohjassa ja liikuttamalla ohjainta, maapallo kääntyy ohjaimen liikettä vastaavaan suuntaan.</w:t>
            </w:r>
          </w:p>
        </w:tc>
        <w:tc>
          <w:tcPr>
            <w:tcW w:w="3210" w:type="dxa"/>
          </w:tcPr>
          <w:p w14:paraId="25346D79" w14:textId="67D6C034"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Pitämällä hiiren painiketta pohjassa ja kääntämällä maapalloa haluttuun suuntaan.</w:t>
            </w:r>
          </w:p>
        </w:tc>
      </w:tr>
    </w:tbl>
    <w:p w14:paraId="5149102E" w14:textId="64A63CE5"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54" w:name="_Toc503616909"/>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54"/>
    </w:p>
    <w:p w14:paraId="31C1E04A" w14:textId="77777777" w:rsidR="00B93C65" w:rsidRPr="00B93C65" w:rsidRDefault="00B93C65" w:rsidP="00B93C65"/>
    <w:p w14:paraId="4DFDFE8A" w14:textId="7062E0A6" w:rsidR="00560ACA"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w:t>
      </w:r>
      <w:r w:rsidR="00C0141C">
        <w:rPr>
          <w:rFonts w:ascii="Times New Roman" w:hAnsi="Times New Roman"/>
        </w:rPr>
        <w:t xml:space="preserve"> Erityisesti kiinnostus testijärjestelmässä kohdistuu siihen, miten käyttäjät reagoivat kahteen käytännössä samanlaiseen diagrammiin, mutta virtuaalitodellisuuden ympäristössä nämä ovat tuotu vain lähemmäksi käyttäjää.</w:t>
      </w:r>
      <w:r w:rsidR="00B428C8">
        <w:rPr>
          <w:rFonts w:ascii="Times New Roman" w:hAnsi="Times New Roman"/>
        </w:rPr>
        <w:t xml:space="preserve"> Esimerkkisovellusta varten päämääränä oli </w:t>
      </w:r>
      <w:r w:rsidR="00C0141C">
        <w:rPr>
          <w:rFonts w:ascii="Times New Roman" w:hAnsi="Times New Roman"/>
        </w:rPr>
        <w:t xml:space="preserve">myös </w:t>
      </w:r>
      <w:r w:rsidR="00B428C8">
        <w:rPr>
          <w:rFonts w:ascii="Times New Roman" w:hAnsi="Times New Roman"/>
        </w:rPr>
        <w:t>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w:t>
      </w:r>
      <w:r w:rsidR="009074A3">
        <w:rPr>
          <w:rFonts w:ascii="Times New Roman" w:hAnsi="Times New Roman"/>
        </w:rPr>
        <w:t>maapallovisualisoinnissa, jossa tietosisällön koordinaattitiedot johdettiin visualisoinnissa suoraan maapallon paikkatietoon</w:t>
      </w:r>
      <w:r w:rsidR="00B428C8">
        <w:rPr>
          <w:rFonts w:ascii="Times New Roman" w:hAnsi="Times New Roman"/>
        </w:rPr>
        <w:t xml:space="preserve">. </w:t>
      </w:r>
    </w:p>
    <w:p w14:paraId="01E5E917" w14:textId="450D95DB" w:rsidR="006A7A4F" w:rsidRDefault="00560ACA" w:rsidP="001B54BF">
      <w:pPr>
        <w:spacing w:line="360" w:lineRule="auto"/>
        <w:ind w:firstLine="1304"/>
        <w:rPr>
          <w:rFonts w:ascii="Times New Roman" w:hAnsi="Times New Roman"/>
        </w:rPr>
      </w:pPr>
      <w:r>
        <w:rPr>
          <w:rFonts w:ascii="Times New Roman" w:hAnsi="Times New Roman"/>
        </w:rPr>
        <w:lastRenderedPageBreak/>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776934DF" w14:textId="77777777" w:rsidR="006074A6" w:rsidRDefault="006074A6" w:rsidP="00CC6DD0">
      <w:pPr>
        <w:spacing w:line="360" w:lineRule="auto"/>
        <w:ind w:firstLine="0"/>
        <w:rPr>
          <w:rFonts w:ascii="Times New Roman" w:hAnsi="Times New Roman"/>
        </w:rPr>
      </w:pPr>
    </w:p>
    <w:p w14:paraId="1A1E343E" w14:textId="77777777" w:rsidR="006074A6" w:rsidRDefault="006074A6" w:rsidP="00CC6DD0">
      <w:pPr>
        <w:spacing w:line="360" w:lineRule="auto"/>
        <w:ind w:firstLine="0"/>
        <w:rPr>
          <w:rFonts w:ascii="Times New Roman" w:hAnsi="Times New Roman"/>
        </w:rPr>
      </w:pPr>
    </w:p>
    <w:p w14:paraId="7EF90BF1" w14:textId="397525C3" w:rsidR="005E7D59" w:rsidRPr="009074A3" w:rsidRDefault="00CC6DD0" w:rsidP="001B3764">
      <w:pPr>
        <w:pStyle w:val="Otsikko21"/>
        <w:ind w:firstLine="0"/>
      </w:pPr>
      <w:bookmarkStart w:id="355" w:name="_Toc503616910"/>
      <w:r w:rsidRPr="009074A3">
        <w:t>5.2.1 Toiminnollisuus</w:t>
      </w:r>
      <w:bookmarkEnd w:id="355"/>
    </w:p>
    <w:p w14:paraId="483B71B4" w14:textId="213CC478" w:rsidR="009074A3" w:rsidRPr="009074A3" w:rsidRDefault="009074A3" w:rsidP="009074A3">
      <w:pPr>
        <w:ind w:firstLine="0"/>
        <w:rPr>
          <w:rFonts w:ascii="Times New Roman" w:hAnsi="Times New Roman"/>
        </w:rPr>
      </w:pPr>
      <w:r w:rsidRPr="009074A3">
        <w:rPr>
          <w:rFonts w:ascii="Times New Roman" w:hAnsi="Times New Roman"/>
        </w:rPr>
        <w:t>Pylväsdia</w:t>
      </w:r>
      <w:r>
        <w:rPr>
          <w:rFonts w:ascii="Times New Roman" w:hAnsi="Times New Roman"/>
        </w:rPr>
        <w:t xml:space="preserve">grammi ja graafi visualisoinnissa </w:t>
      </w:r>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2E4847">
        <w:tc>
          <w:tcPr>
            <w:tcW w:w="2689" w:type="dxa"/>
          </w:tcPr>
          <w:p w14:paraId="1BB7C2FF"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2E4847">
        <w:tc>
          <w:tcPr>
            <w:tcW w:w="2689" w:type="dxa"/>
          </w:tcPr>
          <w:p w14:paraId="6009710D" w14:textId="77777777" w:rsidR="005E7D59" w:rsidRPr="00DA448D" w:rsidRDefault="005E7D59" w:rsidP="002E4847">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50DAB866" w14:textId="77777777" w:rsidR="005E7D59" w:rsidRPr="00DA448D" w:rsidRDefault="005E7D59" w:rsidP="002E4847">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2E4847">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40F5EC3A"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Pr>
                <w:rFonts w:ascii="Times New Roman" w:hAnsi="Times New Roman"/>
                <w:szCs w:val="24"/>
              </w:rPr>
              <w:t>malli</w:t>
            </w:r>
            <w:r w:rsidRPr="00DA448D">
              <w:rPr>
                <w:rFonts w:ascii="Times New Roman" w:hAnsi="Times New Roman"/>
                <w:szCs w:val="24"/>
              </w:rPr>
              <w:t xml:space="preserve"> kääntyy ohjaimen liikettä vastaavaan suuntaan.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449A54C4" w:rsidR="00CC6DD0" w:rsidRDefault="002E4847" w:rsidP="001B3764">
      <w:pPr>
        <w:pStyle w:val="Otsikko21"/>
        <w:ind w:firstLine="0"/>
      </w:pPr>
      <w:bookmarkStart w:id="356" w:name="_Toc503616911"/>
      <w:r>
        <w:t>5.3</w:t>
      </w:r>
      <w:r w:rsidR="00CC6DD0" w:rsidRPr="00CC6DD0">
        <w:t xml:space="preserve"> Big Datan hyödyntäminen</w:t>
      </w:r>
      <w:r>
        <w:t xml:space="preserve"> </w:t>
      </w:r>
      <w:r w:rsidR="00E72DC4">
        <w:t xml:space="preserve">ja </w:t>
      </w:r>
      <w:r w:rsidR="00731570">
        <w:t xml:space="preserve">sen </w:t>
      </w:r>
      <w:r w:rsidR="00E72DC4">
        <w:t xml:space="preserve">ongelmat </w:t>
      </w:r>
      <w:r>
        <w:t>testijärjestelmissä</w:t>
      </w:r>
      <w:bookmarkEnd w:id="356"/>
    </w:p>
    <w:p w14:paraId="0D5BCA43" w14:textId="77777777" w:rsidR="002E4847" w:rsidRDefault="002E4847" w:rsidP="002E4847">
      <w:pPr>
        <w:ind w:firstLine="0"/>
      </w:pPr>
    </w:p>
    <w:p w14:paraId="481A6E60" w14:textId="07F9E966" w:rsidR="00E72DC4" w:rsidRDefault="00D450BA" w:rsidP="004619B8">
      <w:pPr>
        <w:spacing w:line="360" w:lineRule="auto"/>
        <w:ind w:firstLine="0"/>
        <w:rPr>
          <w:rFonts w:ascii="Times New Roman" w:hAnsi="Times New Roman"/>
        </w:rPr>
      </w:pPr>
      <w:r w:rsidRPr="00D450BA">
        <w:rPr>
          <w:rFonts w:ascii="Times New Roman" w:hAnsi="Times New Roman"/>
        </w:rPr>
        <w:t xml:space="preserve">Seuraavaksi </w:t>
      </w:r>
      <w:r>
        <w:rPr>
          <w:rFonts w:ascii="Times New Roman" w:hAnsi="Times New Roman"/>
        </w:rPr>
        <w:t>käydään lävitse Big Datan hyödyntämiseen liittyvät tekijät</w:t>
      </w:r>
      <w:r w:rsidR="00094352">
        <w:rPr>
          <w:rFonts w:ascii="Times New Roman" w:hAnsi="Times New Roman"/>
        </w:rPr>
        <w:t xml:space="preserve"> testijärjestelmissä, Kappaleessa 2.1 esitettyjen Big Datan viiden määritteen pohjalta. Kappaleessa 2.2 esitetyn Big Datan kuudennen määritteen, visualisoinnin, tekijöitä ei käydä tässä yhteydessä lävitse sen ollessa tutkimuksen varsinaisena kohteena käyttäjätutkimuksessa ja käyttäjätutkimuksen analysoinnissa.</w:t>
      </w:r>
      <w:r w:rsidR="000E2BDC">
        <w:rPr>
          <w:rFonts w:ascii="Times New Roman" w:hAnsi="Times New Roman"/>
        </w:rPr>
        <w:t xml:space="preserve"> </w:t>
      </w:r>
      <w:r w:rsidR="000E2BDC">
        <w:rPr>
          <w:rFonts w:ascii="Times New Roman" w:hAnsi="Times New Roman"/>
        </w:rPr>
        <w:lastRenderedPageBreak/>
        <w:t>Määritteiden toteutuman tarkemmat kuvauksen löytyvät maapallovisualisoinnin osalta Taulukosta 5 ja diagrammivisualisoinnin osalta Taulukosta 6.</w:t>
      </w:r>
    </w:p>
    <w:p w14:paraId="0D6812C4" w14:textId="77777777" w:rsidR="00E72DC4" w:rsidRDefault="00E72DC4" w:rsidP="002E4847">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2E4847" w14:paraId="1C81402C" w14:textId="77777777" w:rsidTr="002E4847">
        <w:tc>
          <w:tcPr>
            <w:tcW w:w="1696" w:type="dxa"/>
          </w:tcPr>
          <w:p w14:paraId="5BF5F4D9"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05BF03E0" w14:textId="768140D8" w:rsidR="002E4847" w:rsidRDefault="00895B4F" w:rsidP="002E4847">
            <w:pPr>
              <w:spacing w:line="360" w:lineRule="auto"/>
              <w:ind w:firstLine="0"/>
              <w:jc w:val="center"/>
              <w:rPr>
                <w:rFonts w:ascii="Times New Roman" w:hAnsi="Times New Roman"/>
                <w:b/>
              </w:rPr>
            </w:pPr>
            <w:r>
              <w:rPr>
                <w:rFonts w:ascii="Times New Roman" w:hAnsi="Times New Roman"/>
                <w:b/>
              </w:rPr>
              <w:t>Määritys täyttyy</w:t>
            </w:r>
          </w:p>
        </w:tc>
        <w:tc>
          <w:tcPr>
            <w:tcW w:w="6231" w:type="dxa"/>
          </w:tcPr>
          <w:p w14:paraId="0C045017" w14:textId="77777777" w:rsidR="002E4847" w:rsidRDefault="002E4847" w:rsidP="002E4847">
            <w:pPr>
              <w:spacing w:line="360" w:lineRule="auto"/>
              <w:ind w:firstLine="0"/>
              <w:jc w:val="center"/>
              <w:rPr>
                <w:rFonts w:ascii="Times New Roman" w:hAnsi="Times New Roman"/>
                <w:b/>
              </w:rPr>
            </w:pPr>
            <w:r>
              <w:rPr>
                <w:rFonts w:ascii="Times New Roman" w:hAnsi="Times New Roman"/>
                <w:b/>
              </w:rPr>
              <w:t>Kuvaus</w:t>
            </w:r>
          </w:p>
        </w:tc>
      </w:tr>
      <w:tr w:rsidR="002E4847" w14:paraId="124E0D84" w14:textId="77777777" w:rsidTr="002E4847">
        <w:tc>
          <w:tcPr>
            <w:tcW w:w="1696" w:type="dxa"/>
          </w:tcPr>
          <w:p w14:paraId="2587AC35"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Volume</w:t>
            </w:r>
          </w:p>
        </w:tc>
        <w:tc>
          <w:tcPr>
            <w:tcW w:w="1701" w:type="dxa"/>
          </w:tcPr>
          <w:p w14:paraId="60E62706"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7873ECBD"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2E4847" w14:paraId="082687C3" w14:textId="77777777" w:rsidTr="002E4847">
        <w:tc>
          <w:tcPr>
            <w:tcW w:w="1696" w:type="dxa"/>
          </w:tcPr>
          <w:p w14:paraId="5769485C"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Velocity</w:t>
            </w:r>
          </w:p>
        </w:tc>
        <w:tc>
          <w:tcPr>
            <w:tcW w:w="1701" w:type="dxa"/>
          </w:tcPr>
          <w:p w14:paraId="7D09CF3B"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7C5FF427" w14:textId="77777777" w:rsidR="002E4847" w:rsidRPr="008A174F" w:rsidRDefault="002E4847" w:rsidP="002E4847">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2E4847" w14:paraId="59F6418C" w14:textId="77777777" w:rsidTr="002E4847">
        <w:tc>
          <w:tcPr>
            <w:tcW w:w="1696" w:type="dxa"/>
          </w:tcPr>
          <w:p w14:paraId="4933069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Variety</w:t>
            </w:r>
          </w:p>
        </w:tc>
        <w:tc>
          <w:tcPr>
            <w:tcW w:w="1701" w:type="dxa"/>
          </w:tcPr>
          <w:p w14:paraId="459115B7"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69FAEA2A" w14:textId="77777777" w:rsidR="002E4847" w:rsidRPr="008A174F" w:rsidRDefault="002E4847" w:rsidP="002E4847">
            <w:pPr>
              <w:spacing w:line="360" w:lineRule="auto"/>
              <w:ind w:firstLine="0"/>
              <w:rPr>
                <w:rFonts w:ascii="Times New Roman" w:hAnsi="Times New Roman"/>
              </w:rPr>
            </w:pPr>
            <w:r>
              <w:rPr>
                <w:rFonts w:ascii="Times New Roman" w:hAnsi="Times New Roman"/>
              </w:rPr>
              <w:t>Käytetyn tiedon rakenne on hyvin tunnettu Twitterin rajapintaa hyödynnettäessä. Tästä syystä tiedon rakenne ei vaadi erillistä analyysiä tai meta-tason selvitystä.</w:t>
            </w:r>
          </w:p>
        </w:tc>
      </w:tr>
      <w:tr w:rsidR="002E4847" w14:paraId="076E425E" w14:textId="77777777" w:rsidTr="002E4847">
        <w:tc>
          <w:tcPr>
            <w:tcW w:w="1696" w:type="dxa"/>
          </w:tcPr>
          <w:p w14:paraId="573D6E1A" w14:textId="77777777" w:rsidR="002E4847" w:rsidRPr="00A928B7" w:rsidRDefault="002E4847" w:rsidP="002E4847">
            <w:pPr>
              <w:spacing w:line="360" w:lineRule="auto"/>
              <w:ind w:firstLine="0"/>
              <w:rPr>
                <w:rFonts w:ascii="Times New Roman" w:hAnsi="Times New Roman"/>
              </w:rPr>
            </w:pPr>
            <w:r w:rsidRPr="00A928B7">
              <w:rPr>
                <w:rFonts w:ascii="Times New Roman" w:hAnsi="Times New Roman"/>
              </w:rPr>
              <w:t>Veracity</w:t>
            </w:r>
          </w:p>
        </w:tc>
        <w:tc>
          <w:tcPr>
            <w:tcW w:w="1701" w:type="dxa"/>
          </w:tcPr>
          <w:p w14:paraId="6AB5B7E8"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Ei</w:t>
            </w:r>
          </w:p>
        </w:tc>
        <w:tc>
          <w:tcPr>
            <w:tcW w:w="6231" w:type="dxa"/>
          </w:tcPr>
          <w:p w14:paraId="585D1EAA" w14:textId="40CC0655" w:rsidR="002E4847" w:rsidRPr="008A174F" w:rsidRDefault="002E4847" w:rsidP="00F24FCD">
            <w:pPr>
              <w:spacing w:line="360" w:lineRule="auto"/>
              <w:ind w:firstLine="0"/>
              <w:rPr>
                <w:rFonts w:ascii="Times New Roman" w:hAnsi="Times New Roman"/>
              </w:rPr>
            </w:pPr>
            <w:r>
              <w:rPr>
                <w:rFonts w:ascii="Times New Roman" w:hAnsi="Times New Roman"/>
              </w:rPr>
              <w:t xml:space="preserve">Tieto on käyttäjien itse luomaa tai käyttäjän tiedoista koneellisesti johdettua, jolloin kaikki tieto perustuu johonkin </w:t>
            </w:r>
            <w:r w:rsidR="00F24FCD">
              <w:rPr>
                <w:rFonts w:ascii="Times New Roman" w:hAnsi="Times New Roman"/>
              </w:rPr>
              <w:t>todelliseen</w:t>
            </w:r>
            <w:r>
              <w:rPr>
                <w:rFonts w:ascii="Times New Roman" w:hAnsi="Times New Roman"/>
              </w:rPr>
              <w:t>. Tällöin tiedon epäluotettavuus ei muodostu ongelmaksi.</w:t>
            </w:r>
          </w:p>
        </w:tc>
      </w:tr>
      <w:tr w:rsidR="002E4847" w14:paraId="69A051C7" w14:textId="77777777" w:rsidTr="002E4847">
        <w:tc>
          <w:tcPr>
            <w:tcW w:w="1696" w:type="dxa"/>
          </w:tcPr>
          <w:p w14:paraId="2BF4C520" w14:textId="77777777" w:rsidR="002E4847" w:rsidRPr="00A928B7" w:rsidRDefault="002E4847" w:rsidP="002E4847">
            <w:pPr>
              <w:spacing w:line="360" w:lineRule="auto"/>
              <w:ind w:firstLine="0"/>
              <w:rPr>
                <w:rFonts w:ascii="Times New Roman" w:hAnsi="Times New Roman"/>
              </w:rPr>
            </w:pPr>
            <w:r w:rsidRPr="006074A6">
              <w:rPr>
                <w:rFonts w:ascii="Times New Roman" w:hAnsi="Times New Roman"/>
              </w:rPr>
              <w:t>Value</w:t>
            </w:r>
          </w:p>
        </w:tc>
        <w:tc>
          <w:tcPr>
            <w:tcW w:w="1701" w:type="dxa"/>
          </w:tcPr>
          <w:p w14:paraId="683B2035" w14:textId="77777777" w:rsidR="002E4847" w:rsidRPr="00A928B7" w:rsidRDefault="002E4847" w:rsidP="002E4847">
            <w:pPr>
              <w:spacing w:line="360" w:lineRule="auto"/>
              <w:ind w:firstLine="0"/>
              <w:jc w:val="center"/>
              <w:rPr>
                <w:rFonts w:ascii="Times New Roman" w:hAnsi="Times New Roman"/>
              </w:rPr>
            </w:pPr>
            <w:r>
              <w:rPr>
                <w:rFonts w:ascii="Times New Roman" w:hAnsi="Times New Roman"/>
              </w:rPr>
              <w:t>Kyllä</w:t>
            </w:r>
          </w:p>
        </w:tc>
        <w:tc>
          <w:tcPr>
            <w:tcW w:w="6231" w:type="dxa"/>
          </w:tcPr>
          <w:p w14:paraId="3F4F8B50" w14:textId="77777777" w:rsidR="002E4847" w:rsidRPr="008A174F" w:rsidRDefault="002E4847" w:rsidP="002E4847">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muotoon visualisoinnin avulla, jossa eri viestisisällön omaavat viestit voidaan paikallistaa.</w:t>
            </w:r>
          </w:p>
        </w:tc>
      </w:tr>
    </w:tbl>
    <w:p w14:paraId="5651C7DC" w14:textId="1A0A1D9E" w:rsidR="002E4847" w:rsidRDefault="00775C81" w:rsidP="00775C81">
      <w:pPr>
        <w:jc w:val="center"/>
        <w:rPr>
          <w:rFonts w:ascii="Times New Roman" w:hAnsi="Times New Roman"/>
          <w:i/>
          <w:sz w:val="22"/>
          <w:szCs w:val="22"/>
        </w:rPr>
      </w:pPr>
      <w:r w:rsidRPr="00775C81">
        <w:rPr>
          <w:rFonts w:ascii="Times New Roman" w:hAnsi="Times New Roman"/>
          <w:i/>
          <w:sz w:val="22"/>
          <w:szCs w:val="22"/>
        </w:rPr>
        <w:t xml:space="preserve">Taulukko 5. Maapallovisualisaation kuvaus Big Datan määritteiden </w:t>
      </w:r>
      <w:r>
        <w:rPr>
          <w:rFonts w:ascii="Times New Roman" w:hAnsi="Times New Roman"/>
          <w:i/>
          <w:sz w:val="22"/>
          <w:szCs w:val="22"/>
        </w:rPr>
        <w:t>osalta</w:t>
      </w:r>
      <w:r w:rsidRPr="00775C81">
        <w:rPr>
          <w:rFonts w:ascii="Times New Roman" w:hAnsi="Times New Roman"/>
          <w:i/>
          <w:sz w:val="22"/>
          <w:szCs w:val="22"/>
        </w:rPr>
        <w:t>.</w:t>
      </w:r>
    </w:p>
    <w:p w14:paraId="02F00246" w14:textId="77777777" w:rsidR="00E72DC4" w:rsidRPr="00775C81" w:rsidRDefault="00E72DC4" w:rsidP="00775C81">
      <w:pPr>
        <w:jc w:val="center"/>
        <w:rPr>
          <w:rFonts w:ascii="Times New Roman" w:hAnsi="Times New Roman"/>
          <w:i/>
          <w:sz w:val="22"/>
          <w:szCs w:val="22"/>
        </w:rPr>
      </w:pPr>
    </w:p>
    <w:p w14:paraId="44DE7960" w14:textId="77777777" w:rsidR="00B84EDE" w:rsidRDefault="00B84EDE" w:rsidP="00B84EDE"/>
    <w:p w14:paraId="51AF2C18" w14:textId="77777777" w:rsidR="009074A3" w:rsidRPr="00B84EDE" w:rsidRDefault="009074A3" w:rsidP="00B84EDE"/>
    <w:tbl>
      <w:tblPr>
        <w:tblStyle w:val="TaulukkoRuudukko"/>
        <w:tblW w:w="9634" w:type="dxa"/>
        <w:tblLook w:val="04A0" w:firstRow="1" w:lastRow="0" w:firstColumn="1" w:lastColumn="0" w:noHBand="0" w:noVBand="1"/>
      </w:tblPr>
      <w:tblGrid>
        <w:gridCol w:w="1704"/>
        <w:gridCol w:w="1693"/>
        <w:gridCol w:w="6237"/>
      </w:tblGrid>
      <w:tr w:rsidR="00895B4F" w14:paraId="62B6C025" w14:textId="77777777" w:rsidTr="00895B4F">
        <w:tc>
          <w:tcPr>
            <w:tcW w:w="1704" w:type="dxa"/>
          </w:tcPr>
          <w:p w14:paraId="25909ADC"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Attribuutti</w:t>
            </w:r>
          </w:p>
        </w:tc>
        <w:tc>
          <w:tcPr>
            <w:tcW w:w="1693" w:type="dxa"/>
          </w:tcPr>
          <w:p w14:paraId="3791BCCB" w14:textId="357EF9CD" w:rsidR="00895B4F" w:rsidRDefault="00895B4F" w:rsidP="00895B4F">
            <w:pPr>
              <w:spacing w:line="360" w:lineRule="auto"/>
              <w:ind w:firstLine="0"/>
              <w:jc w:val="center"/>
              <w:rPr>
                <w:rFonts w:ascii="Times New Roman" w:hAnsi="Times New Roman"/>
                <w:b/>
              </w:rPr>
            </w:pPr>
            <w:r>
              <w:rPr>
                <w:rFonts w:ascii="Times New Roman" w:hAnsi="Times New Roman"/>
                <w:b/>
              </w:rPr>
              <w:t>Määritys täyttyy</w:t>
            </w:r>
          </w:p>
        </w:tc>
        <w:tc>
          <w:tcPr>
            <w:tcW w:w="6237" w:type="dxa"/>
          </w:tcPr>
          <w:p w14:paraId="6D048D89" w14:textId="77777777" w:rsidR="00895B4F" w:rsidRDefault="00895B4F" w:rsidP="002E4847">
            <w:pPr>
              <w:spacing w:line="360" w:lineRule="auto"/>
              <w:ind w:firstLine="0"/>
              <w:jc w:val="center"/>
              <w:rPr>
                <w:rFonts w:ascii="Times New Roman" w:hAnsi="Times New Roman"/>
                <w:b/>
              </w:rPr>
            </w:pPr>
            <w:r>
              <w:rPr>
                <w:rFonts w:ascii="Times New Roman" w:hAnsi="Times New Roman"/>
                <w:b/>
              </w:rPr>
              <w:t>Kuvaus</w:t>
            </w:r>
          </w:p>
        </w:tc>
      </w:tr>
      <w:tr w:rsidR="00895B4F" w14:paraId="69E2C7EC" w14:textId="77777777" w:rsidTr="00895B4F">
        <w:tc>
          <w:tcPr>
            <w:tcW w:w="1704" w:type="dxa"/>
          </w:tcPr>
          <w:p w14:paraId="17F643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Volume</w:t>
            </w:r>
          </w:p>
        </w:tc>
        <w:tc>
          <w:tcPr>
            <w:tcW w:w="1693" w:type="dxa"/>
          </w:tcPr>
          <w:p w14:paraId="5D8A5894" w14:textId="59329DB8"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F75163C" w14:textId="3CA44E5C" w:rsidR="00895B4F" w:rsidRDefault="00895B4F" w:rsidP="00FA08EF">
            <w:pPr>
              <w:spacing w:line="360" w:lineRule="auto"/>
              <w:ind w:firstLine="0"/>
              <w:rPr>
                <w:rFonts w:ascii="Times New Roman" w:hAnsi="Times New Roman"/>
                <w:b/>
              </w:rPr>
            </w:pPr>
            <w:r>
              <w:rPr>
                <w:rFonts w:ascii="Times New Roman" w:hAnsi="Times New Roman"/>
              </w:rPr>
              <w:t xml:space="preserve">Käytetty datamäärä ei ole niin laaja että se ei mahtuisi käytettävän laitteen lokaaliin muistiin. Visualisointien osalta </w:t>
            </w:r>
            <w:r>
              <w:rPr>
                <w:rFonts w:ascii="Times New Roman" w:hAnsi="Times New Roman"/>
              </w:rPr>
              <w:lastRenderedPageBreak/>
              <w:t>datamäärä voitaisiin kasvattaa lokaalin muistin ylittäviin määriin ja tallettaa palvelinympäristöön, jos yli teratavun kokoista datajoukkoa hyödynnettäisiin.</w:t>
            </w:r>
          </w:p>
        </w:tc>
      </w:tr>
      <w:tr w:rsidR="00895B4F" w14:paraId="675F593E" w14:textId="77777777" w:rsidTr="00895B4F">
        <w:tc>
          <w:tcPr>
            <w:tcW w:w="1704" w:type="dxa"/>
          </w:tcPr>
          <w:p w14:paraId="3C1C978E"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lastRenderedPageBreak/>
              <w:t>Velocity</w:t>
            </w:r>
          </w:p>
        </w:tc>
        <w:tc>
          <w:tcPr>
            <w:tcW w:w="1693" w:type="dxa"/>
          </w:tcPr>
          <w:p w14:paraId="2FEEEEDD" w14:textId="04089ACB"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7C4E6AAD" w14:textId="065F052E" w:rsidR="00895B4F" w:rsidRPr="00FA08EF" w:rsidRDefault="00895B4F" w:rsidP="002E4847">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895B4F" w14:paraId="023762F0" w14:textId="77777777" w:rsidTr="00895B4F">
        <w:tc>
          <w:tcPr>
            <w:tcW w:w="1704" w:type="dxa"/>
          </w:tcPr>
          <w:p w14:paraId="4FEF9D07"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Variety</w:t>
            </w:r>
          </w:p>
        </w:tc>
        <w:tc>
          <w:tcPr>
            <w:tcW w:w="1693" w:type="dxa"/>
          </w:tcPr>
          <w:p w14:paraId="3667F8E6" w14:textId="47D88B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4DC463D9" w14:textId="61E60B7A" w:rsidR="00895B4F" w:rsidRDefault="00895B4F" w:rsidP="00FA08EF">
            <w:pPr>
              <w:spacing w:line="360" w:lineRule="auto"/>
              <w:ind w:firstLine="0"/>
              <w:rPr>
                <w:rFonts w:ascii="Times New Roman" w:hAnsi="Times New Roman"/>
                <w:b/>
              </w:rPr>
            </w:pPr>
            <w:r>
              <w:rPr>
                <w:rFonts w:ascii="Times New Roman" w:hAnsi="Times New Roman"/>
              </w:rPr>
              <w:t>Käytetyn 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895B4F" w14:paraId="7720D4BA" w14:textId="77777777" w:rsidTr="00895B4F">
        <w:tc>
          <w:tcPr>
            <w:tcW w:w="1704" w:type="dxa"/>
          </w:tcPr>
          <w:p w14:paraId="21DB4245" w14:textId="77777777" w:rsidR="00895B4F" w:rsidRPr="00A928B7" w:rsidRDefault="00895B4F" w:rsidP="002E4847">
            <w:pPr>
              <w:spacing w:line="360" w:lineRule="auto"/>
              <w:ind w:firstLine="0"/>
              <w:rPr>
                <w:rFonts w:ascii="Times New Roman" w:hAnsi="Times New Roman"/>
              </w:rPr>
            </w:pPr>
            <w:r w:rsidRPr="00A928B7">
              <w:rPr>
                <w:rFonts w:ascii="Times New Roman" w:hAnsi="Times New Roman"/>
              </w:rPr>
              <w:t>Veracity</w:t>
            </w:r>
          </w:p>
        </w:tc>
        <w:tc>
          <w:tcPr>
            <w:tcW w:w="1693" w:type="dxa"/>
          </w:tcPr>
          <w:p w14:paraId="738A0391" w14:textId="13F9B464" w:rsidR="00895B4F" w:rsidRPr="00A928B7" w:rsidRDefault="00895B4F" w:rsidP="002E4847">
            <w:pPr>
              <w:spacing w:line="360" w:lineRule="auto"/>
              <w:ind w:firstLine="0"/>
              <w:jc w:val="center"/>
              <w:rPr>
                <w:rFonts w:ascii="Times New Roman" w:hAnsi="Times New Roman"/>
              </w:rPr>
            </w:pPr>
            <w:r>
              <w:rPr>
                <w:rFonts w:ascii="Times New Roman" w:hAnsi="Times New Roman"/>
              </w:rPr>
              <w:t>Ei</w:t>
            </w:r>
          </w:p>
        </w:tc>
        <w:tc>
          <w:tcPr>
            <w:tcW w:w="6237" w:type="dxa"/>
          </w:tcPr>
          <w:p w14:paraId="10B7D2DB" w14:textId="38CF6FE3" w:rsidR="00895B4F" w:rsidRPr="00231DE5" w:rsidRDefault="00895B4F" w:rsidP="002E4847">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895B4F" w14:paraId="2756B806" w14:textId="77777777" w:rsidTr="00895B4F">
        <w:tc>
          <w:tcPr>
            <w:tcW w:w="1704" w:type="dxa"/>
          </w:tcPr>
          <w:p w14:paraId="418DD41D" w14:textId="77777777" w:rsidR="00895B4F" w:rsidRPr="00A928B7" w:rsidRDefault="00895B4F" w:rsidP="002E4847">
            <w:pPr>
              <w:spacing w:line="360" w:lineRule="auto"/>
              <w:ind w:firstLine="0"/>
              <w:rPr>
                <w:rFonts w:ascii="Times New Roman" w:hAnsi="Times New Roman"/>
              </w:rPr>
            </w:pPr>
            <w:r w:rsidRPr="006074A6">
              <w:rPr>
                <w:rFonts w:ascii="Times New Roman" w:hAnsi="Times New Roman"/>
              </w:rPr>
              <w:t>Value</w:t>
            </w:r>
          </w:p>
        </w:tc>
        <w:tc>
          <w:tcPr>
            <w:tcW w:w="1693" w:type="dxa"/>
          </w:tcPr>
          <w:p w14:paraId="790F2FC7" w14:textId="63DC0661" w:rsidR="00895B4F" w:rsidRPr="00A928B7" w:rsidRDefault="00895B4F" w:rsidP="002E4847">
            <w:pPr>
              <w:spacing w:line="360" w:lineRule="auto"/>
              <w:ind w:firstLine="0"/>
              <w:jc w:val="center"/>
              <w:rPr>
                <w:rFonts w:ascii="Times New Roman" w:hAnsi="Times New Roman"/>
              </w:rPr>
            </w:pPr>
            <w:r>
              <w:rPr>
                <w:rFonts w:ascii="Times New Roman" w:hAnsi="Times New Roman"/>
              </w:rPr>
              <w:t>Kyllä</w:t>
            </w:r>
          </w:p>
        </w:tc>
        <w:tc>
          <w:tcPr>
            <w:tcW w:w="6237" w:type="dxa"/>
          </w:tcPr>
          <w:p w14:paraId="56A8DDED" w14:textId="33866D44" w:rsidR="00895B4F" w:rsidRPr="00231DE5" w:rsidRDefault="00895B4F" w:rsidP="002E4847">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3FD2CA50" w14:textId="0870C382" w:rsidR="00775C81" w:rsidRPr="00775C81" w:rsidRDefault="00775C81" w:rsidP="00775C81">
      <w:pPr>
        <w:jc w:val="center"/>
        <w:rPr>
          <w:rFonts w:ascii="Times New Roman" w:hAnsi="Times New Roman"/>
          <w:i/>
          <w:sz w:val="22"/>
          <w:szCs w:val="22"/>
        </w:rPr>
      </w:pPr>
      <w:r>
        <w:rPr>
          <w:rFonts w:ascii="Times New Roman" w:hAnsi="Times New Roman"/>
          <w:i/>
          <w:sz w:val="22"/>
          <w:szCs w:val="22"/>
        </w:rPr>
        <w:t>Taulukko 6</w:t>
      </w:r>
      <w:r w:rsidRPr="00775C81">
        <w:rPr>
          <w:rFonts w:ascii="Times New Roman" w:hAnsi="Times New Roman"/>
          <w:i/>
          <w:sz w:val="22"/>
          <w:szCs w:val="22"/>
        </w:rPr>
        <w:t xml:space="preserve">. </w:t>
      </w:r>
      <w:r>
        <w:rPr>
          <w:rFonts w:ascii="Times New Roman" w:hAnsi="Times New Roman"/>
          <w:i/>
          <w:sz w:val="22"/>
          <w:szCs w:val="22"/>
        </w:rPr>
        <w:t>Pylväsdiagrammi- ja graafivisualisaation kuvaus Big Datan määritteiden osalta.</w:t>
      </w:r>
    </w:p>
    <w:p w14:paraId="6D6D6BED" w14:textId="324C29F6" w:rsidR="00301FDD" w:rsidRDefault="00301FDD" w:rsidP="00301FDD">
      <w:pPr>
        <w:spacing w:line="360" w:lineRule="auto"/>
        <w:ind w:firstLine="1304"/>
        <w:rPr>
          <w:rFonts w:ascii="Times New Roman" w:hAnsi="Times New Roman"/>
        </w:rPr>
      </w:pPr>
      <w:r>
        <w:rPr>
          <w:rFonts w:ascii="Times New Roman" w:hAnsi="Times New Roman"/>
        </w:rPr>
        <w:t xml:space="preserve">Tutkimuksen testijärjestelmissä voitiin ottaa huomioon joitain Big Datan määrittelyyn liittyviä tekijöitä, mutta kuten myös Kappaleessa 4.2 läpikäydyissä, aikaisemmissa Big Dataa ja virtuaalitodellisuutta käsittelevissä tutkimuksissa, näiden tekijöiden huomioon ottaminen osoittautui hyvin vaikeaksi. Kummankin testijärjestelmän osalta määritteet täyttyivät kohtien Velocity ja Value osalta. Testijärjestelmissä reaaliaikaisesti päivittyvän datan hyödyntäminen ja visualisointiin siirtäminen toteutettiin työssä suoraviivaisesti Twitter Streaming API:n ja koneellisesti generoitavan tiedon avulla. </w:t>
      </w:r>
      <w:r w:rsidRPr="007710C8">
        <w:rPr>
          <w:rFonts w:ascii="Times New Roman" w:hAnsi="Times New Roman"/>
        </w:rPr>
        <w:t xml:space="preserve">Rajapintoja hyödynnettäessä niistä saatava data ja sen rakenne on aina hyvin selkeästi kuvattu, jolloin käytettävän datan sisällön </w:t>
      </w:r>
      <w:r>
        <w:rPr>
          <w:rFonts w:ascii="Times New Roman" w:hAnsi="Times New Roman"/>
        </w:rPr>
        <w:t xml:space="preserve">tarkka analysoiminen </w:t>
      </w:r>
      <w:r w:rsidRPr="007710C8">
        <w:rPr>
          <w:rFonts w:ascii="Times New Roman" w:hAnsi="Times New Roman"/>
        </w:rPr>
        <w:t>ei muodostu ongelmaksi ja se jätetään tässä tutkimuksessa huomiotta.</w:t>
      </w:r>
      <w:r w:rsidRPr="00A928B7">
        <w:rPr>
          <w:rFonts w:ascii="Times New Roman" w:hAnsi="Times New Roman"/>
        </w:rPr>
        <w:t xml:space="preserve"> </w:t>
      </w:r>
      <w:r>
        <w:rPr>
          <w:rFonts w:ascii="Times New Roman" w:hAnsi="Times New Roman"/>
        </w:rPr>
        <w:t>Tiedon visualisointijärjestelmiä luotaessa myös tiedon arvon esille tuominen voidaan todeta työssä täyttyvän, vaikkakin jo tietoa hyödynnettäessä on ollut tiedossa sen sisältö ja sisällön tärkeät elementit.</w:t>
      </w:r>
    </w:p>
    <w:p w14:paraId="19D258F6" w14:textId="11DDCE0A" w:rsidR="00301FDD" w:rsidRDefault="00301FDD" w:rsidP="00301FDD">
      <w:pPr>
        <w:spacing w:line="360" w:lineRule="auto"/>
        <w:ind w:firstLine="1304"/>
        <w:rPr>
          <w:rFonts w:ascii="Times New Roman" w:hAnsi="Times New Roman"/>
        </w:rPr>
      </w:pPr>
      <w:r>
        <w:rPr>
          <w:rFonts w:ascii="Times New Roman" w:hAnsi="Times New Roman"/>
        </w:rPr>
        <w:t xml:space="preserve">Tutkimuksen testausjärjestelmissä kolme Big Datan viidestä määritteestä jää kuitenkin niille annetun määrittelyn pohjalta toteutumatta. Tiedon määrä (Volume) luo kaksi erityistä ongelmaa alustalle, jonka tulisi pystyä visualisoimaan Big Dataa virtuaalitodellisuudessa.  Perusvaatimus datan </w:t>
      </w:r>
      <w:r>
        <w:rPr>
          <w:rFonts w:ascii="Times New Roman" w:hAnsi="Times New Roman"/>
        </w:rPr>
        <w:lastRenderedPageBreak/>
        <w:t>niin isosta määrästä, että datajoukko ei mahtuisi paikallisen koneen kovalevylle (ainakin yli teratavu), vaatisi tässä tapauksessa oman palvelinalustansa, johon hyödynnettävä data säilöttäisiin ja data noudettaisiin erillisten rajapintakyselyiden avulla. Tämä ei aiheuttanut ongelmaa tämän tutkimuksen kohdalla, mutta näin suuren tietomäärän mallintaminen Twitter-viesteinä maapallovisualisaatiossa olisi vaatinut huomattavat määrät enemmän laskentatehoa laitteistolta, joka nyt oli saatavilla. Lisäksi toteutuksessa käytetyn Unity-pelimoottorin resurssit olisivat varmasti tulleet jossakin vaiheessa vastaan, kun aletaan puhumaan usean miljoonan viestin mallintamisesta ympäristöön.</w:t>
      </w:r>
      <w:r w:rsidR="002125FD">
        <w:rPr>
          <w:rFonts w:ascii="Times New Roman" w:hAnsi="Times New Roman"/>
        </w:rPr>
        <w:t xml:space="preserve"> Valittujen tietolähteiden alemmasta datan määrästä ja rajoitteista johtuen, testijärjestelmien kehityksessä ei ollut tarve hyödyntää Kappaleessa 3.5 esiteltyä MapReduce -arkkitehtuuria isojen tietomäärien hallitsemiseen.</w:t>
      </w:r>
    </w:p>
    <w:p w14:paraId="35ABA491" w14:textId="77777777" w:rsidR="00301FDD" w:rsidRDefault="00301FDD" w:rsidP="00301FDD">
      <w:pPr>
        <w:spacing w:line="360" w:lineRule="auto"/>
        <w:ind w:firstLine="0"/>
        <w:rPr>
          <w:rFonts w:ascii="Times New Roman" w:hAnsi="Times New Roman"/>
        </w:rPr>
      </w:pPr>
      <w:r>
        <w:rPr>
          <w:rFonts w:ascii="Times New Roman" w:hAnsi="Times New Roman"/>
        </w:rPr>
        <w:tab/>
        <w:t>Hyödynnettävän tiedon tuntematon rakenne (Variety) ja tiedon epäluotettavuus (Veracity) nähtiin kehitystyön aikana kaikista suurimpina ongelmakohtina Big Dataan pohjautuvia järjestelmiä luotaessa. Rakenteeltaan tuntemattoman datan visualisoiminen tehokkaasti virtuaalitodellisuuden ympäristössä ei tämän taustatutkimus- ja kehitystyön pohjalta vaikuta merkityksellistä tai sen ratkaiseminen vaatii huomattavasti laajemman selvityksen kuin tässä työssä.</w:t>
      </w:r>
    </w:p>
    <w:p w14:paraId="14D5284B" w14:textId="26F51428" w:rsidR="00301FDD" w:rsidRDefault="00301FDD" w:rsidP="00301FDD">
      <w:pPr>
        <w:spacing w:line="360" w:lineRule="auto"/>
        <w:ind w:firstLine="0"/>
        <w:rPr>
          <w:rFonts w:ascii="Times New Roman" w:hAnsi="Times New Roman"/>
        </w:rPr>
      </w:pPr>
      <w:r>
        <w:rPr>
          <w:rFonts w:ascii="Times New Roman" w:hAnsi="Times New Roman"/>
        </w:rPr>
        <w:t xml:space="preserve">Tutkimustyöllisestä näkökulmasta tuntemattoman tai epäluotettavan tiedon käsittelyssä ongelmaksi muodostuu myös määritteisiin soveltuvan data joukon löytäminen tai luominen. Näin laajan, rakenteeltaan tuntemattoman sekä silti jonkin säännön mukaan tietoa generoivan data joukon löytäminen ei täten tämän tutkimuksen osalta toteutunut. Testijärjestelmiin valitun datan kohdalla nämä ongelmat eivät myöskään realisoituneet, sillä rajapintoja, kuten Twitter Streaming API, hyödynnettäessä rajapinnasta </w:t>
      </w:r>
      <w:r w:rsidRPr="007710C8">
        <w:rPr>
          <w:rFonts w:ascii="Times New Roman" w:hAnsi="Times New Roman"/>
        </w:rPr>
        <w:t>saatava data ja sen rakenne on aina hyvin selkeästi kuvattu</w:t>
      </w:r>
      <w:r>
        <w:rPr>
          <w:rFonts w:ascii="Times New Roman" w:hAnsi="Times New Roman"/>
        </w:rPr>
        <w:t xml:space="preserve">. Lähimmäksi tuntematonta tai epäluotettavaa data joukkoa varmasti päästäisiin laajojen järjestelmien käyttölokeissa ja niihin liittyvässä analytiikassa. Käyttölokien analytiikkaa onkin käsitelty useissa aikaisemmissa tutkimuksissa [Miranskyy et al., 2016; Wu, 2017], mutta aiheen tarkempi </w:t>
      </w:r>
      <w:r w:rsidR="00561458">
        <w:rPr>
          <w:rFonts w:ascii="Times New Roman" w:hAnsi="Times New Roman"/>
        </w:rPr>
        <w:t>läpikäyminen</w:t>
      </w:r>
      <w:r>
        <w:rPr>
          <w:rFonts w:ascii="Times New Roman" w:hAnsi="Times New Roman"/>
        </w:rPr>
        <w:t xml:space="preserve"> ei ole osa tämän tutkimuksen sisältöä.</w:t>
      </w:r>
    </w:p>
    <w:p w14:paraId="73D04430" w14:textId="77777777" w:rsidR="00CC6DD0" w:rsidRDefault="00CC6DD0" w:rsidP="007710C8">
      <w:pPr>
        <w:spacing w:line="360" w:lineRule="auto"/>
        <w:ind w:firstLine="0"/>
        <w:rPr>
          <w:rFonts w:ascii="Times New Roman" w:hAnsi="Times New Roman"/>
          <w:b/>
        </w:rPr>
      </w:pPr>
    </w:p>
    <w:p w14:paraId="400BF29D" w14:textId="7882CAE4" w:rsidR="00D91104" w:rsidRPr="007710C8" w:rsidRDefault="00981DAB" w:rsidP="007710C8">
      <w:pPr>
        <w:pStyle w:val="Otsikko11"/>
        <w:spacing w:line="360" w:lineRule="auto"/>
        <w:ind w:firstLine="0"/>
        <w:rPr>
          <w:rFonts w:ascii="Times New Roman" w:hAnsi="Times New Roman"/>
          <w:color w:val="00000A"/>
        </w:rPr>
      </w:pPr>
      <w:bookmarkStart w:id="357" w:name="_Toc462643326"/>
      <w:bookmarkStart w:id="358" w:name="_Toc463943279"/>
      <w:bookmarkStart w:id="359" w:name="_Toc503616912"/>
      <w:bookmarkEnd w:id="357"/>
      <w:bookmarkEnd w:id="358"/>
      <w:r w:rsidRPr="007710C8">
        <w:rPr>
          <w:rFonts w:ascii="Times New Roman" w:hAnsi="Times New Roman"/>
          <w:color w:val="00000A"/>
        </w:rPr>
        <w:t>6.</w:t>
      </w:r>
      <w:r w:rsidR="00152D44" w:rsidRPr="007710C8">
        <w:rPr>
          <w:rFonts w:ascii="Times New Roman" w:hAnsi="Times New Roman"/>
          <w:color w:val="00000A"/>
        </w:rPr>
        <w:t xml:space="preserve"> TESTIJÄRJESTELMÄN </w:t>
      </w:r>
      <w:r w:rsidRPr="007710C8">
        <w:rPr>
          <w:rFonts w:ascii="Times New Roman" w:hAnsi="Times New Roman"/>
          <w:color w:val="00000A"/>
        </w:rPr>
        <w:t>KÄYTTÄJÄTESTAUS</w:t>
      </w:r>
      <w:bookmarkEnd w:id="359"/>
    </w:p>
    <w:p w14:paraId="2567349F" w14:textId="77777777" w:rsidR="00D91104" w:rsidRDefault="00D91104" w:rsidP="0084798B">
      <w:pPr>
        <w:spacing w:line="360" w:lineRule="auto"/>
        <w:ind w:firstLine="0"/>
        <w:rPr>
          <w:rFonts w:ascii="Times New Roman" w:hAnsi="Times New Roman"/>
        </w:rPr>
      </w:pPr>
    </w:p>
    <w:p w14:paraId="6C53196E" w14:textId="0D7D8F90" w:rsidR="0084798B" w:rsidRPr="0084798B" w:rsidRDefault="0084798B" w:rsidP="0084798B">
      <w:pPr>
        <w:pStyle w:val="Otsikko21"/>
        <w:ind w:firstLine="0"/>
      </w:pPr>
      <w:bookmarkStart w:id="360" w:name="_Toc503616913"/>
      <w:r w:rsidRPr="0084798B">
        <w:t>6.1 Testisuunnitelma</w:t>
      </w:r>
      <w:bookmarkEnd w:id="360"/>
    </w:p>
    <w:p w14:paraId="24F9395E" w14:textId="77777777" w:rsidR="0084798B" w:rsidRDefault="0084798B" w:rsidP="0084798B">
      <w:pPr>
        <w:pStyle w:val="Otsikko21"/>
        <w:ind w:firstLine="0"/>
      </w:pPr>
    </w:p>
    <w:p w14:paraId="0E8B7C1E" w14:textId="77777777" w:rsidR="0084798B" w:rsidRPr="0084798B" w:rsidRDefault="0084798B" w:rsidP="0084798B"/>
    <w:p w14:paraId="46C497AD" w14:textId="4C32C9DA" w:rsidR="0084798B" w:rsidRPr="0084798B" w:rsidRDefault="0084798B" w:rsidP="0084798B">
      <w:pPr>
        <w:pStyle w:val="Otsikko21"/>
        <w:ind w:firstLine="0"/>
      </w:pPr>
      <w:bookmarkStart w:id="361" w:name="_Toc503616914"/>
      <w:r w:rsidRPr="0084798B">
        <w:lastRenderedPageBreak/>
        <w:t>6.1.1 Tehtävät</w:t>
      </w:r>
      <w:bookmarkEnd w:id="361"/>
    </w:p>
    <w:p w14:paraId="6196D89C" w14:textId="77777777" w:rsidR="00883A3E" w:rsidRDefault="00883A3E" w:rsidP="00883A3E">
      <w:pPr>
        <w:ind w:firstLine="0"/>
        <w:rPr>
          <w:rFonts w:ascii="Times New Roman" w:hAnsi="Times New Roman"/>
          <w:b/>
          <w:color w:val="auto"/>
          <w:szCs w:val="26"/>
        </w:rPr>
      </w:pPr>
    </w:p>
    <w:p w14:paraId="7300B668" w14:textId="77777777" w:rsidR="00883A3E" w:rsidRDefault="00883A3E" w:rsidP="00883A3E">
      <w:pPr>
        <w:ind w:firstLine="0"/>
        <w:rPr>
          <w:rFonts w:ascii="Times New Roman" w:hAnsi="Times New Roman"/>
          <w:b/>
          <w:color w:val="auto"/>
          <w:szCs w:val="26"/>
        </w:rPr>
      </w:pPr>
    </w:p>
    <w:p w14:paraId="7D629689" w14:textId="467797AD" w:rsidR="00883A3E" w:rsidRDefault="006861EB" w:rsidP="00883A3E">
      <w:pPr>
        <w:ind w:firstLine="0"/>
        <w:rPr>
          <w:rFonts w:ascii="Times New Roman" w:hAnsi="Times New Roman"/>
          <w:b/>
          <w:color w:val="auto"/>
          <w:szCs w:val="26"/>
        </w:rPr>
      </w:pPr>
      <w:r>
        <w:rPr>
          <w:rFonts w:ascii="Times New Roman" w:hAnsi="Times New Roman"/>
          <w:b/>
          <w:color w:val="auto"/>
          <w:szCs w:val="26"/>
        </w:rPr>
        <w:t>Maapallovisualisointi</w:t>
      </w:r>
    </w:p>
    <w:p w14:paraId="6CD107D5" w14:textId="77777777" w:rsidR="006861EB" w:rsidRDefault="006861EB" w:rsidP="00883A3E">
      <w:pPr>
        <w:ind w:firstLine="0"/>
        <w:rPr>
          <w:rFonts w:ascii="Times New Roman" w:hAnsi="Times New Roman"/>
          <w:b/>
          <w:color w:val="auto"/>
          <w:szCs w:val="26"/>
        </w:rPr>
      </w:pPr>
    </w:p>
    <w:p w14:paraId="2A26783B" w14:textId="20DF4108" w:rsidR="006861EB" w:rsidRDefault="006861EB" w:rsidP="00883A3E">
      <w:pPr>
        <w:ind w:firstLine="0"/>
        <w:rPr>
          <w:rFonts w:ascii="Times New Roman" w:hAnsi="Times New Roman"/>
          <w:b/>
          <w:color w:val="auto"/>
          <w:szCs w:val="26"/>
        </w:rPr>
      </w:pPr>
      <w:r>
        <w:rPr>
          <w:rFonts w:ascii="Times New Roman" w:hAnsi="Times New Roman"/>
          <w:b/>
          <w:color w:val="auto"/>
          <w:szCs w:val="26"/>
        </w:rPr>
        <w:t>Tehtäväjoukko 1.</w:t>
      </w:r>
    </w:p>
    <w:p w14:paraId="0C217C9C" w14:textId="77777777" w:rsidR="006861EB" w:rsidRDefault="006861EB" w:rsidP="00883A3E">
      <w:pPr>
        <w:ind w:firstLine="0"/>
        <w:rPr>
          <w:rFonts w:ascii="Times New Roman" w:hAnsi="Times New Roman"/>
          <w:b/>
          <w:color w:val="auto"/>
          <w:szCs w:val="26"/>
        </w:rPr>
      </w:pPr>
    </w:p>
    <w:tbl>
      <w:tblPr>
        <w:tblStyle w:val="TaulukkoRuudukko"/>
        <w:tblW w:w="0" w:type="auto"/>
        <w:tblLook w:val="04A0" w:firstRow="1" w:lastRow="0" w:firstColumn="1" w:lastColumn="0" w:noHBand="0" w:noVBand="1"/>
      </w:tblPr>
      <w:tblGrid>
        <w:gridCol w:w="1413"/>
        <w:gridCol w:w="8215"/>
      </w:tblGrid>
      <w:tr w:rsidR="00883A3E" w:rsidRPr="006861EB" w14:paraId="7EC6EB1B" w14:textId="77777777" w:rsidTr="006861EB">
        <w:tc>
          <w:tcPr>
            <w:tcW w:w="1413" w:type="dxa"/>
          </w:tcPr>
          <w:p w14:paraId="36309746" w14:textId="36B3C42E" w:rsidR="00883A3E" w:rsidRPr="006861EB" w:rsidRDefault="006861EB" w:rsidP="00883A3E">
            <w:pPr>
              <w:ind w:firstLine="0"/>
              <w:rPr>
                <w:rFonts w:ascii="Times New Roman" w:hAnsi="Times New Roman"/>
              </w:rPr>
            </w:pPr>
            <w:r w:rsidRPr="006861EB">
              <w:rPr>
                <w:rFonts w:ascii="Times New Roman" w:hAnsi="Times New Roman"/>
              </w:rPr>
              <w:t>Tehtävä 1.</w:t>
            </w:r>
          </w:p>
        </w:tc>
        <w:tc>
          <w:tcPr>
            <w:tcW w:w="8215" w:type="dxa"/>
          </w:tcPr>
          <w:p w14:paraId="012836B2" w14:textId="10BD5F41" w:rsidR="00883A3E" w:rsidRPr="006861EB" w:rsidRDefault="00883A3E" w:rsidP="00883A3E">
            <w:pPr>
              <w:ind w:firstLine="0"/>
              <w:rPr>
                <w:rFonts w:ascii="Times New Roman" w:hAnsi="Times New Roman"/>
              </w:rPr>
            </w:pPr>
            <w:r w:rsidRPr="006861EB">
              <w:rPr>
                <w:rFonts w:ascii="Times New Roman" w:hAnsi="Times New Roman"/>
              </w:rPr>
              <w:t>Etsi maailmankartalta Australia.</w:t>
            </w:r>
          </w:p>
        </w:tc>
      </w:tr>
      <w:tr w:rsidR="00883A3E" w:rsidRPr="006861EB" w14:paraId="2A4B6AE3" w14:textId="77777777" w:rsidTr="006861EB">
        <w:tc>
          <w:tcPr>
            <w:tcW w:w="1413" w:type="dxa"/>
          </w:tcPr>
          <w:p w14:paraId="30365D9A" w14:textId="713835F4" w:rsidR="00883A3E" w:rsidRPr="006861EB" w:rsidRDefault="006861EB" w:rsidP="00883A3E">
            <w:pPr>
              <w:ind w:firstLine="0"/>
              <w:rPr>
                <w:rFonts w:ascii="Times New Roman" w:hAnsi="Times New Roman"/>
              </w:rPr>
            </w:pPr>
            <w:r w:rsidRPr="006861EB">
              <w:rPr>
                <w:rFonts w:ascii="Times New Roman" w:hAnsi="Times New Roman"/>
              </w:rPr>
              <w:t>Tehtävä 2.</w:t>
            </w:r>
          </w:p>
        </w:tc>
        <w:tc>
          <w:tcPr>
            <w:tcW w:w="8215" w:type="dxa"/>
          </w:tcPr>
          <w:p w14:paraId="30B1A674" w14:textId="224EC81C" w:rsidR="00883A3E" w:rsidRPr="006861EB" w:rsidRDefault="00883A3E" w:rsidP="00883A3E">
            <w:pPr>
              <w:ind w:firstLine="0"/>
              <w:rPr>
                <w:rFonts w:ascii="Times New Roman" w:hAnsi="Times New Roman"/>
              </w:rPr>
            </w:pPr>
            <w:r w:rsidRPr="006861EB">
              <w:rPr>
                <w:rFonts w:ascii="Times New Roman" w:hAnsi="Times New Roman"/>
              </w:rPr>
              <w:t>Etsi maailmankartalta Meksiko.</w:t>
            </w:r>
          </w:p>
        </w:tc>
      </w:tr>
      <w:tr w:rsidR="00883A3E" w:rsidRPr="006861EB" w14:paraId="282346F5" w14:textId="77777777" w:rsidTr="006861EB">
        <w:tc>
          <w:tcPr>
            <w:tcW w:w="1413" w:type="dxa"/>
          </w:tcPr>
          <w:p w14:paraId="724794D6" w14:textId="4239722F" w:rsidR="00883A3E" w:rsidRPr="006861EB" w:rsidRDefault="006861EB" w:rsidP="00883A3E">
            <w:pPr>
              <w:ind w:firstLine="0"/>
              <w:rPr>
                <w:rFonts w:ascii="Times New Roman" w:hAnsi="Times New Roman"/>
              </w:rPr>
            </w:pPr>
            <w:r w:rsidRPr="006861EB">
              <w:rPr>
                <w:rFonts w:ascii="Times New Roman" w:hAnsi="Times New Roman"/>
              </w:rPr>
              <w:t>Tehtävä 3.</w:t>
            </w:r>
          </w:p>
        </w:tc>
        <w:tc>
          <w:tcPr>
            <w:tcW w:w="8215" w:type="dxa"/>
          </w:tcPr>
          <w:p w14:paraId="3F25CC81" w14:textId="6C65F387" w:rsidR="00883A3E" w:rsidRPr="006861EB" w:rsidRDefault="00883A3E" w:rsidP="00883A3E">
            <w:pPr>
              <w:ind w:firstLine="0"/>
              <w:rPr>
                <w:rFonts w:ascii="Times New Roman" w:hAnsi="Times New Roman"/>
              </w:rPr>
            </w:pPr>
            <w:r w:rsidRPr="006861EB">
              <w:rPr>
                <w:rFonts w:ascii="Times New Roman" w:hAnsi="Times New Roman"/>
              </w:rPr>
              <w:t>Etsi maailmankartalta Suomi.</w:t>
            </w:r>
          </w:p>
        </w:tc>
      </w:tr>
      <w:tr w:rsidR="00883A3E" w:rsidRPr="006861EB" w14:paraId="529E015B" w14:textId="77777777" w:rsidTr="006861EB">
        <w:tc>
          <w:tcPr>
            <w:tcW w:w="1413" w:type="dxa"/>
          </w:tcPr>
          <w:p w14:paraId="2A504987" w14:textId="5D2CC5AB" w:rsidR="00883A3E" w:rsidRPr="006861EB" w:rsidRDefault="006861EB" w:rsidP="00883A3E">
            <w:pPr>
              <w:ind w:firstLine="0"/>
              <w:rPr>
                <w:rFonts w:ascii="Times New Roman" w:hAnsi="Times New Roman"/>
              </w:rPr>
            </w:pPr>
            <w:r w:rsidRPr="006861EB">
              <w:rPr>
                <w:rFonts w:ascii="Times New Roman" w:hAnsi="Times New Roman"/>
              </w:rPr>
              <w:t>Tehtävä 4.</w:t>
            </w:r>
          </w:p>
        </w:tc>
        <w:tc>
          <w:tcPr>
            <w:tcW w:w="8215" w:type="dxa"/>
          </w:tcPr>
          <w:p w14:paraId="65218952" w14:textId="72119888" w:rsidR="00883A3E" w:rsidRPr="006861EB" w:rsidRDefault="00883A3E" w:rsidP="00883A3E">
            <w:pPr>
              <w:ind w:firstLine="0"/>
              <w:rPr>
                <w:rFonts w:ascii="Times New Roman" w:hAnsi="Times New Roman"/>
              </w:rPr>
            </w:pPr>
            <w:r w:rsidRPr="006861EB">
              <w:rPr>
                <w:rFonts w:ascii="Times New Roman" w:hAnsi="Times New Roman"/>
              </w:rPr>
              <w:t>Lue jonkin Suomesta lähetetyn Twitter-viestin sisältö.</w:t>
            </w:r>
          </w:p>
        </w:tc>
      </w:tr>
      <w:tr w:rsidR="00883A3E" w:rsidRPr="006861EB" w14:paraId="02311D83" w14:textId="77777777" w:rsidTr="006861EB">
        <w:tc>
          <w:tcPr>
            <w:tcW w:w="1413" w:type="dxa"/>
          </w:tcPr>
          <w:p w14:paraId="6B347F2B" w14:textId="5FDBA3FA" w:rsidR="00883A3E" w:rsidRPr="006861EB" w:rsidRDefault="006861EB" w:rsidP="00883A3E">
            <w:pPr>
              <w:ind w:firstLine="0"/>
              <w:rPr>
                <w:rFonts w:ascii="Times New Roman" w:hAnsi="Times New Roman"/>
              </w:rPr>
            </w:pPr>
            <w:r w:rsidRPr="006861EB">
              <w:rPr>
                <w:rFonts w:ascii="Times New Roman" w:hAnsi="Times New Roman"/>
              </w:rPr>
              <w:t>Tehtävä 5.</w:t>
            </w:r>
          </w:p>
        </w:tc>
        <w:tc>
          <w:tcPr>
            <w:tcW w:w="8215" w:type="dxa"/>
          </w:tcPr>
          <w:p w14:paraId="57FF8F81" w14:textId="4544CE3A" w:rsidR="00883A3E" w:rsidRPr="006861EB" w:rsidRDefault="00883A3E" w:rsidP="00883A3E">
            <w:pPr>
              <w:ind w:firstLine="0"/>
              <w:rPr>
                <w:rFonts w:ascii="Times New Roman" w:hAnsi="Times New Roman"/>
              </w:rPr>
            </w:pPr>
            <w:r w:rsidRPr="006861EB">
              <w:rPr>
                <w:rFonts w:ascii="Times New Roman" w:hAnsi="Times New Roman"/>
              </w:rPr>
              <w:t>Etsi kartalta jokin maa, josta on lähetetty yli 10 Twitter-viestiä.</w:t>
            </w:r>
          </w:p>
        </w:tc>
      </w:tr>
      <w:tr w:rsidR="00883A3E" w:rsidRPr="006861EB" w14:paraId="487FB86C" w14:textId="77777777" w:rsidTr="006861EB">
        <w:tc>
          <w:tcPr>
            <w:tcW w:w="1413" w:type="dxa"/>
          </w:tcPr>
          <w:p w14:paraId="2FC39A49" w14:textId="7CE346E1" w:rsidR="00883A3E" w:rsidRPr="006861EB" w:rsidRDefault="006861EB" w:rsidP="00883A3E">
            <w:pPr>
              <w:ind w:firstLine="0"/>
              <w:rPr>
                <w:rFonts w:ascii="Times New Roman" w:hAnsi="Times New Roman"/>
              </w:rPr>
            </w:pPr>
            <w:r w:rsidRPr="006861EB">
              <w:rPr>
                <w:rFonts w:ascii="Times New Roman" w:hAnsi="Times New Roman"/>
              </w:rPr>
              <w:t>Tehtävä 6.</w:t>
            </w:r>
          </w:p>
        </w:tc>
        <w:tc>
          <w:tcPr>
            <w:tcW w:w="8215" w:type="dxa"/>
          </w:tcPr>
          <w:p w14:paraId="7E02B251" w14:textId="0538E0B8" w:rsidR="00883A3E" w:rsidRPr="006861EB" w:rsidRDefault="00883A3E" w:rsidP="00883A3E">
            <w:pPr>
              <w:ind w:firstLine="0"/>
              <w:rPr>
                <w:rFonts w:ascii="Times New Roman" w:hAnsi="Times New Roman"/>
              </w:rPr>
            </w:pPr>
            <w:r w:rsidRPr="006861EB">
              <w:rPr>
                <w:rFonts w:ascii="Times New Roman" w:hAnsi="Times New Roman"/>
              </w:rPr>
              <w:t>Etsi kartalta jokin maa, josta ei ole lähetetty yhtäkään Twitter-viestiä.</w:t>
            </w:r>
          </w:p>
        </w:tc>
      </w:tr>
    </w:tbl>
    <w:p w14:paraId="1AB42417" w14:textId="77777777" w:rsidR="00883A3E" w:rsidRDefault="00883A3E" w:rsidP="00883A3E">
      <w:pPr>
        <w:ind w:firstLine="0"/>
        <w:rPr>
          <w:rFonts w:ascii="Times New Roman" w:hAnsi="Times New Roman"/>
        </w:rPr>
      </w:pPr>
    </w:p>
    <w:p w14:paraId="7BB62BAF" w14:textId="77777777" w:rsidR="006861EB" w:rsidRDefault="006861EB" w:rsidP="00883A3E">
      <w:pPr>
        <w:ind w:firstLine="0"/>
        <w:rPr>
          <w:rFonts w:ascii="Times New Roman" w:hAnsi="Times New Roman"/>
        </w:rPr>
      </w:pPr>
    </w:p>
    <w:p w14:paraId="4FBDC042" w14:textId="439D7F17" w:rsidR="006861EB" w:rsidRDefault="006861EB" w:rsidP="006861EB">
      <w:pPr>
        <w:ind w:firstLine="0"/>
        <w:rPr>
          <w:rFonts w:ascii="Times New Roman" w:hAnsi="Times New Roman"/>
          <w:b/>
          <w:color w:val="auto"/>
          <w:szCs w:val="26"/>
        </w:rPr>
      </w:pPr>
      <w:r>
        <w:rPr>
          <w:rFonts w:ascii="Times New Roman" w:hAnsi="Times New Roman"/>
          <w:b/>
          <w:color w:val="auto"/>
          <w:szCs w:val="26"/>
        </w:rPr>
        <w:t>Tehtäväjoukko 2.</w:t>
      </w:r>
    </w:p>
    <w:p w14:paraId="2DAFE3AA" w14:textId="77777777" w:rsidR="006861EB" w:rsidRPr="006861EB" w:rsidRDefault="006861EB" w:rsidP="00883A3E">
      <w:pPr>
        <w:ind w:firstLine="0"/>
        <w:rPr>
          <w:rFonts w:ascii="Times New Roman" w:hAnsi="Times New Roman"/>
        </w:rPr>
      </w:pPr>
    </w:p>
    <w:tbl>
      <w:tblPr>
        <w:tblStyle w:val="TaulukkoRuudukko"/>
        <w:tblW w:w="0" w:type="auto"/>
        <w:tblLook w:val="04A0" w:firstRow="1" w:lastRow="0" w:firstColumn="1" w:lastColumn="0" w:noHBand="0" w:noVBand="1"/>
      </w:tblPr>
      <w:tblGrid>
        <w:gridCol w:w="1413"/>
        <w:gridCol w:w="8215"/>
      </w:tblGrid>
      <w:tr w:rsidR="00883A3E" w:rsidRPr="006861EB" w14:paraId="54A6EADC" w14:textId="77777777" w:rsidTr="006861EB">
        <w:tc>
          <w:tcPr>
            <w:tcW w:w="1413" w:type="dxa"/>
          </w:tcPr>
          <w:p w14:paraId="28C5C3F5" w14:textId="3721898E" w:rsidR="00883A3E" w:rsidRPr="006861EB" w:rsidRDefault="006861EB" w:rsidP="00DF7A43">
            <w:pPr>
              <w:ind w:firstLine="0"/>
              <w:rPr>
                <w:rFonts w:ascii="Times New Roman" w:hAnsi="Times New Roman"/>
              </w:rPr>
            </w:pPr>
            <w:r w:rsidRPr="006861EB">
              <w:rPr>
                <w:rFonts w:ascii="Times New Roman" w:hAnsi="Times New Roman"/>
              </w:rPr>
              <w:t>Tehtävä 1.</w:t>
            </w:r>
          </w:p>
        </w:tc>
        <w:tc>
          <w:tcPr>
            <w:tcW w:w="8215" w:type="dxa"/>
          </w:tcPr>
          <w:p w14:paraId="45FB4C32" w14:textId="520198C6" w:rsidR="00883A3E" w:rsidRPr="006861EB" w:rsidRDefault="00883A3E" w:rsidP="00883A3E">
            <w:pPr>
              <w:ind w:firstLine="0"/>
              <w:rPr>
                <w:rFonts w:ascii="Times New Roman" w:hAnsi="Times New Roman"/>
              </w:rPr>
            </w:pPr>
            <w:r w:rsidRPr="006861EB">
              <w:rPr>
                <w:rFonts w:ascii="Times New Roman" w:hAnsi="Times New Roman"/>
              </w:rPr>
              <w:t>Etsi maailmankartalta Kiina.</w:t>
            </w:r>
          </w:p>
        </w:tc>
      </w:tr>
      <w:tr w:rsidR="00883A3E" w:rsidRPr="006861EB" w14:paraId="02858EE3" w14:textId="77777777" w:rsidTr="006861EB">
        <w:tc>
          <w:tcPr>
            <w:tcW w:w="1413" w:type="dxa"/>
          </w:tcPr>
          <w:p w14:paraId="228CEBD1" w14:textId="7F87284B" w:rsidR="00883A3E" w:rsidRPr="006861EB" w:rsidRDefault="006861EB" w:rsidP="00DF7A43">
            <w:pPr>
              <w:ind w:firstLine="0"/>
              <w:rPr>
                <w:rFonts w:ascii="Times New Roman" w:hAnsi="Times New Roman"/>
              </w:rPr>
            </w:pPr>
            <w:r w:rsidRPr="006861EB">
              <w:rPr>
                <w:rFonts w:ascii="Times New Roman" w:hAnsi="Times New Roman"/>
              </w:rPr>
              <w:t>Tehtävä 2.</w:t>
            </w:r>
          </w:p>
        </w:tc>
        <w:tc>
          <w:tcPr>
            <w:tcW w:w="8215" w:type="dxa"/>
          </w:tcPr>
          <w:p w14:paraId="133F6800" w14:textId="48B21276" w:rsidR="00883A3E" w:rsidRPr="006861EB" w:rsidRDefault="00883A3E" w:rsidP="00883A3E">
            <w:pPr>
              <w:ind w:firstLine="0"/>
              <w:rPr>
                <w:rFonts w:ascii="Times New Roman" w:hAnsi="Times New Roman"/>
              </w:rPr>
            </w:pPr>
            <w:r w:rsidRPr="006861EB">
              <w:rPr>
                <w:rFonts w:ascii="Times New Roman" w:hAnsi="Times New Roman"/>
              </w:rPr>
              <w:t>Etsi maailmankartalta Saksa.</w:t>
            </w:r>
          </w:p>
        </w:tc>
      </w:tr>
      <w:tr w:rsidR="00883A3E" w:rsidRPr="006861EB" w14:paraId="7F033080" w14:textId="77777777" w:rsidTr="006861EB">
        <w:tc>
          <w:tcPr>
            <w:tcW w:w="1413" w:type="dxa"/>
          </w:tcPr>
          <w:p w14:paraId="58C7477F" w14:textId="4E4A36F8" w:rsidR="00883A3E" w:rsidRPr="006861EB" w:rsidRDefault="006861EB" w:rsidP="00DF7A43">
            <w:pPr>
              <w:ind w:firstLine="0"/>
              <w:rPr>
                <w:rFonts w:ascii="Times New Roman" w:hAnsi="Times New Roman"/>
              </w:rPr>
            </w:pPr>
            <w:r w:rsidRPr="006861EB">
              <w:rPr>
                <w:rFonts w:ascii="Times New Roman" w:hAnsi="Times New Roman"/>
              </w:rPr>
              <w:t>Tehtävä 3.</w:t>
            </w:r>
          </w:p>
        </w:tc>
        <w:tc>
          <w:tcPr>
            <w:tcW w:w="8215" w:type="dxa"/>
          </w:tcPr>
          <w:p w14:paraId="700EB358" w14:textId="218F900A" w:rsidR="00883A3E" w:rsidRPr="006861EB" w:rsidRDefault="00883A3E" w:rsidP="00883A3E">
            <w:pPr>
              <w:ind w:firstLine="0"/>
              <w:rPr>
                <w:rFonts w:ascii="Times New Roman" w:hAnsi="Times New Roman"/>
              </w:rPr>
            </w:pPr>
            <w:r w:rsidRPr="006861EB">
              <w:rPr>
                <w:rFonts w:ascii="Times New Roman" w:hAnsi="Times New Roman"/>
              </w:rPr>
              <w:t>Etsi maailmankartalta Yhdysvallat.</w:t>
            </w:r>
          </w:p>
        </w:tc>
      </w:tr>
      <w:tr w:rsidR="00883A3E" w:rsidRPr="006861EB" w14:paraId="14A38111" w14:textId="77777777" w:rsidTr="006861EB">
        <w:tc>
          <w:tcPr>
            <w:tcW w:w="1413" w:type="dxa"/>
          </w:tcPr>
          <w:p w14:paraId="38689051" w14:textId="75071E75" w:rsidR="00883A3E" w:rsidRPr="006861EB" w:rsidRDefault="006861EB" w:rsidP="00DF7A43">
            <w:pPr>
              <w:ind w:firstLine="0"/>
              <w:rPr>
                <w:rFonts w:ascii="Times New Roman" w:hAnsi="Times New Roman"/>
              </w:rPr>
            </w:pPr>
            <w:r w:rsidRPr="006861EB">
              <w:rPr>
                <w:rFonts w:ascii="Times New Roman" w:hAnsi="Times New Roman"/>
              </w:rPr>
              <w:t>Tehtävä 4.</w:t>
            </w:r>
          </w:p>
        </w:tc>
        <w:tc>
          <w:tcPr>
            <w:tcW w:w="8215" w:type="dxa"/>
          </w:tcPr>
          <w:p w14:paraId="1E7549F8" w14:textId="726A49F5" w:rsidR="00883A3E" w:rsidRPr="006861EB" w:rsidRDefault="00883A3E" w:rsidP="00883A3E">
            <w:pPr>
              <w:ind w:firstLine="0"/>
              <w:rPr>
                <w:rFonts w:ascii="Times New Roman" w:hAnsi="Times New Roman"/>
              </w:rPr>
            </w:pPr>
            <w:r w:rsidRPr="006861EB">
              <w:rPr>
                <w:rFonts w:ascii="Times New Roman" w:hAnsi="Times New Roman"/>
              </w:rPr>
              <w:t>Lue jonkin Yhdysvalloista lähetetyn Twitter-viestin sisältö.</w:t>
            </w:r>
          </w:p>
        </w:tc>
      </w:tr>
      <w:tr w:rsidR="00883A3E" w:rsidRPr="006861EB" w14:paraId="3709BAFA" w14:textId="77777777" w:rsidTr="006861EB">
        <w:tc>
          <w:tcPr>
            <w:tcW w:w="1413" w:type="dxa"/>
          </w:tcPr>
          <w:p w14:paraId="5F9B3813" w14:textId="03E99EF8" w:rsidR="00883A3E" w:rsidRPr="006861EB" w:rsidRDefault="006861EB" w:rsidP="00DF7A43">
            <w:pPr>
              <w:ind w:firstLine="0"/>
              <w:rPr>
                <w:rFonts w:ascii="Times New Roman" w:hAnsi="Times New Roman"/>
              </w:rPr>
            </w:pPr>
            <w:r w:rsidRPr="006861EB">
              <w:rPr>
                <w:rFonts w:ascii="Times New Roman" w:hAnsi="Times New Roman"/>
              </w:rPr>
              <w:t>Tehtävä 5.</w:t>
            </w:r>
          </w:p>
        </w:tc>
        <w:tc>
          <w:tcPr>
            <w:tcW w:w="8215" w:type="dxa"/>
          </w:tcPr>
          <w:p w14:paraId="60C31501" w14:textId="6C3F15BE" w:rsidR="00883A3E" w:rsidRPr="006861EB" w:rsidRDefault="00883A3E" w:rsidP="00883A3E">
            <w:pPr>
              <w:ind w:firstLine="0"/>
              <w:rPr>
                <w:rFonts w:ascii="Times New Roman" w:hAnsi="Times New Roman"/>
              </w:rPr>
            </w:pPr>
            <w:r w:rsidRPr="006861EB">
              <w:rPr>
                <w:rFonts w:ascii="Times New Roman" w:hAnsi="Times New Roman"/>
              </w:rPr>
              <w:t>Etsi Euroopasta jokin maa, josta on lähetetty yli 10 Twitter-viestiä.</w:t>
            </w:r>
          </w:p>
        </w:tc>
      </w:tr>
      <w:tr w:rsidR="00883A3E" w:rsidRPr="006861EB" w14:paraId="2BB5C75E" w14:textId="77777777" w:rsidTr="006861EB">
        <w:tc>
          <w:tcPr>
            <w:tcW w:w="1413" w:type="dxa"/>
          </w:tcPr>
          <w:p w14:paraId="0B56ED14" w14:textId="5196E468" w:rsidR="00883A3E" w:rsidRPr="006861EB" w:rsidRDefault="006861EB" w:rsidP="00DF7A43">
            <w:pPr>
              <w:ind w:firstLine="0"/>
              <w:rPr>
                <w:rFonts w:ascii="Times New Roman" w:hAnsi="Times New Roman"/>
              </w:rPr>
            </w:pPr>
            <w:r w:rsidRPr="006861EB">
              <w:rPr>
                <w:rFonts w:ascii="Times New Roman" w:hAnsi="Times New Roman"/>
              </w:rPr>
              <w:t>Tehtävä 6.</w:t>
            </w:r>
          </w:p>
        </w:tc>
        <w:tc>
          <w:tcPr>
            <w:tcW w:w="8215" w:type="dxa"/>
          </w:tcPr>
          <w:p w14:paraId="20D1CD18" w14:textId="59D4CF75" w:rsidR="00883A3E" w:rsidRPr="006861EB" w:rsidRDefault="00883A3E" w:rsidP="00883A3E">
            <w:pPr>
              <w:ind w:firstLine="0"/>
              <w:rPr>
                <w:rFonts w:ascii="Times New Roman" w:hAnsi="Times New Roman"/>
              </w:rPr>
            </w:pPr>
            <w:r w:rsidRPr="006861EB">
              <w:rPr>
                <w:rFonts w:ascii="Times New Roman" w:hAnsi="Times New Roman"/>
              </w:rPr>
              <w:t>Etsi Afrikasta jokin maa, josta ei ole lähetetty yhtäkään Twitter-viestiä.</w:t>
            </w:r>
          </w:p>
        </w:tc>
      </w:tr>
    </w:tbl>
    <w:p w14:paraId="0BD94200" w14:textId="77777777" w:rsidR="00883A3E" w:rsidRPr="0084798B" w:rsidRDefault="00883A3E" w:rsidP="00883A3E">
      <w:pPr>
        <w:ind w:firstLine="0"/>
      </w:pPr>
    </w:p>
    <w:p w14:paraId="0B7566B3" w14:textId="568273D3" w:rsidR="006861EB" w:rsidRDefault="006861EB" w:rsidP="00770D2F">
      <w:pPr>
        <w:pStyle w:val="Otsikko21"/>
        <w:ind w:firstLine="0"/>
      </w:pPr>
      <w:bookmarkStart w:id="362" w:name="_Toc503616915"/>
      <w:r>
        <w:t>Pylväsdiagrammi ja graafi</w:t>
      </w:r>
      <w:bookmarkEnd w:id="362"/>
    </w:p>
    <w:p w14:paraId="33F482E3" w14:textId="77777777" w:rsidR="006861EB" w:rsidRPr="006861EB" w:rsidRDefault="006861EB" w:rsidP="006861EB">
      <w:pPr>
        <w:ind w:firstLine="0"/>
      </w:pPr>
    </w:p>
    <w:p w14:paraId="0AD33117" w14:textId="5683CD62" w:rsidR="006861EB" w:rsidRDefault="006861EB" w:rsidP="006861EB">
      <w:pPr>
        <w:ind w:firstLine="0"/>
        <w:rPr>
          <w:rFonts w:ascii="Times New Roman" w:hAnsi="Times New Roman"/>
          <w:b/>
          <w:color w:val="auto"/>
          <w:szCs w:val="26"/>
        </w:rPr>
      </w:pPr>
      <w:r>
        <w:rPr>
          <w:rFonts w:ascii="Times New Roman" w:hAnsi="Times New Roman"/>
          <w:b/>
          <w:color w:val="auto"/>
          <w:szCs w:val="26"/>
        </w:rPr>
        <w:t>Tehtäväjoukko 1.</w:t>
      </w:r>
      <w:r w:rsidR="00594811">
        <w:rPr>
          <w:rFonts w:ascii="Times New Roman" w:hAnsi="Times New Roman"/>
          <w:b/>
          <w:color w:val="auto"/>
          <w:szCs w:val="26"/>
        </w:rPr>
        <w:t xml:space="preserve"> Pylväsdiagrammi</w:t>
      </w:r>
    </w:p>
    <w:tbl>
      <w:tblPr>
        <w:tblStyle w:val="TaulukkoRuudukko"/>
        <w:tblW w:w="0" w:type="auto"/>
        <w:tblLook w:val="04A0" w:firstRow="1" w:lastRow="0" w:firstColumn="1" w:lastColumn="0" w:noHBand="0" w:noVBand="1"/>
      </w:tblPr>
      <w:tblGrid>
        <w:gridCol w:w="1413"/>
        <w:gridCol w:w="8215"/>
      </w:tblGrid>
      <w:tr w:rsidR="00770D2F" w:rsidRPr="006861EB" w14:paraId="42225D39" w14:textId="77777777" w:rsidTr="00DF7A43">
        <w:tc>
          <w:tcPr>
            <w:tcW w:w="1413" w:type="dxa"/>
          </w:tcPr>
          <w:p w14:paraId="2337C51C" w14:textId="1DDFD79F" w:rsidR="00770D2F" w:rsidRPr="006861EB" w:rsidRDefault="00770D2F" w:rsidP="00770D2F">
            <w:pPr>
              <w:ind w:firstLine="0"/>
              <w:rPr>
                <w:rFonts w:ascii="Times New Roman" w:hAnsi="Times New Roman"/>
              </w:rPr>
            </w:pPr>
            <w:r w:rsidRPr="006861EB">
              <w:rPr>
                <w:rFonts w:ascii="Times New Roman" w:hAnsi="Times New Roman"/>
              </w:rPr>
              <w:t>Tehtävä 1.</w:t>
            </w:r>
          </w:p>
        </w:tc>
        <w:tc>
          <w:tcPr>
            <w:tcW w:w="8215" w:type="dxa"/>
          </w:tcPr>
          <w:p w14:paraId="2D918183" w14:textId="51DB256C" w:rsidR="00770D2F" w:rsidRPr="006861EB" w:rsidRDefault="00C05107" w:rsidP="00770D2F">
            <w:pPr>
              <w:ind w:firstLine="0"/>
              <w:rPr>
                <w:rFonts w:ascii="Times New Roman" w:hAnsi="Times New Roman"/>
              </w:rPr>
            </w:pPr>
            <w:r>
              <w:rPr>
                <w:rFonts w:ascii="Times New Roman" w:hAnsi="Times New Roman"/>
              </w:rPr>
              <w:t>Mikä on auton 7. turvaluokitus?</w:t>
            </w:r>
          </w:p>
        </w:tc>
      </w:tr>
      <w:tr w:rsidR="00770D2F" w:rsidRPr="006861EB" w14:paraId="53ACF2BA" w14:textId="77777777" w:rsidTr="00DF7A43">
        <w:tc>
          <w:tcPr>
            <w:tcW w:w="1413" w:type="dxa"/>
          </w:tcPr>
          <w:p w14:paraId="3B5F3D5B" w14:textId="50444F7D" w:rsidR="00770D2F" w:rsidRPr="006861EB" w:rsidRDefault="00770D2F" w:rsidP="00770D2F">
            <w:pPr>
              <w:ind w:firstLine="0"/>
              <w:rPr>
                <w:rFonts w:ascii="Times New Roman" w:hAnsi="Times New Roman"/>
              </w:rPr>
            </w:pPr>
            <w:r w:rsidRPr="006861EB">
              <w:rPr>
                <w:rFonts w:ascii="Times New Roman" w:hAnsi="Times New Roman"/>
              </w:rPr>
              <w:t>Tehtävä 2.</w:t>
            </w:r>
          </w:p>
        </w:tc>
        <w:tc>
          <w:tcPr>
            <w:tcW w:w="8215" w:type="dxa"/>
          </w:tcPr>
          <w:p w14:paraId="4FC1AA3E" w14:textId="111B0D38" w:rsidR="00770D2F" w:rsidRPr="006861EB" w:rsidRDefault="00C05107" w:rsidP="00770D2F">
            <w:pPr>
              <w:ind w:firstLine="0"/>
              <w:rPr>
                <w:rFonts w:ascii="Times New Roman" w:hAnsi="Times New Roman"/>
              </w:rPr>
            </w:pPr>
            <w:r>
              <w:rPr>
                <w:rFonts w:ascii="Times New Roman" w:hAnsi="Times New Roman"/>
              </w:rPr>
              <w:t>Miten auton 5. ominaisuudet mielestäsi suhteutuvat muiden diagrammissa olevien autojen ominaisuuksiin?</w:t>
            </w:r>
          </w:p>
        </w:tc>
      </w:tr>
      <w:tr w:rsidR="00770D2F" w:rsidRPr="006861EB" w14:paraId="675D14DF" w14:textId="77777777" w:rsidTr="00DF7A43">
        <w:tc>
          <w:tcPr>
            <w:tcW w:w="1413" w:type="dxa"/>
          </w:tcPr>
          <w:p w14:paraId="2CE89A1F" w14:textId="58D614FE" w:rsidR="00770D2F" w:rsidRPr="006861EB" w:rsidRDefault="00770D2F" w:rsidP="00770D2F">
            <w:pPr>
              <w:ind w:firstLine="0"/>
              <w:rPr>
                <w:rFonts w:ascii="Times New Roman" w:hAnsi="Times New Roman"/>
              </w:rPr>
            </w:pPr>
            <w:r w:rsidRPr="006861EB">
              <w:rPr>
                <w:rFonts w:ascii="Times New Roman" w:hAnsi="Times New Roman"/>
              </w:rPr>
              <w:t>Tehtävä 3.</w:t>
            </w:r>
          </w:p>
        </w:tc>
        <w:tc>
          <w:tcPr>
            <w:tcW w:w="8215" w:type="dxa"/>
          </w:tcPr>
          <w:p w14:paraId="726D54DA" w14:textId="2CDF3C6B" w:rsidR="00770D2F" w:rsidRPr="006861EB" w:rsidRDefault="00C05107" w:rsidP="00C05107">
            <w:pPr>
              <w:ind w:firstLine="0"/>
              <w:rPr>
                <w:rFonts w:ascii="Times New Roman" w:hAnsi="Times New Roman"/>
              </w:rPr>
            </w:pPr>
            <w:r>
              <w:rPr>
                <w:rFonts w:ascii="Times New Roman" w:hAnsi="Times New Roman"/>
              </w:rPr>
              <w:t>Miten kuvailist auton 3. ominaisuuksia?</w:t>
            </w:r>
          </w:p>
        </w:tc>
      </w:tr>
    </w:tbl>
    <w:p w14:paraId="44164043" w14:textId="77777777" w:rsidR="004D7B38" w:rsidRDefault="004D7B38" w:rsidP="006861EB">
      <w:pPr>
        <w:ind w:firstLine="0"/>
        <w:rPr>
          <w:rFonts w:ascii="Times New Roman" w:hAnsi="Times New Roman"/>
          <w:b/>
          <w:color w:val="auto"/>
          <w:szCs w:val="26"/>
        </w:rPr>
      </w:pPr>
    </w:p>
    <w:p w14:paraId="6976F5E8" w14:textId="050F026E" w:rsidR="006861EB" w:rsidRDefault="00594811" w:rsidP="006861EB">
      <w:pPr>
        <w:ind w:firstLine="0"/>
        <w:rPr>
          <w:rFonts w:ascii="Times New Roman" w:hAnsi="Times New Roman"/>
          <w:b/>
          <w:color w:val="auto"/>
          <w:szCs w:val="26"/>
        </w:rPr>
      </w:pPr>
      <w:r>
        <w:rPr>
          <w:rFonts w:ascii="Times New Roman" w:hAnsi="Times New Roman"/>
          <w:b/>
          <w:color w:val="auto"/>
          <w:szCs w:val="26"/>
        </w:rPr>
        <w:t>Tehtäväjoukko 1. Graafi</w:t>
      </w:r>
    </w:p>
    <w:tbl>
      <w:tblPr>
        <w:tblStyle w:val="TaulukkoRuudukko"/>
        <w:tblW w:w="0" w:type="auto"/>
        <w:tblLook w:val="04A0" w:firstRow="1" w:lastRow="0" w:firstColumn="1" w:lastColumn="0" w:noHBand="0" w:noVBand="1"/>
      </w:tblPr>
      <w:tblGrid>
        <w:gridCol w:w="1413"/>
        <w:gridCol w:w="8215"/>
      </w:tblGrid>
      <w:tr w:rsidR="00594811" w:rsidRPr="006861EB" w14:paraId="1DF4A5B1" w14:textId="77777777" w:rsidTr="00DF7A43">
        <w:tc>
          <w:tcPr>
            <w:tcW w:w="1413" w:type="dxa"/>
          </w:tcPr>
          <w:p w14:paraId="399CD6F9" w14:textId="77777777" w:rsidR="00594811" w:rsidRPr="006861EB" w:rsidRDefault="00594811" w:rsidP="00DF7A43">
            <w:pPr>
              <w:ind w:firstLine="0"/>
              <w:rPr>
                <w:rFonts w:ascii="Times New Roman" w:hAnsi="Times New Roman"/>
              </w:rPr>
            </w:pPr>
            <w:r w:rsidRPr="006861EB">
              <w:rPr>
                <w:rFonts w:ascii="Times New Roman" w:hAnsi="Times New Roman"/>
              </w:rPr>
              <w:t>Tehtävä 1.</w:t>
            </w:r>
          </w:p>
        </w:tc>
        <w:tc>
          <w:tcPr>
            <w:tcW w:w="8215" w:type="dxa"/>
          </w:tcPr>
          <w:p w14:paraId="50EFE36D" w14:textId="0079EE7B" w:rsidR="00594811" w:rsidRPr="006861EB" w:rsidRDefault="004D7B38" w:rsidP="00DF7A43">
            <w:pPr>
              <w:ind w:firstLine="0"/>
              <w:rPr>
                <w:rFonts w:ascii="Times New Roman" w:hAnsi="Times New Roman"/>
              </w:rPr>
            </w:pPr>
            <w:r>
              <w:rPr>
                <w:rFonts w:ascii="Times New Roman" w:hAnsi="Times New Roman"/>
              </w:rPr>
              <w:t>Mikä tieto graafissa on merkittävin tai suurin?</w:t>
            </w:r>
          </w:p>
        </w:tc>
      </w:tr>
      <w:tr w:rsidR="00594811" w:rsidRPr="006861EB" w14:paraId="5B50D9C2" w14:textId="77777777" w:rsidTr="00DF7A43">
        <w:tc>
          <w:tcPr>
            <w:tcW w:w="1413" w:type="dxa"/>
          </w:tcPr>
          <w:p w14:paraId="4D8529A7" w14:textId="77777777" w:rsidR="00594811" w:rsidRPr="006861EB" w:rsidRDefault="00594811" w:rsidP="00DF7A43">
            <w:pPr>
              <w:ind w:firstLine="0"/>
              <w:rPr>
                <w:rFonts w:ascii="Times New Roman" w:hAnsi="Times New Roman"/>
              </w:rPr>
            </w:pPr>
            <w:r w:rsidRPr="006861EB">
              <w:rPr>
                <w:rFonts w:ascii="Times New Roman" w:hAnsi="Times New Roman"/>
              </w:rPr>
              <w:t>Tehtävä 2.</w:t>
            </w:r>
          </w:p>
        </w:tc>
        <w:tc>
          <w:tcPr>
            <w:tcW w:w="8215" w:type="dxa"/>
          </w:tcPr>
          <w:p w14:paraId="089BC7E9" w14:textId="0B5CC18D" w:rsidR="00594811" w:rsidRPr="006861EB" w:rsidRDefault="004D7B38" w:rsidP="004D7B38">
            <w:pPr>
              <w:ind w:firstLine="0"/>
              <w:rPr>
                <w:rFonts w:ascii="Times New Roman" w:hAnsi="Times New Roman"/>
              </w:rPr>
            </w:pPr>
            <w:r>
              <w:rPr>
                <w:rFonts w:ascii="Times New Roman" w:hAnsi="Times New Roman"/>
              </w:rPr>
              <w:t>Minkä tiedon painoarvo kasvaa?</w:t>
            </w:r>
          </w:p>
        </w:tc>
      </w:tr>
      <w:tr w:rsidR="00594811" w:rsidRPr="006861EB" w14:paraId="4952C7A3" w14:textId="77777777" w:rsidTr="00DF7A43">
        <w:tc>
          <w:tcPr>
            <w:tcW w:w="1413" w:type="dxa"/>
          </w:tcPr>
          <w:p w14:paraId="47BED672" w14:textId="77777777" w:rsidR="00594811" w:rsidRPr="006861EB" w:rsidRDefault="00594811" w:rsidP="00DF7A43">
            <w:pPr>
              <w:ind w:firstLine="0"/>
              <w:rPr>
                <w:rFonts w:ascii="Times New Roman" w:hAnsi="Times New Roman"/>
              </w:rPr>
            </w:pPr>
            <w:r w:rsidRPr="006861EB">
              <w:rPr>
                <w:rFonts w:ascii="Times New Roman" w:hAnsi="Times New Roman"/>
              </w:rPr>
              <w:t>Tehtävä 3.</w:t>
            </w:r>
          </w:p>
        </w:tc>
        <w:tc>
          <w:tcPr>
            <w:tcW w:w="8215" w:type="dxa"/>
          </w:tcPr>
          <w:p w14:paraId="7F35ADA0" w14:textId="543B6D7C" w:rsidR="00594811" w:rsidRPr="006861EB" w:rsidRDefault="00A86A1F" w:rsidP="00DF7A43">
            <w:pPr>
              <w:ind w:firstLine="0"/>
              <w:rPr>
                <w:rFonts w:ascii="Times New Roman" w:hAnsi="Times New Roman"/>
              </w:rPr>
            </w:pPr>
            <w:r>
              <w:rPr>
                <w:rFonts w:ascii="Times New Roman" w:hAnsi="Times New Roman"/>
              </w:rPr>
              <w:t>Onko graafin tiedon muutoksessa mielestäsi havaittavissa jotakin trendiä tai kaavaa?</w:t>
            </w:r>
          </w:p>
        </w:tc>
      </w:tr>
    </w:tbl>
    <w:p w14:paraId="196B049E" w14:textId="77777777" w:rsidR="00594811" w:rsidRDefault="00594811" w:rsidP="006861EB">
      <w:pPr>
        <w:ind w:firstLine="0"/>
        <w:rPr>
          <w:rFonts w:ascii="Times New Roman" w:hAnsi="Times New Roman"/>
          <w:b/>
          <w:color w:val="auto"/>
          <w:szCs w:val="26"/>
        </w:rPr>
      </w:pPr>
    </w:p>
    <w:p w14:paraId="08F6C98D" w14:textId="7D4ABB0D" w:rsidR="004D7B38" w:rsidRDefault="004D7B38" w:rsidP="004D7B38">
      <w:pPr>
        <w:ind w:firstLine="0"/>
        <w:rPr>
          <w:rFonts w:ascii="Times New Roman" w:hAnsi="Times New Roman"/>
          <w:b/>
          <w:color w:val="auto"/>
          <w:szCs w:val="26"/>
        </w:rPr>
      </w:pPr>
      <w:r>
        <w:rPr>
          <w:rFonts w:ascii="Times New Roman" w:hAnsi="Times New Roman"/>
          <w:b/>
          <w:color w:val="auto"/>
          <w:szCs w:val="26"/>
        </w:rPr>
        <w:t>Tehtäväjoukko 1. Aikajana</w:t>
      </w:r>
    </w:p>
    <w:tbl>
      <w:tblPr>
        <w:tblStyle w:val="TaulukkoRuudukko"/>
        <w:tblW w:w="0" w:type="auto"/>
        <w:tblLook w:val="04A0" w:firstRow="1" w:lastRow="0" w:firstColumn="1" w:lastColumn="0" w:noHBand="0" w:noVBand="1"/>
      </w:tblPr>
      <w:tblGrid>
        <w:gridCol w:w="1413"/>
        <w:gridCol w:w="8215"/>
      </w:tblGrid>
      <w:tr w:rsidR="004D7B38" w:rsidRPr="006861EB" w14:paraId="55343E92" w14:textId="77777777" w:rsidTr="00DF7A43">
        <w:tc>
          <w:tcPr>
            <w:tcW w:w="1413" w:type="dxa"/>
          </w:tcPr>
          <w:p w14:paraId="7E9EDD11" w14:textId="79077765" w:rsidR="004D7B38" w:rsidRPr="006861EB" w:rsidRDefault="00A26AFE" w:rsidP="00DF7A43">
            <w:pPr>
              <w:ind w:firstLine="0"/>
              <w:rPr>
                <w:rFonts w:ascii="Times New Roman" w:hAnsi="Times New Roman"/>
              </w:rPr>
            </w:pPr>
            <w:r>
              <w:rPr>
                <w:rFonts w:ascii="Times New Roman" w:hAnsi="Times New Roman"/>
              </w:rPr>
              <w:lastRenderedPageBreak/>
              <w:t>Tehtävä</w:t>
            </w:r>
          </w:p>
        </w:tc>
        <w:tc>
          <w:tcPr>
            <w:tcW w:w="8215" w:type="dxa"/>
          </w:tcPr>
          <w:p w14:paraId="2F93D3E1" w14:textId="6CF7436E" w:rsidR="004D7B38" w:rsidRPr="006861EB" w:rsidRDefault="00A26AFE" w:rsidP="00C05107">
            <w:pPr>
              <w:ind w:firstLine="0"/>
              <w:rPr>
                <w:rFonts w:ascii="Times New Roman" w:hAnsi="Times New Roman"/>
              </w:rPr>
            </w:pPr>
            <w:r>
              <w:rPr>
                <w:rFonts w:ascii="Times New Roman" w:hAnsi="Times New Roman"/>
              </w:rPr>
              <w:t>Seuraa tukiasemien tilannekuvan päivittymistä</w:t>
            </w:r>
            <w:r w:rsidR="00C05107">
              <w:rPr>
                <w:rFonts w:ascii="Times New Roman" w:hAnsi="Times New Roman"/>
              </w:rPr>
              <w:t xml:space="preserve"> muutaman minuutin ajan</w:t>
            </w:r>
            <w:r>
              <w:rPr>
                <w:rFonts w:ascii="Times New Roman" w:hAnsi="Times New Roman"/>
              </w:rPr>
              <w:t xml:space="preserve">. </w:t>
            </w:r>
            <w:r w:rsidR="00C05107">
              <w:rPr>
                <w:rFonts w:ascii="Times New Roman" w:hAnsi="Times New Roman"/>
              </w:rPr>
              <w:t>Esitän tämän jälkeen</w:t>
            </w:r>
            <w:r>
              <w:rPr>
                <w:rFonts w:ascii="Times New Roman" w:hAnsi="Times New Roman"/>
              </w:rPr>
              <w:t xml:space="preserve"> muutamia kysymyksiä näkemääsi liittyen.</w:t>
            </w:r>
          </w:p>
        </w:tc>
      </w:tr>
      <w:tr w:rsidR="004D7B38" w:rsidRPr="006861EB" w14:paraId="663B06B6" w14:textId="77777777" w:rsidTr="00DF7A43">
        <w:tc>
          <w:tcPr>
            <w:tcW w:w="1413" w:type="dxa"/>
          </w:tcPr>
          <w:p w14:paraId="50514D17" w14:textId="41677334" w:rsidR="004D7B38" w:rsidRPr="006861EB" w:rsidRDefault="00A26AFE" w:rsidP="00DF7A43">
            <w:pPr>
              <w:ind w:firstLine="0"/>
              <w:rPr>
                <w:rFonts w:ascii="Times New Roman" w:hAnsi="Times New Roman"/>
              </w:rPr>
            </w:pPr>
            <w:r>
              <w:rPr>
                <w:rFonts w:ascii="Times New Roman" w:hAnsi="Times New Roman"/>
              </w:rPr>
              <w:t>Kysymys 1.</w:t>
            </w:r>
          </w:p>
        </w:tc>
        <w:tc>
          <w:tcPr>
            <w:tcW w:w="8215" w:type="dxa"/>
          </w:tcPr>
          <w:p w14:paraId="5A075454" w14:textId="49A56C98" w:rsidR="004D7B38" w:rsidRPr="006861EB" w:rsidRDefault="00A26AFE" w:rsidP="00DF7A43">
            <w:pPr>
              <w:ind w:firstLine="0"/>
              <w:rPr>
                <w:rFonts w:ascii="Times New Roman" w:hAnsi="Times New Roman"/>
              </w:rPr>
            </w:pPr>
            <w:r>
              <w:rPr>
                <w:rFonts w:ascii="Times New Roman" w:hAnsi="Times New Roman"/>
              </w:rPr>
              <w:t>Kummalla tukiasemista oli mielestäsi enemmän vikatilanteita/statuksia?</w:t>
            </w:r>
          </w:p>
        </w:tc>
      </w:tr>
      <w:tr w:rsidR="004D7B38" w:rsidRPr="006861EB" w14:paraId="3744DB0F" w14:textId="77777777" w:rsidTr="00DF7A43">
        <w:tc>
          <w:tcPr>
            <w:tcW w:w="1413" w:type="dxa"/>
          </w:tcPr>
          <w:p w14:paraId="017D590D" w14:textId="456187D9" w:rsidR="004D7B38" w:rsidRPr="006861EB" w:rsidRDefault="00A26AFE" w:rsidP="00DF7A43">
            <w:pPr>
              <w:ind w:firstLine="0"/>
              <w:rPr>
                <w:rFonts w:ascii="Times New Roman" w:hAnsi="Times New Roman"/>
              </w:rPr>
            </w:pPr>
            <w:r>
              <w:rPr>
                <w:rFonts w:ascii="Times New Roman" w:hAnsi="Times New Roman"/>
              </w:rPr>
              <w:t>Kysymys 2.</w:t>
            </w:r>
          </w:p>
        </w:tc>
        <w:tc>
          <w:tcPr>
            <w:tcW w:w="8215" w:type="dxa"/>
          </w:tcPr>
          <w:p w14:paraId="40CDEE89" w14:textId="4A09DCD4" w:rsidR="004D7B38" w:rsidRPr="006861EB" w:rsidRDefault="00A26AFE" w:rsidP="00DF7A43">
            <w:pPr>
              <w:ind w:firstLine="0"/>
              <w:rPr>
                <w:rFonts w:ascii="Times New Roman" w:hAnsi="Times New Roman"/>
              </w:rPr>
            </w:pPr>
            <w:r>
              <w:rPr>
                <w:rFonts w:ascii="Times New Roman" w:hAnsi="Times New Roman"/>
              </w:rPr>
              <w:t>Kumpi tukiasemista lähetti päivitysviestejä useammin?</w:t>
            </w:r>
          </w:p>
        </w:tc>
      </w:tr>
    </w:tbl>
    <w:p w14:paraId="292198FC" w14:textId="77777777" w:rsidR="004D7B38" w:rsidRDefault="004D7B38" w:rsidP="006861EB">
      <w:pPr>
        <w:ind w:firstLine="0"/>
        <w:rPr>
          <w:rFonts w:ascii="Times New Roman" w:hAnsi="Times New Roman"/>
          <w:b/>
          <w:color w:val="auto"/>
          <w:szCs w:val="26"/>
        </w:rPr>
      </w:pPr>
    </w:p>
    <w:p w14:paraId="0DCE0723" w14:textId="77777777" w:rsidR="006861EB" w:rsidRDefault="006861EB" w:rsidP="006861EB">
      <w:pPr>
        <w:ind w:firstLine="0"/>
        <w:rPr>
          <w:rFonts w:ascii="Times New Roman" w:hAnsi="Times New Roman"/>
          <w:b/>
          <w:color w:val="auto"/>
          <w:szCs w:val="26"/>
        </w:rPr>
      </w:pPr>
    </w:p>
    <w:p w14:paraId="7560C698" w14:textId="72957D69" w:rsidR="00594811" w:rsidRDefault="00594811" w:rsidP="00594811">
      <w:pPr>
        <w:ind w:firstLine="0"/>
        <w:rPr>
          <w:rFonts w:ascii="Times New Roman" w:hAnsi="Times New Roman"/>
          <w:b/>
          <w:color w:val="auto"/>
          <w:szCs w:val="26"/>
        </w:rPr>
      </w:pPr>
      <w:r>
        <w:rPr>
          <w:rFonts w:ascii="Times New Roman" w:hAnsi="Times New Roman"/>
          <w:b/>
          <w:color w:val="auto"/>
          <w:szCs w:val="26"/>
        </w:rPr>
        <w:t>Tehtäväjoukko 2. Pylväsdiagrammi</w:t>
      </w:r>
    </w:p>
    <w:tbl>
      <w:tblPr>
        <w:tblStyle w:val="TaulukkoRuudukko"/>
        <w:tblW w:w="0" w:type="auto"/>
        <w:tblLook w:val="04A0" w:firstRow="1" w:lastRow="0" w:firstColumn="1" w:lastColumn="0" w:noHBand="0" w:noVBand="1"/>
      </w:tblPr>
      <w:tblGrid>
        <w:gridCol w:w="1413"/>
        <w:gridCol w:w="8215"/>
      </w:tblGrid>
      <w:tr w:rsidR="00594811" w:rsidRPr="006861EB" w14:paraId="39C3AF82" w14:textId="77777777" w:rsidTr="00DF7A43">
        <w:tc>
          <w:tcPr>
            <w:tcW w:w="1413" w:type="dxa"/>
          </w:tcPr>
          <w:p w14:paraId="1CAFAF48" w14:textId="77777777" w:rsidR="00594811" w:rsidRPr="006861EB" w:rsidRDefault="00594811" w:rsidP="00DF7A43">
            <w:pPr>
              <w:ind w:firstLine="0"/>
              <w:rPr>
                <w:rFonts w:ascii="Times New Roman" w:hAnsi="Times New Roman"/>
              </w:rPr>
            </w:pPr>
            <w:r w:rsidRPr="006861EB">
              <w:rPr>
                <w:rFonts w:ascii="Times New Roman" w:hAnsi="Times New Roman"/>
              </w:rPr>
              <w:t>Tehtävä 1.</w:t>
            </w:r>
          </w:p>
        </w:tc>
        <w:tc>
          <w:tcPr>
            <w:tcW w:w="8215" w:type="dxa"/>
          </w:tcPr>
          <w:p w14:paraId="1AE40C97" w14:textId="63B3450C" w:rsidR="00594811" w:rsidRPr="006861EB" w:rsidRDefault="00A26AFE" w:rsidP="00DF7A43">
            <w:pPr>
              <w:ind w:firstLine="0"/>
              <w:rPr>
                <w:rFonts w:ascii="Times New Roman" w:hAnsi="Times New Roman"/>
              </w:rPr>
            </w:pPr>
            <w:r>
              <w:rPr>
                <w:rFonts w:ascii="Times New Roman" w:hAnsi="Times New Roman"/>
              </w:rPr>
              <w:t>Mikä henkilön henkilön 2 paino on?</w:t>
            </w:r>
          </w:p>
        </w:tc>
      </w:tr>
      <w:tr w:rsidR="00594811" w:rsidRPr="006861EB" w14:paraId="0689A309" w14:textId="77777777" w:rsidTr="00DF7A43">
        <w:tc>
          <w:tcPr>
            <w:tcW w:w="1413" w:type="dxa"/>
          </w:tcPr>
          <w:p w14:paraId="2330DFFA" w14:textId="77777777" w:rsidR="00594811" w:rsidRPr="006861EB" w:rsidRDefault="00594811" w:rsidP="00DF7A43">
            <w:pPr>
              <w:ind w:firstLine="0"/>
              <w:rPr>
                <w:rFonts w:ascii="Times New Roman" w:hAnsi="Times New Roman"/>
              </w:rPr>
            </w:pPr>
            <w:r w:rsidRPr="006861EB">
              <w:rPr>
                <w:rFonts w:ascii="Times New Roman" w:hAnsi="Times New Roman"/>
              </w:rPr>
              <w:t>Tehtävä 2.</w:t>
            </w:r>
          </w:p>
        </w:tc>
        <w:tc>
          <w:tcPr>
            <w:tcW w:w="8215" w:type="dxa"/>
          </w:tcPr>
          <w:p w14:paraId="250D33D1" w14:textId="3DB937C7" w:rsidR="00594811" w:rsidRPr="006861EB" w:rsidRDefault="00A26AFE" w:rsidP="00DF7A43">
            <w:pPr>
              <w:ind w:firstLine="0"/>
              <w:rPr>
                <w:rFonts w:ascii="Times New Roman" w:hAnsi="Times New Roman"/>
              </w:rPr>
            </w:pPr>
            <w:r>
              <w:rPr>
                <w:rFonts w:ascii="Times New Roman" w:hAnsi="Times New Roman"/>
              </w:rPr>
              <w:t>Miten kuvailisit henkilö 1 terveydentilaa annetun tiedon pohjalta?</w:t>
            </w:r>
          </w:p>
        </w:tc>
      </w:tr>
      <w:tr w:rsidR="00594811" w:rsidRPr="006861EB" w14:paraId="5D790ED9" w14:textId="77777777" w:rsidTr="00DF7A43">
        <w:tc>
          <w:tcPr>
            <w:tcW w:w="1413" w:type="dxa"/>
          </w:tcPr>
          <w:p w14:paraId="69403608" w14:textId="77777777" w:rsidR="00594811" w:rsidRPr="006861EB" w:rsidRDefault="00594811" w:rsidP="00DF7A43">
            <w:pPr>
              <w:ind w:firstLine="0"/>
              <w:rPr>
                <w:rFonts w:ascii="Times New Roman" w:hAnsi="Times New Roman"/>
              </w:rPr>
            </w:pPr>
            <w:r w:rsidRPr="006861EB">
              <w:rPr>
                <w:rFonts w:ascii="Times New Roman" w:hAnsi="Times New Roman"/>
              </w:rPr>
              <w:t>Tehtävä 3.</w:t>
            </w:r>
          </w:p>
        </w:tc>
        <w:tc>
          <w:tcPr>
            <w:tcW w:w="8215" w:type="dxa"/>
          </w:tcPr>
          <w:p w14:paraId="5F65BFB9" w14:textId="059DB286" w:rsidR="00594811" w:rsidRPr="006861EB" w:rsidRDefault="00A26AFE" w:rsidP="00DF7A43">
            <w:pPr>
              <w:ind w:firstLine="0"/>
              <w:rPr>
                <w:rFonts w:ascii="Times New Roman" w:hAnsi="Times New Roman"/>
              </w:rPr>
            </w:pPr>
            <w:r>
              <w:rPr>
                <w:rFonts w:ascii="Times New Roman" w:hAnsi="Times New Roman"/>
              </w:rPr>
              <w:t>Miten henkilön 2 terveydentila mielestäsi suhteutuu muihin diagrammissa oleviin henkilöihin?</w:t>
            </w:r>
          </w:p>
        </w:tc>
      </w:tr>
    </w:tbl>
    <w:p w14:paraId="24AC2169" w14:textId="77777777" w:rsidR="004D7B38" w:rsidRDefault="004D7B38" w:rsidP="00594811">
      <w:pPr>
        <w:ind w:firstLine="0"/>
        <w:rPr>
          <w:rFonts w:ascii="Times New Roman" w:hAnsi="Times New Roman"/>
          <w:b/>
          <w:color w:val="auto"/>
          <w:szCs w:val="26"/>
        </w:rPr>
      </w:pPr>
    </w:p>
    <w:p w14:paraId="083B713A" w14:textId="4F544214" w:rsidR="00594811" w:rsidRDefault="00594811" w:rsidP="00594811">
      <w:pPr>
        <w:ind w:firstLine="0"/>
        <w:rPr>
          <w:rFonts w:ascii="Times New Roman" w:hAnsi="Times New Roman"/>
          <w:b/>
          <w:color w:val="auto"/>
          <w:szCs w:val="26"/>
        </w:rPr>
      </w:pPr>
      <w:r>
        <w:rPr>
          <w:rFonts w:ascii="Times New Roman" w:hAnsi="Times New Roman"/>
          <w:b/>
          <w:color w:val="auto"/>
          <w:szCs w:val="26"/>
        </w:rPr>
        <w:t>Tehtäväjoukko 2. Graafi</w:t>
      </w:r>
    </w:p>
    <w:tbl>
      <w:tblPr>
        <w:tblStyle w:val="TaulukkoRuudukko"/>
        <w:tblW w:w="0" w:type="auto"/>
        <w:tblLook w:val="04A0" w:firstRow="1" w:lastRow="0" w:firstColumn="1" w:lastColumn="0" w:noHBand="0" w:noVBand="1"/>
      </w:tblPr>
      <w:tblGrid>
        <w:gridCol w:w="1413"/>
        <w:gridCol w:w="8215"/>
      </w:tblGrid>
      <w:tr w:rsidR="00594811" w:rsidRPr="006861EB" w14:paraId="148A79B6" w14:textId="77777777" w:rsidTr="00DF7A43">
        <w:tc>
          <w:tcPr>
            <w:tcW w:w="1413" w:type="dxa"/>
          </w:tcPr>
          <w:p w14:paraId="6B73821A" w14:textId="77777777" w:rsidR="00594811" w:rsidRPr="006861EB" w:rsidRDefault="00594811" w:rsidP="00DF7A43">
            <w:pPr>
              <w:ind w:firstLine="0"/>
              <w:rPr>
                <w:rFonts w:ascii="Times New Roman" w:hAnsi="Times New Roman"/>
              </w:rPr>
            </w:pPr>
            <w:r w:rsidRPr="006861EB">
              <w:rPr>
                <w:rFonts w:ascii="Times New Roman" w:hAnsi="Times New Roman"/>
              </w:rPr>
              <w:t>Tehtävä 1.</w:t>
            </w:r>
          </w:p>
        </w:tc>
        <w:tc>
          <w:tcPr>
            <w:tcW w:w="8215" w:type="dxa"/>
          </w:tcPr>
          <w:p w14:paraId="49531CF3" w14:textId="00693162" w:rsidR="00594811" w:rsidRPr="006861EB" w:rsidRDefault="004D7B38" w:rsidP="004D7B38">
            <w:pPr>
              <w:ind w:firstLine="0"/>
              <w:rPr>
                <w:rFonts w:ascii="Times New Roman" w:hAnsi="Times New Roman"/>
              </w:rPr>
            </w:pPr>
            <w:r>
              <w:rPr>
                <w:rFonts w:ascii="Times New Roman" w:hAnsi="Times New Roman"/>
              </w:rPr>
              <w:t>Minkä tiedon painoarvo graafissa laskee?</w:t>
            </w:r>
          </w:p>
        </w:tc>
      </w:tr>
      <w:tr w:rsidR="00594811" w:rsidRPr="006861EB" w14:paraId="5B5AF624" w14:textId="77777777" w:rsidTr="00DF7A43">
        <w:tc>
          <w:tcPr>
            <w:tcW w:w="1413" w:type="dxa"/>
          </w:tcPr>
          <w:p w14:paraId="1F6BF005" w14:textId="77777777" w:rsidR="00594811" w:rsidRPr="006861EB" w:rsidRDefault="00594811" w:rsidP="00DF7A43">
            <w:pPr>
              <w:ind w:firstLine="0"/>
              <w:rPr>
                <w:rFonts w:ascii="Times New Roman" w:hAnsi="Times New Roman"/>
              </w:rPr>
            </w:pPr>
            <w:r w:rsidRPr="006861EB">
              <w:rPr>
                <w:rFonts w:ascii="Times New Roman" w:hAnsi="Times New Roman"/>
              </w:rPr>
              <w:t>Tehtävä 2.</w:t>
            </w:r>
          </w:p>
        </w:tc>
        <w:tc>
          <w:tcPr>
            <w:tcW w:w="8215" w:type="dxa"/>
          </w:tcPr>
          <w:p w14:paraId="0AE3AC70" w14:textId="55B3D808" w:rsidR="00594811" w:rsidRPr="006861EB" w:rsidRDefault="004D7B38" w:rsidP="00DF7A43">
            <w:pPr>
              <w:ind w:firstLine="0"/>
              <w:rPr>
                <w:rFonts w:ascii="Times New Roman" w:hAnsi="Times New Roman"/>
              </w:rPr>
            </w:pPr>
            <w:r>
              <w:rPr>
                <w:rFonts w:ascii="Times New Roman" w:hAnsi="Times New Roman"/>
              </w:rPr>
              <w:t>Mikä tieto graafissa on merkityksettömin tai pienin?</w:t>
            </w:r>
          </w:p>
        </w:tc>
      </w:tr>
      <w:tr w:rsidR="00594811" w:rsidRPr="006861EB" w14:paraId="5A666EF2" w14:textId="77777777" w:rsidTr="00DF7A43">
        <w:tc>
          <w:tcPr>
            <w:tcW w:w="1413" w:type="dxa"/>
          </w:tcPr>
          <w:p w14:paraId="4BA1986C" w14:textId="77777777" w:rsidR="00594811" w:rsidRPr="006861EB" w:rsidRDefault="00594811" w:rsidP="00DF7A43">
            <w:pPr>
              <w:ind w:firstLine="0"/>
              <w:rPr>
                <w:rFonts w:ascii="Times New Roman" w:hAnsi="Times New Roman"/>
              </w:rPr>
            </w:pPr>
            <w:r w:rsidRPr="006861EB">
              <w:rPr>
                <w:rFonts w:ascii="Times New Roman" w:hAnsi="Times New Roman"/>
              </w:rPr>
              <w:t>Tehtävä 3.</w:t>
            </w:r>
          </w:p>
        </w:tc>
        <w:tc>
          <w:tcPr>
            <w:tcW w:w="8215" w:type="dxa"/>
          </w:tcPr>
          <w:p w14:paraId="11613CCE" w14:textId="44EA67C7" w:rsidR="00594811" w:rsidRPr="006861EB" w:rsidRDefault="00A86A1F" w:rsidP="00A86A1F">
            <w:pPr>
              <w:ind w:firstLine="0"/>
              <w:rPr>
                <w:rFonts w:ascii="Times New Roman" w:hAnsi="Times New Roman"/>
              </w:rPr>
            </w:pPr>
            <w:r>
              <w:rPr>
                <w:rFonts w:ascii="Times New Roman" w:hAnsi="Times New Roman"/>
              </w:rPr>
              <w:t>Onko graafin tiedon muutoksessa mielestäsi havaittavissa jotakin trendiä tai kaavaa?</w:t>
            </w:r>
          </w:p>
        </w:tc>
      </w:tr>
    </w:tbl>
    <w:p w14:paraId="13C4B96D" w14:textId="77777777" w:rsidR="006861EB" w:rsidRDefault="006861EB" w:rsidP="006861EB">
      <w:pPr>
        <w:ind w:firstLine="0"/>
        <w:rPr>
          <w:rFonts w:ascii="Times New Roman" w:hAnsi="Times New Roman"/>
          <w:b/>
          <w:color w:val="auto"/>
          <w:szCs w:val="26"/>
        </w:rPr>
      </w:pPr>
    </w:p>
    <w:p w14:paraId="43597B4C" w14:textId="77777777" w:rsidR="004D7B38" w:rsidRDefault="004D7B38" w:rsidP="004D7B38">
      <w:pPr>
        <w:ind w:firstLine="0"/>
        <w:rPr>
          <w:rFonts w:ascii="Times New Roman" w:hAnsi="Times New Roman"/>
          <w:b/>
          <w:color w:val="auto"/>
          <w:szCs w:val="26"/>
        </w:rPr>
      </w:pPr>
      <w:r>
        <w:rPr>
          <w:rFonts w:ascii="Times New Roman" w:hAnsi="Times New Roman"/>
          <w:b/>
          <w:color w:val="auto"/>
          <w:szCs w:val="26"/>
        </w:rPr>
        <w:t>Tehtäväjoukko 1. Aikajana</w:t>
      </w:r>
    </w:p>
    <w:tbl>
      <w:tblPr>
        <w:tblStyle w:val="TaulukkoRuudukko"/>
        <w:tblW w:w="0" w:type="auto"/>
        <w:tblLook w:val="04A0" w:firstRow="1" w:lastRow="0" w:firstColumn="1" w:lastColumn="0" w:noHBand="0" w:noVBand="1"/>
      </w:tblPr>
      <w:tblGrid>
        <w:gridCol w:w="1413"/>
        <w:gridCol w:w="8215"/>
      </w:tblGrid>
      <w:tr w:rsidR="004D7B38" w:rsidRPr="006861EB" w14:paraId="060896BD" w14:textId="77777777" w:rsidTr="00DF7A43">
        <w:tc>
          <w:tcPr>
            <w:tcW w:w="1413" w:type="dxa"/>
          </w:tcPr>
          <w:p w14:paraId="5ADBDA3D" w14:textId="0CEF6BDA" w:rsidR="004D7B38" w:rsidRPr="006861EB" w:rsidRDefault="00C05107" w:rsidP="00DF7A43">
            <w:pPr>
              <w:ind w:firstLine="0"/>
              <w:rPr>
                <w:rFonts w:ascii="Times New Roman" w:hAnsi="Times New Roman"/>
              </w:rPr>
            </w:pPr>
            <w:r>
              <w:rPr>
                <w:rFonts w:ascii="Times New Roman" w:hAnsi="Times New Roman"/>
              </w:rPr>
              <w:t>Tehtävä</w:t>
            </w:r>
          </w:p>
        </w:tc>
        <w:tc>
          <w:tcPr>
            <w:tcW w:w="8215" w:type="dxa"/>
          </w:tcPr>
          <w:p w14:paraId="3F5048E0" w14:textId="4168CFC3" w:rsidR="004D7B38" w:rsidRPr="006861EB" w:rsidRDefault="00C05107" w:rsidP="00DF7A43">
            <w:pPr>
              <w:ind w:firstLine="0"/>
              <w:rPr>
                <w:rFonts w:ascii="Times New Roman" w:hAnsi="Times New Roman"/>
              </w:rPr>
            </w:pPr>
            <w:r>
              <w:rPr>
                <w:rFonts w:ascii="Times New Roman" w:hAnsi="Times New Roman"/>
              </w:rPr>
              <w:t>Seuraa osakekurssien tilanteen kehittymistä noin puolen minuutin ajan. Esitän tämän jälkeen muutamia kysymyksiä näkemääsi liittyen.</w:t>
            </w:r>
          </w:p>
        </w:tc>
      </w:tr>
      <w:tr w:rsidR="004D7B38" w:rsidRPr="006861EB" w14:paraId="2CB2CD35" w14:textId="77777777" w:rsidTr="00DF7A43">
        <w:tc>
          <w:tcPr>
            <w:tcW w:w="1413" w:type="dxa"/>
          </w:tcPr>
          <w:p w14:paraId="128B9094" w14:textId="77BA8831" w:rsidR="004D7B38" w:rsidRPr="006861EB" w:rsidRDefault="00C05107" w:rsidP="00DF7A43">
            <w:pPr>
              <w:ind w:firstLine="0"/>
              <w:rPr>
                <w:rFonts w:ascii="Times New Roman" w:hAnsi="Times New Roman"/>
              </w:rPr>
            </w:pPr>
            <w:r>
              <w:rPr>
                <w:rFonts w:ascii="Times New Roman" w:hAnsi="Times New Roman"/>
              </w:rPr>
              <w:t>Kysymys 1.</w:t>
            </w:r>
          </w:p>
        </w:tc>
        <w:tc>
          <w:tcPr>
            <w:tcW w:w="8215" w:type="dxa"/>
          </w:tcPr>
          <w:p w14:paraId="0F362EEC" w14:textId="78827FAC" w:rsidR="004D7B38" w:rsidRPr="006861EB" w:rsidRDefault="00C05107" w:rsidP="00DF7A43">
            <w:pPr>
              <w:ind w:firstLine="0"/>
              <w:rPr>
                <w:rFonts w:ascii="Times New Roman" w:hAnsi="Times New Roman"/>
              </w:rPr>
            </w:pPr>
            <w:r>
              <w:rPr>
                <w:rFonts w:ascii="Times New Roman" w:hAnsi="Times New Roman"/>
              </w:rPr>
              <w:t>Minkä osakkeen arvo heitteli mielestäsi eniten?</w:t>
            </w:r>
          </w:p>
        </w:tc>
      </w:tr>
      <w:tr w:rsidR="004D7B38" w:rsidRPr="006861EB" w14:paraId="22A85FE1" w14:textId="77777777" w:rsidTr="00DF7A43">
        <w:tc>
          <w:tcPr>
            <w:tcW w:w="1413" w:type="dxa"/>
          </w:tcPr>
          <w:p w14:paraId="627729F1" w14:textId="2FC1A1F7" w:rsidR="004D7B38" w:rsidRPr="006861EB" w:rsidRDefault="00C05107" w:rsidP="00DF7A43">
            <w:pPr>
              <w:ind w:firstLine="0"/>
              <w:rPr>
                <w:rFonts w:ascii="Times New Roman" w:hAnsi="Times New Roman"/>
              </w:rPr>
            </w:pPr>
            <w:r>
              <w:rPr>
                <w:rFonts w:ascii="Times New Roman" w:hAnsi="Times New Roman"/>
              </w:rPr>
              <w:t>Kysymys 2.</w:t>
            </w:r>
          </w:p>
        </w:tc>
        <w:tc>
          <w:tcPr>
            <w:tcW w:w="8215" w:type="dxa"/>
          </w:tcPr>
          <w:p w14:paraId="1090EB87" w14:textId="443B1A3B" w:rsidR="004D7B38" w:rsidRPr="006861EB" w:rsidRDefault="00490BE8" w:rsidP="00490BE8">
            <w:pPr>
              <w:ind w:firstLine="0"/>
              <w:rPr>
                <w:rFonts w:ascii="Times New Roman" w:hAnsi="Times New Roman"/>
              </w:rPr>
            </w:pPr>
            <w:r>
              <w:rPr>
                <w:rFonts w:ascii="Times New Roman" w:hAnsi="Times New Roman"/>
              </w:rPr>
              <w:t>Minkä osakkeen arvo kasvoi mielestäsi eniten?</w:t>
            </w:r>
          </w:p>
        </w:tc>
      </w:tr>
    </w:tbl>
    <w:p w14:paraId="4D13CB91" w14:textId="77777777" w:rsidR="006861EB" w:rsidRPr="006861EB" w:rsidRDefault="006861EB" w:rsidP="006861EB">
      <w:pPr>
        <w:ind w:firstLine="0"/>
      </w:pPr>
    </w:p>
    <w:p w14:paraId="7E458BDE" w14:textId="77777777" w:rsidR="006861EB" w:rsidRDefault="006861EB" w:rsidP="0084798B">
      <w:pPr>
        <w:pStyle w:val="Otsikko21"/>
        <w:ind w:firstLine="0"/>
      </w:pPr>
    </w:p>
    <w:p w14:paraId="7D66FB8D" w14:textId="5047CD19" w:rsidR="0084798B" w:rsidRPr="0084798B" w:rsidRDefault="0084798B" w:rsidP="0084798B">
      <w:pPr>
        <w:pStyle w:val="Otsikko21"/>
        <w:ind w:firstLine="0"/>
      </w:pPr>
      <w:bookmarkStart w:id="363" w:name="_Toc503616916"/>
      <w:r w:rsidRPr="0084798B">
        <w:t>6.1.2 Haastattelukysymykset</w:t>
      </w:r>
      <w:bookmarkEnd w:id="363"/>
    </w:p>
    <w:p w14:paraId="4C312C24" w14:textId="77777777" w:rsidR="0084798B" w:rsidRDefault="0084798B" w:rsidP="0084798B">
      <w:pPr>
        <w:spacing w:line="360" w:lineRule="auto"/>
        <w:ind w:firstLine="0"/>
        <w:rPr>
          <w:rFonts w:ascii="Times New Roman" w:hAnsi="Times New Roman"/>
        </w:rPr>
      </w:pPr>
    </w:p>
    <w:p w14:paraId="18254618" w14:textId="77777777" w:rsidR="0084798B" w:rsidRDefault="0084798B" w:rsidP="0084798B">
      <w:pPr>
        <w:spacing w:line="360" w:lineRule="auto"/>
        <w:ind w:firstLine="0"/>
        <w:rPr>
          <w:rFonts w:ascii="Times New Roman" w:hAnsi="Times New Roman"/>
        </w:rPr>
      </w:pPr>
    </w:p>
    <w:p w14:paraId="1C10448B" w14:textId="77777777" w:rsidR="0084798B" w:rsidRPr="0084798B" w:rsidRDefault="0084798B" w:rsidP="0084798B">
      <w:pPr>
        <w:spacing w:line="360" w:lineRule="auto"/>
        <w:ind w:firstLine="0"/>
        <w:rPr>
          <w:rFonts w:ascii="Times New Roman" w:hAnsi="Times New Roman"/>
          <w:b/>
        </w:rPr>
      </w:pPr>
      <w:r w:rsidRPr="0084798B">
        <w:rPr>
          <w:rFonts w:ascii="Times New Roman" w:hAnsi="Times New Roman"/>
          <w:b/>
        </w:rPr>
        <w:t>Yksittäisen demon jälkeen</w:t>
      </w:r>
    </w:p>
    <w:tbl>
      <w:tblPr>
        <w:tblStyle w:val="TaulukkoRuudukko"/>
        <w:tblW w:w="0" w:type="auto"/>
        <w:tblLook w:val="04A0" w:firstRow="1" w:lastRow="0" w:firstColumn="1" w:lastColumn="0" w:noHBand="0" w:noVBand="1"/>
      </w:tblPr>
      <w:tblGrid>
        <w:gridCol w:w="9628"/>
      </w:tblGrid>
      <w:tr w:rsidR="0084798B" w14:paraId="7B9257C1" w14:textId="77777777" w:rsidTr="00DF7A43">
        <w:tc>
          <w:tcPr>
            <w:tcW w:w="9628" w:type="dxa"/>
          </w:tcPr>
          <w:p w14:paraId="3722475D" w14:textId="77777777" w:rsidR="0084798B" w:rsidRPr="0084798B" w:rsidRDefault="0084798B" w:rsidP="00DF7A43">
            <w:pPr>
              <w:spacing w:line="360" w:lineRule="auto"/>
              <w:ind w:firstLine="0"/>
              <w:rPr>
                <w:rFonts w:ascii="Times New Roman" w:hAnsi="Times New Roman"/>
              </w:rPr>
            </w:pPr>
            <w:r w:rsidRPr="0084798B">
              <w:rPr>
                <w:rFonts w:ascii="Times New Roman" w:hAnsi="Times New Roman"/>
              </w:rPr>
              <w:t>Miltä osion käyttäminen tuntui?</w:t>
            </w:r>
          </w:p>
          <w:p w14:paraId="39187D79" w14:textId="77777777" w:rsidR="0084798B" w:rsidRPr="0084798B" w:rsidRDefault="0084798B" w:rsidP="00DF7A43">
            <w:pPr>
              <w:spacing w:line="360" w:lineRule="auto"/>
              <w:ind w:firstLine="0"/>
              <w:rPr>
                <w:rFonts w:ascii="Times New Roman" w:hAnsi="Times New Roman"/>
              </w:rPr>
            </w:pPr>
          </w:p>
        </w:tc>
      </w:tr>
      <w:tr w:rsidR="0084798B" w14:paraId="050E104F" w14:textId="77777777" w:rsidTr="00DF7A43">
        <w:tc>
          <w:tcPr>
            <w:tcW w:w="9628" w:type="dxa"/>
          </w:tcPr>
          <w:p w14:paraId="383D8E49" w14:textId="7EC5AA2C" w:rsidR="0084798B" w:rsidRPr="0084798B" w:rsidRDefault="0084798B" w:rsidP="00DF7A43">
            <w:pPr>
              <w:spacing w:line="360" w:lineRule="auto"/>
              <w:ind w:firstLine="0"/>
              <w:rPr>
                <w:rFonts w:ascii="Times New Roman" w:hAnsi="Times New Roman"/>
              </w:rPr>
            </w:pPr>
            <w:r w:rsidRPr="0084798B">
              <w:rPr>
                <w:rFonts w:ascii="Times New Roman" w:hAnsi="Times New Roman"/>
              </w:rPr>
              <w:t xml:space="preserve">Kuinka luonnolliselta järjestelmän </w:t>
            </w:r>
            <w:r w:rsidR="00770D2F">
              <w:rPr>
                <w:rFonts w:ascii="Times New Roman" w:hAnsi="Times New Roman"/>
              </w:rPr>
              <w:t>käyttö</w:t>
            </w:r>
            <w:r w:rsidRPr="0084798B">
              <w:rPr>
                <w:rFonts w:ascii="Times New Roman" w:hAnsi="Times New Roman"/>
              </w:rPr>
              <w:t xml:space="preserve"> tuntui?</w:t>
            </w:r>
          </w:p>
          <w:p w14:paraId="2C885412" w14:textId="77777777" w:rsidR="0084798B" w:rsidRPr="0084798B" w:rsidRDefault="0084798B" w:rsidP="00DF7A43">
            <w:pPr>
              <w:spacing w:line="360" w:lineRule="auto"/>
              <w:ind w:firstLine="0"/>
              <w:rPr>
                <w:rFonts w:ascii="Times New Roman" w:hAnsi="Times New Roman"/>
              </w:rPr>
            </w:pPr>
            <w:r w:rsidRPr="0084798B">
              <w:rPr>
                <w:rFonts w:ascii="Times New Roman" w:hAnsi="Times New Roman"/>
              </w:rPr>
              <w:t>Epäluonnolliselta                                                                                                              Luonnolliselta</w:t>
            </w:r>
          </w:p>
        </w:tc>
      </w:tr>
      <w:tr w:rsidR="0084798B" w14:paraId="74E6054A" w14:textId="77777777" w:rsidTr="00DF7A43">
        <w:tc>
          <w:tcPr>
            <w:tcW w:w="9628" w:type="dxa"/>
          </w:tcPr>
          <w:p w14:paraId="07944B0B" w14:textId="2451D966" w:rsidR="0084798B" w:rsidRPr="0084798B" w:rsidRDefault="0084798B" w:rsidP="00DF7A43">
            <w:pPr>
              <w:spacing w:line="360" w:lineRule="auto"/>
              <w:ind w:firstLine="0"/>
              <w:rPr>
                <w:rFonts w:ascii="Times New Roman" w:hAnsi="Times New Roman"/>
              </w:rPr>
            </w:pPr>
            <w:r w:rsidRPr="0084798B">
              <w:rPr>
                <w:rFonts w:ascii="Times New Roman" w:hAnsi="Times New Roman"/>
              </w:rPr>
              <w:t xml:space="preserve">Kuinka miellyttävältä järjestelmän </w:t>
            </w:r>
            <w:r w:rsidR="00770D2F">
              <w:rPr>
                <w:rFonts w:ascii="Times New Roman" w:hAnsi="Times New Roman"/>
              </w:rPr>
              <w:t>käyttö</w:t>
            </w:r>
            <w:r w:rsidRPr="0084798B">
              <w:rPr>
                <w:rFonts w:ascii="Times New Roman" w:hAnsi="Times New Roman"/>
              </w:rPr>
              <w:t xml:space="preserve"> tuntui?</w:t>
            </w:r>
          </w:p>
          <w:p w14:paraId="5F0F9C24" w14:textId="77777777" w:rsidR="0084798B" w:rsidRPr="0084798B" w:rsidRDefault="0084798B" w:rsidP="00DF7A43">
            <w:pPr>
              <w:spacing w:line="360" w:lineRule="auto"/>
              <w:ind w:firstLine="0"/>
              <w:rPr>
                <w:rFonts w:ascii="Times New Roman" w:hAnsi="Times New Roman"/>
              </w:rPr>
            </w:pPr>
            <w:r w:rsidRPr="0084798B">
              <w:rPr>
                <w:rFonts w:ascii="Times New Roman" w:hAnsi="Times New Roman"/>
              </w:rPr>
              <w:t>Epämiellyttävältä                                                                                                          Miellyttävältä</w:t>
            </w:r>
          </w:p>
        </w:tc>
      </w:tr>
    </w:tbl>
    <w:p w14:paraId="3765DD85" w14:textId="77777777" w:rsidR="0084798B" w:rsidRDefault="0084798B" w:rsidP="0084798B">
      <w:pPr>
        <w:spacing w:line="360" w:lineRule="auto"/>
        <w:ind w:firstLine="0"/>
        <w:rPr>
          <w:rFonts w:ascii="Times New Roman" w:hAnsi="Times New Roman"/>
        </w:rPr>
      </w:pPr>
    </w:p>
    <w:p w14:paraId="7759CB2A" w14:textId="6963B814" w:rsidR="004D7B38" w:rsidRDefault="004D7B38" w:rsidP="0084798B">
      <w:pPr>
        <w:spacing w:line="360" w:lineRule="auto"/>
        <w:ind w:firstLine="0"/>
        <w:rPr>
          <w:rFonts w:ascii="Times New Roman" w:hAnsi="Times New Roman"/>
          <w:b/>
        </w:rPr>
      </w:pPr>
      <w:r w:rsidRPr="004D7B38">
        <w:rPr>
          <w:rFonts w:ascii="Times New Roman" w:hAnsi="Times New Roman"/>
          <w:b/>
        </w:rPr>
        <w:t>Diagrammi/Graafi/Aikajana demon jälkeen</w:t>
      </w:r>
    </w:p>
    <w:tbl>
      <w:tblPr>
        <w:tblStyle w:val="TaulukkoRuudukko"/>
        <w:tblW w:w="0" w:type="auto"/>
        <w:tblLook w:val="04A0" w:firstRow="1" w:lastRow="0" w:firstColumn="1" w:lastColumn="0" w:noHBand="0" w:noVBand="1"/>
      </w:tblPr>
      <w:tblGrid>
        <w:gridCol w:w="9628"/>
      </w:tblGrid>
      <w:tr w:rsidR="004D7B38" w14:paraId="55215EE0" w14:textId="77777777" w:rsidTr="004D7B38">
        <w:tc>
          <w:tcPr>
            <w:tcW w:w="9628" w:type="dxa"/>
          </w:tcPr>
          <w:p w14:paraId="0C708EC2" w14:textId="49D9C9EA" w:rsidR="004D7B38" w:rsidRPr="004D7B38" w:rsidRDefault="004D7B38" w:rsidP="004D7B38">
            <w:pPr>
              <w:spacing w:line="360" w:lineRule="auto"/>
              <w:ind w:firstLine="0"/>
              <w:jc w:val="left"/>
              <w:rPr>
                <w:rFonts w:ascii="Times New Roman" w:hAnsi="Times New Roman"/>
              </w:rPr>
            </w:pPr>
            <w:r>
              <w:rPr>
                <w:rFonts w:ascii="Times New Roman" w:hAnsi="Times New Roman"/>
              </w:rPr>
              <w:lastRenderedPageBreak/>
              <w:t>Mikä näistä kolmesta demosta: Pylväsdiagrammi, graafi tai aikajana toimi mielestäsi parhaiten tässä käyttöympäristössä ja mikä huonoiten?</w:t>
            </w:r>
            <w:r>
              <w:rPr>
                <w:rFonts w:ascii="Times New Roman" w:hAnsi="Times New Roman"/>
              </w:rPr>
              <w:br/>
              <w:t>Miksi näin?</w:t>
            </w:r>
          </w:p>
        </w:tc>
      </w:tr>
    </w:tbl>
    <w:p w14:paraId="3199CC3B" w14:textId="77777777" w:rsidR="004D7B38" w:rsidRPr="004D7B38" w:rsidRDefault="004D7B38" w:rsidP="0084798B">
      <w:pPr>
        <w:spacing w:line="360" w:lineRule="auto"/>
        <w:ind w:firstLine="0"/>
        <w:rPr>
          <w:rFonts w:ascii="Times New Roman" w:hAnsi="Times New Roman"/>
          <w:b/>
        </w:rPr>
      </w:pPr>
    </w:p>
    <w:p w14:paraId="379F5A59" w14:textId="77777777" w:rsidR="004D7B38" w:rsidRDefault="004D7B38" w:rsidP="0084798B">
      <w:pPr>
        <w:spacing w:line="360" w:lineRule="auto"/>
        <w:ind w:firstLine="0"/>
        <w:rPr>
          <w:rFonts w:ascii="Times New Roman" w:hAnsi="Times New Roman"/>
        </w:rPr>
      </w:pPr>
    </w:p>
    <w:p w14:paraId="59F0180C" w14:textId="77777777" w:rsidR="0084798B" w:rsidRPr="0084798B" w:rsidRDefault="0084798B" w:rsidP="0084798B">
      <w:pPr>
        <w:spacing w:line="360" w:lineRule="auto"/>
        <w:ind w:firstLine="0"/>
        <w:rPr>
          <w:rFonts w:ascii="Times New Roman" w:hAnsi="Times New Roman"/>
          <w:b/>
        </w:rPr>
      </w:pPr>
      <w:r w:rsidRPr="0084798B">
        <w:rPr>
          <w:rFonts w:ascii="Times New Roman" w:hAnsi="Times New Roman"/>
          <w:b/>
        </w:rPr>
        <w:t>VR + Työasema demon jälkeen</w:t>
      </w:r>
    </w:p>
    <w:tbl>
      <w:tblPr>
        <w:tblStyle w:val="TaulukkoRuudukko"/>
        <w:tblW w:w="0" w:type="auto"/>
        <w:tblLook w:val="04A0" w:firstRow="1" w:lastRow="0" w:firstColumn="1" w:lastColumn="0" w:noHBand="0" w:noVBand="1"/>
      </w:tblPr>
      <w:tblGrid>
        <w:gridCol w:w="9628"/>
      </w:tblGrid>
      <w:tr w:rsidR="0084798B" w:rsidRPr="00744101" w14:paraId="66229B38" w14:textId="77777777" w:rsidTr="00DF7A43">
        <w:tc>
          <w:tcPr>
            <w:tcW w:w="9628" w:type="dxa"/>
          </w:tcPr>
          <w:p w14:paraId="6AD7714E" w14:textId="77777777" w:rsidR="0084798B" w:rsidRPr="0084798B" w:rsidRDefault="0084798B" w:rsidP="00DF7A43">
            <w:pPr>
              <w:spacing w:line="360" w:lineRule="auto"/>
              <w:ind w:firstLine="0"/>
              <w:rPr>
                <w:rFonts w:ascii="Times New Roman" w:hAnsi="Times New Roman"/>
              </w:rPr>
            </w:pPr>
            <w:r w:rsidRPr="0084798B">
              <w:rPr>
                <w:rFonts w:ascii="Times New Roman" w:hAnsi="Times New Roman"/>
              </w:rPr>
              <w:t>Minkälaisia eroavaisuuksia näet näiden kahden ympäristön välillä?</w:t>
            </w:r>
          </w:p>
        </w:tc>
      </w:tr>
      <w:tr w:rsidR="0084798B" w:rsidRPr="00744101" w14:paraId="7F09AE2B" w14:textId="77777777" w:rsidTr="00DF7A43">
        <w:tc>
          <w:tcPr>
            <w:tcW w:w="9628" w:type="dxa"/>
          </w:tcPr>
          <w:p w14:paraId="58A9A41C" w14:textId="77777777" w:rsidR="0084798B" w:rsidRPr="0084798B" w:rsidRDefault="0084798B" w:rsidP="00DF7A43">
            <w:pPr>
              <w:spacing w:line="360" w:lineRule="auto"/>
              <w:ind w:firstLine="0"/>
              <w:rPr>
                <w:rFonts w:ascii="Times New Roman" w:hAnsi="Times New Roman"/>
              </w:rPr>
            </w:pPr>
            <w:r w:rsidRPr="0084798B">
              <w:rPr>
                <w:rFonts w:ascii="Times New Roman" w:hAnsi="Times New Roman"/>
              </w:rPr>
              <w:t>Kumpaa tapaa suosisit näiden tilanteiden selvittämiseen VR vai työasema?</w:t>
            </w:r>
          </w:p>
        </w:tc>
      </w:tr>
    </w:tbl>
    <w:p w14:paraId="157747F5" w14:textId="77777777" w:rsidR="0084798B" w:rsidRDefault="0084798B" w:rsidP="0084798B">
      <w:pPr>
        <w:spacing w:line="360" w:lineRule="auto"/>
        <w:ind w:firstLine="0"/>
        <w:rPr>
          <w:rFonts w:ascii="Times New Roman" w:hAnsi="Times New Roman"/>
        </w:rPr>
      </w:pPr>
    </w:p>
    <w:p w14:paraId="081A8B84" w14:textId="77777777" w:rsidR="0084798B" w:rsidRDefault="0084798B" w:rsidP="0084798B">
      <w:pPr>
        <w:spacing w:line="360" w:lineRule="auto"/>
        <w:ind w:firstLine="0"/>
        <w:rPr>
          <w:rFonts w:ascii="Times New Roman" w:hAnsi="Times New Roman"/>
        </w:rPr>
      </w:pPr>
    </w:p>
    <w:p w14:paraId="6104BF86" w14:textId="0E34751D" w:rsidR="0084798B" w:rsidRPr="0084798B" w:rsidRDefault="0084798B" w:rsidP="0084798B">
      <w:pPr>
        <w:spacing w:line="360" w:lineRule="auto"/>
        <w:ind w:firstLine="0"/>
        <w:rPr>
          <w:rFonts w:ascii="Times New Roman" w:hAnsi="Times New Roman"/>
          <w:b/>
        </w:rPr>
      </w:pPr>
      <w:r w:rsidRPr="0084798B">
        <w:rPr>
          <w:rFonts w:ascii="Times New Roman" w:hAnsi="Times New Roman"/>
          <w:b/>
        </w:rPr>
        <w:t>6.2 Tulokset</w:t>
      </w:r>
    </w:p>
    <w:p w14:paraId="70E4F484" w14:textId="77777777" w:rsidR="00A87F79" w:rsidRPr="007710C8" w:rsidRDefault="00A87F79" w:rsidP="00A87F79">
      <w:pPr>
        <w:spacing w:line="360" w:lineRule="auto"/>
        <w:rPr>
          <w:rFonts w:ascii="Times New Roman" w:hAnsi="Times New Roman"/>
        </w:rPr>
      </w:pPr>
      <w:r w:rsidRPr="007710C8">
        <w:rPr>
          <w:rFonts w:ascii="Times New Roman" w:hAnsi="Times New Roman"/>
        </w:rPr>
        <w:t>- Mtä testauksen avulla kävi ilmi.</w:t>
      </w:r>
    </w:p>
    <w:p w14:paraId="1A854DBD" w14:textId="77777777" w:rsidR="00A87F79" w:rsidRPr="007710C8" w:rsidRDefault="00A87F79" w:rsidP="00A87F79">
      <w:pPr>
        <w:spacing w:line="360" w:lineRule="auto"/>
        <w:rPr>
          <w:rFonts w:ascii="Times New Roman" w:hAnsi="Times New Roman"/>
        </w:rPr>
      </w:pPr>
      <w:r w:rsidRPr="007710C8">
        <w:rPr>
          <w:rFonts w:ascii="Times New Roman" w:hAnsi="Times New Roman"/>
        </w:rPr>
        <w:t>- Minkälaisen visualisointikokemuksen virtuaalitodellisuus tarjosi.</w:t>
      </w:r>
    </w:p>
    <w:p w14:paraId="070400CA" w14:textId="77777777" w:rsidR="00A87F79" w:rsidRPr="007710C8" w:rsidRDefault="00A87F79" w:rsidP="00A87F79">
      <w:pPr>
        <w:spacing w:line="360" w:lineRule="auto"/>
        <w:rPr>
          <w:rFonts w:ascii="Times New Roman" w:hAnsi="Times New Roman"/>
        </w:rPr>
      </w:pPr>
      <w:r w:rsidRPr="007710C8">
        <w:rPr>
          <w:rFonts w:ascii="Times New Roman" w:hAnsi="Times New Roman"/>
        </w:rPr>
        <w:t>- Taulukoituja tuloksia, tehokkuudesta tai muusta vai pelkästään kvalitatiivinen testaus?</w:t>
      </w:r>
    </w:p>
    <w:p w14:paraId="20EE49AF" w14:textId="77777777" w:rsidR="006C2E4F" w:rsidRDefault="006C2E4F" w:rsidP="005B6A34">
      <w:pPr>
        <w:spacing w:line="360" w:lineRule="auto"/>
        <w:ind w:firstLine="0"/>
        <w:rPr>
          <w:rFonts w:ascii="Times New Roman" w:hAnsi="Times New Roman"/>
        </w:rPr>
      </w:pPr>
    </w:p>
    <w:p w14:paraId="31E3EEC7" w14:textId="77777777" w:rsidR="0084798B" w:rsidRPr="007710C8" w:rsidRDefault="0084798B" w:rsidP="007710C8">
      <w:pPr>
        <w:spacing w:line="360" w:lineRule="auto"/>
        <w:rPr>
          <w:rFonts w:ascii="Times New Roman" w:hAnsi="Times New Roman"/>
        </w:rPr>
      </w:pP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64" w:name="_Toc462643327"/>
      <w:bookmarkStart w:id="365" w:name="_Toc463943280"/>
      <w:bookmarkStart w:id="366" w:name="_Toc503616917"/>
      <w:bookmarkEnd w:id="364"/>
      <w:bookmarkEnd w:id="365"/>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66"/>
    </w:p>
    <w:p w14:paraId="5B0C6A3F" w14:textId="77777777" w:rsidR="00D91104" w:rsidRDefault="00D91104" w:rsidP="00A87F79">
      <w:pPr>
        <w:spacing w:line="360" w:lineRule="auto"/>
        <w:ind w:firstLine="0"/>
        <w:rPr>
          <w:rFonts w:ascii="Times New Roman" w:hAnsi="Times New Roman"/>
        </w:rPr>
      </w:pPr>
    </w:p>
    <w:p w14:paraId="3F9EF08B" w14:textId="77777777" w:rsidR="00A87F79" w:rsidRPr="007710C8" w:rsidRDefault="00A87F79" w:rsidP="00A87F79">
      <w:pPr>
        <w:spacing w:line="360" w:lineRule="auto"/>
        <w:ind w:firstLine="0"/>
        <w:rPr>
          <w:rFonts w:ascii="Times New Roman" w:hAnsi="Times New Roman"/>
        </w:rPr>
      </w:pPr>
    </w:p>
    <w:p w14:paraId="0654D39F" w14:textId="17E625BA" w:rsidR="00D91104" w:rsidRPr="007710C8" w:rsidRDefault="00981DAB" w:rsidP="007710C8">
      <w:pPr>
        <w:pStyle w:val="Otsikko21"/>
        <w:spacing w:line="360" w:lineRule="auto"/>
        <w:ind w:firstLine="0"/>
      </w:pPr>
      <w:bookmarkStart w:id="367" w:name="_Toc503616918"/>
      <w:r w:rsidRPr="007710C8">
        <w:t>7</w:t>
      </w:r>
      <w:r w:rsidR="006C4D7A" w:rsidRPr="007710C8">
        <w:t xml:space="preserve">.1 </w:t>
      </w:r>
      <w:r w:rsidRPr="007710C8">
        <w:t>Käyttäjätestauksen tulo</w:t>
      </w:r>
      <w:r w:rsidR="00A87F79">
        <w:t>kset</w:t>
      </w:r>
      <w:bookmarkEnd w:id="367"/>
    </w:p>
    <w:p w14:paraId="2FFE8E72" w14:textId="77777777" w:rsidR="00D91104" w:rsidRPr="007710C8" w:rsidRDefault="00D91104"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68" w:name="_Toc503616919"/>
      <w:r w:rsidRPr="007710C8">
        <w:t>7</w:t>
      </w:r>
      <w:r w:rsidR="006C4D7A" w:rsidRPr="007710C8">
        <w:t xml:space="preserve">.2 </w:t>
      </w:r>
      <w:r w:rsidRPr="007710C8">
        <w:t>Loppuyhteenvet</w:t>
      </w:r>
      <w:r w:rsidR="00157A61">
        <w:t>o</w:t>
      </w:r>
      <w:bookmarkEnd w:id="368"/>
    </w:p>
    <w:p w14:paraId="721BEEB6" w14:textId="5E73BC6C" w:rsidR="00572C50" w:rsidRDefault="00572C50" w:rsidP="007710C8">
      <w:pPr>
        <w:spacing w:line="360" w:lineRule="auto"/>
        <w:ind w:firstLine="0"/>
        <w:rPr>
          <w:rFonts w:ascii="Times New Roman" w:hAnsi="Times New Roman"/>
        </w:rPr>
      </w:pPr>
    </w:p>
    <w:p w14:paraId="1A8E5183" w14:textId="694B9187" w:rsidR="002175E1" w:rsidRPr="002175E1" w:rsidRDefault="002175E1" w:rsidP="007710C8">
      <w:pPr>
        <w:spacing w:line="360" w:lineRule="auto"/>
        <w:ind w:firstLine="0"/>
        <w:rPr>
          <w:rFonts w:ascii="Times New Roman" w:hAnsi="Times New Roman"/>
          <w:b/>
        </w:rPr>
      </w:pPr>
      <w:r w:rsidRPr="002175E1">
        <w:rPr>
          <w:rFonts w:ascii="Times New Roman" w:hAnsi="Times New Roman"/>
          <w:b/>
        </w:rPr>
        <w:t>Tutkimuksessa pyrittiin</w:t>
      </w:r>
      <w:r>
        <w:rPr>
          <w:rFonts w:ascii="Times New Roman" w:hAnsi="Times New Roman"/>
          <w:b/>
        </w:rPr>
        <w:t xml:space="preserve"> antamaan vastaus</w:t>
      </w:r>
      <w:r w:rsidRPr="002175E1">
        <w:rPr>
          <w:rFonts w:ascii="Times New Roman" w:hAnsi="Times New Roman"/>
          <w:b/>
        </w:rPr>
        <w:t xml:space="preserve"> kahteen kysymykseen:</w:t>
      </w:r>
    </w:p>
    <w:p w14:paraId="36E5E868" w14:textId="1B0348D8"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Miten käyttäjien kokemus tiedon visualisoinnista eroaa virtuaalitodellisuuden ja työasemaympäristön välillä?</w:t>
      </w:r>
    </w:p>
    <w:p w14:paraId="60A20BF9" w14:textId="2C879AD4" w:rsidR="002175E1" w:rsidRDefault="002175E1" w:rsidP="002175E1">
      <w:pPr>
        <w:pStyle w:val="Luettelokappale"/>
        <w:numPr>
          <w:ilvl w:val="0"/>
          <w:numId w:val="14"/>
        </w:numPr>
        <w:spacing w:line="360" w:lineRule="auto"/>
        <w:rPr>
          <w:rFonts w:ascii="Times New Roman" w:hAnsi="Times New Roman"/>
        </w:rPr>
      </w:pPr>
      <w:r>
        <w:rPr>
          <w:rFonts w:ascii="Times New Roman" w:hAnsi="Times New Roman"/>
        </w:rPr>
        <w:t>Onko virtuaalitodellisuus soveltuva ympäristö Big Datan visualisoimiseen ja tehostaako se Big Dataksi luokiteltavien data joukkojen ymmärtämistä?</w:t>
      </w:r>
    </w:p>
    <w:p w14:paraId="593FFA44" w14:textId="77777777" w:rsidR="002175E1" w:rsidRDefault="002175E1" w:rsidP="002175E1">
      <w:pPr>
        <w:spacing w:line="360" w:lineRule="auto"/>
        <w:rPr>
          <w:rFonts w:ascii="Times New Roman" w:hAnsi="Times New Roman"/>
        </w:rPr>
      </w:pPr>
    </w:p>
    <w:p w14:paraId="451D1684" w14:textId="77777777" w:rsidR="002175E1" w:rsidRPr="002175E1" w:rsidRDefault="002175E1" w:rsidP="002175E1">
      <w:pPr>
        <w:spacing w:line="360" w:lineRule="auto"/>
        <w:rPr>
          <w:rFonts w:ascii="Times New Roman" w:hAnsi="Times New Roman"/>
        </w:rPr>
      </w:pPr>
    </w:p>
    <w:p w14:paraId="34A1AB29" w14:textId="6160ED86"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t xml:space="preserve">Vaikka Big Datan visualisointi virtuaalitodellisuudessa kuulostaisi käytännössä hienolta ja tehokkaalta idealta, niin sitä se ei ole. </w:t>
      </w:r>
      <w:r w:rsidR="00C01654" w:rsidRPr="007710C8">
        <w:rPr>
          <w:rFonts w:ascii="Times New Roman" w:hAnsi="Times New Roman"/>
        </w:rPr>
        <w:t xml:space="preserve">Big Datan asettamat haasteet ovat itsessään jo </w:t>
      </w:r>
      <w:r w:rsidR="00C01654" w:rsidRPr="007710C8">
        <w:rPr>
          <w:rFonts w:ascii="Times New Roman" w:hAnsi="Times New Roman"/>
        </w:rPr>
        <w:lastRenderedPageBreak/>
        <w:t xml:space="preserve">haasteellisia visualisoinnille ja haasteet yhä kasvavat lisättäessä tekijöihin virtuaalitodellisuuden. </w:t>
      </w:r>
      <w:commentRangeStart w:id="369"/>
      <w:r w:rsidR="00C01654" w:rsidRPr="007710C8">
        <w:rPr>
          <w:rFonts w:ascii="Times New Roman" w:hAnsi="Times New Roman"/>
        </w:rPr>
        <w:t>Tämän lisäksi virtuaalitodellisuus ei kuitenkaan tuo mitään täysin uutta ja merkittävää pöytään</w:t>
      </w:r>
      <w:ins w:id="370" w:author="Hassi Sakari" w:date="2017-10-29T16:32:00Z">
        <w:r w:rsidR="00346779" w:rsidRPr="007710C8">
          <w:rPr>
            <w:rFonts w:ascii="Times New Roman" w:hAnsi="Times New Roman"/>
          </w:rPr>
          <w:t xml:space="preserve"> (tulisiko keskittyä AR:n mahdollisuuksiin).</w:t>
        </w:r>
      </w:ins>
      <w:del w:id="371"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w:t>
      </w:r>
      <w:commentRangeEnd w:id="369"/>
      <w:r w:rsidR="00E95CA2" w:rsidRPr="007710C8">
        <w:rPr>
          <w:rStyle w:val="Kommentinviite"/>
          <w:rFonts w:ascii="Times New Roman" w:hAnsi="Times New Roman"/>
        </w:rPr>
        <w:commentReference w:id="369"/>
      </w:r>
      <w:r w:rsidR="00C01654" w:rsidRPr="007710C8">
        <w:rPr>
          <w:rFonts w:ascii="Times New Roman" w:hAnsi="Times New Roman"/>
        </w:rPr>
        <w:t>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7152FE">
        <w:rPr>
          <w:rFonts w:ascii="Times New Roman" w:hAnsi="Times New Roman"/>
        </w:rPr>
        <w:t>lmassa, jolloin virtuaalitodellisuuden tuomat</w:t>
      </w:r>
      <w:r w:rsidR="001B0A2C" w:rsidRPr="007710C8">
        <w:rPr>
          <w:rFonts w:ascii="Times New Roman" w:hAnsi="Times New Roman"/>
        </w:rPr>
        <w:t xml:space="preserve"> hyödyt jäävät pieniksi</w:t>
      </w:r>
      <w:r w:rsidR="00145282">
        <w:rPr>
          <w:rFonts w:ascii="Times New Roman" w:hAnsi="Times New Roman"/>
        </w:rPr>
        <w:t xml:space="preserve"> verrattuna varsinkin työmäärään, minkä virtuaalitodellisuus vaatii.</w:t>
      </w:r>
    </w:p>
    <w:p w14:paraId="1CD4E5B7" w14:textId="77777777" w:rsidR="00A065F0" w:rsidRPr="002E4847" w:rsidRDefault="00A065F0" w:rsidP="00285C32">
      <w:pPr>
        <w:pStyle w:val="Otsikko11"/>
        <w:spacing w:line="360" w:lineRule="auto"/>
        <w:ind w:firstLine="0"/>
        <w:rPr>
          <w:rFonts w:ascii="Times New Roman" w:hAnsi="Times New Roman"/>
          <w:color w:val="00000A"/>
        </w:rPr>
      </w:pPr>
      <w:bookmarkStart w:id="372" w:name="_Toc463943281"/>
      <w:bookmarkEnd w:id="372"/>
    </w:p>
    <w:p w14:paraId="7F7572B4" w14:textId="77777777" w:rsidR="00A065F0" w:rsidRPr="002E4847" w:rsidRDefault="00A065F0" w:rsidP="00285C32">
      <w:pPr>
        <w:pStyle w:val="Otsikko11"/>
        <w:spacing w:line="360" w:lineRule="auto"/>
        <w:ind w:firstLine="0"/>
        <w:rPr>
          <w:rFonts w:ascii="Times New Roman" w:hAnsi="Times New Roman"/>
          <w:color w:val="00000A"/>
        </w:rPr>
      </w:pPr>
    </w:p>
    <w:p w14:paraId="57BE6B62" w14:textId="77777777" w:rsidR="00A065F0" w:rsidRPr="002E4847" w:rsidRDefault="00A065F0" w:rsidP="00285C32">
      <w:pPr>
        <w:pStyle w:val="Otsikko11"/>
        <w:spacing w:line="360" w:lineRule="auto"/>
        <w:ind w:firstLine="0"/>
        <w:rPr>
          <w:rFonts w:ascii="Times New Roman" w:hAnsi="Times New Roman"/>
          <w:color w:val="00000A"/>
        </w:rPr>
      </w:pPr>
    </w:p>
    <w:p w14:paraId="06DBC2D9" w14:textId="77777777" w:rsidR="00CE4C50" w:rsidRPr="002E4847" w:rsidRDefault="00CE4C50" w:rsidP="00CE4C50"/>
    <w:p w14:paraId="1C9C8600" w14:textId="77777777" w:rsidR="00CE4C50" w:rsidRPr="002E4847" w:rsidRDefault="00CE4C50" w:rsidP="00FC5757">
      <w:pPr>
        <w:ind w:firstLine="0"/>
      </w:pPr>
    </w:p>
    <w:p w14:paraId="6644D0DB" w14:textId="5CDDDBB7" w:rsidR="005E3EF3" w:rsidRPr="00285C32" w:rsidRDefault="00A065F0" w:rsidP="00285C32">
      <w:pPr>
        <w:pStyle w:val="Otsikko11"/>
        <w:spacing w:line="360" w:lineRule="auto"/>
        <w:ind w:firstLine="0"/>
        <w:rPr>
          <w:rFonts w:ascii="Times New Roman" w:hAnsi="Times New Roman"/>
          <w:color w:val="00000A"/>
          <w:lang w:val="en-US"/>
        </w:rPr>
      </w:pPr>
      <w:bookmarkStart w:id="373" w:name="_Toc503616920"/>
      <w:r>
        <w:rPr>
          <w:rFonts w:ascii="Times New Roman" w:hAnsi="Times New Roman"/>
          <w:color w:val="00000A"/>
          <w:lang w:val="en-US"/>
        </w:rPr>
        <w:t>LÄHDELUETTELO</w:t>
      </w:r>
      <w:bookmarkEnd w:id="373"/>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40F2FE74" w14:textId="1C93713C" w:rsidR="00C12632" w:rsidRPr="00C12632" w:rsidRDefault="00C12632" w:rsidP="007710C8">
      <w:pPr>
        <w:spacing w:line="360" w:lineRule="auto"/>
        <w:ind w:firstLine="0"/>
        <w:rPr>
          <w:rFonts w:ascii="Times New Roman" w:hAnsi="Times New Roman"/>
          <w:szCs w:val="24"/>
          <w:lang w:val="en-US"/>
        </w:rPr>
      </w:pPr>
      <w:r w:rsidRPr="00C12632">
        <w:rPr>
          <w:rFonts w:ascii="Times New Roman" w:hAnsi="Times New Roman"/>
          <w:lang w:val="en-US"/>
        </w:rPr>
        <w:t>[Cox &amp; Ellsworth, 1997]</w:t>
      </w:r>
      <w:r>
        <w:rPr>
          <w:rFonts w:ascii="Times New Roman" w:hAnsi="Times New Roman"/>
          <w:lang w:val="en-US"/>
        </w:rPr>
        <w:t xml:space="preserve"> </w:t>
      </w:r>
      <w:r w:rsidRPr="00C12632">
        <w:rPr>
          <w:rFonts w:ascii="Times New Roman" w:hAnsi="Times New Roman"/>
          <w:lang w:val="en-US"/>
        </w:rPr>
        <w:t>Michael</w:t>
      </w:r>
      <w:r>
        <w:rPr>
          <w:rFonts w:ascii="Times New Roman" w:hAnsi="Times New Roman"/>
          <w:lang w:val="en-US"/>
        </w:rPr>
        <w:t xml:space="preserve"> Cox, David Ellsworth,</w:t>
      </w:r>
      <w:r w:rsidRPr="00C12632">
        <w:rPr>
          <w:rFonts w:ascii="Times New Roman" w:hAnsi="Times New Roman"/>
          <w:lang w:val="en-US"/>
        </w:rPr>
        <w:t xml:space="preserve"> Managing big data for scientific visualization.</w:t>
      </w:r>
      <w:r>
        <w:rPr>
          <w:rFonts w:ascii="Times New Roman" w:hAnsi="Times New Roman"/>
          <w:lang w:val="en-US"/>
        </w:rPr>
        <w:t xml:space="preserve">1997. </w:t>
      </w:r>
      <w:r w:rsidRPr="00C12632">
        <w:rPr>
          <w:rFonts w:ascii="Times New Roman" w:hAnsi="Times New Roman"/>
          <w:lang w:val="en-US"/>
        </w:rPr>
        <w:t>https://www.researchgate.net/publication/238704525_Managing_big_data_for_scientific_visualization</w:t>
      </w:r>
      <w:r>
        <w:rPr>
          <w:rFonts w:ascii="Times New Roman" w:hAnsi="Times New Roman"/>
          <w:lang w:val="en-US"/>
        </w:rPr>
        <w:t xml:space="preserve"> </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17F1B411" w14:textId="71F8D763" w:rsidR="007F6F0A" w:rsidRPr="007710C8" w:rsidRDefault="007F6F0A" w:rsidP="007F6F0A">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7710C8">
        <w:rPr>
          <w:rFonts w:ascii="Times New Roman" w:hAnsi="Times New Roman"/>
          <w:szCs w:val="24"/>
          <w:lang w:val="en-US"/>
          <w:rPrChange w:id="374" w:author="Hassi Sakari" w:date="2017-10-29T16:00:00Z">
            <w:rPr>
              <w:rFonts w:ascii="Times New Roman" w:hAnsi="Times New Roman"/>
              <w:sz w:val="22"/>
              <w:szCs w:val="22"/>
            </w:rPr>
          </w:rPrChange>
        </w:rPr>
        <w:t xml:space="preserve">Leap Motion. </w:t>
      </w:r>
      <w:r w:rsidRPr="007F6F0A">
        <w:rPr>
          <w:rFonts w:ascii="Times New Roman" w:hAnsi="Times New Roman"/>
          <w:szCs w:val="24"/>
          <w:lang w:val="en-US"/>
          <w:rPrChange w:id="375" w:author="Hassi Sakari" w:date="2017-10-29T16:00:00Z">
            <w:rPr>
              <w:rFonts w:ascii="Times New Roman" w:hAnsi="Times New Roman"/>
              <w:sz w:val="22"/>
              <w:szCs w:val="22"/>
            </w:rPr>
          </w:rPrChange>
        </w:rPr>
        <w:t>https://www.leapmotion.com/</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[Miksch &amp; Aigner, 2014] Silvia Miksch, Wolfgang Aigner, A matter of time: applying a data-users-tasks design triangle to visual analytics of time-oriented data. Comp Graph, 2014, 38:2, 86-90.</w:t>
      </w:r>
    </w:p>
    <w:p w14:paraId="40E2A5BF" w14:textId="4A3C0B4F" w:rsidR="00744167" w:rsidRPr="00744167" w:rsidRDefault="00744167" w:rsidP="007710C8">
      <w:pPr>
        <w:spacing w:line="360" w:lineRule="auto"/>
        <w:ind w:firstLine="0"/>
        <w:rPr>
          <w:rFonts w:ascii="Times New Roman" w:hAnsi="Times New Roman"/>
          <w:szCs w:val="24"/>
          <w:lang w:val="en-US"/>
        </w:rPr>
      </w:pPr>
      <w:r w:rsidRPr="00744167">
        <w:rPr>
          <w:rFonts w:ascii="Times New Roman" w:hAnsi="Times New Roman"/>
          <w:lang w:val="en-US"/>
        </w:rPr>
        <w:t xml:space="preserve">[Miranskyy et al., 2016] </w:t>
      </w:r>
      <w:r w:rsidRPr="00744167">
        <w:rPr>
          <w:rFonts w:ascii="Times New Roman" w:hAnsi="Times New Roman"/>
          <w:color w:val="000000"/>
          <w:szCs w:val="24"/>
          <w:lang w:val="en-US"/>
        </w:rPr>
        <w:t>A</w:t>
      </w:r>
      <w:r>
        <w:rPr>
          <w:rFonts w:ascii="Times New Roman" w:hAnsi="Times New Roman"/>
          <w:color w:val="000000"/>
          <w:szCs w:val="24"/>
          <w:lang w:val="en-US"/>
        </w:rPr>
        <w:t xml:space="preserve">ndriy Miranskyy, Abdelwahab Hamou-Lhadj, Enzo Cialini, Alf Larsson, </w:t>
      </w:r>
      <w:r w:rsidRPr="00744167">
        <w:rPr>
          <w:rFonts w:ascii="Times New Roman" w:hAnsi="Times New Roman"/>
          <w:color w:val="000000"/>
          <w:szCs w:val="24"/>
          <w:lang w:val="en-US"/>
        </w:rPr>
        <w:t>Operational-Log Analysis for Big Data Sy</w:t>
      </w:r>
      <w:r>
        <w:rPr>
          <w:rFonts w:ascii="Times New Roman" w:hAnsi="Times New Roman"/>
          <w:color w:val="000000"/>
          <w:szCs w:val="24"/>
          <w:lang w:val="en-US"/>
        </w:rPr>
        <w:t>stems: Challenges and Solutions. IEE Software, vol.</w:t>
      </w:r>
      <w:r w:rsidR="00D876B0">
        <w:rPr>
          <w:rFonts w:ascii="Times New Roman" w:hAnsi="Times New Roman"/>
          <w:color w:val="000000"/>
          <w:szCs w:val="24"/>
          <w:lang w:val="en-US"/>
        </w:rPr>
        <w:t xml:space="preserve"> </w:t>
      </w:r>
      <w:r>
        <w:rPr>
          <w:rFonts w:ascii="Times New Roman" w:hAnsi="Times New Roman"/>
          <w:color w:val="000000"/>
          <w:szCs w:val="24"/>
          <w:lang w:val="en-US"/>
        </w:rPr>
        <w:t>3, issue 2</w:t>
      </w:r>
      <w:r w:rsidR="00D876B0">
        <w:rPr>
          <w:rFonts w:ascii="Times New Roman" w:hAnsi="Times New Roman"/>
          <w:color w:val="000000"/>
          <w:szCs w:val="24"/>
          <w:lang w:val="en-US"/>
        </w:rPr>
        <w:t>, pp. 52-59. 2016.</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Default="00A842BF"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633CB310" w14:textId="250BEC43" w:rsidR="002F04FC" w:rsidRPr="007710C8" w:rsidRDefault="002F04FC" w:rsidP="007710C8">
      <w:pPr>
        <w:spacing w:line="360" w:lineRule="auto"/>
        <w:ind w:firstLine="0"/>
        <w:rPr>
          <w:rFonts w:ascii="Times New Roman" w:hAnsi="Times New Roman"/>
          <w:color w:val="000000" w:themeColor="text1"/>
          <w:szCs w:val="24"/>
          <w:lang w:val="en-US"/>
        </w:rPr>
      </w:pPr>
      <w:r>
        <w:rPr>
          <w:rFonts w:ascii="Times New Roman" w:hAnsi="Times New Roman"/>
          <w:color w:val="000000" w:themeColor="text1"/>
          <w:szCs w:val="24"/>
          <w:shd w:val="clear" w:color="auto" w:fill="FFFFFF"/>
          <w:lang w:val="en-US"/>
        </w:rPr>
        <w:t xml:space="preserve">[Pinte, 2006] </w:t>
      </w:r>
      <w:r w:rsidR="001B40FB">
        <w:rPr>
          <w:rFonts w:ascii="Times New Roman" w:hAnsi="Times New Roman"/>
          <w:color w:val="000000" w:themeColor="text1"/>
          <w:szCs w:val="24"/>
          <w:shd w:val="clear" w:color="auto" w:fill="FFFFFF"/>
          <w:lang w:val="en-US"/>
        </w:rPr>
        <w:t xml:space="preserve">Jean-Paul Pinte, </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1"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2"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3"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4"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1C055CE8" w:rsidR="007710C8" w:rsidRDefault="007710C8" w:rsidP="007710C8">
      <w:pPr>
        <w:suppressAutoHyphens w:val="0"/>
        <w:spacing w:line="360" w:lineRule="auto"/>
        <w:ind w:firstLine="0"/>
        <w:jc w:val="left"/>
        <w:rPr>
          <w:szCs w:val="24"/>
          <w:lang w:val="en-US"/>
        </w:rPr>
      </w:pPr>
      <w:r>
        <w:rPr>
          <w:rFonts w:ascii="Times New Roman" w:hAnsi="Times New Roman"/>
          <w:szCs w:val="24"/>
          <w:lang w:val="en-US"/>
        </w:rPr>
        <w:t xml:space="preserve">[Vicon] </w:t>
      </w:r>
      <w:r w:rsidRPr="007710C8">
        <w:rPr>
          <w:rFonts w:ascii="Times New Roman" w:hAnsi="Times New Roman"/>
          <w:szCs w:val="24"/>
          <w:lang w:val="en-US"/>
          <w:rPrChange w:id="376" w:author="Hassi Sakari" w:date="2017-10-29T16:00:00Z">
            <w:rPr>
              <w:rFonts w:ascii="Times New Roman" w:hAnsi="Times New Roman"/>
              <w:sz w:val="22"/>
              <w:szCs w:val="22"/>
            </w:rPr>
          </w:rPrChange>
        </w:rPr>
        <w:t xml:space="preserve">Vicon, Motion Capture Systems. </w:t>
      </w:r>
      <w:r w:rsidR="00894389">
        <w:rPr>
          <w:szCs w:val="24"/>
          <w:lang w:val="en-US"/>
        </w:rPr>
        <w:fldChar w:fldCharType="begin"/>
      </w:r>
      <w:r w:rsidR="00894389">
        <w:rPr>
          <w:szCs w:val="24"/>
          <w:lang w:val="en-US"/>
        </w:rPr>
        <w:instrText xml:space="preserve"> HYPERLINK "</w:instrText>
      </w:r>
      <w:r w:rsidR="00894389" w:rsidRPr="007710C8">
        <w:rPr>
          <w:szCs w:val="24"/>
          <w:lang w:val="en-US"/>
          <w:rPrChange w:id="377" w:author="Hassi Sakari" w:date="2017-10-29T16:00:00Z">
            <w:rPr>
              <w:rStyle w:val="Hyperlinkki"/>
              <w:rFonts w:ascii="Times New Roman" w:hAnsi="Times New Roman"/>
              <w:sz w:val="22"/>
              <w:szCs w:val="22"/>
            </w:rPr>
          </w:rPrChange>
        </w:rPr>
        <w:instrText>https://www.vicon.com/</w:instrText>
      </w:r>
      <w:r w:rsidR="00894389">
        <w:rPr>
          <w:szCs w:val="24"/>
          <w:lang w:val="en-US"/>
        </w:rPr>
        <w:instrText xml:space="preserve">" </w:instrText>
      </w:r>
      <w:r w:rsidR="00894389">
        <w:rPr>
          <w:szCs w:val="24"/>
          <w:lang w:val="en-US"/>
        </w:rPr>
        <w:fldChar w:fldCharType="separate"/>
      </w:r>
      <w:r w:rsidR="00894389" w:rsidRPr="00517076">
        <w:rPr>
          <w:rStyle w:val="Hyperlinkki"/>
          <w:szCs w:val="24"/>
          <w:lang w:val="en-US"/>
          <w:rPrChange w:id="378" w:author="Hassi Sakari" w:date="2017-10-29T16:00:00Z">
            <w:rPr>
              <w:rStyle w:val="Hyperlinkki"/>
              <w:rFonts w:ascii="Times New Roman" w:hAnsi="Times New Roman"/>
              <w:sz w:val="22"/>
              <w:szCs w:val="22"/>
            </w:rPr>
          </w:rPrChange>
        </w:rPr>
        <w:t>https://www.vicon.com/</w:t>
      </w:r>
      <w:r w:rsidR="00894389">
        <w:rPr>
          <w:szCs w:val="24"/>
          <w:lang w:val="en-US"/>
        </w:rPr>
        <w:fldChar w:fldCharType="end"/>
      </w:r>
    </w:p>
    <w:p w14:paraId="338819C9" w14:textId="14C9ED33" w:rsidR="00894389" w:rsidRPr="007710C8" w:rsidRDefault="00894389" w:rsidP="007710C8">
      <w:pPr>
        <w:suppressAutoHyphens w:val="0"/>
        <w:spacing w:line="360" w:lineRule="auto"/>
        <w:ind w:firstLine="0"/>
        <w:jc w:val="left"/>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35"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3E9349EF" w:rsidR="00D522FC"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2011 IEEE Symposium on, Providence, Rl, 2011, 81-88.</w:t>
      </w:r>
    </w:p>
    <w:p w14:paraId="219D8ADB" w14:textId="6D45C048" w:rsidR="00894389" w:rsidRPr="00894389" w:rsidRDefault="00894389" w:rsidP="007710C8">
      <w:pPr>
        <w:spacing w:line="360" w:lineRule="auto"/>
        <w:ind w:firstLine="0"/>
        <w:rPr>
          <w:rFonts w:ascii="Times New Roman" w:hAnsi="Times New Roman"/>
          <w:color w:val="auto"/>
          <w:szCs w:val="24"/>
          <w:lang w:val="en-US"/>
        </w:rPr>
      </w:pPr>
      <w:r w:rsidRPr="00894389">
        <w:rPr>
          <w:rFonts w:ascii="Times New Roman" w:hAnsi="Times New Roman"/>
          <w:szCs w:val="24"/>
          <w:lang w:val="en-US"/>
        </w:rPr>
        <w:t>[</w:t>
      </w:r>
      <w:r w:rsidRPr="00894389">
        <w:rPr>
          <w:rFonts w:ascii="Times New Roman" w:hAnsi="Times New Roman"/>
          <w:color w:val="auto"/>
          <w:szCs w:val="24"/>
          <w:lang w:val="en-US"/>
        </w:rPr>
        <w:t xml:space="preserve">Wu, 2017] Hao Wu, Big Data Management the Mass Weather Logs. </w:t>
      </w:r>
      <w:r w:rsidRPr="00894389">
        <w:rPr>
          <w:rFonts w:ascii="Times New Roman" w:hAnsi="Times New Roman"/>
          <w:color w:val="auto"/>
          <w:spacing w:val="4"/>
          <w:szCs w:val="24"/>
          <w:shd w:val="clear" w:color="auto" w:fill="FFFFFF"/>
          <w:lang w:val="en-US"/>
        </w:rPr>
        <w:t xml:space="preserve">Smart Computing and Communication. SmartCom 2016. </w:t>
      </w:r>
      <w:r w:rsidRPr="00894389">
        <w:rPr>
          <w:rFonts w:ascii="Times New Roman" w:hAnsi="Times New Roman"/>
          <w:color w:val="auto"/>
          <w:spacing w:val="4"/>
          <w:szCs w:val="24"/>
          <w:shd w:val="clear" w:color="auto" w:fill="FFFFFF"/>
        </w:rPr>
        <w:t>Lecture Notes in Computer Science, vol 10135. 2017</w:t>
      </w:r>
    </w:p>
    <w:p w14:paraId="00A72759" w14:textId="77777777" w:rsidR="00D522FC" w:rsidRPr="00DF7A43" w:rsidRDefault="00D522FC" w:rsidP="007710C8">
      <w:pPr>
        <w:spacing w:line="360" w:lineRule="auto"/>
        <w:ind w:firstLine="0"/>
        <w:rPr>
          <w:rFonts w:ascii="Times New Roman" w:hAnsi="Times New Roman"/>
          <w:szCs w:val="24"/>
        </w:rPr>
      </w:pPr>
      <w:r w:rsidRPr="007710C8">
        <w:rPr>
          <w:rFonts w:ascii="Times New Roman" w:hAnsi="Times New Roman"/>
          <w:szCs w:val="24"/>
          <w:lang w:val="en-US"/>
        </w:rPr>
        <w:t xml:space="preserve">[Yahoo, 2016] Yahoo Confirms at Least 500 Million Accounts Were Hacked. </w:t>
      </w:r>
      <w:r w:rsidRPr="00DF7A43">
        <w:rPr>
          <w:rFonts w:ascii="Times New Roman" w:hAnsi="Times New Roman"/>
          <w:szCs w:val="24"/>
        </w:rPr>
        <w:t>Fortune.com/2016/09/22/yahoo-hack</w:t>
      </w:r>
    </w:p>
    <w:p w14:paraId="54A56C64" w14:textId="77777777" w:rsidR="00641DAF" w:rsidRPr="00DF7A43" w:rsidRDefault="00641DAF" w:rsidP="007710C8">
      <w:pPr>
        <w:spacing w:line="360" w:lineRule="auto"/>
        <w:ind w:firstLine="0"/>
        <w:rPr>
          <w:rFonts w:ascii="Times New Roman" w:hAnsi="Times New Roman"/>
        </w:rPr>
      </w:pPr>
    </w:p>
    <w:p w14:paraId="474C90D3" w14:textId="77777777" w:rsidR="00D522FC" w:rsidRPr="00DF7A43" w:rsidRDefault="00D522FC" w:rsidP="007710C8">
      <w:pPr>
        <w:suppressAutoHyphens w:val="0"/>
        <w:spacing w:line="360" w:lineRule="auto"/>
        <w:ind w:firstLine="0"/>
        <w:rPr>
          <w:rFonts w:ascii="Times New Roman" w:hAnsi="Times New Roman"/>
          <w:sz w:val="22"/>
          <w:szCs w:val="22"/>
        </w:rPr>
      </w:pPr>
    </w:p>
    <w:p w14:paraId="29A9B5C2" w14:textId="77777777" w:rsidR="00D522FC" w:rsidRPr="00DF7A43" w:rsidRDefault="00D522FC" w:rsidP="007710C8">
      <w:pPr>
        <w:suppressAutoHyphens w:val="0"/>
        <w:spacing w:line="360" w:lineRule="auto"/>
        <w:ind w:left="360" w:firstLine="0"/>
        <w:rPr>
          <w:rFonts w:ascii="Times New Roman" w:hAnsi="Times New Roman"/>
          <w:sz w:val="22"/>
          <w:szCs w:val="22"/>
          <w:rPrChange w:id="379" w:author="Hassi Sakari" w:date="2017-10-29T16:00:00Z">
            <w:rPr>
              <w:rFonts w:ascii="Times New Roman" w:hAnsi="Times New Roman"/>
              <w:sz w:val="22"/>
              <w:szCs w:val="22"/>
            </w:rPr>
          </w:rPrChange>
        </w:rPr>
      </w:pPr>
    </w:p>
    <w:p w14:paraId="3F5E9FD6" w14:textId="77777777" w:rsidR="00356440" w:rsidRPr="00DF7A43" w:rsidRDefault="00356440" w:rsidP="007710C8">
      <w:pPr>
        <w:spacing w:line="360" w:lineRule="auto"/>
        <w:rPr>
          <w:rFonts w:ascii="Times New Roman" w:eastAsia="SimSun" w:hAnsi="Times New Roman"/>
        </w:rPr>
      </w:pPr>
    </w:p>
    <w:p w14:paraId="189D1A80"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5E0E6668"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697B8FAD" w14:textId="77777777" w:rsidR="00D91104" w:rsidRPr="00DF7A43" w:rsidRDefault="00D91104">
      <w:pPr>
        <w:pStyle w:val="Luettelokappale"/>
        <w:suppressAutoHyphens w:val="0"/>
        <w:spacing w:line="240" w:lineRule="auto"/>
        <w:ind w:left="0" w:firstLine="0"/>
        <w:jc w:val="left"/>
        <w:rPr>
          <w:rFonts w:ascii="Times New Roman" w:hAnsi="Times New Roman"/>
          <w:sz w:val="22"/>
          <w:szCs w:val="22"/>
          <w:lang w:eastAsia="fi-FI"/>
        </w:rPr>
      </w:pPr>
    </w:p>
    <w:p w14:paraId="4443CF44" w14:textId="77777777" w:rsidR="00D91104" w:rsidRPr="00DF7A43" w:rsidRDefault="00D91104">
      <w:pPr>
        <w:suppressAutoHyphens w:val="0"/>
        <w:spacing w:line="240" w:lineRule="auto"/>
        <w:ind w:firstLine="0"/>
        <w:jc w:val="left"/>
        <w:rPr>
          <w:rFonts w:ascii="Arial" w:hAnsi="Arial" w:cs="Arial"/>
          <w:sz w:val="20"/>
          <w:lang w:eastAsia="fi-FI"/>
        </w:rPr>
      </w:pPr>
    </w:p>
    <w:p w14:paraId="7873415C" w14:textId="77777777" w:rsidR="00D91104" w:rsidRPr="00DF7A43" w:rsidRDefault="00D91104">
      <w:pPr>
        <w:suppressAutoHyphens w:val="0"/>
        <w:spacing w:line="240" w:lineRule="auto"/>
        <w:jc w:val="left"/>
        <w:rPr>
          <w:rFonts w:ascii="Times New Roman" w:hAnsi="Times New Roman"/>
          <w:sz w:val="22"/>
          <w:szCs w:val="22"/>
          <w:lang w:eastAsia="fi-FI"/>
        </w:rPr>
      </w:pPr>
    </w:p>
    <w:p w14:paraId="789F6892" w14:textId="77777777" w:rsidR="00D91104" w:rsidRPr="00DF7A43" w:rsidRDefault="00D91104">
      <w:pPr>
        <w:suppressAutoHyphens w:val="0"/>
        <w:spacing w:line="240" w:lineRule="auto"/>
        <w:jc w:val="left"/>
        <w:rPr>
          <w:rFonts w:ascii="Times New Roman" w:hAnsi="Times New Roman"/>
          <w:sz w:val="22"/>
          <w:szCs w:val="22"/>
          <w:lang w:eastAsia="fi-FI"/>
        </w:rPr>
      </w:pPr>
    </w:p>
    <w:p w14:paraId="167B9683" w14:textId="77777777" w:rsidR="00D91104" w:rsidRPr="00DF7A43" w:rsidRDefault="00D91104">
      <w:pPr>
        <w:suppressAutoHyphens w:val="0"/>
        <w:spacing w:line="240" w:lineRule="auto"/>
        <w:jc w:val="left"/>
        <w:rPr>
          <w:rFonts w:ascii="Times New Roman" w:hAnsi="Times New Roman"/>
          <w:sz w:val="22"/>
          <w:szCs w:val="22"/>
          <w:lang w:eastAsia="fi-FI"/>
        </w:rPr>
      </w:pPr>
    </w:p>
    <w:p w14:paraId="1E49E19B" w14:textId="77777777" w:rsidR="00D91104" w:rsidRPr="00DF7A43" w:rsidRDefault="00D91104">
      <w:pPr>
        <w:rPr>
          <w:rPrChange w:id="380" w:author="Hassi Sakari" w:date="2017-10-29T16:00:00Z">
            <w:rPr/>
          </w:rPrChange>
        </w:rPr>
      </w:pPr>
    </w:p>
    <w:p w14:paraId="1360ABC3" w14:textId="77777777" w:rsidR="009D4087" w:rsidRPr="00DF7A43" w:rsidRDefault="009D4087"/>
    <w:p w14:paraId="24681607" w14:textId="77777777" w:rsidR="005B6A34" w:rsidRPr="00DF7A43" w:rsidRDefault="005B6A34"/>
    <w:p w14:paraId="4821C86F" w14:textId="77777777" w:rsidR="005B6A34" w:rsidRPr="00DF7A43" w:rsidRDefault="005B6A34"/>
    <w:p w14:paraId="53132583" w14:textId="77777777" w:rsidR="005B6A34" w:rsidRPr="00DF7A43" w:rsidRDefault="005B6A34"/>
    <w:p w14:paraId="2092EE9B" w14:textId="77777777" w:rsidR="005B6A34" w:rsidRPr="00DF7A43" w:rsidRDefault="005B6A34"/>
    <w:p w14:paraId="3FD865E2" w14:textId="77777777" w:rsidR="005B6A34" w:rsidRPr="00DF7A43" w:rsidRDefault="005B6A34"/>
    <w:p w14:paraId="6BC96411" w14:textId="77777777" w:rsidR="005B6A34" w:rsidRPr="00DF7A43" w:rsidRDefault="005B6A34"/>
    <w:p w14:paraId="2810DFA1" w14:textId="77777777" w:rsidR="005B6A34" w:rsidRPr="00DF7A43" w:rsidRDefault="005B6A34"/>
    <w:p w14:paraId="2A5FFC48" w14:textId="77777777" w:rsidR="005B6A34" w:rsidRPr="00DF7A43" w:rsidRDefault="005B6A34"/>
    <w:p w14:paraId="3F5E1300" w14:textId="77777777" w:rsidR="005B6A34" w:rsidRPr="00DF7A43" w:rsidRDefault="005B6A34"/>
    <w:p w14:paraId="170BAD5C" w14:textId="77777777" w:rsidR="005B6A34" w:rsidRPr="00DF7A43" w:rsidRDefault="005B6A34"/>
    <w:p w14:paraId="36066B67" w14:textId="77777777" w:rsidR="005B6A34" w:rsidRPr="00DF7A43" w:rsidRDefault="005B6A34"/>
    <w:p w14:paraId="2F53251D" w14:textId="77777777" w:rsidR="005B6A34" w:rsidRPr="00DF7A43" w:rsidRDefault="005B6A34"/>
    <w:p w14:paraId="23C38315" w14:textId="77777777" w:rsidR="005B6A34" w:rsidRPr="00DF7A43" w:rsidRDefault="005B6A34"/>
    <w:p w14:paraId="1E88834A" w14:textId="77777777" w:rsidR="005B6A34" w:rsidRPr="00DF7A43" w:rsidRDefault="005B6A34"/>
    <w:p w14:paraId="76216C5F" w14:textId="77777777" w:rsidR="005B6A34" w:rsidRPr="00DF7A43" w:rsidRDefault="005B6A34"/>
    <w:p w14:paraId="7B476514" w14:textId="77777777" w:rsidR="005B6A34" w:rsidRPr="00DF7A43" w:rsidRDefault="005B6A34"/>
    <w:p w14:paraId="7CFDB81B" w14:textId="77777777" w:rsidR="005B6A34" w:rsidRPr="00DF7A43" w:rsidRDefault="005B6A34"/>
    <w:p w14:paraId="2C8CF027" w14:textId="35E5C3E3" w:rsidR="005B6A34" w:rsidRPr="00DF7A43" w:rsidRDefault="005B6A34">
      <w:pPr>
        <w:rPr>
          <w:rFonts w:ascii="Times New Roman" w:hAnsi="Times New Roman"/>
          <w:b/>
          <w:sz w:val="28"/>
          <w:szCs w:val="28"/>
        </w:rPr>
      </w:pPr>
      <w:r w:rsidRPr="00DF7A43">
        <w:rPr>
          <w:rFonts w:ascii="Times New Roman" w:hAnsi="Times New Roman"/>
          <w:b/>
          <w:sz w:val="28"/>
          <w:szCs w:val="28"/>
        </w:rPr>
        <w:t>LIITTEET</w:t>
      </w:r>
    </w:p>
    <w:p w14:paraId="73B98F51" w14:textId="77777777" w:rsidR="005B6A34" w:rsidRPr="00DF7A43" w:rsidRDefault="005B6A34">
      <w:pPr>
        <w:rPr>
          <w:rFonts w:ascii="Times New Roman" w:hAnsi="Times New Roman"/>
          <w:b/>
          <w:sz w:val="28"/>
          <w:szCs w:val="28"/>
        </w:rPr>
      </w:pPr>
    </w:p>
    <w:p w14:paraId="30BC1102" w14:textId="50F005BE" w:rsidR="005B6A34" w:rsidRPr="00DF7A43" w:rsidRDefault="005B6A34">
      <w:pPr>
        <w:rPr>
          <w:rFonts w:ascii="Times New Roman" w:hAnsi="Times New Roman"/>
          <w:b/>
          <w:szCs w:val="24"/>
        </w:rPr>
      </w:pPr>
      <w:r w:rsidRPr="00DF7A43">
        <w:rPr>
          <w:rFonts w:ascii="Times New Roman" w:hAnsi="Times New Roman"/>
          <w:b/>
          <w:szCs w:val="24"/>
        </w:rPr>
        <w:t>Taustatietolomake:</w:t>
      </w:r>
    </w:p>
    <w:p w14:paraId="0B54D806" w14:textId="77777777" w:rsidR="005B6A34" w:rsidRPr="00DF7A43" w:rsidRDefault="005B6A34">
      <w:pPr>
        <w:rPr>
          <w:rFonts w:ascii="Times New Roman" w:hAnsi="Times New Roman"/>
          <w:b/>
          <w:szCs w:val="24"/>
        </w:rPr>
      </w:pPr>
    </w:p>
    <w:p w14:paraId="70AB11A2" w14:textId="77777777" w:rsidR="005B6A34" w:rsidRDefault="005B6A34" w:rsidP="005B6A34">
      <w:pPr>
        <w:pStyle w:val="Otsikko1"/>
        <w:rPr>
          <w:rStyle w:val="Korostus"/>
          <w:i w:val="0"/>
        </w:rPr>
      </w:pPr>
      <w:bookmarkStart w:id="381" w:name="_Toc503616921"/>
      <w:r w:rsidRPr="008C7D31">
        <w:rPr>
          <w:rStyle w:val="Korostus"/>
          <w:i w:val="0"/>
        </w:rPr>
        <w:t>Taustatietolomake</w:t>
      </w:r>
      <w:bookmarkEnd w:id="381"/>
    </w:p>
    <w:p w14:paraId="6DD060C8" w14:textId="77777777" w:rsidR="005B6A34" w:rsidRDefault="005B6A34" w:rsidP="005B6A34"/>
    <w:p w14:paraId="6E1DD1AA" w14:textId="77777777" w:rsidR="005B6A34" w:rsidRPr="008C7D31" w:rsidRDefault="005B6A34" w:rsidP="005B6A34">
      <w:pPr>
        <w:ind w:left="560" w:firstLine="0"/>
      </w:pPr>
      <w:r>
        <w:t>Käyttäjätestin aineistoa käytetään vain tämän tutkimuksen käyttötarkoituksia varten. Käyttäjätesti on mahdollista keskeyttää missä vaiheessa tahansa.</w:t>
      </w:r>
    </w:p>
    <w:p w14:paraId="09014E16" w14:textId="77777777" w:rsidR="005B6A34" w:rsidRDefault="005B6A34" w:rsidP="005B6A34"/>
    <w:p w14:paraId="121D680E" w14:textId="77777777" w:rsidR="005B6A34" w:rsidRDefault="005B6A34" w:rsidP="005B6A34">
      <w:pPr>
        <w:rPr>
          <w:szCs w:val="24"/>
        </w:rPr>
      </w:pPr>
      <w:r w:rsidRPr="008C7D31">
        <w:rPr>
          <w:b/>
          <w:szCs w:val="24"/>
        </w:rPr>
        <w:t>Ikä</w:t>
      </w:r>
      <w:r>
        <w:rPr>
          <w:szCs w:val="24"/>
        </w:rPr>
        <w:t xml:space="preserve">: </w:t>
      </w:r>
      <w:r w:rsidRPr="008C7D31">
        <w:rPr>
          <w:szCs w:val="24"/>
        </w:rPr>
        <w:t>_________</w:t>
      </w:r>
    </w:p>
    <w:p w14:paraId="0D2D8E32" w14:textId="77777777" w:rsidR="005B6A34" w:rsidRPr="008C7D31" w:rsidRDefault="005B6A34" w:rsidP="005B6A34">
      <w:pPr>
        <w:rPr>
          <w:szCs w:val="24"/>
        </w:rPr>
      </w:pPr>
    </w:p>
    <w:p w14:paraId="27B4D4FB" w14:textId="77777777" w:rsidR="005B6A34" w:rsidRPr="008C7D31" w:rsidRDefault="005B6A34" w:rsidP="005B6A34">
      <w:pPr>
        <w:rPr>
          <w:b/>
          <w:szCs w:val="24"/>
        </w:rPr>
      </w:pPr>
      <w:r w:rsidRPr="008C7D31">
        <w:rPr>
          <w:b/>
          <w:szCs w:val="24"/>
        </w:rPr>
        <w:t>Sukupuoli:</w:t>
      </w:r>
      <w:r w:rsidRPr="008C7D31">
        <w:rPr>
          <w:b/>
          <w:szCs w:val="24"/>
        </w:rPr>
        <w:tab/>
      </w:r>
      <w:r w:rsidRPr="008C7D31">
        <w:rPr>
          <w:b/>
          <w:szCs w:val="24"/>
        </w:rPr>
        <w:tab/>
      </w:r>
    </w:p>
    <w:p w14:paraId="5F5B593A" w14:textId="77777777" w:rsidR="005B6A34" w:rsidRDefault="005B6A34" w:rsidP="005B6A34">
      <w:pPr>
        <w:rPr>
          <w:szCs w:val="24"/>
        </w:rPr>
      </w:pPr>
      <w:r w:rsidRPr="008C7D31">
        <w:rPr>
          <w:szCs w:val="24"/>
        </w:rPr>
        <w:sym w:font="Wingdings 2" w:char="F0A3"/>
      </w:r>
      <w:r w:rsidRPr="008C7D31">
        <w:rPr>
          <w:szCs w:val="24"/>
        </w:rPr>
        <w:t xml:space="preserve"> Mies</w:t>
      </w:r>
      <w:r w:rsidRPr="008C7D31">
        <w:rPr>
          <w:szCs w:val="24"/>
        </w:rPr>
        <w:tab/>
      </w:r>
      <w:r w:rsidRPr="008C7D31">
        <w:rPr>
          <w:szCs w:val="24"/>
        </w:rPr>
        <w:sym w:font="Wingdings 2" w:char="F0A3"/>
      </w:r>
      <w:r w:rsidRPr="008C7D31">
        <w:rPr>
          <w:szCs w:val="24"/>
        </w:rPr>
        <w:t xml:space="preserve"> Nainen</w:t>
      </w:r>
    </w:p>
    <w:p w14:paraId="4E7B012D" w14:textId="77777777" w:rsidR="005B6A34" w:rsidRPr="008C7D31" w:rsidRDefault="005B6A34" w:rsidP="005B6A34">
      <w:pPr>
        <w:spacing w:line="259" w:lineRule="auto"/>
        <w:rPr>
          <w:szCs w:val="24"/>
        </w:rPr>
      </w:pPr>
    </w:p>
    <w:p w14:paraId="5FE905E5" w14:textId="77777777" w:rsidR="005B6A34" w:rsidRPr="008C7D31" w:rsidRDefault="005B6A34" w:rsidP="005B6A34">
      <w:pPr>
        <w:spacing w:line="360" w:lineRule="auto"/>
        <w:rPr>
          <w:b/>
          <w:szCs w:val="24"/>
        </w:rPr>
      </w:pPr>
      <w:r w:rsidRPr="008C7D31">
        <w:rPr>
          <w:b/>
          <w:szCs w:val="24"/>
        </w:rPr>
        <w:t>Oletko käyttänyt virtuaalitodellisuus-laseja aikaisemmin:</w:t>
      </w:r>
      <w:r w:rsidRPr="008C7D31">
        <w:rPr>
          <w:b/>
          <w:szCs w:val="24"/>
        </w:rPr>
        <w:tab/>
      </w:r>
    </w:p>
    <w:p w14:paraId="09940746" w14:textId="77777777" w:rsidR="005B6A34" w:rsidRDefault="005B6A34" w:rsidP="005B6A34">
      <w:pPr>
        <w:spacing w:line="360" w:lineRule="auto"/>
        <w:rPr>
          <w:szCs w:val="24"/>
        </w:rPr>
      </w:pPr>
      <w:r w:rsidRPr="008C7D31">
        <w:rPr>
          <w:szCs w:val="24"/>
        </w:rPr>
        <w:sym w:font="Wingdings 2" w:char="F0A3"/>
      </w:r>
      <w:r w:rsidRPr="008C7D31">
        <w:rPr>
          <w:szCs w:val="24"/>
        </w:rPr>
        <w:t xml:space="preserve"> Kyllä</w:t>
      </w:r>
      <w:r w:rsidRPr="008C7D31">
        <w:rPr>
          <w:szCs w:val="24"/>
        </w:rPr>
        <w:tab/>
      </w:r>
      <w:r w:rsidRPr="008C7D31">
        <w:rPr>
          <w:szCs w:val="24"/>
        </w:rPr>
        <w:sym w:font="Wingdings 2" w:char="F0A3"/>
      </w:r>
      <w:r w:rsidRPr="008C7D31">
        <w:rPr>
          <w:szCs w:val="24"/>
        </w:rPr>
        <w:t xml:space="preserve"> En</w:t>
      </w:r>
    </w:p>
    <w:p w14:paraId="0EE7BD2F" w14:textId="77777777" w:rsidR="005B6A34" w:rsidRDefault="005B6A34" w:rsidP="005B6A34">
      <w:pPr>
        <w:spacing w:line="360" w:lineRule="auto"/>
        <w:rPr>
          <w:szCs w:val="24"/>
        </w:rPr>
      </w:pPr>
    </w:p>
    <w:p w14:paraId="6B5162C1" w14:textId="77777777" w:rsidR="005B6A34" w:rsidRDefault="005B6A34" w:rsidP="005B6A34">
      <w:pPr>
        <w:spacing w:line="360" w:lineRule="auto"/>
        <w:rPr>
          <w:szCs w:val="24"/>
        </w:rPr>
      </w:pPr>
      <w:r>
        <w:rPr>
          <w:szCs w:val="24"/>
        </w:rPr>
        <w:t xml:space="preserve">Jos </w:t>
      </w:r>
      <w:r w:rsidRPr="008C7D31">
        <w:rPr>
          <w:b/>
          <w:szCs w:val="24"/>
        </w:rPr>
        <w:t>kyllä</w:t>
      </w:r>
      <w:r>
        <w:rPr>
          <w:szCs w:val="24"/>
        </w:rPr>
        <w:t>, voitko lyhyesti kertoa aikaisemmista kokemuksistasi:</w:t>
      </w:r>
    </w:p>
    <w:p w14:paraId="2C46662C" w14:textId="77777777" w:rsidR="005B6A34" w:rsidRPr="008C7D31" w:rsidRDefault="005B6A34" w:rsidP="005B6A34">
      <w:pPr>
        <w:spacing w:line="259" w:lineRule="auto"/>
        <w:rPr>
          <w:szCs w:val="24"/>
        </w:rPr>
      </w:pPr>
      <w:r>
        <w:rPr>
          <w:szCs w:val="24"/>
        </w:rPr>
        <w:t>___________________________________________________________________________</w:t>
      </w:r>
    </w:p>
    <w:p w14:paraId="23CA7ABB" w14:textId="77777777" w:rsidR="005B6A34" w:rsidRPr="008C7D31" w:rsidRDefault="005B6A34" w:rsidP="005B6A34">
      <w:pPr>
        <w:spacing w:line="259" w:lineRule="auto"/>
        <w:rPr>
          <w:szCs w:val="24"/>
        </w:rPr>
      </w:pPr>
      <w:r>
        <w:rPr>
          <w:szCs w:val="24"/>
        </w:rPr>
        <w:t>___________________________________________________________________________</w:t>
      </w:r>
    </w:p>
    <w:p w14:paraId="29D31C1F" w14:textId="77777777" w:rsidR="005B6A34" w:rsidRPr="008C7D31" w:rsidRDefault="005B6A34" w:rsidP="005B6A34">
      <w:pPr>
        <w:spacing w:line="259" w:lineRule="auto"/>
        <w:rPr>
          <w:szCs w:val="24"/>
        </w:rPr>
      </w:pPr>
      <w:r>
        <w:rPr>
          <w:szCs w:val="24"/>
        </w:rPr>
        <w:t>___________________________________________________________________________</w:t>
      </w:r>
    </w:p>
    <w:p w14:paraId="22EA8FFB" w14:textId="77777777" w:rsidR="005B6A34" w:rsidRDefault="005B6A34" w:rsidP="005B6A34">
      <w:pPr>
        <w:rPr>
          <w:szCs w:val="24"/>
        </w:rPr>
      </w:pPr>
      <w:r>
        <w:rPr>
          <w:szCs w:val="24"/>
        </w:rPr>
        <w:t>___________________________________________________________________________</w:t>
      </w:r>
    </w:p>
    <w:p w14:paraId="1BA244F0" w14:textId="77777777" w:rsidR="005B6A34" w:rsidRPr="008C7D31" w:rsidRDefault="005B6A34" w:rsidP="005B6A34">
      <w:pPr>
        <w:spacing w:line="259" w:lineRule="auto"/>
        <w:rPr>
          <w:szCs w:val="24"/>
        </w:rPr>
      </w:pPr>
      <w:r>
        <w:rPr>
          <w:szCs w:val="24"/>
        </w:rPr>
        <w:t>___________________________________________________________________________</w:t>
      </w:r>
    </w:p>
    <w:p w14:paraId="3B3B59DE" w14:textId="77777777" w:rsidR="005B6A34" w:rsidRPr="008C7D31" w:rsidRDefault="005B6A34" w:rsidP="005B6A34">
      <w:pPr>
        <w:spacing w:after="160" w:line="259" w:lineRule="auto"/>
        <w:rPr>
          <w:szCs w:val="24"/>
        </w:rPr>
      </w:pPr>
    </w:p>
    <w:p w14:paraId="6EF379B4" w14:textId="77777777" w:rsidR="005B6A34" w:rsidRDefault="005B6A34" w:rsidP="005B6A34"/>
    <w:p w14:paraId="0D90E95A" w14:textId="77777777" w:rsidR="005B6A34" w:rsidRPr="008C7D31" w:rsidRDefault="005B6A34" w:rsidP="005B6A34"/>
    <w:p w14:paraId="012E84D8" w14:textId="77777777" w:rsidR="005B6A34" w:rsidRPr="005B6A34" w:rsidRDefault="005B6A34">
      <w:pPr>
        <w:rPr>
          <w:rFonts w:ascii="Times New Roman" w:hAnsi="Times New Roman"/>
          <w:b/>
          <w:szCs w:val="24"/>
          <w:lang w:val="en-US"/>
          <w:rPrChange w:id="382" w:author="Hassi Sakari" w:date="2017-10-29T16:00:00Z">
            <w:rPr/>
          </w:rPrChange>
        </w:rPr>
      </w:pPr>
    </w:p>
    <w:sectPr w:rsidR="005B6A34" w:rsidRPr="005B6A34" w:rsidSect="00D91104">
      <w:headerReference w:type="default" r:id="rId36"/>
      <w:footerReference w:type="default" r:id="rId37"/>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arri Siirtola" w:date="2017-06-18T15:13:00Z" w:initials="HS">
    <w:p w14:paraId="6EB5E956" w14:textId="32E3CF2F" w:rsidR="00DF7A43" w:rsidRPr="009A17A0" w:rsidRDefault="00DF7A43">
      <w:pPr>
        <w:pStyle w:val="Kommentinteksti"/>
      </w:pPr>
      <w:r>
        <w:rPr>
          <w:rStyle w:val="Kommentinviite"/>
        </w:rPr>
        <w:annotationRef/>
      </w:r>
      <w:r w:rsidRPr="009A17A0">
        <w:t>Nämä pilkut o</w:t>
      </w:r>
      <w:r>
        <w:t>vat aika pitkälle tyyliasioita. Ehdotan joitain muutoksia, mutta itse tietenkin päätät miten kirjoitat.</w:t>
      </w:r>
    </w:p>
  </w:comment>
  <w:comment w:id="16" w:author="Harri Siirtola" w:date="2017-06-18T15:11:00Z" w:initials="HS">
    <w:p w14:paraId="63257AEB" w14:textId="575AFD43" w:rsidR="00DF7A43" w:rsidRPr="00517254" w:rsidRDefault="00DF7A43">
      <w:pPr>
        <w:pStyle w:val="Kommentinteksti"/>
      </w:pPr>
      <w:r>
        <w:rPr>
          <w:rStyle w:val="Kommentinviite"/>
        </w:rPr>
        <w:annotationRef/>
      </w:r>
      <w:r w:rsidRPr="00517254">
        <w:t>Yllä “Big Data”. Käytä vain yhtä muotoa!</w:t>
      </w:r>
      <w:r>
        <w:t xml:space="preserve"> Käyttäisin isoja alkukirjaimia, erottuu paremmin. Kommentoin vain tässä, koskee koko dokumenttia!</w:t>
      </w:r>
    </w:p>
  </w:comment>
  <w:comment w:id="19" w:author="Harri Siirtola" w:date="2017-06-18T15:11:00Z" w:initials="HS">
    <w:p w14:paraId="2FE96682" w14:textId="77777777" w:rsidR="00DF7A43" w:rsidRPr="00826991" w:rsidRDefault="00DF7A43">
      <w:pPr>
        <w:pStyle w:val="Kommentinteksti"/>
      </w:pPr>
      <w:r>
        <w:rPr>
          <w:rStyle w:val="Kommentinviite"/>
        </w:rPr>
        <w:annotationRef/>
      </w:r>
      <w:r w:rsidRPr="00826991">
        <w:t>Avaa lyhenne.</w:t>
      </w:r>
    </w:p>
  </w:comment>
  <w:comment w:id="33" w:author="Harri Siirtola" w:date="2017-06-18T15:20:00Z" w:initials="HS">
    <w:p w14:paraId="0E30A975" w14:textId="349FA070" w:rsidR="00DF7A43" w:rsidRPr="00826991" w:rsidRDefault="00DF7A43">
      <w:pPr>
        <w:pStyle w:val="Kommentinteksti"/>
      </w:pPr>
      <w:r>
        <w:rPr>
          <w:rStyle w:val="Kommentinviite"/>
        </w:rPr>
        <w:annotationRef/>
      </w:r>
      <w:r>
        <w:t>Toistoa, konsensus == yhteisymmärrys.</w:t>
      </w:r>
    </w:p>
  </w:comment>
  <w:comment w:id="36" w:author="Harri Siirtola" w:date="2017-06-18T15:33:00Z" w:initials="HS">
    <w:p w14:paraId="368B89DF" w14:textId="68BC16DF" w:rsidR="00DF7A43" w:rsidRDefault="00DF7A43">
      <w:pPr>
        <w:pStyle w:val="Kommentinteksti"/>
      </w:pPr>
      <w:r>
        <w:rPr>
          <w:rStyle w:val="Kommentinviite"/>
        </w:rPr>
        <w:annotationRef/>
      </w:r>
      <w:r>
        <w:t>Kursivoisin vain käsitteitä, ja nekin vain ensimmäistä kertaa esitellessä.</w:t>
      </w:r>
    </w:p>
  </w:comment>
  <w:comment w:id="53" w:author="Harri Siirtola" w:date="2017-06-18T15:34:00Z" w:initials="HS">
    <w:p w14:paraId="237D2E1F" w14:textId="77777777" w:rsidR="00DF7A43" w:rsidRDefault="00DF7A43">
      <w:pPr>
        <w:pStyle w:val="Kommentinteksti"/>
        <w:rPr>
          <w:noProof/>
        </w:rPr>
      </w:pPr>
      <w:r>
        <w:rPr>
          <w:rStyle w:val="Kommentinviite"/>
        </w:rPr>
        <w:annotationRef/>
      </w:r>
    </w:p>
    <w:p w14:paraId="12C663BF" w14:textId="014DDF53" w:rsidR="00DF7A43" w:rsidRDefault="00DF7A43">
      <w:pPr>
        <w:pStyle w:val="Kommentinteksti"/>
      </w:pPr>
      <w:r>
        <w:t>Laney määritteli ensimmäisenä?</w:t>
      </w:r>
    </w:p>
  </w:comment>
  <w:comment w:id="57" w:author="Harri Siirtola" w:date="2017-06-18T15:35:00Z" w:initials="HS">
    <w:p w14:paraId="11D262E0" w14:textId="4988ACC1" w:rsidR="00DF7A43" w:rsidRDefault="00DF7A43">
      <w:pPr>
        <w:pStyle w:val="Kommentinteksti"/>
      </w:pPr>
      <w:r>
        <w:rPr>
          <w:rStyle w:val="Kommentinviite"/>
        </w:rPr>
        <w:annotationRef/>
      </w:r>
      <w:r>
        <w:t>Yllä</w:t>
      </w:r>
    </w:p>
  </w:comment>
  <w:comment w:id="62" w:author="Harri Siirtola" w:date="2017-06-18T15:35:00Z" w:initials="HS">
    <w:p w14:paraId="1B583358" w14:textId="4648C752" w:rsidR="00DF7A43" w:rsidRDefault="00DF7A43">
      <w:pPr>
        <w:pStyle w:val="Kommentinteksti"/>
      </w:pPr>
      <w:r>
        <w:rPr>
          <w:rStyle w:val="Kommentinviite"/>
        </w:rPr>
        <w:annotationRef/>
      </w:r>
      <w:r>
        <w:t>Turhan juhlallista, ”joten” ja sivulause tms.?</w:t>
      </w:r>
    </w:p>
  </w:comment>
  <w:comment w:id="65" w:author="Harri Siirtola" w:date="2017-06-18T15:36:00Z" w:initials="HS">
    <w:p w14:paraId="71138002" w14:textId="15B23D12" w:rsidR="00DF7A43" w:rsidRDefault="00DF7A43">
      <w:pPr>
        <w:pStyle w:val="Kommentinteksti"/>
      </w:pPr>
      <w:r>
        <w:rPr>
          <w:rStyle w:val="Kommentinviite"/>
        </w:rPr>
        <w:annotationRef/>
      </w:r>
      <w:r>
        <w:t>Tieto -&gt; niiden, tieto -&gt; sen</w:t>
      </w:r>
    </w:p>
  </w:comment>
  <w:comment w:id="69" w:author="Harri Siirtola" w:date="2017-06-18T15:37:00Z" w:initials="HS">
    <w:p w14:paraId="71DD9B86" w14:textId="3E73957A" w:rsidR="00DF7A43" w:rsidRDefault="00DF7A43">
      <w:pPr>
        <w:pStyle w:val="Kommentinteksti"/>
      </w:pPr>
      <w:r>
        <w:rPr>
          <w:rStyle w:val="Kommentinviite"/>
        </w:rPr>
        <w:annotationRef/>
      </w:r>
      <w:r>
        <w:t>sen</w:t>
      </w:r>
    </w:p>
  </w:comment>
  <w:comment w:id="72" w:author="Harri Siirtola" w:date="2017-06-18T15:37:00Z" w:initials="HS">
    <w:p w14:paraId="733A4149" w14:textId="789CE86A" w:rsidR="00DF7A43" w:rsidRDefault="00DF7A43">
      <w:pPr>
        <w:pStyle w:val="Kommentinteksti"/>
      </w:pPr>
      <w:r>
        <w:rPr>
          <w:rStyle w:val="Kommentinviite"/>
        </w:rPr>
        <w:annotationRef/>
      </w:r>
      <w:r>
        <w:t>”tuottaessa rakenteellisesti erilaista”?</w:t>
      </w:r>
    </w:p>
  </w:comment>
  <w:comment w:id="74" w:author="Harri Siirtola" w:date="2017-06-18T15:48:00Z" w:initials="HS">
    <w:p w14:paraId="1409405C" w14:textId="30804353" w:rsidR="00DF7A43" w:rsidRDefault="00DF7A43">
      <w:pPr>
        <w:pStyle w:val="Kommentinteksti"/>
      </w:pPr>
      <w:r>
        <w:rPr>
          <w:rStyle w:val="Kommentinviite"/>
        </w:rPr>
        <w:annotationRef/>
      </w:r>
      <w:r>
        <w:t>Kuvaan 1 ei viitata tekstistä.</w:t>
      </w:r>
    </w:p>
  </w:comment>
  <w:comment w:id="84" w:author="Harri Siirtola" w:date="2017-06-18T15:39:00Z" w:initials="HS">
    <w:p w14:paraId="48CFE5D9" w14:textId="364F48C6" w:rsidR="00DF7A43" w:rsidRDefault="00DF7A43">
      <w:pPr>
        <w:pStyle w:val="Kommentinteksti"/>
      </w:pPr>
      <w:r>
        <w:rPr>
          <w:rStyle w:val="Kommentinviite"/>
        </w:rPr>
        <w:annotationRef/>
      </w:r>
      <w:r>
        <w:t>Tätä voisi vähän avata esimerkillä.</w:t>
      </w:r>
    </w:p>
  </w:comment>
  <w:comment w:id="101" w:author="Harri Siirtola" w:date="2017-06-18T15:41:00Z" w:initials="HS">
    <w:p w14:paraId="52ADC084" w14:textId="77777777" w:rsidR="00DF7A43" w:rsidRDefault="00DF7A43" w:rsidP="00B60EF2">
      <w:pPr>
        <w:pStyle w:val="Seliteteksti"/>
        <w:rPr>
          <w:noProof/>
        </w:rPr>
      </w:pPr>
      <w:r>
        <w:rPr>
          <w:rStyle w:val="Kommentinviite"/>
        </w:rPr>
        <w:annotationRef/>
      </w:r>
      <w:r>
        <w:t xml:space="preserve">Tässä voisi viitata Colin </w:t>
      </w:r>
    </w:p>
    <w:p w14:paraId="7D0D7A42" w14:textId="4EC76656" w:rsidR="00DF7A43" w:rsidRPr="007710C8" w:rsidRDefault="00DF7A43" w:rsidP="00B60EF2">
      <w:pPr>
        <w:pStyle w:val="Seliteteksti"/>
      </w:pPr>
      <w:r>
        <w:t xml:space="preserve">Waren kirjaan, johonkin sopivaan kohtaan. </w:t>
      </w:r>
      <w:r w:rsidRPr="007710C8">
        <w:t xml:space="preserve">Saat lainaan jos haluat. </w:t>
      </w:r>
    </w:p>
    <w:p w14:paraId="59E892A9" w14:textId="00F1BF47" w:rsidR="00DF7A43" w:rsidRPr="0037239A" w:rsidRDefault="00DF7A43"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104" w:author="Harri Siirtola" w:date="2017-06-18T15:50:00Z" w:initials="HS">
    <w:p w14:paraId="43A39561" w14:textId="5D8E33BB" w:rsidR="00DF7A43" w:rsidRDefault="00DF7A43">
      <w:pPr>
        <w:pStyle w:val="Kommentinteksti"/>
      </w:pPr>
      <w:r>
        <w:rPr>
          <w:rStyle w:val="Kommentinviite"/>
        </w:rPr>
        <w:annotationRef/>
      </w:r>
      <w:r>
        <w:t>Ei pistettä kuvaviittaukseen, ”Kuva 3”. Lisäksi Kuva 3 tulee ennen Kuvaa 2?</w:t>
      </w:r>
    </w:p>
  </w:comment>
  <w:comment w:id="109" w:author="Harri Siirtola" w:date="2017-06-18T15:51:00Z" w:initials="HS">
    <w:p w14:paraId="33636606" w14:textId="5F7A7CF8" w:rsidR="00DF7A43" w:rsidRDefault="00DF7A43">
      <w:pPr>
        <w:pStyle w:val="Kommentinteksti"/>
      </w:pPr>
      <w:r>
        <w:rPr>
          <w:rStyle w:val="Kommentinviite"/>
        </w:rPr>
        <w:annotationRef/>
      </w:r>
      <w:r>
        <w:t>”Kuva 3” ei ollut kursivoitu? Jättäisin kursivoimatta, mutta tärkeintä on yhtenäisyys – samalla tavalla joka kohdassa.</w:t>
      </w:r>
    </w:p>
  </w:comment>
  <w:comment w:id="118" w:author="Harri Siirtola" w:date="2017-06-18T15:52:00Z" w:initials="HS">
    <w:p w14:paraId="79191699" w14:textId="43A5052F" w:rsidR="00DF7A43" w:rsidRDefault="00DF7A43">
      <w:pPr>
        <w:pStyle w:val="Kommentinteksti"/>
      </w:pPr>
      <w:r>
        <w:rPr>
          <w:rStyle w:val="Kommentinviite"/>
        </w:rPr>
        <w:annotationRef/>
      </w:r>
      <w:r>
        <w:t>Vai rakenteen? Vai metadatan?</w:t>
      </w:r>
    </w:p>
  </w:comment>
  <w:comment w:id="124" w:author="Harri Siirtola" w:date="2017-06-18T15:53:00Z" w:initials="HS">
    <w:p w14:paraId="2CC4C38D" w14:textId="24429E13" w:rsidR="00DF7A43" w:rsidRDefault="00DF7A43">
      <w:pPr>
        <w:pStyle w:val="Kommentinteksti"/>
      </w:pPr>
      <w:r>
        <w:rPr>
          <w:rStyle w:val="Kommentinviite"/>
        </w:rPr>
        <w:annotationRef/>
      </w:r>
      <w:r>
        <w:t>Kappale isolle, samoin kuin Kuva ja Taulukko jne.</w:t>
      </w:r>
    </w:p>
  </w:comment>
  <w:comment w:id="135" w:author="Harri Siirtola" w:date="2017-06-18T15:55:00Z" w:initials="HS">
    <w:p w14:paraId="5A298835" w14:textId="75A3FBCA" w:rsidR="00DF7A43" w:rsidRDefault="00DF7A43">
      <w:pPr>
        <w:pStyle w:val="Kommentinteksti"/>
      </w:pPr>
      <w:r>
        <w:rPr>
          <w:rStyle w:val="Kommentinviite"/>
        </w:rPr>
        <w:annotationRef/>
      </w:r>
      <w:r>
        <w:t>Vuosiluku</w:t>
      </w:r>
    </w:p>
  </w:comment>
  <w:comment w:id="149" w:author="Harri Siirtola" w:date="2017-06-18T15:56:00Z" w:initials="HS">
    <w:p w14:paraId="5F699488" w14:textId="2F66EACA" w:rsidR="00DF7A43" w:rsidRDefault="00DF7A43">
      <w:pPr>
        <w:pStyle w:val="Kommentinteksti"/>
      </w:pPr>
      <w:r>
        <w:rPr>
          <w:rStyle w:val="Kommentinviite"/>
        </w:rPr>
        <w:annotationRef/>
      </w:r>
      <w:r>
        <w:t>Puhekieltä</w:t>
      </w:r>
    </w:p>
  </w:comment>
  <w:comment w:id="155" w:author="Harri Siirtola" w:date="2017-06-18T16:17:00Z" w:initials="HS">
    <w:p w14:paraId="4D02714F" w14:textId="4BEB349C" w:rsidR="00DF7A43" w:rsidRPr="0037239A" w:rsidRDefault="00DF7A43">
      <w:pPr>
        <w:pStyle w:val="Kommentinteksti"/>
      </w:pPr>
      <w:r>
        <w:rPr>
          <w:rStyle w:val="Kommentinviite"/>
        </w:rPr>
        <w:annotationRef/>
      </w:r>
      <w:r w:rsidRPr="0037239A">
        <w:t xml:space="preserve">Meneekö tässä Big Data Management System ja Database Management System (DBMS) sekaisin? </w:t>
      </w:r>
    </w:p>
  </w:comment>
  <w:comment w:id="164" w:author="Harri Siirtola" w:date="2017-06-18T16:19:00Z" w:initials="HS">
    <w:p w14:paraId="5ACDE87C" w14:textId="0A78F644" w:rsidR="00DF7A43" w:rsidRDefault="00DF7A43">
      <w:pPr>
        <w:pStyle w:val="Kommentinteksti"/>
      </w:pPr>
      <w:r>
        <w:rPr>
          <w:rStyle w:val="Kommentinviite"/>
        </w:rPr>
        <w:annotationRef/>
      </w:r>
      <w:r>
        <w:t>Datamäärän kasvun vuoksi?</w:t>
      </w:r>
    </w:p>
  </w:comment>
  <w:comment w:id="170" w:author="Harri Siirtola" w:date="2017-06-18T16:20:00Z" w:initials="HS">
    <w:p w14:paraId="5D8C48D9" w14:textId="729D4942" w:rsidR="00DF7A43" w:rsidRDefault="00DF7A43">
      <w:pPr>
        <w:pStyle w:val="Kommentinteksti"/>
      </w:pPr>
      <w:r>
        <w:rPr>
          <w:rStyle w:val="Kommentinviite"/>
        </w:rPr>
        <w:annotationRef/>
      </w:r>
      <w:r>
        <w:t>Vuosi</w:t>
      </w:r>
    </w:p>
  </w:comment>
  <w:comment w:id="183" w:author="Harri Siirtola" w:date="2017-06-18T16:21:00Z" w:initials="HS">
    <w:p w14:paraId="6921B82A" w14:textId="06AE1661" w:rsidR="00DF7A43" w:rsidRDefault="00DF7A43">
      <w:pPr>
        <w:pStyle w:val="Kommentinteksti"/>
      </w:pPr>
      <w:r>
        <w:rPr>
          <w:rStyle w:val="Kommentinviite"/>
        </w:rPr>
        <w:annotationRef/>
      </w:r>
      <w:r>
        <w:t>Kappaleessa</w:t>
      </w:r>
    </w:p>
  </w:comment>
  <w:comment w:id="210" w:author="Harri Siirtola" w:date="2017-06-18T16:24:00Z" w:initials="HS">
    <w:p w14:paraId="79C8CB6F" w14:textId="2A973F50" w:rsidR="00DF7A43" w:rsidRDefault="00DF7A43">
      <w:pPr>
        <w:pStyle w:val="Kommentinteksti"/>
      </w:pPr>
      <w:r>
        <w:rPr>
          <w:rStyle w:val="Kommentinviite"/>
        </w:rPr>
        <w:annotationRef/>
      </w:r>
      <w:r>
        <w:t>Nimi?</w:t>
      </w:r>
    </w:p>
  </w:comment>
  <w:comment w:id="217" w:author="Harri Siirtola" w:date="2017-06-18T16:25:00Z" w:initials="HS">
    <w:p w14:paraId="0764B722" w14:textId="4755C04A" w:rsidR="00DF7A43" w:rsidRDefault="00DF7A43">
      <w:pPr>
        <w:pStyle w:val="Kommentinteksti"/>
      </w:pPr>
      <w:r>
        <w:rPr>
          <w:rStyle w:val="Kommentinviite"/>
        </w:rPr>
        <w:annotationRef/>
      </w:r>
      <w:r>
        <w:t>[Johnson, 2006]?</w:t>
      </w:r>
    </w:p>
  </w:comment>
  <w:comment w:id="222" w:author="Harri Siirtola" w:date="2017-06-18T16:25:00Z" w:initials="HS">
    <w:p w14:paraId="4777503A" w14:textId="77777777" w:rsidR="00DF7A43" w:rsidRDefault="00DF7A43" w:rsidP="0073660F">
      <w:pPr>
        <w:pStyle w:val="Kommentinteksti"/>
      </w:pPr>
      <w:r>
        <w:rPr>
          <w:rStyle w:val="Kommentinviite"/>
        </w:rPr>
        <w:annotationRef/>
      </w:r>
      <w:r>
        <w:t>[Johnson, 2006]?</w:t>
      </w:r>
    </w:p>
  </w:comment>
  <w:comment w:id="234" w:author="Harri Siirtola" w:date="2017-06-18T16:28:00Z" w:initials="HS">
    <w:p w14:paraId="5DA3BA8F" w14:textId="77777777" w:rsidR="00DF7A43" w:rsidRDefault="00DF7A43">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DF7A43" w:rsidRPr="0037239A" w:rsidRDefault="00DF7A43" w:rsidP="001C0C6D">
      <w:pPr>
        <w:pStyle w:val="Kommentinteksti"/>
      </w:pPr>
    </w:p>
    <w:p w14:paraId="350EAC61" w14:textId="77777777" w:rsidR="00DF7A43" w:rsidRDefault="00DF7A43" w:rsidP="006A0D50">
      <w:pPr>
        <w:pStyle w:val="Kommentinteksti"/>
        <w:rPr>
          <w:noProof/>
        </w:rPr>
      </w:pPr>
      <w:r w:rsidRPr="0037239A">
        <w:t>Thomas, J. J. and Cook, K. A., editors (200</w:t>
      </w:r>
    </w:p>
    <w:p w14:paraId="2F53E46D" w14:textId="3BCFFC4B" w:rsidR="00DF7A43" w:rsidRPr="001C0C6D" w:rsidRDefault="00DF7A43"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45" w:author="Harri Siirtola" w:date="2017-06-18T16:36:00Z" w:initials="HS">
    <w:p w14:paraId="259A237D" w14:textId="11EF22EE" w:rsidR="00DF7A43" w:rsidRDefault="00DF7A43">
      <w:pPr>
        <w:pStyle w:val="Kommentinteksti"/>
      </w:pPr>
      <w:r>
        <w:rPr>
          <w:rStyle w:val="Kommentinviite"/>
        </w:rPr>
        <w:annotationRef/>
      </w:r>
      <w:r>
        <w:t>Iso alkukirjain, ei kursivointia</w:t>
      </w:r>
    </w:p>
  </w:comment>
  <w:comment w:id="255" w:author="Harri Siirtola" w:date="2017-06-18T16:37:00Z" w:initials="HS">
    <w:p w14:paraId="1E1BB47E" w14:textId="0BCD2158" w:rsidR="00DF7A43" w:rsidRDefault="00DF7A43">
      <w:pPr>
        <w:pStyle w:val="Kommentinteksti"/>
      </w:pPr>
      <w:r>
        <w:rPr>
          <w:rStyle w:val="Kommentinviite"/>
        </w:rPr>
        <w:annotationRef/>
      </w:r>
      <w:r>
        <w:t>Scatter Plot Matrix (SPLOM)</w:t>
      </w:r>
    </w:p>
  </w:comment>
  <w:comment w:id="265" w:author="Harri Siirtola" w:date="2017-06-18T16:39:00Z" w:initials="HS">
    <w:p w14:paraId="13233D2E" w14:textId="667C0B5C" w:rsidR="00DF7A43" w:rsidRDefault="00DF7A43">
      <w:pPr>
        <w:pStyle w:val="Kommentinteksti"/>
      </w:pPr>
      <w:r>
        <w:rPr>
          <w:rStyle w:val="Kommentinviite"/>
        </w:rPr>
        <w:annotationRef/>
      </w:r>
      <w:r>
        <w:t>Erikoinen termi, voiko tätä avata?</w:t>
      </w:r>
    </w:p>
  </w:comment>
  <w:comment w:id="269" w:author="Harri Siirtola" w:date="2017-06-18T16:39:00Z" w:initials="HS">
    <w:p w14:paraId="624E544F" w14:textId="77777777" w:rsidR="00DF7A43" w:rsidRDefault="00DF7A43" w:rsidP="002E0562">
      <w:pPr>
        <w:pStyle w:val="Kommentinteksti"/>
      </w:pPr>
      <w:r>
        <w:rPr>
          <w:rStyle w:val="Kommentinviite"/>
        </w:rPr>
        <w:annotationRef/>
      </w:r>
      <w:r>
        <w:t>Erikoinen termi, voiko tätä avata?</w:t>
      </w:r>
    </w:p>
  </w:comment>
  <w:comment w:id="282" w:author="Harri Siirtola" w:date="2017-06-18T16:38:00Z" w:initials="HS">
    <w:p w14:paraId="53F07794" w14:textId="626AA7A9" w:rsidR="00DF7A43" w:rsidRDefault="00DF7A43">
      <w:pPr>
        <w:pStyle w:val="Kommentinteksti"/>
      </w:pPr>
      <w:r>
        <w:rPr>
          <w:rStyle w:val="Kommentinviite"/>
        </w:rPr>
        <w:annotationRef/>
      </w:r>
      <w:r>
        <w:t>Ei kursivointia</w:t>
      </w:r>
    </w:p>
  </w:comment>
  <w:comment w:id="287" w:author="Harri Siirtola" w:date="2017-06-18T16:42:00Z" w:initials="HS">
    <w:p w14:paraId="09977314" w14:textId="6BA5C256" w:rsidR="00DF7A43" w:rsidRDefault="00DF7A43">
      <w:pPr>
        <w:pStyle w:val="Kommentinteksti"/>
      </w:pPr>
      <w:r>
        <w:rPr>
          <w:rStyle w:val="Kommentinviite"/>
        </w:rPr>
        <w:annotationRef/>
      </w:r>
      <w:r>
        <w:t xml:space="preserve">Parallel Coordinates ja Star Coordinates kyllä, mutta Treemap on vähän outo tässä yhteydessä. </w:t>
      </w:r>
    </w:p>
  </w:comment>
  <w:comment w:id="289" w:author="Harri Siirtola" w:date="2017-06-18T16:45:00Z" w:initials="HS">
    <w:p w14:paraId="0AAB1421" w14:textId="13E26CE8" w:rsidR="00DF7A43" w:rsidRDefault="00DF7A43">
      <w:pPr>
        <w:pStyle w:val="Kommentinteksti"/>
      </w:pPr>
      <w:r>
        <w:rPr>
          <w:rStyle w:val="Kommentinviite"/>
        </w:rPr>
        <w:annotationRef/>
      </w:r>
      <w:r>
        <w:t>”Rinnakkaiskoordinaatit” suomeksi.</w:t>
      </w:r>
    </w:p>
  </w:comment>
  <w:comment w:id="290" w:author="Harri Siirtola" w:date="2017-06-18T16:51:00Z" w:initials="HS">
    <w:p w14:paraId="1DB4AD25" w14:textId="16AEE078" w:rsidR="00DF7A43" w:rsidRDefault="00DF7A43">
      <w:pPr>
        <w:pStyle w:val="Kommentinteksti"/>
      </w:pPr>
      <w:r>
        <w:rPr>
          <w:rStyle w:val="Kommentinviite"/>
        </w:rPr>
        <w:annotationRef/>
      </w:r>
      <w:r>
        <w:t>Yleensä viitataan Inselbergin kirjaan tai sitten ensimmäiseen konferenssipaperiin.</w:t>
      </w:r>
    </w:p>
    <w:p w14:paraId="2B2E6939" w14:textId="77777777" w:rsidR="00DF7A43" w:rsidRPr="00ED2FF1" w:rsidRDefault="00DF7A43" w:rsidP="007349FF">
      <w:pPr>
        <w:pStyle w:val="Kommentinteksti"/>
      </w:pPr>
    </w:p>
    <w:p w14:paraId="72ECF909" w14:textId="77777777" w:rsidR="00DF7A43" w:rsidRDefault="00DF7A43" w:rsidP="007349FF">
      <w:pPr>
        <w:pStyle w:val="Kommentinteksti"/>
        <w:rPr>
          <w:noProof/>
          <w:lang w:val="en-GB"/>
        </w:rPr>
      </w:pPr>
      <w:r w:rsidRPr="007349FF">
        <w:rPr>
          <w:lang w:val="en-GB"/>
        </w:rPr>
        <w:t>Inselberg, A. (200</w:t>
      </w:r>
    </w:p>
    <w:p w14:paraId="396BFADF" w14:textId="104CF202" w:rsidR="00DF7A43" w:rsidRPr="007349FF" w:rsidRDefault="00DF7A43" w:rsidP="007349FF">
      <w:pPr>
        <w:pStyle w:val="Kommentinteksti"/>
        <w:rPr>
          <w:lang w:val="en-GB"/>
        </w:rPr>
      </w:pPr>
      <w:r w:rsidRPr="007349FF">
        <w:rPr>
          <w:lang w:val="en-GB"/>
        </w:rPr>
        <w:t>9). Parallel Coordinates: Visual Multidimensional Geometry and its Applications. Springer.</w:t>
      </w:r>
    </w:p>
    <w:p w14:paraId="774EC549" w14:textId="77777777" w:rsidR="00DF7A43" w:rsidRPr="0037239A" w:rsidRDefault="00DF7A43">
      <w:pPr>
        <w:pStyle w:val="Kommentinteksti"/>
        <w:rPr>
          <w:lang w:val="en-US"/>
        </w:rPr>
      </w:pPr>
    </w:p>
    <w:p w14:paraId="7AA3E03C" w14:textId="514CF3CF" w:rsidR="00DF7A43" w:rsidRPr="00ED2FF1" w:rsidRDefault="00DF7A43"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302" w:author="Harri Siirtola" w:date="2017-06-18T18:48:00Z" w:initials="HS">
    <w:p w14:paraId="74072594" w14:textId="2F3F0E8C" w:rsidR="00DF7A43" w:rsidRDefault="00DF7A43"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DF7A43" w:rsidRDefault="00DF7A43" w:rsidP="0070786A">
      <w:pPr>
        <w:pStyle w:val="Kommentinteksti"/>
        <w:rPr>
          <w:lang w:val="en-GB"/>
        </w:rPr>
      </w:pPr>
    </w:p>
    <w:p w14:paraId="4C705CBF" w14:textId="77777777" w:rsidR="00DF7A43" w:rsidRPr="004A4AF3" w:rsidRDefault="00DF7A43"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DF7A43" w:rsidRPr="004A4AF3" w:rsidRDefault="00DF7A43" w:rsidP="0070786A">
      <w:pPr>
        <w:pStyle w:val="Kommentinteksti"/>
      </w:pPr>
    </w:p>
  </w:comment>
  <w:comment w:id="310" w:author="Harri Siirtola" w:date="2017-06-18T18:56:00Z" w:initials="HS">
    <w:p w14:paraId="2EC3A907" w14:textId="69ABD49E" w:rsidR="00DF7A43" w:rsidRDefault="00DF7A43">
      <w:pPr>
        <w:pStyle w:val="Kommentinteksti"/>
      </w:pPr>
      <w:r>
        <w:rPr>
          <w:rStyle w:val="Kommentinviite"/>
        </w:rPr>
        <w:annotationRef/>
      </w:r>
      <w:r>
        <w:t>”vaikuttaa siltä, että järjestelmän kehitystyö on lopetettu.” tms.</w:t>
      </w:r>
    </w:p>
  </w:comment>
  <w:comment w:id="314" w:author="Harri Siirtola" w:date="2017-06-18T18:57:00Z" w:initials="HS">
    <w:p w14:paraId="00089967" w14:textId="354255DA" w:rsidR="00DF7A43" w:rsidRDefault="00DF7A43">
      <w:pPr>
        <w:pStyle w:val="Kommentinteksti"/>
      </w:pPr>
      <w:r>
        <w:rPr>
          <w:rStyle w:val="Kommentinviite"/>
        </w:rPr>
        <w:annotationRef/>
      </w:r>
      <w:r>
        <w:t xml:space="preserve">Tämä ”luotiin toimesta” on huonoa kieltä. </w:t>
      </w:r>
    </w:p>
  </w:comment>
  <w:comment w:id="319" w:author="Harri Siirtola" w:date="2017-06-18T19:00:00Z" w:initials="HS">
    <w:p w14:paraId="7261AAF9" w14:textId="2FF717C0" w:rsidR="00DF7A43" w:rsidRDefault="00DF7A43">
      <w:pPr>
        <w:pStyle w:val="Kommentinteksti"/>
      </w:pPr>
      <w:r>
        <w:rPr>
          <w:rStyle w:val="Kommentinviite"/>
        </w:rPr>
        <w:annotationRef/>
      </w:r>
      <w:r>
        <w:t>tutkimuksensa</w:t>
      </w:r>
    </w:p>
  </w:comment>
  <w:comment w:id="322" w:author="Harri Siirtola" w:date="2017-06-18T19:01:00Z" w:initials="HS">
    <w:p w14:paraId="5E762232" w14:textId="1251AB01" w:rsidR="00DF7A43" w:rsidRDefault="00DF7A43">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36" w:author="Harri Siirtola" w:date="2017-06-18T19:10:00Z" w:initials="HS">
    <w:p w14:paraId="4C54C412" w14:textId="769C3BC0" w:rsidR="00DF7A43" w:rsidRDefault="00DF7A43">
      <w:pPr>
        <w:pStyle w:val="Kommentinteksti"/>
      </w:pPr>
      <w:r>
        <w:rPr>
          <w:rStyle w:val="Kommentinviite"/>
        </w:rPr>
        <w:annotationRef/>
      </w:r>
      <w:r>
        <w:t>Ehkä näitä suurempi ja ihmeellisempi kyky on havaita rakenteita (pattern) datassa, varsinkin silloin, jos ne eivät ole kovin puhtaita.</w:t>
      </w:r>
    </w:p>
  </w:comment>
  <w:comment w:id="344" w:author="Harri Siirtola" w:date="2017-06-18T19:12:00Z" w:initials="HS">
    <w:p w14:paraId="6F4ABB02" w14:textId="07D58D62" w:rsidR="00DF7A43" w:rsidRDefault="00DF7A43">
      <w:pPr>
        <w:pStyle w:val="Kommentinteksti"/>
      </w:pPr>
      <w:r>
        <w:rPr>
          <w:rStyle w:val="Kommentinviite"/>
        </w:rPr>
        <w:annotationRef/>
      </w:r>
      <w:r>
        <w:t>Aikaisemmin ”et al.” ei ollut kursivoitu – johdonmukaisuus! Ja gradupohjan suositus, mikä se tällä hetkellä onkaan.</w:t>
      </w:r>
    </w:p>
  </w:comment>
  <w:comment w:id="369" w:author="Harri Siirtola" w:date="2017-06-18T17:07:00Z" w:initials="HS">
    <w:p w14:paraId="07DC7E5C" w14:textId="5A977500" w:rsidR="00DF7A43" w:rsidRDefault="00DF7A43">
      <w:pPr>
        <w:pStyle w:val="Kommentinteksti"/>
      </w:pPr>
      <w:r>
        <w:rPr>
          <w:rStyle w:val="Kommentinviite"/>
        </w:rPr>
        <w:annotationRef/>
      </w:r>
      <w:r>
        <w:t>Tässä voisi diskutoida olisiko AR sitten hedelmällisempi suunta?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07DC7E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2DD690" w14:textId="77777777" w:rsidR="00B21D27" w:rsidRDefault="00B21D27" w:rsidP="00D91104">
      <w:pPr>
        <w:spacing w:line="240" w:lineRule="auto"/>
      </w:pPr>
      <w:r>
        <w:separator/>
      </w:r>
    </w:p>
  </w:endnote>
  <w:endnote w:type="continuationSeparator" w:id="0">
    <w:p w14:paraId="40885805" w14:textId="77777777" w:rsidR="00B21D27" w:rsidRDefault="00B21D27"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DF7A43" w:rsidRDefault="00DF7A43">
    <w:pPr>
      <w:pStyle w:val="Alatunniste1"/>
      <w:jc w:val="right"/>
    </w:pPr>
    <w:r>
      <w:fldChar w:fldCharType="begin"/>
    </w:r>
    <w:r>
      <w:instrText>PAGE</w:instrText>
    </w:r>
    <w:r>
      <w:fldChar w:fldCharType="separate"/>
    </w:r>
    <w:r w:rsidR="00B7404C">
      <w:rPr>
        <w:noProof/>
      </w:rPr>
      <w:t>1</w:t>
    </w:r>
    <w:r>
      <w:fldChar w:fldCharType="end"/>
    </w:r>
  </w:p>
  <w:p w14:paraId="73B59A45" w14:textId="77777777" w:rsidR="00DF7A43" w:rsidRDefault="00DF7A43">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DF7A43" w:rsidRDefault="00DF7A43">
    <w:pPr>
      <w:pStyle w:val="Alatunniste1"/>
      <w:jc w:val="right"/>
    </w:pPr>
    <w:r>
      <w:fldChar w:fldCharType="begin"/>
    </w:r>
    <w:r>
      <w:instrText>PAGE</w:instrText>
    </w:r>
    <w:r>
      <w:fldChar w:fldCharType="separate"/>
    </w:r>
    <w:r w:rsidR="00395D0F">
      <w:rPr>
        <w:noProof/>
      </w:rPr>
      <w:t>33</w:t>
    </w:r>
    <w:r>
      <w:fldChar w:fldCharType="end"/>
    </w:r>
  </w:p>
  <w:p w14:paraId="6B1FAF50" w14:textId="77777777" w:rsidR="00DF7A43" w:rsidRDefault="00DF7A43">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EC9026" w14:textId="77777777" w:rsidR="00B21D27" w:rsidRDefault="00B21D27" w:rsidP="00D91104">
      <w:pPr>
        <w:spacing w:line="240" w:lineRule="auto"/>
      </w:pPr>
      <w:r>
        <w:separator/>
      </w:r>
    </w:p>
  </w:footnote>
  <w:footnote w:type="continuationSeparator" w:id="0">
    <w:p w14:paraId="6A665392" w14:textId="77777777" w:rsidR="00B21D27" w:rsidRDefault="00B21D27"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DF7A43" w:rsidRDefault="00DF7A43">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DF7A43" w:rsidRDefault="00DF7A43">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2"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3"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7"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4"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0"/>
  </w:num>
  <w:num w:numId="3">
    <w:abstractNumId w:val="1"/>
  </w:num>
  <w:num w:numId="4">
    <w:abstractNumId w:val="0"/>
  </w:num>
  <w:num w:numId="5">
    <w:abstractNumId w:val="7"/>
  </w:num>
  <w:num w:numId="6">
    <w:abstractNumId w:val="5"/>
  </w:num>
  <w:num w:numId="7">
    <w:abstractNumId w:val="11"/>
  </w:num>
  <w:num w:numId="8">
    <w:abstractNumId w:val="12"/>
  </w:num>
  <w:num w:numId="9">
    <w:abstractNumId w:val="6"/>
  </w:num>
  <w:num w:numId="10">
    <w:abstractNumId w:val="8"/>
  </w:num>
  <w:num w:numId="11">
    <w:abstractNumId w:val="9"/>
  </w:num>
  <w:num w:numId="12">
    <w:abstractNumId w:val="15"/>
  </w:num>
  <w:num w:numId="13">
    <w:abstractNumId w:val="2"/>
  </w:num>
  <w:num w:numId="14">
    <w:abstractNumId w:val="14"/>
  </w:num>
  <w:num w:numId="15">
    <w:abstractNumId w:val="13"/>
  </w:num>
  <w:num w:numId="1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3046D"/>
    <w:rsid w:val="00045FF7"/>
    <w:rsid w:val="000468F4"/>
    <w:rsid w:val="00051019"/>
    <w:rsid w:val="00054A2B"/>
    <w:rsid w:val="00054E91"/>
    <w:rsid w:val="00062469"/>
    <w:rsid w:val="000654E0"/>
    <w:rsid w:val="000730E1"/>
    <w:rsid w:val="0007672D"/>
    <w:rsid w:val="000779B0"/>
    <w:rsid w:val="00080970"/>
    <w:rsid w:val="000841E4"/>
    <w:rsid w:val="0009261D"/>
    <w:rsid w:val="000926F9"/>
    <w:rsid w:val="00094352"/>
    <w:rsid w:val="000945E6"/>
    <w:rsid w:val="000A110E"/>
    <w:rsid w:val="000A1D78"/>
    <w:rsid w:val="000A1E83"/>
    <w:rsid w:val="000A512F"/>
    <w:rsid w:val="000B65BF"/>
    <w:rsid w:val="000B6630"/>
    <w:rsid w:val="000C7205"/>
    <w:rsid w:val="000D2359"/>
    <w:rsid w:val="000E0410"/>
    <w:rsid w:val="000E2BDC"/>
    <w:rsid w:val="000E7C55"/>
    <w:rsid w:val="000F6E20"/>
    <w:rsid w:val="00102CA2"/>
    <w:rsid w:val="00104C69"/>
    <w:rsid w:val="00116404"/>
    <w:rsid w:val="001179EF"/>
    <w:rsid w:val="00122236"/>
    <w:rsid w:val="001279F8"/>
    <w:rsid w:val="0013072E"/>
    <w:rsid w:val="0013101E"/>
    <w:rsid w:val="001375DB"/>
    <w:rsid w:val="00137685"/>
    <w:rsid w:val="001431E9"/>
    <w:rsid w:val="0014467D"/>
    <w:rsid w:val="00145282"/>
    <w:rsid w:val="001463F7"/>
    <w:rsid w:val="001474F4"/>
    <w:rsid w:val="00150C13"/>
    <w:rsid w:val="00152D44"/>
    <w:rsid w:val="00157A61"/>
    <w:rsid w:val="001641AA"/>
    <w:rsid w:val="001655DF"/>
    <w:rsid w:val="00165EC1"/>
    <w:rsid w:val="0016619F"/>
    <w:rsid w:val="001668D3"/>
    <w:rsid w:val="001673C9"/>
    <w:rsid w:val="00167D34"/>
    <w:rsid w:val="00170096"/>
    <w:rsid w:val="00172C66"/>
    <w:rsid w:val="001740CA"/>
    <w:rsid w:val="001751EE"/>
    <w:rsid w:val="00181435"/>
    <w:rsid w:val="001921B2"/>
    <w:rsid w:val="00192B83"/>
    <w:rsid w:val="00193353"/>
    <w:rsid w:val="001B0A2C"/>
    <w:rsid w:val="001B3764"/>
    <w:rsid w:val="001B40FB"/>
    <w:rsid w:val="001B5026"/>
    <w:rsid w:val="001B52D4"/>
    <w:rsid w:val="001B54BF"/>
    <w:rsid w:val="001C0C6D"/>
    <w:rsid w:val="001C6BC8"/>
    <w:rsid w:val="001C7E86"/>
    <w:rsid w:val="001D10DB"/>
    <w:rsid w:val="001D11D7"/>
    <w:rsid w:val="001D1A01"/>
    <w:rsid w:val="001D42B5"/>
    <w:rsid w:val="001D669D"/>
    <w:rsid w:val="001D7507"/>
    <w:rsid w:val="001E7A11"/>
    <w:rsid w:val="001F2AEE"/>
    <w:rsid w:val="001F7488"/>
    <w:rsid w:val="002005F3"/>
    <w:rsid w:val="0020272A"/>
    <w:rsid w:val="002045DB"/>
    <w:rsid w:val="002068D4"/>
    <w:rsid w:val="002125FD"/>
    <w:rsid w:val="0021518A"/>
    <w:rsid w:val="002175E1"/>
    <w:rsid w:val="00222497"/>
    <w:rsid w:val="00224F73"/>
    <w:rsid w:val="00227842"/>
    <w:rsid w:val="00230B4F"/>
    <w:rsid w:val="00231199"/>
    <w:rsid w:val="00231DE5"/>
    <w:rsid w:val="0023474F"/>
    <w:rsid w:val="00237F53"/>
    <w:rsid w:val="00245D47"/>
    <w:rsid w:val="00250685"/>
    <w:rsid w:val="00261747"/>
    <w:rsid w:val="00263D7A"/>
    <w:rsid w:val="0026697F"/>
    <w:rsid w:val="002748F4"/>
    <w:rsid w:val="002819F2"/>
    <w:rsid w:val="00282040"/>
    <w:rsid w:val="00283657"/>
    <w:rsid w:val="00284174"/>
    <w:rsid w:val="00285C32"/>
    <w:rsid w:val="00290A39"/>
    <w:rsid w:val="00296498"/>
    <w:rsid w:val="002A15FF"/>
    <w:rsid w:val="002A2A67"/>
    <w:rsid w:val="002A3965"/>
    <w:rsid w:val="002A5012"/>
    <w:rsid w:val="002B5D22"/>
    <w:rsid w:val="002C0413"/>
    <w:rsid w:val="002D00C2"/>
    <w:rsid w:val="002E0562"/>
    <w:rsid w:val="002E4847"/>
    <w:rsid w:val="002E7D16"/>
    <w:rsid w:val="002F04FC"/>
    <w:rsid w:val="002F08A4"/>
    <w:rsid w:val="002F3851"/>
    <w:rsid w:val="002F3E61"/>
    <w:rsid w:val="002F5916"/>
    <w:rsid w:val="00300105"/>
    <w:rsid w:val="00300BCD"/>
    <w:rsid w:val="00301004"/>
    <w:rsid w:val="00301FDD"/>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66CD1"/>
    <w:rsid w:val="003710F8"/>
    <w:rsid w:val="0037239A"/>
    <w:rsid w:val="003729D8"/>
    <w:rsid w:val="003734E0"/>
    <w:rsid w:val="00375D53"/>
    <w:rsid w:val="00385A9F"/>
    <w:rsid w:val="00386689"/>
    <w:rsid w:val="0038705F"/>
    <w:rsid w:val="0039061C"/>
    <w:rsid w:val="00395D0F"/>
    <w:rsid w:val="00396F77"/>
    <w:rsid w:val="003A3F84"/>
    <w:rsid w:val="003B5543"/>
    <w:rsid w:val="003B6C0A"/>
    <w:rsid w:val="003C2501"/>
    <w:rsid w:val="003C49D0"/>
    <w:rsid w:val="003C71F3"/>
    <w:rsid w:val="003D22E8"/>
    <w:rsid w:val="003D3695"/>
    <w:rsid w:val="003E61F2"/>
    <w:rsid w:val="003E6B03"/>
    <w:rsid w:val="00403905"/>
    <w:rsid w:val="00411FFD"/>
    <w:rsid w:val="00412A54"/>
    <w:rsid w:val="0041378C"/>
    <w:rsid w:val="00415B0A"/>
    <w:rsid w:val="00420027"/>
    <w:rsid w:val="00423DF9"/>
    <w:rsid w:val="00425900"/>
    <w:rsid w:val="00426695"/>
    <w:rsid w:val="0043185C"/>
    <w:rsid w:val="00435906"/>
    <w:rsid w:val="0044199E"/>
    <w:rsid w:val="00443891"/>
    <w:rsid w:val="004460B7"/>
    <w:rsid w:val="00451140"/>
    <w:rsid w:val="00454DBC"/>
    <w:rsid w:val="0045651F"/>
    <w:rsid w:val="004609E9"/>
    <w:rsid w:val="00460BA8"/>
    <w:rsid w:val="004619B8"/>
    <w:rsid w:val="004627D5"/>
    <w:rsid w:val="00480198"/>
    <w:rsid w:val="00480299"/>
    <w:rsid w:val="00482910"/>
    <w:rsid w:val="00482F1B"/>
    <w:rsid w:val="0048379A"/>
    <w:rsid w:val="00490BE8"/>
    <w:rsid w:val="0049190F"/>
    <w:rsid w:val="0049392E"/>
    <w:rsid w:val="00496341"/>
    <w:rsid w:val="004A2B8E"/>
    <w:rsid w:val="004A4AF3"/>
    <w:rsid w:val="004B39E0"/>
    <w:rsid w:val="004C6C74"/>
    <w:rsid w:val="004C7BAF"/>
    <w:rsid w:val="004D721D"/>
    <w:rsid w:val="004D7B38"/>
    <w:rsid w:val="004E7321"/>
    <w:rsid w:val="004F261F"/>
    <w:rsid w:val="004F4873"/>
    <w:rsid w:val="00501A76"/>
    <w:rsid w:val="00501F2A"/>
    <w:rsid w:val="00505197"/>
    <w:rsid w:val="005066DF"/>
    <w:rsid w:val="00516FFB"/>
    <w:rsid w:val="00517254"/>
    <w:rsid w:val="00520531"/>
    <w:rsid w:val="0052319A"/>
    <w:rsid w:val="00523E67"/>
    <w:rsid w:val="005262C4"/>
    <w:rsid w:val="00526F00"/>
    <w:rsid w:val="005322B6"/>
    <w:rsid w:val="00535588"/>
    <w:rsid w:val="00535D75"/>
    <w:rsid w:val="005405DE"/>
    <w:rsid w:val="005406B3"/>
    <w:rsid w:val="00540A13"/>
    <w:rsid w:val="00542579"/>
    <w:rsid w:val="00544FBC"/>
    <w:rsid w:val="0054609C"/>
    <w:rsid w:val="00553A02"/>
    <w:rsid w:val="0055400B"/>
    <w:rsid w:val="00560ACA"/>
    <w:rsid w:val="00561458"/>
    <w:rsid w:val="0056285F"/>
    <w:rsid w:val="005640D6"/>
    <w:rsid w:val="00564D88"/>
    <w:rsid w:val="00566896"/>
    <w:rsid w:val="00567755"/>
    <w:rsid w:val="00567D4F"/>
    <w:rsid w:val="00572C50"/>
    <w:rsid w:val="0057456A"/>
    <w:rsid w:val="00574DCC"/>
    <w:rsid w:val="005802ED"/>
    <w:rsid w:val="00583442"/>
    <w:rsid w:val="0058503A"/>
    <w:rsid w:val="005877AE"/>
    <w:rsid w:val="00594811"/>
    <w:rsid w:val="005963D0"/>
    <w:rsid w:val="005A276A"/>
    <w:rsid w:val="005A6E04"/>
    <w:rsid w:val="005B1BBE"/>
    <w:rsid w:val="005B6A34"/>
    <w:rsid w:val="005C65D2"/>
    <w:rsid w:val="005D4ABD"/>
    <w:rsid w:val="005E203F"/>
    <w:rsid w:val="005E21E1"/>
    <w:rsid w:val="005E396E"/>
    <w:rsid w:val="005E3EF3"/>
    <w:rsid w:val="005E7D59"/>
    <w:rsid w:val="005F16FC"/>
    <w:rsid w:val="006068A5"/>
    <w:rsid w:val="006074A6"/>
    <w:rsid w:val="006140E3"/>
    <w:rsid w:val="00616226"/>
    <w:rsid w:val="00623F71"/>
    <w:rsid w:val="00625E09"/>
    <w:rsid w:val="0063171B"/>
    <w:rsid w:val="006365B6"/>
    <w:rsid w:val="00637122"/>
    <w:rsid w:val="0063796B"/>
    <w:rsid w:val="00641DAF"/>
    <w:rsid w:val="00641F74"/>
    <w:rsid w:val="00645E0D"/>
    <w:rsid w:val="006608A8"/>
    <w:rsid w:val="00663B18"/>
    <w:rsid w:val="006660E6"/>
    <w:rsid w:val="00670A2B"/>
    <w:rsid w:val="0067168F"/>
    <w:rsid w:val="00672DCE"/>
    <w:rsid w:val="00680042"/>
    <w:rsid w:val="00682528"/>
    <w:rsid w:val="006861EB"/>
    <w:rsid w:val="006922AF"/>
    <w:rsid w:val="00692964"/>
    <w:rsid w:val="006A0D50"/>
    <w:rsid w:val="006A7A4F"/>
    <w:rsid w:val="006B11FD"/>
    <w:rsid w:val="006B3467"/>
    <w:rsid w:val="006B58FF"/>
    <w:rsid w:val="006C1BDF"/>
    <w:rsid w:val="006C2E3B"/>
    <w:rsid w:val="006C2E4F"/>
    <w:rsid w:val="006C359E"/>
    <w:rsid w:val="006C4070"/>
    <w:rsid w:val="006C4D7A"/>
    <w:rsid w:val="006D321A"/>
    <w:rsid w:val="006E467B"/>
    <w:rsid w:val="006E5B2C"/>
    <w:rsid w:val="006F0E77"/>
    <w:rsid w:val="006F113C"/>
    <w:rsid w:val="006F19CE"/>
    <w:rsid w:val="006F3F78"/>
    <w:rsid w:val="006F7601"/>
    <w:rsid w:val="0070227B"/>
    <w:rsid w:val="0070786A"/>
    <w:rsid w:val="00712B9F"/>
    <w:rsid w:val="00714CDA"/>
    <w:rsid w:val="007152FE"/>
    <w:rsid w:val="00716045"/>
    <w:rsid w:val="0072518C"/>
    <w:rsid w:val="00725FD6"/>
    <w:rsid w:val="00731570"/>
    <w:rsid w:val="00733FE6"/>
    <w:rsid w:val="007349FF"/>
    <w:rsid w:val="0073660F"/>
    <w:rsid w:val="00741D35"/>
    <w:rsid w:val="00744101"/>
    <w:rsid w:val="00744167"/>
    <w:rsid w:val="00744344"/>
    <w:rsid w:val="0075102A"/>
    <w:rsid w:val="00755711"/>
    <w:rsid w:val="007572D2"/>
    <w:rsid w:val="00757336"/>
    <w:rsid w:val="00770AE5"/>
    <w:rsid w:val="00770D2F"/>
    <w:rsid w:val="007710C8"/>
    <w:rsid w:val="00775A5D"/>
    <w:rsid w:val="00775C81"/>
    <w:rsid w:val="007831BB"/>
    <w:rsid w:val="00784338"/>
    <w:rsid w:val="00785110"/>
    <w:rsid w:val="00785D2C"/>
    <w:rsid w:val="007A61C6"/>
    <w:rsid w:val="007A6331"/>
    <w:rsid w:val="007B25E2"/>
    <w:rsid w:val="007B29D6"/>
    <w:rsid w:val="007B3791"/>
    <w:rsid w:val="007B7784"/>
    <w:rsid w:val="007C2F48"/>
    <w:rsid w:val="007C3242"/>
    <w:rsid w:val="007C4303"/>
    <w:rsid w:val="007C6522"/>
    <w:rsid w:val="007D6579"/>
    <w:rsid w:val="007F1D14"/>
    <w:rsid w:val="007F6F0A"/>
    <w:rsid w:val="00800CA9"/>
    <w:rsid w:val="008107A9"/>
    <w:rsid w:val="00810E6C"/>
    <w:rsid w:val="0081247B"/>
    <w:rsid w:val="00812AB1"/>
    <w:rsid w:val="00816446"/>
    <w:rsid w:val="00821FA3"/>
    <w:rsid w:val="00826991"/>
    <w:rsid w:val="0082758B"/>
    <w:rsid w:val="008318CD"/>
    <w:rsid w:val="0084642D"/>
    <w:rsid w:val="0084798B"/>
    <w:rsid w:val="00856073"/>
    <w:rsid w:val="008562B0"/>
    <w:rsid w:val="0086571E"/>
    <w:rsid w:val="00873769"/>
    <w:rsid w:val="00880EFC"/>
    <w:rsid w:val="00883A3E"/>
    <w:rsid w:val="00883ED9"/>
    <w:rsid w:val="00884375"/>
    <w:rsid w:val="008907BF"/>
    <w:rsid w:val="00893ED7"/>
    <w:rsid w:val="00894389"/>
    <w:rsid w:val="00895B4F"/>
    <w:rsid w:val="008A0C17"/>
    <w:rsid w:val="008A174F"/>
    <w:rsid w:val="008A3175"/>
    <w:rsid w:val="008A41A9"/>
    <w:rsid w:val="008B0C57"/>
    <w:rsid w:val="008B2335"/>
    <w:rsid w:val="008D29AE"/>
    <w:rsid w:val="008E0BCF"/>
    <w:rsid w:val="008F3A65"/>
    <w:rsid w:val="008F6495"/>
    <w:rsid w:val="00905D1E"/>
    <w:rsid w:val="009074A3"/>
    <w:rsid w:val="00910818"/>
    <w:rsid w:val="009121B4"/>
    <w:rsid w:val="009168D0"/>
    <w:rsid w:val="00920D98"/>
    <w:rsid w:val="009211AD"/>
    <w:rsid w:val="009222EC"/>
    <w:rsid w:val="009232C4"/>
    <w:rsid w:val="009303CC"/>
    <w:rsid w:val="00944A38"/>
    <w:rsid w:val="00944ED9"/>
    <w:rsid w:val="00956B61"/>
    <w:rsid w:val="0096464D"/>
    <w:rsid w:val="00964D9D"/>
    <w:rsid w:val="00964EBD"/>
    <w:rsid w:val="00972B7B"/>
    <w:rsid w:val="00975CCF"/>
    <w:rsid w:val="00981DAB"/>
    <w:rsid w:val="00983082"/>
    <w:rsid w:val="009914B7"/>
    <w:rsid w:val="00994C12"/>
    <w:rsid w:val="0099731F"/>
    <w:rsid w:val="009A17A0"/>
    <w:rsid w:val="009C097F"/>
    <w:rsid w:val="009C1EC4"/>
    <w:rsid w:val="009D2591"/>
    <w:rsid w:val="009D2B58"/>
    <w:rsid w:val="009D3914"/>
    <w:rsid w:val="009D4087"/>
    <w:rsid w:val="009D4F31"/>
    <w:rsid w:val="009D5D12"/>
    <w:rsid w:val="009D71B4"/>
    <w:rsid w:val="009E643C"/>
    <w:rsid w:val="009F0154"/>
    <w:rsid w:val="009F0FC6"/>
    <w:rsid w:val="009F65FE"/>
    <w:rsid w:val="009F6828"/>
    <w:rsid w:val="00A001CA"/>
    <w:rsid w:val="00A01E86"/>
    <w:rsid w:val="00A02E90"/>
    <w:rsid w:val="00A0545C"/>
    <w:rsid w:val="00A065F0"/>
    <w:rsid w:val="00A068CE"/>
    <w:rsid w:val="00A112A3"/>
    <w:rsid w:val="00A1265C"/>
    <w:rsid w:val="00A2369C"/>
    <w:rsid w:val="00A26AFE"/>
    <w:rsid w:val="00A26F01"/>
    <w:rsid w:val="00A31212"/>
    <w:rsid w:val="00A336CE"/>
    <w:rsid w:val="00A33871"/>
    <w:rsid w:val="00A4005F"/>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81F56"/>
    <w:rsid w:val="00A842BF"/>
    <w:rsid w:val="00A863FB"/>
    <w:rsid w:val="00A86A1F"/>
    <w:rsid w:val="00A87F79"/>
    <w:rsid w:val="00A911D0"/>
    <w:rsid w:val="00A928B7"/>
    <w:rsid w:val="00A962E3"/>
    <w:rsid w:val="00AA0F7C"/>
    <w:rsid w:val="00AA1E9E"/>
    <w:rsid w:val="00AB0341"/>
    <w:rsid w:val="00AB0CE1"/>
    <w:rsid w:val="00AB6BDC"/>
    <w:rsid w:val="00AB7FDC"/>
    <w:rsid w:val="00AC19E1"/>
    <w:rsid w:val="00AC5495"/>
    <w:rsid w:val="00AC687D"/>
    <w:rsid w:val="00AD2B96"/>
    <w:rsid w:val="00AE6B7F"/>
    <w:rsid w:val="00AF36B4"/>
    <w:rsid w:val="00B02922"/>
    <w:rsid w:val="00B0400B"/>
    <w:rsid w:val="00B14613"/>
    <w:rsid w:val="00B17447"/>
    <w:rsid w:val="00B21D27"/>
    <w:rsid w:val="00B2309D"/>
    <w:rsid w:val="00B31899"/>
    <w:rsid w:val="00B32053"/>
    <w:rsid w:val="00B35099"/>
    <w:rsid w:val="00B428C8"/>
    <w:rsid w:val="00B47AEA"/>
    <w:rsid w:val="00B51E9C"/>
    <w:rsid w:val="00B60EF2"/>
    <w:rsid w:val="00B64CCF"/>
    <w:rsid w:val="00B67BB6"/>
    <w:rsid w:val="00B7238E"/>
    <w:rsid w:val="00B726D5"/>
    <w:rsid w:val="00B7404C"/>
    <w:rsid w:val="00B82A53"/>
    <w:rsid w:val="00B82D2E"/>
    <w:rsid w:val="00B84EDE"/>
    <w:rsid w:val="00B860B8"/>
    <w:rsid w:val="00B87313"/>
    <w:rsid w:val="00B9271D"/>
    <w:rsid w:val="00B939F2"/>
    <w:rsid w:val="00B93C65"/>
    <w:rsid w:val="00BA28D9"/>
    <w:rsid w:val="00BA32FD"/>
    <w:rsid w:val="00BA472B"/>
    <w:rsid w:val="00BA6485"/>
    <w:rsid w:val="00BA7396"/>
    <w:rsid w:val="00BA7B0A"/>
    <w:rsid w:val="00BB275F"/>
    <w:rsid w:val="00BC1FEA"/>
    <w:rsid w:val="00BC3FFF"/>
    <w:rsid w:val="00BD10B1"/>
    <w:rsid w:val="00BD5811"/>
    <w:rsid w:val="00BD7CF5"/>
    <w:rsid w:val="00BE0397"/>
    <w:rsid w:val="00BE54CF"/>
    <w:rsid w:val="00BF44BA"/>
    <w:rsid w:val="00BF4657"/>
    <w:rsid w:val="00C0141C"/>
    <w:rsid w:val="00C01654"/>
    <w:rsid w:val="00C05107"/>
    <w:rsid w:val="00C12632"/>
    <w:rsid w:val="00C15A4D"/>
    <w:rsid w:val="00C32F71"/>
    <w:rsid w:val="00C410B3"/>
    <w:rsid w:val="00C45E14"/>
    <w:rsid w:val="00C47040"/>
    <w:rsid w:val="00C5032C"/>
    <w:rsid w:val="00C50F21"/>
    <w:rsid w:val="00C516C4"/>
    <w:rsid w:val="00C51A4C"/>
    <w:rsid w:val="00C52AA4"/>
    <w:rsid w:val="00C5438C"/>
    <w:rsid w:val="00C60F26"/>
    <w:rsid w:val="00C630E3"/>
    <w:rsid w:val="00C67343"/>
    <w:rsid w:val="00C709F3"/>
    <w:rsid w:val="00C71719"/>
    <w:rsid w:val="00C75965"/>
    <w:rsid w:val="00C76D48"/>
    <w:rsid w:val="00C90C30"/>
    <w:rsid w:val="00C95E6F"/>
    <w:rsid w:val="00CA7FAF"/>
    <w:rsid w:val="00CB2F1A"/>
    <w:rsid w:val="00CC1A80"/>
    <w:rsid w:val="00CC5E93"/>
    <w:rsid w:val="00CC6DD0"/>
    <w:rsid w:val="00CD219A"/>
    <w:rsid w:val="00CD3704"/>
    <w:rsid w:val="00CD62E3"/>
    <w:rsid w:val="00CE3CB1"/>
    <w:rsid w:val="00CE4B09"/>
    <w:rsid w:val="00CE4B43"/>
    <w:rsid w:val="00CE4C50"/>
    <w:rsid w:val="00CE52A7"/>
    <w:rsid w:val="00CE6ECF"/>
    <w:rsid w:val="00CF0DA2"/>
    <w:rsid w:val="00CF49C2"/>
    <w:rsid w:val="00CF6B4E"/>
    <w:rsid w:val="00CF6D83"/>
    <w:rsid w:val="00D00FE5"/>
    <w:rsid w:val="00D0266D"/>
    <w:rsid w:val="00D05BB8"/>
    <w:rsid w:val="00D11D95"/>
    <w:rsid w:val="00D141B0"/>
    <w:rsid w:val="00D17148"/>
    <w:rsid w:val="00D210BC"/>
    <w:rsid w:val="00D21F15"/>
    <w:rsid w:val="00D22ED2"/>
    <w:rsid w:val="00D3076A"/>
    <w:rsid w:val="00D31B52"/>
    <w:rsid w:val="00D34563"/>
    <w:rsid w:val="00D3549C"/>
    <w:rsid w:val="00D4335D"/>
    <w:rsid w:val="00D450BA"/>
    <w:rsid w:val="00D451AB"/>
    <w:rsid w:val="00D522FC"/>
    <w:rsid w:val="00D55343"/>
    <w:rsid w:val="00D61236"/>
    <w:rsid w:val="00D61C1C"/>
    <w:rsid w:val="00D6535C"/>
    <w:rsid w:val="00D72115"/>
    <w:rsid w:val="00D74030"/>
    <w:rsid w:val="00D74554"/>
    <w:rsid w:val="00D86041"/>
    <w:rsid w:val="00D876B0"/>
    <w:rsid w:val="00D91104"/>
    <w:rsid w:val="00DA448D"/>
    <w:rsid w:val="00DC1DC1"/>
    <w:rsid w:val="00DC2C3E"/>
    <w:rsid w:val="00DC35A8"/>
    <w:rsid w:val="00DC4C88"/>
    <w:rsid w:val="00DC7695"/>
    <w:rsid w:val="00DD0F87"/>
    <w:rsid w:val="00DD19A1"/>
    <w:rsid w:val="00DD5F56"/>
    <w:rsid w:val="00DE2826"/>
    <w:rsid w:val="00DE759F"/>
    <w:rsid w:val="00DF5C5F"/>
    <w:rsid w:val="00DF7A43"/>
    <w:rsid w:val="00E01605"/>
    <w:rsid w:val="00E12656"/>
    <w:rsid w:val="00E15AF6"/>
    <w:rsid w:val="00E33204"/>
    <w:rsid w:val="00E35009"/>
    <w:rsid w:val="00E35997"/>
    <w:rsid w:val="00E370C1"/>
    <w:rsid w:val="00E377AE"/>
    <w:rsid w:val="00E4052A"/>
    <w:rsid w:val="00E448CC"/>
    <w:rsid w:val="00E45C18"/>
    <w:rsid w:val="00E464A2"/>
    <w:rsid w:val="00E47C76"/>
    <w:rsid w:val="00E51D1F"/>
    <w:rsid w:val="00E529D9"/>
    <w:rsid w:val="00E60397"/>
    <w:rsid w:val="00E623D6"/>
    <w:rsid w:val="00E639B5"/>
    <w:rsid w:val="00E63E22"/>
    <w:rsid w:val="00E66B0E"/>
    <w:rsid w:val="00E672FC"/>
    <w:rsid w:val="00E72DC4"/>
    <w:rsid w:val="00E9012E"/>
    <w:rsid w:val="00E9162C"/>
    <w:rsid w:val="00E94CF0"/>
    <w:rsid w:val="00E95CA2"/>
    <w:rsid w:val="00E96C22"/>
    <w:rsid w:val="00E96D09"/>
    <w:rsid w:val="00EA1DA5"/>
    <w:rsid w:val="00EA27EE"/>
    <w:rsid w:val="00EA5003"/>
    <w:rsid w:val="00EA5354"/>
    <w:rsid w:val="00EA70C2"/>
    <w:rsid w:val="00EB019A"/>
    <w:rsid w:val="00EB07C7"/>
    <w:rsid w:val="00EB0904"/>
    <w:rsid w:val="00EB19DB"/>
    <w:rsid w:val="00EB232F"/>
    <w:rsid w:val="00EB77BF"/>
    <w:rsid w:val="00EC675A"/>
    <w:rsid w:val="00ED1F08"/>
    <w:rsid w:val="00ED25E8"/>
    <w:rsid w:val="00ED2FF1"/>
    <w:rsid w:val="00ED35BC"/>
    <w:rsid w:val="00ED6B28"/>
    <w:rsid w:val="00ED7F0F"/>
    <w:rsid w:val="00EE0CB9"/>
    <w:rsid w:val="00EE1104"/>
    <w:rsid w:val="00EF2F02"/>
    <w:rsid w:val="00F041D7"/>
    <w:rsid w:val="00F1308E"/>
    <w:rsid w:val="00F155D3"/>
    <w:rsid w:val="00F16C29"/>
    <w:rsid w:val="00F22305"/>
    <w:rsid w:val="00F23DD0"/>
    <w:rsid w:val="00F2477A"/>
    <w:rsid w:val="00F24FCD"/>
    <w:rsid w:val="00F2572C"/>
    <w:rsid w:val="00F30E32"/>
    <w:rsid w:val="00F312A9"/>
    <w:rsid w:val="00F35A65"/>
    <w:rsid w:val="00F41B7B"/>
    <w:rsid w:val="00F55E3B"/>
    <w:rsid w:val="00F56A58"/>
    <w:rsid w:val="00F611B2"/>
    <w:rsid w:val="00F63999"/>
    <w:rsid w:val="00F641E0"/>
    <w:rsid w:val="00F64487"/>
    <w:rsid w:val="00F65A68"/>
    <w:rsid w:val="00F6656E"/>
    <w:rsid w:val="00F75446"/>
    <w:rsid w:val="00F80349"/>
    <w:rsid w:val="00F80408"/>
    <w:rsid w:val="00F83192"/>
    <w:rsid w:val="00F90BBB"/>
    <w:rsid w:val="00F92D0E"/>
    <w:rsid w:val="00F934DF"/>
    <w:rsid w:val="00F937FF"/>
    <w:rsid w:val="00F97A6F"/>
    <w:rsid w:val="00FA08EF"/>
    <w:rsid w:val="00FA260F"/>
    <w:rsid w:val="00FA79D0"/>
    <w:rsid w:val="00FB3329"/>
    <w:rsid w:val="00FB4729"/>
    <w:rsid w:val="00FC10B3"/>
    <w:rsid w:val="00FC1B29"/>
    <w:rsid w:val="00FC2345"/>
    <w:rsid w:val="00FC5757"/>
    <w:rsid w:val="00FC6714"/>
    <w:rsid w:val="00FD456F"/>
    <w:rsid w:val="00FE1457"/>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en.wikipedia.org/wiki/Unity_Technologies"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en.wikipedia.org/wiki/Game_engin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hyperlink" Target="https://en.wikipedia.org/wiki/Cross-platform"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yperlink" Target="https://link.springer.com/book/10.1007/978-3-319-23862-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elibrary.aisnet.org/Default.aspx?url=http://aisel.aisnet.org/cgi/viewcontent.cgi?article=3785&amp;context=ca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7D01B-666F-4091-B32A-F26033B61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49</Pages>
  <Words>10667</Words>
  <Characters>86403</Characters>
  <Application>Microsoft Office Word</Application>
  <DocSecurity>0</DocSecurity>
  <Lines>720</Lines>
  <Paragraphs>193</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249</cp:revision>
  <cp:lastPrinted>2016-10-21T15:51:00Z</cp:lastPrinted>
  <dcterms:created xsi:type="dcterms:W3CDTF">2017-10-29T14:54:00Z</dcterms:created>
  <dcterms:modified xsi:type="dcterms:W3CDTF">2018-01-13T12:53:00Z</dcterms:modified>
  <dc:language>fi-FI</dc:language>
</cp:coreProperties>
</file>