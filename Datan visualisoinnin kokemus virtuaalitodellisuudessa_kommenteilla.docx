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1A04BF" w14:textId="68DF2BCD" w:rsidR="00D91104" w:rsidRDefault="00AB0CE1">
      <w:pPr>
        <w:pStyle w:val="Kansilehtitynnimi"/>
        <w:rPr>
          <w:rFonts w:ascii="Times New Roman" w:hAnsi="Times New Roman"/>
          <w:szCs w:val="28"/>
          <w:lang w:val="fi-FI"/>
        </w:rPr>
      </w:pPr>
      <w:r>
        <w:rPr>
          <w:rFonts w:ascii="Times New Roman" w:hAnsi="Times New Roman"/>
          <w:szCs w:val="28"/>
          <w:lang w:val="fi-FI"/>
        </w:rPr>
        <w:t xml:space="preserve">Big </w:t>
      </w:r>
      <w:del w:id="1" w:author="Hassi Sakari" w:date="2017-10-29T16:53:00Z">
        <w:r w:rsidR="00152D44" w:rsidDel="00505197">
          <w:rPr>
            <w:rFonts w:ascii="Times New Roman" w:hAnsi="Times New Roman"/>
            <w:szCs w:val="28"/>
            <w:lang w:val="fi-FI"/>
          </w:rPr>
          <w:delText>Big Datan visualisointi virtuaalitodellisuudessa</w:delText>
        </w:r>
      </w:del>
      <w:ins w:id="2" w:author="Hassi Sakari" w:date="2017-10-29T16:53:00Z">
        <w:r w:rsidR="00505197">
          <w:rPr>
            <w:rFonts w:ascii="Times New Roman" w:hAnsi="Times New Roman"/>
            <w:szCs w:val="28"/>
            <w:lang w:val="fi-FI"/>
          </w:rPr>
          <w:t>Datan visualisoinnin kokemus virtuaalitodellisuudessa</w:t>
        </w:r>
      </w:ins>
    </w:p>
    <w:p w14:paraId="6434F3AB" w14:textId="77777777" w:rsidR="00D91104" w:rsidRDefault="00152D44">
      <w:pPr>
        <w:pStyle w:val="Kansilehtitekijnnimi"/>
        <w:rPr>
          <w:rFonts w:ascii="Times New Roman" w:hAnsi="Times New Roman"/>
        </w:rPr>
      </w:pPr>
      <w:r>
        <w:rPr>
          <w:rFonts w:ascii="Times New Roman" w:hAnsi="Times New Roman"/>
        </w:rPr>
        <w:t>Sakari Hassi</w:t>
      </w:r>
    </w:p>
    <w:p w14:paraId="5E74D09E" w14:textId="77777777" w:rsidR="00D91104" w:rsidRDefault="00152D44">
      <w:pPr>
        <w:pStyle w:val="Kansilehtijulkaisupaikka"/>
        <w:tabs>
          <w:tab w:val="left" w:pos="4536"/>
        </w:tabs>
        <w:spacing w:before="4400"/>
        <w:ind w:right="-1701" w:firstLine="560"/>
        <w:rPr>
          <w:rFonts w:ascii="Times New Roman" w:hAnsi="Times New Roman"/>
        </w:rPr>
      </w:pPr>
      <w:r>
        <w:rPr>
          <w:rFonts w:ascii="Times New Roman" w:hAnsi="Times New Roman"/>
        </w:rPr>
        <w:tab/>
        <w:t>Tampereen yliopisto</w:t>
      </w:r>
      <w:r>
        <w:rPr>
          <w:rFonts w:ascii="Times New Roman" w:hAnsi="Times New Roman"/>
        </w:rPr>
        <w:br/>
      </w:r>
      <w:r>
        <w:rPr>
          <w:rFonts w:ascii="Times New Roman" w:hAnsi="Times New Roman"/>
        </w:rPr>
        <w:tab/>
        <w:t>Informaatiotieteiden yksikkö</w:t>
      </w:r>
      <w:r>
        <w:rPr>
          <w:rFonts w:ascii="Times New Roman" w:hAnsi="Times New Roman"/>
        </w:rPr>
        <w:tab/>
        <w:t xml:space="preserve"> </w:t>
      </w:r>
      <w:r>
        <w:rPr>
          <w:rFonts w:ascii="Times New Roman" w:hAnsi="Times New Roman"/>
        </w:rPr>
        <w:tab/>
      </w:r>
    </w:p>
    <w:p w14:paraId="42743403" w14:textId="77777777" w:rsidR="00D91104" w:rsidRDefault="00152D44">
      <w:pPr>
        <w:pStyle w:val="Kansilehtijulkaisupaikka"/>
        <w:tabs>
          <w:tab w:val="left" w:pos="4536"/>
        </w:tabs>
        <w:spacing w:before="0"/>
        <w:ind w:right="-1701" w:firstLine="560"/>
        <w:rPr>
          <w:rFonts w:ascii="Times New Roman" w:hAnsi="Times New Roman"/>
        </w:rPr>
      </w:pPr>
      <w:r>
        <w:rPr>
          <w:rFonts w:ascii="Times New Roman" w:hAnsi="Times New Roman"/>
        </w:rPr>
        <w:tab/>
        <w:t xml:space="preserve">Tietojenkäsittelytieteiden tutkinto-ohjelma        </w:t>
      </w:r>
      <w:r>
        <w:rPr>
          <w:rFonts w:ascii="Times New Roman" w:hAnsi="Times New Roman"/>
        </w:rPr>
        <w:tab/>
      </w:r>
    </w:p>
    <w:p w14:paraId="7EFC1F2B" w14:textId="7F8C069F" w:rsidR="00D91104" w:rsidRDefault="00152D44">
      <w:pPr>
        <w:pStyle w:val="Kansilehtijulkaisupaikka"/>
        <w:tabs>
          <w:tab w:val="left" w:pos="4536"/>
        </w:tabs>
        <w:spacing w:before="0"/>
        <w:ind w:right="-1701" w:firstLine="560"/>
        <w:rPr>
          <w:rFonts w:ascii="Times New Roman" w:hAnsi="Times New Roman"/>
        </w:rPr>
        <w:sectPr w:rsidR="00D91104">
          <w:headerReference w:type="default" r:id="rId8"/>
          <w:footerReference w:type="default" r:id="rId9"/>
          <w:pgSz w:w="11880" w:h="16820"/>
          <w:pgMar w:top="1701" w:right="1701" w:bottom="1134" w:left="1701" w:header="737" w:footer="737" w:gutter="0"/>
          <w:cols w:space="708"/>
          <w:formProt w:val="0"/>
          <w:docGrid w:linePitch="240" w:charSpace="-6145"/>
        </w:sectPr>
      </w:pPr>
      <w:r>
        <w:rPr>
          <w:rFonts w:ascii="Times New Roman" w:hAnsi="Times New Roman"/>
        </w:rPr>
        <w:tab/>
        <w:t>Pro gradu -tutkielma</w:t>
      </w:r>
      <w:r>
        <w:rPr>
          <w:rFonts w:ascii="Times New Roman" w:hAnsi="Times New Roman"/>
        </w:rPr>
        <w:tab/>
        <w:t xml:space="preserve"> </w:t>
      </w:r>
      <w:r>
        <w:rPr>
          <w:rFonts w:ascii="Times New Roman" w:hAnsi="Times New Roman"/>
        </w:rPr>
        <w:tab/>
      </w:r>
      <w:r>
        <w:rPr>
          <w:rFonts w:ascii="Times New Roman" w:hAnsi="Times New Roman"/>
        </w:rPr>
        <w:br/>
      </w:r>
      <w:r>
        <w:rPr>
          <w:rFonts w:ascii="Times New Roman" w:hAnsi="Times New Roman"/>
        </w:rPr>
        <w:tab/>
        <w:t>Ohjaa</w:t>
      </w:r>
      <w:r w:rsidR="00AB0CE1">
        <w:rPr>
          <w:rFonts w:ascii="Times New Roman" w:hAnsi="Times New Roman"/>
        </w:rPr>
        <w:t>ja: Harri Siirtola</w:t>
      </w:r>
      <w:r w:rsidR="00AB0CE1">
        <w:rPr>
          <w:rFonts w:ascii="Times New Roman" w:hAnsi="Times New Roman"/>
        </w:rPr>
        <w:br/>
      </w:r>
      <w:r w:rsidR="00AB0CE1">
        <w:rPr>
          <w:rFonts w:ascii="Times New Roman" w:hAnsi="Times New Roman"/>
        </w:rPr>
        <w:tab/>
        <w:t>Syyskuu 2018</w:t>
      </w:r>
    </w:p>
    <w:p w14:paraId="2944AAC9" w14:textId="77777777" w:rsidR="00D91104" w:rsidRDefault="00152D44">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lastRenderedPageBreak/>
        <w:t>Tampereen yliopisto</w:t>
      </w:r>
      <w:r>
        <w:rPr>
          <w:rFonts w:ascii="Times New Roman" w:hAnsi="Times New Roman" w:cs="Times New Roman"/>
        </w:rPr>
        <w:br/>
        <w:t>Informaatiotieteiden yksikkö</w:t>
      </w:r>
    </w:p>
    <w:p w14:paraId="4A58A5BA" w14:textId="77777777" w:rsidR="00D91104" w:rsidRDefault="00152D44">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t>Tietojenkäsittelytieteiden tutkinto-ohjelma</w:t>
      </w:r>
      <w:r>
        <w:rPr>
          <w:rFonts w:ascii="Times New Roman" w:hAnsi="Times New Roman" w:cs="Times New Roman"/>
        </w:rPr>
        <w:br/>
        <w:t>Sakari Hassi: Big Datan visualisointi virtuaalitodellisuudessa</w:t>
      </w:r>
      <w:r>
        <w:rPr>
          <w:rFonts w:ascii="Times New Roman" w:hAnsi="Times New Roman" w:cs="Times New Roman"/>
        </w:rPr>
        <w:br/>
        <w:t>Pro gradu -tutkielma, 14 sivua, 4 liitesivua</w:t>
      </w:r>
    </w:p>
    <w:p w14:paraId="45DAC010" w14:textId="77777777" w:rsidR="00D91104" w:rsidRDefault="005406B3">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t>Syyskuu 2017</w:t>
      </w:r>
    </w:p>
    <w:p w14:paraId="74070A70" w14:textId="77777777" w:rsidR="00D91104" w:rsidRDefault="00D91104">
      <w:pPr>
        <w:pStyle w:val="Aloituskappale"/>
        <w:rPr>
          <w:rFonts w:ascii="Times New Roman" w:hAnsi="Times New Roman" w:cs="Times New Roman"/>
        </w:rPr>
      </w:pPr>
    </w:p>
    <w:p w14:paraId="4D2868B7" w14:textId="31FBBD88" w:rsidR="00D91104" w:rsidRPr="00DE759F" w:rsidRDefault="00DE759F">
      <w:pPr>
        <w:pStyle w:val="Aloituskappale"/>
        <w:rPr>
          <w:rFonts w:ascii="Times New Roman" w:hAnsi="Times New Roman" w:cs="Times New Roman"/>
          <w:sz w:val="24"/>
          <w:szCs w:val="24"/>
        </w:rPr>
      </w:pPr>
      <w:r>
        <w:rPr>
          <w:rFonts w:ascii="Times New Roman" w:hAnsi="Times New Roman" w:cs="Times New Roman"/>
          <w:sz w:val="24"/>
          <w:szCs w:val="24"/>
        </w:rPr>
        <w:t xml:space="preserve">Abstrakti tulisi kirjoittaa seuraavana, kun tutkimuskysymykset ja sisältö </w:t>
      </w:r>
      <w:r w:rsidR="00AC687D">
        <w:rPr>
          <w:rFonts w:ascii="Times New Roman" w:hAnsi="Times New Roman" w:cs="Times New Roman"/>
          <w:sz w:val="24"/>
          <w:szCs w:val="24"/>
        </w:rPr>
        <w:t>selkiytyneet</w:t>
      </w:r>
      <w:r>
        <w:rPr>
          <w:rFonts w:ascii="Times New Roman" w:hAnsi="Times New Roman" w:cs="Times New Roman"/>
          <w:sz w:val="24"/>
          <w:szCs w:val="24"/>
        </w:rPr>
        <w:t>.</w:t>
      </w:r>
    </w:p>
    <w:p w14:paraId="22462267" w14:textId="77777777" w:rsidR="00D91104" w:rsidRDefault="00D91104">
      <w:pPr>
        <w:pStyle w:val="Tekstikappale"/>
        <w:rPr>
          <w:rFonts w:ascii="Times New Roman" w:hAnsi="Times New Roman"/>
          <w:lang w:val="fi-FI"/>
        </w:rPr>
      </w:pPr>
    </w:p>
    <w:p w14:paraId="77A28ECC" w14:textId="77777777" w:rsidR="00D91104" w:rsidRDefault="00D91104">
      <w:pPr>
        <w:pStyle w:val="Tekstikappale"/>
        <w:rPr>
          <w:rFonts w:ascii="Times New Roman" w:hAnsi="Times New Roman"/>
          <w:lang w:val="fi-FI"/>
        </w:rPr>
      </w:pPr>
    </w:p>
    <w:p w14:paraId="324D2FF5" w14:textId="77777777" w:rsidR="00D91104" w:rsidRDefault="00D91104">
      <w:pPr>
        <w:pStyle w:val="Tekstikappale"/>
        <w:rPr>
          <w:rFonts w:ascii="Times New Roman" w:hAnsi="Times New Roman"/>
          <w:lang w:val="fi-FI"/>
        </w:rPr>
      </w:pPr>
    </w:p>
    <w:p w14:paraId="5635899E" w14:textId="257B08E4" w:rsidR="00D91104" w:rsidRDefault="00152D44">
      <w:pPr>
        <w:pStyle w:val="Aloituskappale"/>
        <w:rPr>
          <w:rFonts w:ascii="Times New Roman" w:hAnsi="Times New Roman" w:cs="Times New Roman"/>
        </w:rPr>
      </w:pPr>
      <w:r>
        <w:rPr>
          <w:rFonts w:ascii="Times New Roman" w:hAnsi="Times New Roman" w:cs="Times New Roman"/>
        </w:rPr>
        <w:t>Avainsanat ja -sanonnat: Big Data, virtuaalitodellisuus, visualisointi</w:t>
      </w:r>
      <w:r w:rsidR="006C359E">
        <w:rPr>
          <w:rFonts w:ascii="Times New Roman" w:hAnsi="Times New Roman" w:cs="Times New Roman"/>
        </w:rPr>
        <w:t>, käyttäjäkokemus</w:t>
      </w:r>
      <w:r>
        <w:rPr>
          <w:rFonts w:ascii="Times New Roman" w:hAnsi="Times New Roman" w:cs="Times New Roman"/>
        </w:rPr>
        <w:t>.</w:t>
      </w:r>
    </w:p>
    <w:p w14:paraId="5EED5467" w14:textId="77777777" w:rsidR="00D91104" w:rsidRDefault="00D91104">
      <w:pPr>
        <w:rPr>
          <w:rFonts w:ascii="Times New Roman" w:hAnsi="Times New Roman"/>
        </w:rPr>
      </w:pPr>
    </w:p>
    <w:p w14:paraId="51CBE3BC" w14:textId="77777777" w:rsidR="00D91104" w:rsidRDefault="00D91104">
      <w:pPr>
        <w:spacing w:after="200" w:line="276" w:lineRule="auto"/>
        <w:ind w:firstLine="0"/>
        <w:jc w:val="left"/>
        <w:rPr>
          <w:rFonts w:ascii="Times New Roman" w:hAnsi="Times New Roman"/>
        </w:rPr>
      </w:pPr>
    </w:p>
    <w:p w14:paraId="15EC87DB" w14:textId="77777777" w:rsidR="00D91104" w:rsidRDefault="00D91104">
      <w:pPr>
        <w:spacing w:after="200" w:line="276" w:lineRule="auto"/>
        <w:ind w:firstLine="0"/>
        <w:jc w:val="left"/>
        <w:rPr>
          <w:rFonts w:ascii="Times New Roman" w:hAnsi="Times New Roman"/>
        </w:rPr>
      </w:pPr>
    </w:p>
    <w:p w14:paraId="2E2486E5" w14:textId="77777777" w:rsidR="00D91104" w:rsidRDefault="00D91104">
      <w:pPr>
        <w:spacing w:after="200" w:line="276" w:lineRule="auto"/>
        <w:ind w:firstLine="0"/>
        <w:jc w:val="left"/>
        <w:rPr>
          <w:rFonts w:ascii="Times New Roman" w:hAnsi="Times New Roman"/>
        </w:rPr>
      </w:pPr>
    </w:p>
    <w:p w14:paraId="4A57CAB8" w14:textId="77777777" w:rsidR="00D91104" w:rsidRDefault="00D91104">
      <w:pPr>
        <w:spacing w:after="200" w:line="276" w:lineRule="auto"/>
        <w:ind w:firstLine="0"/>
        <w:jc w:val="left"/>
        <w:rPr>
          <w:rFonts w:ascii="Times New Roman" w:hAnsi="Times New Roman"/>
        </w:rPr>
      </w:pPr>
    </w:p>
    <w:p w14:paraId="2508D248" w14:textId="77777777" w:rsidR="00D91104" w:rsidRDefault="00D91104">
      <w:pPr>
        <w:spacing w:after="200" w:line="276" w:lineRule="auto"/>
        <w:ind w:firstLine="0"/>
        <w:jc w:val="left"/>
        <w:rPr>
          <w:rFonts w:ascii="Times New Roman" w:hAnsi="Times New Roman"/>
        </w:rPr>
      </w:pPr>
    </w:p>
    <w:p w14:paraId="5E77DB09" w14:textId="77777777" w:rsidR="00D91104" w:rsidRDefault="00D91104">
      <w:pPr>
        <w:spacing w:after="200" w:line="276" w:lineRule="auto"/>
        <w:ind w:firstLine="0"/>
        <w:jc w:val="left"/>
        <w:rPr>
          <w:rFonts w:ascii="Times New Roman" w:hAnsi="Times New Roman"/>
        </w:rPr>
      </w:pPr>
    </w:p>
    <w:p w14:paraId="371AE207" w14:textId="77777777" w:rsidR="00D91104" w:rsidRDefault="00D91104">
      <w:pPr>
        <w:spacing w:after="200" w:line="276" w:lineRule="auto"/>
        <w:ind w:firstLine="0"/>
        <w:jc w:val="left"/>
        <w:rPr>
          <w:rFonts w:ascii="Times New Roman" w:hAnsi="Times New Roman"/>
        </w:rPr>
      </w:pPr>
    </w:p>
    <w:p w14:paraId="1D5E06C1" w14:textId="77777777" w:rsidR="00D91104" w:rsidRDefault="00D91104">
      <w:pPr>
        <w:spacing w:after="200" w:line="276" w:lineRule="auto"/>
        <w:ind w:firstLine="0"/>
        <w:jc w:val="left"/>
        <w:rPr>
          <w:rFonts w:ascii="Times New Roman" w:hAnsi="Times New Roman"/>
        </w:rPr>
      </w:pPr>
    </w:p>
    <w:p w14:paraId="3B35D648" w14:textId="77777777" w:rsidR="00D91104" w:rsidRDefault="00D91104">
      <w:pPr>
        <w:spacing w:after="200" w:line="276" w:lineRule="auto"/>
        <w:ind w:firstLine="0"/>
        <w:jc w:val="left"/>
        <w:rPr>
          <w:rFonts w:ascii="Times New Roman" w:hAnsi="Times New Roman"/>
        </w:rPr>
      </w:pPr>
    </w:p>
    <w:p w14:paraId="1B6A5C87" w14:textId="77777777" w:rsidR="00D91104" w:rsidRDefault="00D91104">
      <w:pPr>
        <w:spacing w:after="200" w:line="276" w:lineRule="auto"/>
        <w:ind w:firstLine="0"/>
        <w:jc w:val="left"/>
        <w:rPr>
          <w:rFonts w:ascii="Times New Roman" w:hAnsi="Times New Roman"/>
        </w:rPr>
      </w:pPr>
    </w:p>
    <w:p w14:paraId="5A6C6EC0" w14:textId="77777777" w:rsidR="00D91104" w:rsidRDefault="00D91104">
      <w:pPr>
        <w:spacing w:after="200" w:line="276" w:lineRule="auto"/>
        <w:ind w:firstLine="0"/>
        <w:jc w:val="left"/>
        <w:rPr>
          <w:rFonts w:ascii="Times New Roman" w:hAnsi="Times New Roman"/>
        </w:rPr>
      </w:pPr>
    </w:p>
    <w:p w14:paraId="0CE18F13" w14:textId="77777777" w:rsidR="00D91104" w:rsidRDefault="00D91104">
      <w:pPr>
        <w:spacing w:after="200" w:line="276" w:lineRule="auto"/>
        <w:ind w:firstLine="0"/>
        <w:jc w:val="left"/>
        <w:rPr>
          <w:rFonts w:ascii="Times New Roman" w:hAnsi="Times New Roman"/>
        </w:rPr>
      </w:pPr>
    </w:p>
    <w:p w14:paraId="443A7EC7" w14:textId="77777777" w:rsidR="00D91104" w:rsidRDefault="00D91104">
      <w:pPr>
        <w:spacing w:after="200" w:line="276" w:lineRule="auto"/>
        <w:ind w:firstLine="0"/>
        <w:jc w:val="left"/>
        <w:rPr>
          <w:rFonts w:ascii="Times New Roman" w:hAnsi="Times New Roman"/>
        </w:rPr>
      </w:pPr>
    </w:p>
    <w:p w14:paraId="131E7EF3" w14:textId="77777777" w:rsidR="00D91104" w:rsidRDefault="00D91104">
      <w:pPr>
        <w:spacing w:after="200" w:line="276" w:lineRule="auto"/>
        <w:ind w:firstLine="0"/>
        <w:jc w:val="left"/>
        <w:rPr>
          <w:rFonts w:ascii="Times New Roman" w:hAnsi="Times New Roman"/>
        </w:rPr>
      </w:pPr>
    </w:p>
    <w:p w14:paraId="13F8DDE9" w14:textId="77777777" w:rsidR="00D91104" w:rsidRDefault="00D91104">
      <w:pPr>
        <w:spacing w:after="200" w:line="276" w:lineRule="auto"/>
        <w:ind w:firstLine="0"/>
        <w:jc w:val="left"/>
        <w:rPr>
          <w:rFonts w:ascii="Times New Roman" w:hAnsi="Times New Roman"/>
        </w:rPr>
      </w:pPr>
    </w:p>
    <w:p w14:paraId="4D65FEDF" w14:textId="77777777" w:rsidR="00D91104" w:rsidRDefault="00D91104">
      <w:pPr>
        <w:spacing w:after="200" w:line="276" w:lineRule="auto"/>
        <w:ind w:firstLine="0"/>
        <w:jc w:val="left"/>
        <w:rPr>
          <w:rFonts w:ascii="Times New Roman" w:hAnsi="Times New Roman"/>
        </w:rPr>
      </w:pPr>
    </w:p>
    <w:p w14:paraId="5CEF98F0" w14:textId="77777777" w:rsidR="00D91104" w:rsidRDefault="00152D44">
      <w:pPr>
        <w:pStyle w:val="Sisllysluettelonotsikko1"/>
        <w:rPr>
          <w:rFonts w:ascii="Times New Roman" w:hAnsi="Times New Roman"/>
          <w:color w:val="00000A"/>
          <w:lang w:val="fi-FI"/>
        </w:rPr>
      </w:pPr>
      <w:bookmarkStart w:id="3" w:name="_Toc463873579"/>
      <w:bookmarkStart w:id="4" w:name="_Toc463943270"/>
      <w:bookmarkStart w:id="5" w:name="_Toc503616886"/>
      <w:r>
        <w:rPr>
          <w:rFonts w:ascii="Times New Roman" w:hAnsi="Times New Roman"/>
          <w:color w:val="00000A"/>
          <w:lang w:val="fi-FI"/>
        </w:rPr>
        <w:lastRenderedPageBreak/>
        <w:t>SISÄLLYS</w:t>
      </w:r>
      <w:bookmarkEnd w:id="3"/>
      <w:bookmarkEnd w:id="4"/>
      <w:r>
        <w:rPr>
          <w:rFonts w:ascii="Times New Roman" w:hAnsi="Times New Roman"/>
          <w:color w:val="00000A"/>
          <w:lang w:val="fi-FI"/>
        </w:rPr>
        <w:t>LUETTELO</w:t>
      </w:r>
      <w:bookmarkEnd w:id="5"/>
    </w:p>
    <w:p w14:paraId="0C968EBD" w14:textId="77777777" w:rsidR="00DF7A43" w:rsidRDefault="00D451AB">
      <w:pPr>
        <w:pStyle w:val="Sisluet1"/>
        <w:tabs>
          <w:tab w:val="right" w:leader="dot" w:pos="9628"/>
        </w:tabs>
        <w:rPr>
          <w:rFonts w:asciiTheme="minorHAnsi" w:eastAsiaTheme="minorEastAsia" w:hAnsiTheme="minorHAnsi" w:cstheme="minorBidi"/>
          <w:noProof/>
          <w:color w:val="auto"/>
          <w:sz w:val="22"/>
          <w:szCs w:val="22"/>
          <w:lang w:eastAsia="fi-FI"/>
        </w:rPr>
      </w:pPr>
      <w:r>
        <w:rPr>
          <w:lang w:val="en-GB"/>
        </w:rPr>
        <w:fldChar w:fldCharType="begin"/>
      </w:r>
      <w:r w:rsidR="00152D44" w:rsidRPr="00A50B8C">
        <w:instrText>TOC</w:instrText>
      </w:r>
      <w:r>
        <w:rPr>
          <w:lang w:val="en-GB"/>
        </w:rPr>
        <w:fldChar w:fldCharType="separate"/>
      </w:r>
      <w:r w:rsidR="00DF7A43" w:rsidRPr="001E07FA">
        <w:rPr>
          <w:rFonts w:ascii="Times New Roman" w:hAnsi="Times New Roman"/>
          <w:noProof/>
        </w:rPr>
        <w:t>SISÄLLYSLUETTELO</w:t>
      </w:r>
      <w:r w:rsidR="00DF7A43">
        <w:rPr>
          <w:noProof/>
        </w:rPr>
        <w:tab/>
      </w:r>
      <w:r w:rsidR="00DF7A43">
        <w:rPr>
          <w:noProof/>
        </w:rPr>
        <w:fldChar w:fldCharType="begin"/>
      </w:r>
      <w:r w:rsidR="00DF7A43">
        <w:rPr>
          <w:noProof/>
        </w:rPr>
        <w:instrText xml:space="preserve"> PAGEREF _Toc503616886 \h </w:instrText>
      </w:r>
      <w:r w:rsidR="00DF7A43">
        <w:rPr>
          <w:noProof/>
        </w:rPr>
      </w:r>
      <w:r w:rsidR="00DF7A43">
        <w:rPr>
          <w:noProof/>
        </w:rPr>
        <w:fldChar w:fldCharType="separate"/>
      </w:r>
      <w:r w:rsidR="00DF7A43">
        <w:rPr>
          <w:noProof/>
        </w:rPr>
        <w:t>3</w:t>
      </w:r>
      <w:r w:rsidR="00DF7A43">
        <w:rPr>
          <w:noProof/>
        </w:rPr>
        <w:fldChar w:fldCharType="end"/>
      </w:r>
    </w:p>
    <w:p w14:paraId="06EEA2E2"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1E07FA">
        <w:rPr>
          <w:rFonts w:ascii="Times New Roman" w:hAnsi="Times New Roman"/>
          <w:noProof/>
        </w:rPr>
        <w:t>1. JOHDANTO</w:t>
      </w:r>
      <w:r>
        <w:rPr>
          <w:noProof/>
        </w:rPr>
        <w:tab/>
      </w:r>
      <w:r>
        <w:rPr>
          <w:noProof/>
        </w:rPr>
        <w:fldChar w:fldCharType="begin"/>
      </w:r>
      <w:r>
        <w:rPr>
          <w:noProof/>
        </w:rPr>
        <w:instrText xml:space="preserve"> PAGEREF _Toc503616887 \h </w:instrText>
      </w:r>
      <w:r>
        <w:rPr>
          <w:noProof/>
        </w:rPr>
      </w:r>
      <w:r>
        <w:rPr>
          <w:noProof/>
        </w:rPr>
        <w:fldChar w:fldCharType="separate"/>
      </w:r>
      <w:r>
        <w:rPr>
          <w:noProof/>
        </w:rPr>
        <w:t>5</w:t>
      </w:r>
      <w:r>
        <w:rPr>
          <w:noProof/>
        </w:rPr>
        <w:fldChar w:fldCharType="end"/>
      </w:r>
    </w:p>
    <w:p w14:paraId="0BEB70C0"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DF7A43">
        <w:rPr>
          <w:rFonts w:ascii="Times New Roman" w:hAnsi="Times New Roman"/>
          <w:noProof/>
        </w:rPr>
        <w:t>2. BIG DATA</w:t>
      </w:r>
      <w:r>
        <w:rPr>
          <w:noProof/>
        </w:rPr>
        <w:tab/>
      </w:r>
      <w:r>
        <w:rPr>
          <w:noProof/>
        </w:rPr>
        <w:fldChar w:fldCharType="begin"/>
      </w:r>
      <w:r>
        <w:rPr>
          <w:noProof/>
        </w:rPr>
        <w:instrText xml:space="preserve"> PAGEREF _Toc503616888 \h </w:instrText>
      </w:r>
      <w:r>
        <w:rPr>
          <w:noProof/>
        </w:rPr>
      </w:r>
      <w:r>
        <w:rPr>
          <w:noProof/>
        </w:rPr>
        <w:fldChar w:fldCharType="separate"/>
      </w:r>
      <w:r>
        <w:rPr>
          <w:noProof/>
        </w:rPr>
        <w:t>6</w:t>
      </w:r>
      <w:r>
        <w:rPr>
          <w:noProof/>
        </w:rPr>
        <w:fldChar w:fldCharType="end"/>
      </w:r>
    </w:p>
    <w:p w14:paraId="62513583"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sidRPr="00DF7A43">
        <w:rPr>
          <w:noProof/>
        </w:rPr>
        <w:t>2.1 Big Datan määrittely</w:t>
      </w:r>
      <w:r>
        <w:rPr>
          <w:noProof/>
        </w:rPr>
        <w:tab/>
      </w:r>
      <w:r>
        <w:rPr>
          <w:noProof/>
        </w:rPr>
        <w:fldChar w:fldCharType="begin"/>
      </w:r>
      <w:r>
        <w:rPr>
          <w:noProof/>
        </w:rPr>
        <w:instrText xml:space="preserve"> PAGEREF _Toc503616889 \h </w:instrText>
      </w:r>
      <w:r>
        <w:rPr>
          <w:noProof/>
        </w:rPr>
      </w:r>
      <w:r>
        <w:rPr>
          <w:noProof/>
        </w:rPr>
        <w:fldChar w:fldCharType="separate"/>
      </w:r>
      <w:r>
        <w:rPr>
          <w:noProof/>
        </w:rPr>
        <w:t>6</w:t>
      </w:r>
      <w:r>
        <w:rPr>
          <w:noProof/>
        </w:rPr>
        <w:fldChar w:fldCharType="end"/>
      </w:r>
    </w:p>
    <w:p w14:paraId="607ED288"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sidRPr="001E07FA">
        <w:rPr>
          <w:noProof/>
        </w:rPr>
        <w:t>2.2 Big Datan kuudes V – Visualisointi</w:t>
      </w:r>
      <w:r>
        <w:rPr>
          <w:noProof/>
        </w:rPr>
        <w:tab/>
      </w:r>
      <w:r>
        <w:rPr>
          <w:noProof/>
        </w:rPr>
        <w:fldChar w:fldCharType="begin"/>
      </w:r>
      <w:r>
        <w:rPr>
          <w:noProof/>
        </w:rPr>
        <w:instrText xml:space="preserve"> PAGEREF _Toc503616890 \h </w:instrText>
      </w:r>
      <w:r>
        <w:rPr>
          <w:noProof/>
        </w:rPr>
      </w:r>
      <w:r>
        <w:rPr>
          <w:noProof/>
        </w:rPr>
        <w:fldChar w:fldCharType="separate"/>
      </w:r>
      <w:r>
        <w:rPr>
          <w:noProof/>
        </w:rPr>
        <w:t>8</w:t>
      </w:r>
      <w:r>
        <w:rPr>
          <w:noProof/>
        </w:rPr>
        <w:fldChar w:fldCharType="end"/>
      </w:r>
    </w:p>
    <w:p w14:paraId="7C5F937A"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sidRPr="001E07FA">
        <w:rPr>
          <w:noProof/>
          <w:color w:val="000000" w:themeColor="text1"/>
        </w:rPr>
        <w:t>2.3 Big datan hyödyt ja ongelmat</w:t>
      </w:r>
      <w:r>
        <w:rPr>
          <w:noProof/>
        </w:rPr>
        <w:tab/>
      </w:r>
      <w:r>
        <w:rPr>
          <w:noProof/>
        </w:rPr>
        <w:fldChar w:fldCharType="begin"/>
      </w:r>
      <w:r>
        <w:rPr>
          <w:noProof/>
        </w:rPr>
        <w:instrText xml:space="preserve"> PAGEREF _Toc503616891 \h </w:instrText>
      </w:r>
      <w:r>
        <w:rPr>
          <w:noProof/>
        </w:rPr>
      </w:r>
      <w:r>
        <w:rPr>
          <w:noProof/>
        </w:rPr>
        <w:fldChar w:fldCharType="separate"/>
      </w:r>
      <w:r>
        <w:rPr>
          <w:noProof/>
        </w:rPr>
        <w:t>11</w:t>
      </w:r>
      <w:r>
        <w:rPr>
          <w:noProof/>
        </w:rPr>
        <w:fldChar w:fldCharType="end"/>
      </w:r>
    </w:p>
    <w:p w14:paraId="79A9BAFC"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1E07FA">
        <w:rPr>
          <w:rFonts w:ascii="Times New Roman" w:hAnsi="Times New Roman"/>
          <w:noProof/>
        </w:rPr>
        <w:t>3. TIEDON VISUALISOIMINEN</w:t>
      </w:r>
      <w:r>
        <w:rPr>
          <w:noProof/>
        </w:rPr>
        <w:tab/>
      </w:r>
      <w:r>
        <w:rPr>
          <w:noProof/>
        </w:rPr>
        <w:fldChar w:fldCharType="begin"/>
      </w:r>
      <w:r>
        <w:rPr>
          <w:noProof/>
        </w:rPr>
        <w:instrText xml:space="preserve"> PAGEREF _Toc503616892 \h </w:instrText>
      </w:r>
      <w:r>
        <w:rPr>
          <w:noProof/>
        </w:rPr>
      </w:r>
      <w:r>
        <w:rPr>
          <w:noProof/>
        </w:rPr>
        <w:fldChar w:fldCharType="separate"/>
      </w:r>
      <w:r>
        <w:rPr>
          <w:noProof/>
        </w:rPr>
        <w:t>13</w:t>
      </w:r>
      <w:r>
        <w:rPr>
          <w:noProof/>
        </w:rPr>
        <w:fldChar w:fldCharType="end"/>
      </w:r>
    </w:p>
    <w:p w14:paraId="7F774590"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3.1 Visualisointi yleisesti</w:t>
      </w:r>
      <w:r>
        <w:rPr>
          <w:noProof/>
        </w:rPr>
        <w:tab/>
      </w:r>
      <w:r>
        <w:rPr>
          <w:noProof/>
        </w:rPr>
        <w:fldChar w:fldCharType="begin"/>
      </w:r>
      <w:r>
        <w:rPr>
          <w:noProof/>
        </w:rPr>
        <w:instrText xml:space="preserve"> PAGEREF _Toc503616893 \h </w:instrText>
      </w:r>
      <w:r>
        <w:rPr>
          <w:noProof/>
        </w:rPr>
      </w:r>
      <w:r>
        <w:rPr>
          <w:noProof/>
        </w:rPr>
        <w:fldChar w:fldCharType="separate"/>
      </w:r>
      <w:r>
        <w:rPr>
          <w:noProof/>
        </w:rPr>
        <w:t>13</w:t>
      </w:r>
      <w:r>
        <w:rPr>
          <w:noProof/>
        </w:rPr>
        <w:fldChar w:fldCharType="end"/>
      </w:r>
    </w:p>
    <w:p w14:paraId="1DB4946F"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3.2 Visualisoinnin tyypit</w:t>
      </w:r>
      <w:r>
        <w:rPr>
          <w:noProof/>
        </w:rPr>
        <w:tab/>
      </w:r>
      <w:r>
        <w:rPr>
          <w:noProof/>
        </w:rPr>
        <w:fldChar w:fldCharType="begin"/>
      </w:r>
      <w:r>
        <w:rPr>
          <w:noProof/>
        </w:rPr>
        <w:instrText xml:space="preserve"> PAGEREF _Toc503616894 \h </w:instrText>
      </w:r>
      <w:r>
        <w:rPr>
          <w:noProof/>
        </w:rPr>
      </w:r>
      <w:r>
        <w:rPr>
          <w:noProof/>
        </w:rPr>
        <w:fldChar w:fldCharType="separate"/>
      </w:r>
      <w:r>
        <w:rPr>
          <w:noProof/>
        </w:rPr>
        <w:t>15</w:t>
      </w:r>
      <w:r>
        <w:rPr>
          <w:noProof/>
        </w:rPr>
        <w:fldChar w:fldCharType="end"/>
      </w:r>
    </w:p>
    <w:p w14:paraId="33AF2830" w14:textId="77777777" w:rsidR="00DF7A43" w:rsidRPr="00DF7A43" w:rsidRDefault="00DF7A43">
      <w:pPr>
        <w:pStyle w:val="Sisluet2"/>
        <w:tabs>
          <w:tab w:val="right" w:leader="dot" w:pos="9628"/>
        </w:tabs>
        <w:rPr>
          <w:rFonts w:asciiTheme="minorHAnsi" w:eastAsiaTheme="minorEastAsia" w:hAnsiTheme="minorHAnsi" w:cstheme="minorBidi"/>
          <w:noProof/>
          <w:color w:val="auto"/>
          <w:sz w:val="22"/>
          <w:szCs w:val="22"/>
          <w:lang w:val="en-US" w:eastAsia="fi-FI"/>
        </w:rPr>
      </w:pPr>
      <w:r w:rsidRPr="00DF7A43">
        <w:rPr>
          <w:noProof/>
          <w:lang w:val="en-US"/>
        </w:rPr>
        <w:t>3.2.1 Parallel coordinates</w:t>
      </w:r>
      <w:r w:rsidRPr="00DF7A43">
        <w:rPr>
          <w:noProof/>
          <w:lang w:val="en-US"/>
        </w:rPr>
        <w:tab/>
      </w:r>
      <w:r>
        <w:rPr>
          <w:noProof/>
        </w:rPr>
        <w:fldChar w:fldCharType="begin"/>
      </w:r>
      <w:r w:rsidRPr="00DF7A43">
        <w:rPr>
          <w:noProof/>
          <w:lang w:val="en-US"/>
        </w:rPr>
        <w:instrText xml:space="preserve"> PAGEREF _Toc503616895 \h </w:instrText>
      </w:r>
      <w:r>
        <w:rPr>
          <w:noProof/>
        </w:rPr>
      </w:r>
      <w:r>
        <w:rPr>
          <w:noProof/>
        </w:rPr>
        <w:fldChar w:fldCharType="separate"/>
      </w:r>
      <w:r w:rsidRPr="00DF7A43">
        <w:rPr>
          <w:noProof/>
          <w:lang w:val="en-US"/>
        </w:rPr>
        <w:t>17</w:t>
      </w:r>
      <w:r>
        <w:rPr>
          <w:noProof/>
        </w:rPr>
        <w:fldChar w:fldCharType="end"/>
      </w:r>
    </w:p>
    <w:p w14:paraId="61A58650" w14:textId="77777777" w:rsidR="00DF7A43" w:rsidRPr="00DF7A43" w:rsidRDefault="00DF7A43">
      <w:pPr>
        <w:pStyle w:val="Sisluet2"/>
        <w:tabs>
          <w:tab w:val="right" w:leader="dot" w:pos="9628"/>
        </w:tabs>
        <w:rPr>
          <w:rFonts w:asciiTheme="minorHAnsi" w:eastAsiaTheme="minorEastAsia" w:hAnsiTheme="minorHAnsi" w:cstheme="minorBidi"/>
          <w:noProof/>
          <w:color w:val="auto"/>
          <w:sz w:val="22"/>
          <w:szCs w:val="22"/>
          <w:lang w:val="en-US" w:eastAsia="fi-FI"/>
        </w:rPr>
      </w:pPr>
      <w:r w:rsidRPr="00DF7A43">
        <w:rPr>
          <w:noProof/>
          <w:lang w:val="en-US"/>
        </w:rPr>
        <w:t>3.2.2 Star coordinates</w:t>
      </w:r>
      <w:r w:rsidRPr="00DF7A43">
        <w:rPr>
          <w:noProof/>
          <w:lang w:val="en-US"/>
        </w:rPr>
        <w:tab/>
      </w:r>
      <w:r>
        <w:rPr>
          <w:noProof/>
        </w:rPr>
        <w:fldChar w:fldCharType="begin"/>
      </w:r>
      <w:r w:rsidRPr="00DF7A43">
        <w:rPr>
          <w:noProof/>
          <w:lang w:val="en-US"/>
        </w:rPr>
        <w:instrText xml:space="preserve"> PAGEREF _Toc503616896 \h </w:instrText>
      </w:r>
      <w:r>
        <w:rPr>
          <w:noProof/>
        </w:rPr>
      </w:r>
      <w:r>
        <w:rPr>
          <w:noProof/>
        </w:rPr>
        <w:fldChar w:fldCharType="separate"/>
      </w:r>
      <w:r w:rsidRPr="00DF7A43">
        <w:rPr>
          <w:noProof/>
          <w:lang w:val="en-US"/>
        </w:rPr>
        <w:t>17</w:t>
      </w:r>
      <w:r>
        <w:rPr>
          <w:noProof/>
        </w:rPr>
        <w:fldChar w:fldCharType="end"/>
      </w:r>
    </w:p>
    <w:p w14:paraId="261E92D7" w14:textId="77777777" w:rsidR="00DF7A43" w:rsidRPr="00DF7A43" w:rsidRDefault="00DF7A43">
      <w:pPr>
        <w:pStyle w:val="Sisluet2"/>
        <w:tabs>
          <w:tab w:val="right" w:leader="dot" w:pos="9628"/>
        </w:tabs>
        <w:rPr>
          <w:rFonts w:asciiTheme="minorHAnsi" w:eastAsiaTheme="minorEastAsia" w:hAnsiTheme="minorHAnsi" w:cstheme="minorBidi"/>
          <w:noProof/>
          <w:color w:val="auto"/>
          <w:sz w:val="22"/>
          <w:szCs w:val="22"/>
          <w:lang w:val="en-US" w:eastAsia="fi-FI"/>
        </w:rPr>
      </w:pPr>
      <w:r w:rsidRPr="00DF7A43">
        <w:rPr>
          <w:noProof/>
          <w:lang w:val="en-US"/>
        </w:rPr>
        <w:t>3.2.3 Tree map</w:t>
      </w:r>
      <w:r w:rsidRPr="00DF7A43">
        <w:rPr>
          <w:noProof/>
          <w:lang w:val="en-US"/>
        </w:rPr>
        <w:tab/>
      </w:r>
      <w:r>
        <w:rPr>
          <w:noProof/>
        </w:rPr>
        <w:fldChar w:fldCharType="begin"/>
      </w:r>
      <w:r w:rsidRPr="00DF7A43">
        <w:rPr>
          <w:noProof/>
          <w:lang w:val="en-US"/>
        </w:rPr>
        <w:instrText xml:space="preserve"> PAGEREF _Toc503616897 \h </w:instrText>
      </w:r>
      <w:r>
        <w:rPr>
          <w:noProof/>
        </w:rPr>
      </w:r>
      <w:r>
        <w:rPr>
          <w:noProof/>
        </w:rPr>
        <w:fldChar w:fldCharType="separate"/>
      </w:r>
      <w:r w:rsidRPr="00DF7A43">
        <w:rPr>
          <w:noProof/>
          <w:lang w:val="en-US"/>
        </w:rPr>
        <w:t>19</w:t>
      </w:r>
      <w:r>
        <w:rPr>
          <w:noProof/>
        </w:rPr>
        <w:fldChar w:fldCharType="end"/>
      </w:r>
    </w:p>
    <w:p w14:paraId="7DF40B88"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3.3 Visualisoinnin työkalut</w:t>
      </w:r>
      <w:r>
        <w:rPr>
          <w:noProof/>
        </w:rPr>
        <w:tab/>
      </w:r>
      <w:r>
        <w:rPr>
          <w:noProof/>
        </w:rPr>
        <w:fldChar w:fldCharType="begin"/>
      </w:r>
      <w:r>
        <w:rPr>
          <w:noProof/>
        </w:rPr>
        <w:instrText xml:space="preserve"> PAGEREF _Toc503616898 \h </w:instrText>
      </w:r>
      <w:r>
        <w:rPr>
          <w:noProof/>
        </w:rPr>
      </w:r>
      <w:r>
        <w:rPr>
          <w:noProof/>
        </w:rPr>
        <w:fldChar w:fldCharType="separate"/>
      </w:r>
      <w:r>
        <w:rPr>
          <w:noProof/>
        </w:rPr>
        <w:t>20</w:t>
      </w:r>
      <w:r>
        <w:rPr>
          <w:noProof/>
        </w:rPr>
        <w:fldChar w:fldCharType="end"/>
      </w:r>
    </w:p>
    <w:p w14:paraId="166B60E9"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3.4 Visualisoinnin prosessi</w:t>
      </w:r>
      <w:r>
        <w:rPr>
          <w:noProof/>
        </w:rPr>
        <w:tab/>
      </w:r>
      <w:r>
        <w:rPr>
          <w:noProof/>
        </w:rPr>
        <w:fldChar w:fldCharType="begin"/>
      </w:r>
      <w:r>
        <w:rPr>
          <w:noProof/>
        </w:rPr>
        <w:instrText xml:space="preserve"> PAGEREF _Toc503616899 \h </w:instrText>
      </w:r>
      <w:r>
        <w:rPr>
          <w:noProof/>
        </w:rPr>
      </w:r>
      <w:r>
        <w:rPr>
          <w:noProof/>
        </w:rPr>
        <w:fldChar w:fldCharType="separate"/>
      </w:r>
      <w:r>
        <w:rPr>
          <w:noProof/>
        </w:rPr>
        <w:t>22</w:t>
      </w:r>
      <w:r>
        <w:rPr>
          <w:noProof/>
        </w:rPr>
        <w:fldChar w:fldCharType="end"/>
      </w:r>
    </w:p>
    <w:p w14:paraId="307191E7"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3.5 MapReduce</w:t>
      </w:r>
      <w:r>
        <w:rPr>
          <w:noProof/>
        </w:rPr>
        <w:tab/>
      </w:r>
      <w:r>
        <w:rPr>
          <w:noProof/>
        </w:rPr>
        <w:fldChar w:fldCharType="begin"/>
      </w:r>
      <w:r>
        <w:rPr>
          <w:noProof/>
        </w:rPr>
        <w:instrText xml:space="preserve"> PAGEREF _Toc503616900 \h </w:instrText>
      </w:r>
      <w:r>
        <w:rPr>
          <w:noProof/>
        </w:rPr>
      </w:r>
      <w:r>
        <w:rPr>
          <w:noProof/>
        </w:rPr>
        <w:fldChar w:fldCharType="separate"/>
      </w:r>
      <w:r>
        <w:rPr>
          <w:noProof/>
        </w:rPr>
        <w:t>23</w:t>
      </w:r>
      <w:r>
        <w:rPr>
          <w:noProof/>
        </w:rPr>
        <w:fldChar w:fldCharType="end"/>
      </w:r>
    </w:p>
    <w:p w14:paraId="0FF71ACB"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1E07FA">
        <w:rPr>
          <w:rFonts w:ascii="Times New Roman" w:hAnsi="Times New Roman"/>
          <w:noProof/>
        </w:rPr>
        <w:t>4. VIRTUAALITODELLISUUDEN HYÖDYNTÄMINEN</w:t>
      </w:r>
      <w:r>
        <w:rPr>
          <w:noProof/>
        </w:rPr>
        <w:tab/>
      </w:r>
      <w:r>
        <w:rPr>
          <w:noProof/>
        </w:rPr>
        <w:fldChar w:fldCharType="begin"/>
      </w:r>
      <w:r>
        <w:rPr>
          <w:noProof/>
        </w:rPr>
        <w:instrText xml:space="preserve"> PAGEREF _Toc503616901 \h </w:instrText>
      </w:r>
      <w:r>
        <w:rPr>
          <w:noProof/>
        </w:rPr>
      </w:r>
      <w:r>
        <w:rPr>
          <w:noProof/>
        </w:rPr>
        <w:fldChar w:fldCharType="separate"/>
      </w:r>
      <w:r>
        <w:rPr>
          <w:noProof/>
        </w:rPr>
        <w:t>24</w:t>
      </w:r>
      <w:r>
        <w:rPr>
          <w:noProof/>
        </w:rPr>
        <w:fldChar w:fldCharType="end"/>
      </w:r>
    </w:p>
    <w:p w14:paraId="15CBA95A"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4.1 Virtuaalitodellisuus aikaisemmin</w:t>
      </w:r>
      <w:r>
        <w:rPr>
          <w:noProof/>
        </w:rPr>
        <w:tab/>
      </w:r>
      <w:r>
        <w:rPr>
          <w:noProof/>
        </w:rPr>
        <w:fldChar w:fldCharType="begin"/>
      </w:r>
      <w:r>
        <w:rPr>
          <w:noProof/>
        </w:rPr>
        <w:instrText xml:space="preserve"> PAGEREF _Toc503616902 \h </w:instrText>
      </w:r>
      <w:r>
        <w:rPr>
          <w:noProof/>
        </w:rPr>
      </w:r>
      <w:r>
        <w:rPr>
          <w:noProof/>
        </w:rPr>
        <w:fldChar w:fldCharType="separate"/>
      </w:r>
      <w:r>
        <w:rPr>
          <w:noProof/>
        </w:rPr>
        <w:t>24</w:t>
      </w:r>
      <w:r>
        <w:rPr>
          <w:noProof/>
        </w:rPr>
        <w:fldChar w:fldCharType="end"/>
      </w:r>
    </w:p>
    <w:p w14:paraId="412C9FBC"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4.2 Big Datan visualisointijärjestelmät</w:t>
      </w:r>
      <w:r>
        <w:rPr>
          <w:noProof/>
        </w:rPr>
        <w:tab/>
      </w:r>
      <w:r>
        <w:rPr>
          <w:noProof/>
        </w:rPr>
        <w:fldChar w:fldCharType="begin"/>
      </w:r>
      <w:r>
        <w:rPr>
          <w:noProof/>
        </w:rPr>
        <w:instrText xml:space="preserve"> PAGEREF _Toc503616903 \h </w:instrText>
      </w:r>
      <w:r>
        <w:rPr>
          <w:noProof/>
        </w:rPr>
      </w:r>
      <w:r>
        <w:rPr>
          <w:noProof/>
        </w:rPr>
        <w:fldChar w:fldCharType="separate"/>
      </w:r>
      <w:r>
        <w:rPr>
          <w:noProof/>
        </w:rPr>
        <w:t>26</w:t>
      </w:r>
      <w:r>
        <w:rPr>
          <w:noProof/>
        </w:rPr>
        <w:fldChar w:fldCharType="end"/>
      </w:r>
    </w:p>
    <w:p w14:paraId="67F8D86B"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4.3 Yhteenveto aikaisempien järjestelmien pohjalta</w:t>
      </w:r>
      <w:r>
        <w:rPr>
          <w:noProof/>
        </w:rPr>
        <w:tab/>
      </w:r>
      <w:r>
        <w:rPr>
          <w:noProof/>
        </w:rPr>
        <w:fldChar w:fldCharType="begin"/>
      </w:r>
      <w:r>
        <w:rPr>
          <w:noProof/>
        </w:rPr>
        <w:instrText xml:space="preserve"> PAGEREF _Toc503616904 \h </w:instrText>
      </w:r>
      <w:r>
        <w:rPr>
          <w:noProof/>
        </w:rPr>
      </w:r>
      <w:r>
        <w:rPr>
          <w:noProof/>
        </w:rPr>
        <w:fldChar w:fldCharType="separate"/>
      </w:r>
      <w:r>
        <w:rPr>
          <w:noProof/>
        </w:rPr>
        <w:t>29</w:t>
      </w:r>
      <w:r>
        <w:rPr>
          <w:noProof/>
        </w:rPr>
        <w:fldChar w:fldCharType="end"/>
      </w:r>
    </w:p>
    <w:p w14:paraId="50937B01"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4.4 HTC Vive</w:t>
      </w:r>
      <w:r>
        <w:rPr>
          <w:noProof/>
        </w:rPr>
        <w:tab/>
      </w:r>
      <w:r>
        <w:rPr>
          <w:noProof/>
        </w:rPr>
        <w:fldChar w:fldCharType="begin"/>
      </w:r>
      <w:r>
        <w:rPr>
          <w:noProof/>
        </w:rPr>
        <w:instrText xml:space="preserve"> PAGEREF _Toc503616905 \h </w:instrText>
      </w:r>
      <w:r>
        <w:rPr>
          <w:noProof/>
        </w:rPr>
      </w:r>
      <w:r>
        <w:rPr>
          <w:noProof/>
        </w:rPr>
        <w:fldChar w:fldCharType="separate"/>
      </w:r>
      <w:r>
        <w:rPr>
          <w:noProof/>
        </w:rPr>
        <w:t>30</w:t>
      </w:r>
      <w:r>
        <w:rPr>
          <w:noProof/>
        </w:rPr>
        <w:fldChar w:fldCharType="end"/>
      </w:r>
    </w:p>
    <w:p w14:paraId="44E2B20D"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1E07FA">
        <w:rPr>
          <w:rFonts w:ascii="Times New Roman" w:hAnsi="Times New Roman"/>
          <w:noProof/>
        </w:rPr>
        <w:t>5. TESTIJÄRJESTELMÄN KEHITYS</w:t>
      </w:r>
      <w:r>
        <w:rPr>
          <w:noProof/>
        </w:rPr>
        <w:tab/>
      </w:r>
      <w:r>
        <w:rPr>
          <w:noProof/>
        </w:rPr>
        <w:fldChar w:fldCharType="begin"/>
      </w:r>
      <w:r>
        <w:rPr>
          <w:noProof/>
        </w:rPr>
        <w:instrText xml:space="preserve"> PAGEREF _Toc503616906 \h </w:instrText>
      </w:r>
      <w:r>
        <w:rPr>
          <w:noProof/>
        </w:rPr>
      </w:r>
      <w:r>
        <w:rPr>
          <w:noProof/>
        </w:rPr>
        <w:fldChar w:fldCharType="separate"/>
      </w:r>
      <w:r>
        <w:rPr>
          <w:noProof/>
        </w:rPr>
        <w:t>32</w:t>
      </w:r>
      <w:r>
        <w:rPr>
          <w:noProof/>
        </w:rPr>
        <w:fldChar w:fldCharType="end"/>
      </w:r>
    </w:p>
    <w:p w14:paraId="47D56AA6"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5.1 Twitter-viestien visualisoiminen maailmankartalla</w:t>
      </w:r>
      <w:r>
        <w:rPr>
          <w:noProof/>
        </w:rPr>
        <w:tab/>
      </w:r>
      <w:r>
        <w:rPr>
          <w:noProof/>
        </w:rPr>
        <w:fldChar w:fldCharType="begin"/>
      </w:r>
      <w:r>
        <w:rPr>
          <w:noProof/>
        </w:rPr>
        <w:instrText xml:space="preserve"> PAGEREF _Toc503616907 \h </w:instrText>
      </w:r>
      <w:r>
        <w:rPr>
          <w:noProof/>
        </w:rPr>
      </w:r>
      <w:r>
        <w:rPr>
          <w:noProof/>
        </w:rPr>
        <w:fldChar w:fldCharType="separate"/>
      </w:r>
      <w:r>
        <w:rPr>
          <w:noProof/>
        </w:rPr>
        <w:t>32</w:t>
      </w:r>
      <w:r>
        <w:rPr>
          <w:noProof/>
        </w:rPr>
        <w:fldChar w:fldCharType="end"/>
      </w:r>
    </w:p>
    <w:p w14:paraId="6169388C"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5.1.1 Toiminnollisuus</w:t>
      </w:r>
      <w:r>
        <w:rPr>
          <w:noProof/>
        </w:rPr>
        <w:tab/>
      </w:r>
      <w:r>
        <w:rPr>
          <w:noProof/>
        </w:rPr>
        <w:fldChar w:fldCharType="begin"/>
      </w:r>
      <w:r>
        <w:rPr>
          <w:noProof/>
        </w:rPr>
        <w:instrText xml:space="preserve"> PAGEREF _Toc503616908 \h </w:instrText>
      </w:r>
      <w:r>
        <w:rPr>
          <w:noProof/>
        </w:rPr>
      </w:r>
      <w:r>
        <w:rPr>
          <w:noProof/>
        </w:rPr>
        <w:fldChar w:fldCharType="separate"/>
      </w:r>
      <w:r>
        <w:rPr>
          <w:noProof/>
        </w:rPr>
        <w:t>33</w:t>
      </w:r>
      <w:r>
        <w:rPr>
          <w:noProof/>
        </w:rPr>
        <w:fldChar w:fldCharType="end"/>
      </w:r>
    </w:p>
    <w:p w14:paraId="1CAB2F53"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5.2 Twitter – viestitietojen visualisoiminen pylväsdiagrammeilla ja graafilla</w:t>
      </w:r>
      <w:r>
        <w:rPr>
          <w:noProof/>
        </w:rPr>
        <w:tab/>
      </w:r>
      <w:r>
        <w:rPr>
          <w:noProof/>
        </w:rPr>
        <w:fldChar w:fldCharType="begin"/>
      </w:r>
      <w:r>
        <w:rPr>
          <w:noProof/>
        </w:rPr>
        <w:instrText xml:space="preserve"> PAGEREF _Toc503616909 \h </w:instrText>
      </w:r>
      <w:r>
        <w:rPr>
          <w:noProof/>
        </w:rPr>
      </w:r>
      <w:r>
        <w:rPr>
          <w:noProof/>
        </w:rPr>
        <w:fldChar w:fldCharType="separate"/>
      </w:r>
      <w:r>
        <w:rPr>
          <w:noProof/>
        </w:rPr>
        <w:t>34</w:t>
      </w:r>
      <w:r>
        <w:rPr>
          <w:noProof/>
        </w:rPr>
        <w:fldChar w:fldCharType="end"/>
      </w:r>
    </w:p>
    <w:p w14:paraId="6E433C2C"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5.2.1 Toiminnollisuus</w:t>
      </w:r>
      <w:r>
        <w:rPr>
          <w:noProof/>
        </w:rPr>
        <w:tab/>
      </w:r>
      <w:r>
        <w:rPr>
          <w:noProof/>
        </w:rPr>
        <w:fldChar w:fldCharType="begin"/>
      </w:r>
      <w:r>
        <w:rPr>
          <w:noProof/>
        </w:rPr>
        <w:instrText xml:space="preserve"> PAGEREF _Toc503616910 \h </w:instrText>
      </w:r>
      <w:r>
        <w:rPr>
          <w:noProof/>
        </w:rPr>
      </w:r>
      <w:r>
        <w:rPr>
          <w:noProof/>
        </w:rPr>
        <w:fldChar w:fldCharType="separate"/>
      </w:r>
      <w:r>
        <w:rPr>
          <w:noProof/>
        </w:rPr>
        <w:t>35</w:t>
      </w:r>
      <w:r>
        <w:rPr>
          <w:noProof/>
        </w:rPr>
        <w:fldChar w:fldCharType="end"/>
      </w:r>
    </w:p>
    <w:p w14:paraId="24684698"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5.3 Big Datan hyödyntäminen ja sen ongelmat testijärjestelmissä</w:t>
      </w:r>
      <w:r>
        <w:rPr>
          <w:noProof/>
        </w:rPr>
        <w:tab/>
      </w:r>
      <w:r>
        <w:rPr>
          <w:noProof/>
        </w:rPr>
        <w:fldChar w:fldCharType="begin"/>
      </w:r>
      <w:r>
        <w:rPr>
          <w:noProof/>
        </w:rPr>
        <w:instrText xml:space="preserve"> PAGEREF _Toc503616911 \h </w:instrText>
      </w:r>
      <w:r>
        <w:rPr>
          <w:noProof/>
        </w:rPr>
      </w:r>
      <w:r>
        <w:rPr>
          <w:noProof/>
        </w:rPr>
        <w:fldChar w:fldCharType="separate"/>
      </w:r>
      <w:r>
        <w:rPr>
          <w:noProof/>
        </w:rPr>
        <w:t>35</w:t>
      </w:r>
      <w:r>
        <w:rPr>
          <w:noProof/>
        </w:rPr>
        <w:fldChar w:fldCharType="end"/>
      </w:r>
    </w:p>
    <w:p w14:paraId="4F68EA31"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1E07FA">
        <w:rPr>
          <w:rFonts w:ascii="Times New Roman" w:hAnsi="Times New Roman"/>
          <w:noProof/>
        </w:rPr>
        <w:t>6. TESTIJÄRJESTELMÄN KÄYTTÄJÄTESTAUS</w:t>
      </w:r>
      <w:r>
        <w:rPr>
          <w:noProof/>
        </w:rPr>
        <w:tab/>
      </w:r>
      <w:r>
        <w:rPr>
          <w:noProof/>
        </w:rPr>
        <w:fldChar w:fldCharType="begin"/>
      </w:r>
      <w:r>
        <w:rPr>
          <w:noProof/>
        </w:rPr>
        <w:instrText xml:space="preserve"> PAGEREF _Toc503616912 \h </w:instrText>
      </w:r>
      <w:r>
        <w:rPr>
          <w:noProof/>
        </w:rPr>
      </w:r>
      <w:r>
        <w:rPr>
          <w:noProof/>
        </w:rPr>
        <w:fldChar w:fldCharType="separate"/>
      </w:r>
      <w:r>
        <w:rPr>
          <w:noProof/>
        </w:rPr>
        <w:t>38</w:t>
      </w:r>
      <w:r>
        <w:rPr>
          <w:noProof/>
        </w:rPr>
        <w:fldChar w:fldCharType="end"/>
      </w:r>
    </w:p>
    <w:p w14:paraId="06ED43C1"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6.1 Testisuunnitelma</w:t>
      </w:r>
      <w:r>
        <w:rPr>
          <w:noProof/>
        </w:rPr>
        <w:tab/>
      </w:r>
      <w:r>
        <w:rPr>
          <w:noProof/>
        </w:rPr>
        <w:fldChar w:fldCharType="begin"/>
      </w:r>
      <w:r>
        <w:rPr>
          <w:noProof/>
        </w:rPr>
        <w:instrText xml:space="preserve"> PAGEREF _Toc503616913 \h </w:instrText>
      </w:r>
      <w:r>
        <w:rPr>
          <w:noProof/>
        </w:rPr>
      </w:r>
      <w:r>
        <w:rPr>
          <w:noProof/>
        </w:rPr>
        <w:fldChar w:fldCharType="separate"/>
      </w:r>
      <w:r>
        <w:rPr>
          <w:noProof/>
        </w:rPr>
        <w:t>38</w:t>
      </w:r>
      <w:r>
        <w:rPr>
          <w:noProof/>
        </w:rPr>
        <w:fldChar w:fldCharType="end"/>
      </w:r>
    </w:p>
    <w:p w14:paraId="574CF072"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6.1.1 Tehtävät</w:t>
      </w:r>
      <w:r>
        <w:rPr>
          <w:noProof/>
        </w:rPr>
        <w:tab/>
      </w:r>
      <w:r>
        <w:rPr>
          <w:noProof/>
        </w:rPr>
        <w:fldChar w:fldCharType="begin"/>
      </w:r>
      <w:r>
        <w:rPr>
          <w:noProof/>
        </w:rPr>
        <w:instrText xml:space="preserve"> PAGEREF _Toc503616914 \h </w:instrText>
      </w:r>
      <w:r>
        <w:rPr>
          <w:noProof/>
        </w:rPr>
      </w:r>
      <w:r>
        <w:rPr>
          <w:noProof/>
        </w:rPr>
        <w:fldChar w:fldCharType="separate"/>
      </w:r>
      <w:r>
        <w:rPr>
          <w:noProof/>
        </w:rPr>
        <w:t>38</w:t>
      </w:r>
      <w:r>
        <w:rPr>
          <w:noProof/>
        </w:rPr>
        <w:fldChar w:fldCharType="end"/>
      </w:r>
    </w:p>
    <w:p w14:paraId="3DB11B22"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lastRenderedPageBreak/>
        <w:t>Pylväsdiagrammi ja graafi</w:t>
      </w:r>
      <w:r>
        <w:rPr>
          <w:noProof/>
        </w:rPr>
        <w:tab/>
      </w:r>
      <w:r>
        <w:rPr>
          <w:noProof/>
        </w:rPr>
        <w:fldChar w:fldCharType="begin"/>
      </w:r>
      <w:r>
        <w:rPr>
          <w:noProof/>
        </w:rPr>
        <w:instrText xml:space="preserve"> PAGEREF _Toc503616915 \h </w:instrText>
      </w:r>
      <w:r>
        <w:rPr>
          <w:noProof/>
        </w:rPr>
      </w:r>
      <w:r>
        <w:rPr>
          <w:noProof/>
        </w:rPr>
        <w:fldChar w:fldCharType="separate"/>
      </w:r>
      <w:r>
        <w:rPr>
          <w:noProof/>
        </w:rPr>
        <w:t>39</w:t>
      </w:r>
      <w:r>
        <w:rPr>
          <w:noProof/>
        </w:rPr>
        <w:fldChar w:fldCharType="end"/>
      </w:r>
    </w:p>
    <w:p w14:paraId="4E6AB966"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6.1.2 Haastattelukysymykset</w:t>
      </w:r>
      <w:r>
        <w:rPr>
          <w:noProof/>
        </w:rPr>
        <w:tab/>
      </w:r>
      <w:r>
        <w:rPr>
          <w:noProof/>
        </w:rPr>
        <w:fldChar w:fldCharType="begin"/>
      </w:r>
      <w:r>
        <w:rPr>
          <w:noProof/>
        </w:rPr>
        <w:instrText xml:space="preserve"> PAGEREF _Toc503616916 \h </w:instrText>
      </w:r>
      <w:r>
        <w:rPr>
          <w:noProof/>
        </w:rPr>
      </w:r>
      <w:r>
        <w:rPr>
          <w:noProof/>
        </w:rPr>
        <w:fldChar w:fldCharType="separate"/>
      </w:r>
      <w:r>
        <w:rPr>
          <w:noProof/>
        </w:rPr>
        <w:t>40</w:t>
      </w:r>
      <w:r>
        <w:rPr>
          <w:noProof/>
        </w:rPr>
        <w:fldChar w:fldCharType="end"/>
      </w:r>
    </w:p>
    <w:p w14:paraId="6F5753EC"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1E07FA">
        <w:rPr>
          <w:rFonts w:ascii="Times New Roman" w:hAnsi="Times New Roman"/>
          <w:noProof/>
        </w:rPr>
        <w:t>7. YHTEENVETO</w:t>
      </w:r>
      <w:r>
        <w:rPr>
          <w:noProof/>
        </w:rPr>
        <w:tab/>
      </w:r>
      <w:r>
        <w:rPr>
          <w:noProof/>
        </w:rPr>
        <w:fldChar w:fldCharType="begin"/>
      </w:r>
      <w:r>
        <w:rPr>
          <w:noProof/>
        </w:rPr>
        <w:instrText xml:space="preserve"> PAGEREF _Toc503616917 \h </w:instrText>
      </w:r>
      <w:r>
        <w:rPr>
          <w:noProof/>
        </w:rPr>
      </w:r>
      <w:r>
        <w:rPr>
          <w:noProof/>
        </w:rPr>
        <w:fldChar w:fldCharType="separate"/>
      </w:r>
      <w:r>
        <w:rPr>
          <w:noProof/>
        </w:rPr>
        <w:t>41</w:t>
      </w:r>
      <w:r>
        <w:rPr>
          <w:noProof/>
        </w:rPr>
        <w:fldChar w:fldCharType="end"/>
      </w:r>
    </w:p>
    <w:p w14:paraId="043B64B9"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7.1 Käyttäjätestauksen tulokset</w:t>
      </w:r>
      <w:r>
        <w:rPr>
          <w:noProof/>
        </w:rPr>
        <w:tab/>
      </w:r>
      <w:r>
        <w:rPr>
          <w:noProof/>
        </w:rPr>
        <w:fldChar w:fldCharType="begin"/>
      </w:r>
      <w:r>
        <w:rPr>
          <w:noProof/>
        </w:rPr>
        <w:instrText xml:space="preserve"> PAGEREF _Toc503616918 \h </w:instrText>
      </w:r>
      <w:r>
        <w:rPr>
          <w:noProof/>
        </w:rPr>
      </w:r>
      <w:r>
        <w:rPr>
          <w:noProof/>
        </w:rPr>
        <w:fldChar w:fldCharType="separate"/>
      </w:r>
      <w:r>
        <w:rPr>
          <w:noProof/>
        </w:rPr>
        <w:t>41</w:t>
      </w:r>
      <w:r>
        <w:rPr>
          <w:noProof/>
        </w:rPr>
        <w:fldChar w:fldCharType="end"/>
      </w:r>
    </w:p>
    <w:p w14:paraId="7593B48B"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7.2 Loppuyhteenveto</w:t>
      </w:r>
      <w:r>
        <w:rPr>
          <w:noProof/>
        </w:rPr>
        <w:tab/>
      </w:r>
      <w:r>
        <w:rPr>
          <w:noProof/>
        </w:rPr>
        <w:fldChar w:fldCharType="begin"/>
      </w:r>
      <w:r>
        <w:rPr>
          <w:noProof/>
        </w:rPr>
        <w:instrText xml:space="preserve"> PAGEREF _Toc503616919 \h </w:instrText>
      </w:r>
      <w:r>
        <w:rPr>
          <w:noProof/>
        </w:rPr>
      </w:r>
      <w:r>
        <w:rPr>
          <w:noProof/>
        </w:rPr>
        <w:fldChar w:fldCharType="separate"/>
      </w:r>
      <w:r>
        <w:rPr>
          <w:noProof/>
        </w:rPr>
        <w:t>41</w:t>
      </w:r>
      <w:r>
        <w:rPr>
          <w:noProof/>
        </w:rPr>
        <w:fldChar w:fldCharType="end"/>
      </w:r>
    </w:p>
    <w:p w14:paraId="3E822032"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1E07FA">
        <w:rPr>
          <w:rFonts w:ascii="Times New Roman" w:hAnsi="Times New Roman"/>
          <w:noProof/>
          <w:lang w:val="en-US"/>
        </w:rPr>
        <w:t>LÄHDELUETTELO</w:t>
      </w:r>
      <w:r>
        <w:rPr>
          <w:noProof/>
        </w:rPr>
        <w:tab/>
      </w:r>
      <w:r>
        <w:rPr>
          <w:noProof/>
        </w:rPr>
        <w:fldChar w:fldCharType="begin"/>
      </w:r>
      <w:r>
        <w:rPr>
          <w:noProof/>
        </w:rPr>
        <w:instrText xml:space="preserve"> PAGEREF _Toc503616920 \h </w:instrText>
      </w:r>
      <w:r>
        <w:rPr>
          <w:noProof/>
        </w:rPr>
      </w:r>
      <w:r>
        <w:rPr>
          <w:noProof/>
        </w:rPr>
        <w:fldChar w:fldCharType="separate"/>
      </w:r>
      <w:r>
        <w:rPr>
          <w:noProof/>
        </w:rPr>
        <w:t>42</w:t>
      </w:r>
      <w:r>
        <w:rPr>
          <w:noProof/>
        </w:rPr>
        <w:fldChar w:fldCharType="end"/>
      </w:r>
    </w:p>
    <w:p w14:paraId="211A06FE"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1E07FA">
        <w:rPr>
          <w:iCs/>
          <w:noProof/>
        </w:rPr>
        <w:t>Taustatietolomake</w:t>
      </w:r>
      <w:r>
        <w:rPr>
          <w:noProof/>
        </w:rPr>
        <w:tab/>
      </w:r>
      <w:r>
        <w:rPr>
          <w:noProof/>
        </w:rPr>
        <w:fldChar w:fldCharType="begin"/>
      </w:r>
      <w:r>
        <w:rPr>
          <w:noProof/>
        </w:rPr>
        <w:instrText xml:space="preserve"> PAGEREF _Toc503616921 \h </w:instrText>
      </w:r>
      <w:r>
        <w:rPr>
          <w:noProof/>
        </w:rPr>
      </w:r>
      <w:r>
        <w:rPr>
          <w:noProof/>
        </w:rPr>
        <w:fldChar w:fldCharType="separate"/>
      </w:r>
      <w:r>
        <w:rPr>
          <w:noProof/>
        </w:rPr>
        <w:t>49</w:t>
      </w:r>
      <w:r>
        <w:rPr>
          <w:noProof/>
        </w:rPr>
        <w:fldChar w:fldCharType="end"/>
      </w:r>
    </w:p>
    <w:p w14:paraId="314C6238" w14:textId="77777777" w:rsidR="00D91104" w:rsidRDefault="00D451AB">
      <w:pPr>
        <w:pStyle w:val="Sisllysluettelo1"/>
        <w:tabs>
          <w:tab w:val="clear" w:pos="9628"/>
          <w:tab w:val="right" w:leader="dot" w:pos="9638"/>
        </w:tabs>
      </w:pPr>
      <w:r>
        <w:fldChar w:fldCharType="end"/>
      </w:r>
    </w:p>
    <w:p w14:paraId="10381535" w14:textId="77777777" w:rsidR="004D721D" w:rsidRDefault="004D721D" w:rsidP="004D721D"/>
    <w:p w14:paraId="52925E75" w14:textId="77777777" w:rsidR="004D721D" w:rsidRDefault="004D721D" w:rsidP="004D721D"/>
    <w:p w14:paraId="543E7DED" w14:textId="77777777" w:rsidR="004D721D" w:rsidRDefault="004D721D" w:rsidP="004D721D"/>
    <w:p w14:paraId="7C71DB9D" w14:textId="77777777" w:rsidR="004D721D" w:rsidRDefault="004D721D" w:rsidP="004D721D"/>
    <w:p w14:paraId="3703132B" w14:textId="77777777" w:rsidR="004D721D" w:rsidRDefault="004D721D" w:rsidP="004D721D"/>
    <w:p w14:paraId="0C03194A" w14:textId="77777777" w:rsidR="004D721D" w:rsidRDefault="004D721D" w:rsidP="004D721D"/>
    <w:p w14:paraId="5CC223D9" w14:textId="77777777" w:rsidR="004D721D" w:rsidRDefault="004D721D" w:rsidP="004D721D"/>
    <w:p w14:paraId="1EE62EED" w14:textId="77777777" w:rsidR="004D721D" w:rsidRDefault="004D721D" w:rsidP="004D721D"/>
    <w:p w14:paraId="7FA2ED92" w14:textId="77777777" w:rsidR="004D721D" w:rsidRDefault="004D721D" w:rsidP="004D721D"/>
    <w:p w14:paraId="2880F213" w14:textId="77777777" w:rsidR="004D721D" w:rsidRDefault="004D721D" w:rsidP="004D721D"/>
    <w:p w14:paraId="75D39C70" w14:textId="77777777" w:rsidR="004D721D" w:rsidRDefault="004D721D" w:rsidP="004D721D"/>
    <w:p w14:paraId="52257736" w14:textId="77777777" w:rsidR="004D721D" w:rsidRDefault="004D721D" w:rsidP="004D721D"/>
    <w:p w14:paraId="025B3CA5" w14:textId="77777777" w:rsidR="004D721D" w:rsidRDefault="004D721D" w:rsidP="004D721D"/>
    <w:p w14:paraId="01323A3F" w14:textId="77777777" w:rsidR="004D721D" w:rsidRDefault="004D721D" w:rsidP="004D721D"/>
    <w:p w14:paraId="7EF12E1F" w14:textId="77777777" w:rsidR="004D721D" w:rsidRDefault="004D721D" w:rsidP="004D721D"/>
    <w:p w14:paraId="390CBCBD" w14:textId="77777777" w:rsidR="004D721D" w:rsidRDefault="004D721D" w:rsidP="004D721D"/>
    <w:p w14:paraId="38B17D25" w14:textId="77777777" w:rsidR="004D721D" w:rsidRDefault="004D721D" w:rsidP="004D721D"/>
    <w:p w14:paraId="0C1AD028" w14:textId="77777777" w:rsidR="004D721D" w:rsidRDefault="004D721D" w:rsidP="004D721D"/>
    <w:p w14:paraId="7BB04E97" w14:textId="77777777" w:rsidR="004D721D" w:rsidRDefault="004D721D" w:rsidP="004D721D"/>
    <w:p w14:paraId="35C402AC" w14:textId="77777777" w:rsidR="004D721D" w:rsidRDefault="004D721D" w:rsidP="004D721D"/>
    <w:p w14:paraId="3BA7583A" w14:textId="77777777" w:rsidR="004D721D" w:rsidRDefault="004D721D" w:rsidP="004D721D"/>
    <w:p w14:paraId="1DF07773" w14:textId="77777777" w:rsidR="004D721D" w:rsidRDefault="004D721D" w:rsidP="004D721D"/>
    <w:p w14:paraId="2D232A1B" w14:textId="77777777" w:rsidR="004D721D" w:rsidRDefault="004D721D" w:rsidP="004D721D"/>
    <w:p w14:paraId="3913118B" w14:textId="77777777" w:rsidR="004D721D" w:rsidRDefault="004D721D" w:rsidP="004D721D"/>
    <w:p w14:paraId="2B94E321" w14:textId="77777777" w:rsidR="004D721D" w:rsidRDefault="004D721D" w:rsidP="004D721D"/>
    <w:p w14:paraId="09DA3678" w14:textId="77777777" w:rsidR="004D721D" w:rsidRDefault="004D721D" w:rsidP="004D721D"/>
    <w:p w14:paraId="13684607" w14:textId="77777777" w:rsidR="004D721D" w:rsidRDefault="004D721D" w:rsidP="004D721D"/>
    <w:p w14:paraId="2253495F" w14:textId="77777777" w:rsidR="004D721D" w:rsidRDefault="004D721D" w:rsidP="004D721D"/>
    <w:p w14:paraId="70327848" w14:textId="77777777" w:rsidR="004D721D" w:rsidRDefault="004D721D" w:rsidP="004D721D"/>
    <w:p w14:paraId="1C686526" w14:textId="77777777" w:rsidR="007710C8" w:rsidRDefault="007710C8">
      <w:pPr>
        <w:pStyle w:val="Otsikko11"/>
        <w:ind w:firstLine="0"/>
        <w:rPr>
          <w:rFonts w:ascii="Palatino" w:hAnsi="Palatino"/>
          <w:b w:val="0"/>
          <w:bCs w:val="0"/>
          <w:color w:val="00000A"/>
          <w:sz w:val="24"/>
          <w:szCs w:val="20"/>
        </w:rPr>
      </w:pPr>
      <w:bookmarkStart w:id="6" w:name="_Toc462643321"/>
      <w:bookmarkStart w:id="7" w:name="_Toc463943271"/>
      <w:bookmarkEnd w:id="6"/>
      <w:bookmarkEnd w:id="7"/>
    </w:p>
    <w:p w14:paraId="3811BA7D" w14:textId="77777777" w:rsidR="004D721D" w:rsidRPr="004D721D" w:rsidRDefault="004D721D" w:rsidP="004D721D"/>
    <w:p w14:paraId="36FC2E1B" w14:textId="1B2C1798" w:rsidR="00D91104" w:rsidRPr="004D721D" w:rsidRDefault="00152D44" w:rsidP="004D721D">
      <w:pPr>
        <w:pStyle w:val="Otsikko11"/>
        <w:spacing w:line="360" w:lineRule="auto"/>
        <w:ind w:firstLine="0"/>
        <w:rPr>
          <w:rFonts w:ascii="Times New Roman" w:hAnsi="Times New Roman"/>
          <w:color w:val="00000A"/>
        </w:rPr>
      </w:pPr>
      <w:bookmarkStart w:id="8" w:name="_Toc503616887"/>
      <w:r w:rsidRPr="007710C8">
        <w:rPr>
          <w:rFonts w:ascii="Times New Roman" w:hAnsi="Times New Roman"/>
          <w:color w:val="00000A"/>
        </w:rPr>
        <w:t>1. JOHDANTO</w:t>
      </w:r>
      <w:bookmarkEnd w:id="8"/>
    </w:p>
    <w:p w14:paraId="038184B9" w14:textId="77448843" w:rsidR="00D91104" w:rsidRPr="007710C8" w:rsidRDefault="00152D44" w:rsidP="007710C8">
      <w:pPr>
        <w:spacing w:line="360" w:lineRule="auto"/>
        <w:ind w:firstLine="0"/>
        <w:rPr>
          <w:rFonts w:ascii="Times New Roman" w:hAnsi="Times New Roman"/>
        </w:rPr>
      </w:pPr>
      <w:r w:rsidRPr="007710C8">
        <w:rPr>
          <w:rFonts w:ascii="Times New Roman" w:hAnsi="Times New Roman"/>
        </w:rPr>
        <w:t xml:space="preserve">Tieto on aina ollut merkittävässä roolissa ja sillä on </w:t>
      </w:r>
      <w:r w:rsidR="00AE6B7F">
        <w:rPr>
          <w:rFonts w:ascii="Times New Roman" w:hAnsi="Times New Roman"/>
        </w:rPr>
        <w:t>aina nähty olevan</w:t>
      </w:r>
      <w:r w:rsidRPr="007710C8">
        <w:rPr>
          <w:rFonts w:ascii="Times New Roman" w:hAnsi="Times New Roman"/>
        </w:rPr>
        <w:t xml:space="preserve"> strategista arvoa. </w:t>
      </w:r>
      <w:r w:rsidR="00AE6B7F">
        <w:rPr>
          <w:rFonts w:ascii="Times New Roman" w:hAnsi="Times New Roman"/>
        </w:rPr>
        <w:t xml:space="preserve">Nykypäivän </w:t>
      </w:r>
      <w:commentRangeStart w:id="9"/>
      <w:r w:rsidRPr="007710C8">
        <w:rPr>
          <w:rFonts w:ascii="Times New Roman" w:hAnsi="Times New Roman"/>
        </w:rPr>
        <w:t>t</w:t>
      </w:r>
      <w:r w:rsidR="00AE6B7F">
        <w:rPr>
          <w:rFonts w:ascii="Times New Roman" w:hAnsi="Times New Roman"/>
        </w:rPr>
        <w:t xml:space="preserve">ärkein varanto ei ole enää </w:t>
      </w:r>
      <w:r w:rsidRPr="007710C8">
        <w:rPr>
          <w:rFonts w:ascii="Times New Roman" w:hAnsi="Times New Roman"/>
        </w:rPr>
        <w:t>materia</w:t>
      </w:r>
      <w:r w:rsidR="00AE6B7F">
        <w:rPr>
          <w:rFonts w:ascii="Times New Roman" w:hAnsi="Times New Roman"/>
        </w:rPr>
        <w:t>,</w:t>
      </w:r>
      <w:r w:rsidRPr="007710C8">
        <w:rPr>
          <w:rFonts w:ascii="Times New Roman" w:hAnsi="Times New Roman"/>
        </w:rPr>
        <w:t xml:space="preserve"> </w:t>
      </w:r>
      <w:del w:id="10" w:author="Hassi Sakari" w:date="2017-10-29T16:01:00Z">
        <w:r w:rsidRPr="007710C8" w:rsidDel="0037239A">
          <w:rPr>
            <w:rFonts w:ascii="Times New Roman" w:hAnsi="Times New Roman"/>
          </w:rPr>
          <w:delText>tai mikään fysikaalinen</w:delText>
        </w:r>
      </w:del>
      <w:ins w:id="11" w:author="Harri Siirtola" w:date="2017-06-18T15:13:00Z">
        <w:del w:id="12" w:author="Hassi Sakari" w:date="2017-10-29T16:01:00Z">
          <w:r w:rsidR="009A17A0" w:rsidRPr="007710C8" w:rsidDel="0037239A">
            <w:rPr>
              <w:rFonts w:ascii="Times New Roman" w:hAnsi="Times New Roman"/>
            </w:rPr>
            <w:delText>,</w:delText>
          </w:r>
        </w:del>
      </w:ins>
      <w:del w:id="13" w:author="Hassi Sakari" w:date="2017-10-29T16:01:00Z">
        <w:r w:rsidRPr="007710C8" w:rsidDel="0037239A">
          <w:rPr>
            <w:rFonts w:ascii="Times New Roman" w:hAnsi="Times New Roman"/>
          </w:rPr>
          <w:delText xml:space="preserve"> </w:delText>
        </w:r>
      </w:del>
      <w:r w:rsidRPr="007710C8">
        <w:rPr>
          <w:rFonts w:ascii="Times New Roman" w:hAnsi="Times New Roman"/>
        </w:rPr>
        <w:t>vaan varallisuus perustuu aineettomaan omaisuuteen</w:t>
      </w:r>
      <w:ins w:id="14" w:author="Hassi Sakari" w:date="2017-10-29T16:01:00Z">
        <w:r w:rsidR="0037239A" w:rsidRPr="007710C8">
          <w:rPr>
            <w:rFonts w:ascii="Times New Roman" w:hAnsi="Times New Roman"/>
          </w:rPr>
          <w:t>,</w:t>
        </w:r>
      </w:ins>
      <w:del w:id="15" w:author="Harri Siirtola" w:date="2017-06-18T15:13:00Z">
        <w:r w:rsidRPr="007710C8" w:rsidDel="009A17A0">
          <w:rPr>
            <w:rFonts w:ascii="Times New Roman" w:hAnsi="Times New Roman"/>
          </w:rPr>
          <w:delText>,</w:delText>
        </w:r>
      </w:del>
      <w:r w:rsidRPr="007710C8">
        <w:rPr>
          <w:rFonts w:ascii="Times New Roman" w:hAnsi="Times New Roman"/>
        </w:rPr>
        <w:t xml:space="preserve"> </w:t>
      </w:r>
      <w:commentRangeEnd w:id="9"/>
      <w:r w:rsidR="009A17A0" w:rsidRPr="007710C8">
        <w:rPr>
          <w:rStyle w:val="Kommentinviite"/>
          <w:rFonts w:ascii="Times New Roman" w:hAnsi="Times New Roman"/>
        </w:rPr>
        <w:commentReference w:id="9"/>
      </w:r>
      <w:r w:rsidRPr="007710C8">
        <w:rPr>
          <w:rFonts w:ascii="Times New Roman" w:hAnsi="Times New Roman"/>
        </w:rPr>
        <w:t>jota ohjata</w:t>
      </w:r>
      <w:r w:rsidR="00AE6B7F">
        <w:rPr>
          <w:rFonts w:ascii="Times New Roman" w:hAnsi="Times New Roman"/>
        </w:rPr>
        <w:t xml:space="preserve">an tiedolla. Myös </w:t>
      </w:r>
      <w:r w:rsidR="00E464A2" w:rsidRPr="007710C8">
        <w:rPr>
          <w:rFonts w:ascii="Times New Roman" w:hAnsi="Times New Roman"/>
          <w:color w:val="000000" w:themeColor="text1"/>
        </w:rPr>
        <w:t xml:space="preserve">Buyya </w:t>
      </w:r>
      <w:r w:rsidR="00E464A2" w:rsidRPr="007710C8">
        <w:rPr>
          <w:rFonts w:ascii="Times New Roman" w:hAnsi="Times New Roman"/>
        </w:rPr>
        <w:t>ja kumppanit</w:t>
      </w:r>
      <w:r w:rsidR="008D29AE" w:rsidRPr="007710C8">
        <w:rPr>
          <w:rFonts w:ascii="Times New Roman" w:hAnsi="Times New Roman"/>
        </w:rPr>
        <w:t xml:space="preserve"> [2009]</w:t>
      </w:r>
      <w:r w:rsidR="00AE6B7F">
        <w:rPr>
          <w:rFonts w:ascii="Times New Roman" w:hAnsi="Times New Roman"/>
        </w:rPr>
        <w:t xml:space="preserve"> toteavat tutkimuksessaan,</w:t>
      </w:r>
      <w:r w:rsidRPr="007710C8">
        <w:rPr>
          <w:rFonts w:ascii="Times New Roman" w:hAnsi="Times New Roman"/>
        </w:rPr>
        <w:t xml:space="preserve"> että tietojenkäsit</w:t>
      </w:r>
      <w:r w:rsidR="00E464A2" w:rsidRPr="007710C8">
        <w:rPr>
          <w:rFonts w:ascii="Times New Roman" w:hAnsi="Times New Roman"/>
        </w:rPr>
        <w:t>t</w:t>
      </w:r>
      <w:r w:rsidRPr="007710C8">
        <w:rPr>
          <w:rFonts w:ascii="Times New Roman" w:hAnsi="Times New Roman"/>
        </w:rPr>
        <w:t xml:space="preserve">elyn kautta tuotettu </w:t>
      </w:r>
      <w:r w:rsidR="00E464A2" w:rsidRPr="007710C8">
        <w:rPr>
          <w:rFonts w:ascii="Times New Roman" w:hAnsi="Times New Roman"/>
        </w:rPr>
        <w:t xml:space="preserve">tieto tulee olemaan </w:t>
      </w:r>
      <w:r w:rsidRPr="007710C8">
        <w:rPr>
          <w:rFonts w:ascii="Times New Roman" w:hAnsi="Times New Roman"/>
        </w:rPr>
        <w:t xml:space="preserve">viides hyödyke sähkön, veden, bensan ja teleliikenteen lisäksi. Big Data on ollut jo muutamia vuosia kuuma puheenaihe tutkimus- ja yritysmaailmassa. Nykyään onkin vaikea olla huomaamatta Big Datan mainintaa monissa asiayhteyksissä. Alati kasvava luodun tiedon määrä ja sensoriverkkojen kehitys on johtanut tilanteeseen, jossa yhä useammasta fyysisen maailman tapahtumasta jää digitaalinen </w:t>
      </w:r>
      <w:r w:rsidR="00E464A2" w:rsidRPr="007710C8">
        <w:rPr>
          <w:rFonts w:ascii="Times New Roman" w:hAnsi="Times New Roman"/>
        </w:rPr>
        <w:t>jälki</w:t>
      </w:r>
      <w:r w:rsidRPr="007710C8">
        <w:rPr>
          <w:rFonts w:ascii="Times New Roman" w:hAnsi="Times New Roman"/>
        </w:rPr>
        <w:t>. Tätä tietoa on nyt yhä laajemm</w:t>
      </w:r>
      <w:r w:rsidR="00E464A2" w:rsidRPr="007710C8">
        <w:rPr>
          <w:rFonts w:ascii="Times New Roman" w:hAnsi="Times New Roman"/>
        </w:rPr>
        <w:t>in alettu arvostamaan ja käyttämään</w:t>
      </w:r>
      <w:r w:rsidRPr="007710C8">
        <w:rPr>
          <w:rFonts w:ascii="Times New Roman" w:hAnsi="Times New Roman"/>
        </w:rPr>
        <w:t xml:space="preserve"> osana päätöstentekoprosesseja. Big Datan ongelman</w:t>
      </w:r>
      <w:r w:rsidR="00E464A2" w:rsidRPr="007710C8">
        <w:rPr>
          <w:rFonts w:ascii="Times New Roman" w:hAnsi="Times New Roman"/>
        </w:rPr>
        <w:t>a on kuitenkin sen käyttöön valjastaminen</w:t>
      </w:r>
      <w:r w:rsidRPr="007710C8">
        <w:rPr>
          <w:rFonts w:ascii="Times New Roman" w:hAnsi="Times New Roman"/>
        </w:rPr>
        <w:t xml:space="preserve">. Tiedon tarkasta sisällöstä ei voida olla varmoja ja tiedon sisäisten yhteyksien löytäminen sekä analysoiminen ovat työläitä </w:t>
      </w:r>
      <w:r w:rsidR="00E464A2" w:rsidRPr="007710C8">
        <w:rPr>
          <w:rFonts w:ascii="Times New Roman" w:hAnsi="Times New Roman"/>
        </w:rPr>
        <w:t>prosesseja</w:t>
      </w:r>
      <w:r w:rsidRPr="007710C8">
        <w:rPr>
          <w:rFonts w:ascii="Times New Roman" w:hAnsi="Times New Roman"/>
        </w:rPr>
        <w:t xml:space="preserve">. </w:t>
      </w:r>
      <w:r w:rsidR="00E464A2" w:rsidRPr="007710C8">
        <w:rPr>
          <w:rFonts w:ascii="Times New Roman" w:hAnsi="Times New Roman"/>
        </w:rPr>
        <w:t>Näiden tekijöiden lisäksi</w:t>
      </w:r>
      <w:r w:rsidRPr="007710C8">
        <w:rPr>
          <w:rFonts w:ascii="Times New Roman" w:hAnsi="Times New Roman"/>
        </w:rPr>
        <w:t xml:space="preserve"> tiedon käsittely vaatii paljon </w:t>
      </w:r>
      <w:r w:rsidR="00E464A2" w:rsidRPr="007710C8">
        <w:rPr>
          <w:rFonts w:ascii="Times New Roman" w:hAnsi="Times New Roman"/>
        </w:rPr>
        <w:t>säilytyskapasiteettiä</w:t>
      </w:r>
      <w:r w:rsidRPr="007710C8">
        <w:rPr>
          <w:rFonts w:ascii="Times New Roman" w:hAnsi="Times New Roman"/>
        </w:rPr>
        <w:t xml:space="preserve"> sekä </w:t>
      </w:r>
      <w:r w:rsidR="00386689" w:rsidRPr="007710C8">
        <w:rPr>
          <w:rFonts w:ascii="Times New Roman" w:hAnsi="Times New Roman"/>
        </w:rPr>
        <w:t>Big Datan käsittelyyn luodun ohjelmistoarkkitehtuurin</w:t>
      </w:r>
      <w:r w:rsidR="00E464A2" w:rsidRPr="007710C8">
        <w:rPr>
          <w:rFonts w:ascii="Times New Roman" w:hAnsi="Times New Roman"/>
        </w:rPr>
        <w:t xml:space="preserve">. </w:t>
      </w:r>
      <w:commentRangeStart w:id="16"/>
      <w:r w:rsidR="00E464A2" w:rsidRPr="007710C8">
        <w:rPr>
          <w:rFonts w:ascii="Times New Roman" w:hAnsi="Times New Roman"/>
        </w:rPr>
        <w:t xml:space="preserve">Big </w:t>
      </w:r>
      <w:ins w:id="17" w:author="Hassi Sakari" w:date="2017-10-29T16:02:00Z">
        <w:r w:rsidR="0037239A" w:rsidRPr="007710C8">
          <w:rPr>
            <w:rFonts w:ascii="Times New Roman" w:hAnsi="Times New Roman"/>
          </w:rPr>
          <w:t>D</w:t>
        </w:r>
      </w:ins>
      <w:del w:id="18" w:author="Hassi Sakari" w:date="2017-10-29T16:02:00Z">
        <w:r w:rsidR="00E464A2" w:rsidRPr="007710C8" w:rsidDel="0037239A">
          <w:rPr>
            <w:rFonts w:ascii="Times New Roman" w:hAnsi="Times New Roman"/>
          </w:rPr>
          <w:delText>d</w:delText>
        </w:r>
      </w:del>
      <w:r w:rsidR="00E464A2" w:rsidRPr="007710C8">
        <w:rPr>
          <w:rFonts w:ascii="Times New Roman" w:hAnsi="Times New Roman"/>
        </w:rPr>
        <w:t xml:space="preserve">atan </w:t>
      </w:r>
      <w:commentRangeEnd w:id="16"/>
      <w:r w:rsidR="00517254" w:rsidRPr="007710C8">
        <w:rPr>
          <w:rStyle w:val="Kommentinviite"/>
          <w:rFonts w:ascii="Times New Roman" w:hAnsi="Times New Roman"/>
        </w:rPr>
        <w:commentReference w:id="16"/>
      </w:r>
      <w:r w:rsidR="00E464A2" w:rsidRPr="007710C8">
        <w:rPr>
          <w:rFonts w:ascii="Times New Roman" w:hAnsi="Times New Roman"/>
        </w:rPr>
        <w:t xml:space="preserve">käsittelyn ongelmat huomioiden, </w:t>
      </w:r>
      <w:r w:rsidR="00E464A2" w:rsidRPr="007710C8">
        <w:rPr>
          <w:rFonts w:ascii="Times New Roman" w:hAnsi="Times New Roman"/>
          <w:color w:val="000000" w:themeColor="text1"/>
        </w:rPr>
        <w:t>Brenton Faber</w:t>
      </w:r>
      <w:r w:rsidRPr="007710C8">
        <w:rPr>
          <w:rFonts w:ascii="Times New Roman" w:hAnsi="Times New Roman"/>
          <w:color w:val="000000" w:themeColor="text1"/>
        </w:rPr>
        <w:t xml:space="preserve"> </w:t>
      </w:r>
      <w:r w:rsidR="00E464A2" w:rsidRPr="007710C8">
        <w:rPr>
          <w:rFonts w:ascii="Times New Roman" w:hAnsi="Times New Roman"/>
        </w:rPr>
        <w:t xml:space="preserve">totesikin vuoden </w:t>
      </w:r>
      <w:commentRangeStart w:id="19"/>
      <w:r w:rsidRPr="007710C8">
        <w:rPr>
          <w:rFonts w:ascii="Times New Roman" w:hAnsi="Times New Roman"/>
        </w:rPr>
        <w:t xml:space="preserve">2013 </w:t>
      </w:r>
      <w:del w:id="20" w:author="Hassi Sakari" w:date="2017-10-29T16:03:00Z">
        <w:r w:rsidRPr="007710C8" w:rsidDel="0037239A">
          <w:rPr>
            <w:rFonts w:ascii="Times New Roman" w:hAnsi="Times New Roman"/>
          </w:rPr>
          <w:delText xml:space="preserve">ATTW </w:delText>
        </w:r>
      </w:del>
      <w:commentRangeEnd w:id="19"/>
      <w:ins w:id="21" w:author="Hassi Sakari" w:date="2017-10-29T16:03:00Z">
        <w:r w:rsidR="0037239A" w:rsidRPr="007710C8">
          <w:rPr>
            <w:rFonts w:ascii="Times New Roman" w:hAnsi="Times New Roman"/>
          </w:rPr>
          <w:t xml:space="preserve">Association of Teachers of Technical Writing </w:t>
        </w:r>
      </w:ins>
      <w:r w:rsidR="00517254" w:rsidRPr="007710C8">
        <w:rPr>
          <w:rStyle w:val="Kommentinviite"/>
          <w:rFonts w:ascii="Times New Roman" w:hAnsi="Times New Roman"/>
        </w:rPr>
        <w:commentReference w:id="19"/>
      </w:r>
      <w:ins w:id="22" w:author="Hassi Sakari" w:date="2017-10-29T16:03:00Z">
        <w:r w:rsidR="0037239A" w:rsidRPr="007710C8">
          <w:rPr>
            <w:rFonts w:ascii="Times New Roman" w:hAnsi="Times New Roman"/>
          </w:rPr>
          <w:t>-k</w:t>
        </w:r>
      </w:ins>
      <w:del w:id="23" w:author="Hassi Sakari" w:date="2017-10-29T16:03:00Z">
        <w:r w:rsidRPr="007710C8" w:rsidDel="0037239A">
          <w:rPr>
            <w:rFonts w:ascii="Times New Roman" w:hAnsi="Times New Roman"/>
          </w:rPr>
          <w:delText>K</w:delText>
        </w:r>
      </w:del>
      <w:r w:rsidRPr="007710C8">
        <w:rPr>
          <w:rFonts w:ascii="Times New Roman" w:hAnsi="Times New Roman"/>
        </w:rPr>
        <w:t xml:space="preserve">onferenssissa meidän teknologisten mahdollisuuksien kerätä </w:t>
      </w:r>
      <w:r w:rsidR="00E464A2" w:rsidRPr="007710C8">
        <w:rPr>
          <w:rFonts w:ascii="Times New Roman" w:hAnsi="Times New Roman"/>
        </w:rPr>
        <w:t>tietoa</w:t>
      </w:r>
      <w:r w:rsidRPr="007710C8">
        <w:rPr>
          <w:rFonts w:ascii="Times New Roman" w:hAnsi="Times New Roman"/>
        </w:rPr>
        <w:t xml:space="preserve"> ylittävän meidän analyyttisen kapasiteetin luoda uutta ja merkityksellistä tietoa tämän </w:t>
      </w:r>
      <w:r w:rsidR="00E464A2" w:rsidRPr="007710C8">
        <w:rPr>
          <w:rFonts w:ascii="Times New Roman" w:hAnsi="Times New Roman"/>
        </w:rPr>
        <w:t>aineiston</w:t>
      </w:r>
      <w:r w:rsidRPr="007710C8">
        <w:rPr>
          <w:rFonts w:ascii="Times New Roman" w:hAnsi="Times New Roman"/>
        </w:rPr>
        <w:t xml:space="preserve"> pohjalta</w:t>
      </w:r>
      <w:r w:rsidR="00A81F56" w:rsidRPr="007710C8">
        <w:rPr>
          <w:rFonts w:ascii="Times New Roman" w:hAnsi="Times New Roman"/>
        </w:rPr>
        <w:t xml:space="preserve"> [Faber, 2013]</w:t>
      </w:r>
      <w:r w:rsidRPr="007710C8">
        <w:rPr>
          <w:rFonts w:ascii="Times New Roman" w:hAnsi="Times New Roman"/>
        </w:rPr>
        <w:t>.</w:t>
      </w:r>
    </w:p>
    <w:p w14:paraId="1ACD688E" w14:textId="0591E5F5" w:rsidR="00D91104" w:rsidRDefault="00386689" w:rsidP="007710C8">
      <w:pPr>
        <w:spacing w:line="360" w:lineRule="auto"/>
        <w:ind w:firstLine="0"/>
        <w:rPr>
          <w:rFonts w:ascii="Times New Roman" w:hAnsi="Times New Roman"/>
        </w:rPr>
      </w:pPr>
      <w:r w:rsidRPr="007710C8">
        <w:rPr>
          <w:rFonts w:ascii="Times New Roman" w:hAnsi="Times New Roman"/>
        </w:rPr>
        <w:tab/>
        <w:t xml:space="preserve">Kasvavien data määrien käsittelyyn ja hyödyntämiseen on pyritty etsimään </w:t>
      </w:r>
      <w:r w:rsidR="0020272A" w:rsidRPr="007710C8">
        <w:rPr>
          <w:rFonts w:ascii="Times New Roman" w:hAnsi="Times New Roman"/>
        </w:rPr>
        <w:t xml:space="preserve">ratkaisua uusista teknologia-alan innovaatioista. Virtuaalitodellisuus ei ole tällä saralla uusi keksintö ja virtuaalitodellisuuteen pohjautuvia ratkaisuita on jo </w:t>
      </w:r>
      <w:r w:rsidR="0086571E" w:rsidRPr="007710C8">
        <w:rPr>
          <w:rFonts w:ascii="Times New Roman" w:hAnsi="Times New Roman"/>
        </w:rPr>
        <w:t xml:space="preserve">muutamia </w:t>
      </w:r>
      <w:r w:rsidR="0020272A" w:rsidRPr="007710C8">
        <w:rPr>
          <w:rFonts w:ascii="Times New Roman" w:hAnsi="Times New Roman"/>
        </w:rPr>
        <w:t xml:space="preserve">vuosia hyödynnetty </w:t>
      </w:r>
      <w:r w:rsidR="0086571E" w:rsidRPr="007710C8">
        <w:rPr>
          <w:rFonts w:ascii="Times New Roman" w:hAnsi="Times New Roman"/>
        </w:rPr>
        <w:t>erityisesti peleissä sekä markkinoinnillisena työkaluna erityisesti realististen kokemuksien ja aistimuksien välittämiseen käyttäjälle. Virtuaalitodellisuutta on myös esitetty ratkaisuna alati kasvavien ja kompleksisten datakoko</w:t>
      </w:r>
      <w:r w:rsidR="00FB4729" w:rsidRPr="007710C8">
        <w:rPr>
          <w:rFonts w:ascii="Times New Roman" w:hAnsi="Times New Roman"/>
        </w:rPr>
        <w:t xml:space="preserve">naisuuksien esittämiseen. Dataa visualisoivia ja virtuaalitodellisuutta hyödyntäviä järjestelmiä ei kuitenkaan juuri toistaiseksi ole saatavilla. </w:t>
      </w:r>
      <w:r w:rsidR="00054A2B" w:rsidRPr="007710C8">
        <w:rPr>
          <w:rFonts w:ascii="Times New Roman" w:hAnsi="Times New Roman"/>
        </w:rPr>
        <w:t xml:space="preserve">Tässä tutkimuksessa tarkoituksena onkin arvioida virtuaalitodellisuuden soveltuvuutta datan visualisointiin ja mitä haasteita tai mahdollisuuksia virtuaalitodellisuus tuo verrattuna normaaliin työpöytäympäristöön. Toisena tutkimusnäkökulmana on selvittää miten käyttäjät kokevat datan visualisoinnin kokemuksena verrattuna normaaliin visualisointitapoihin. Yhteenvetona pyritään avaamaan syitä sille miksi </w:t>
      </w:r>
      <w:r w:rsidR="00054A2B" w:rsidRPr="007710C8">
        <w:rPr>
          <w:rFonts w:ascii="Times New Roman" w:hAnsi="Times New Roman"/>
        </w:rPr>
        <w:lastRenderedPageBreak/>
        <w:t xml:space="preserve">ennakkonäkemyksistä huolimatta virtuaalitodellisuuden ratkaisut eivät ainakaan toistaiseksi ole saavuttaneet suurta suosiota Big Datan </w:t>
      </w:r>
      <w:r w:rsidR="002748F4" w:rsidRPr="007710C8">
        <w:rPr>
          <w:rFonts w:ascii="Times New Roman" w:hAnsi="Times New Roman"/>
        </w:rPr>
        <w:t>visualisoimisessa</w:t>
      </w:r>
      <w:r w:rsidR="00054A2B" w:rsidRPr="007710C8">
        <w:rPr>
          <w:rFonts w:ascii="Times New Roman" w:hAnsi="Times New Roman"/>
        </w:rPr>
        <w:t>.</w:t>
      </w:r>
    </w:p>
    <w:p w14:paraId="492FA346" w14:textId="77777777" w:rsidR="004D721D" w:rsidRPr="007710C8" w:rsidRDefault="004D721D" w:rsidP="007710C8">
      <w:pPr>
        <w:spacing w:line="360" w:lineRule="auto"/>
        <w:ind w:firstLine="0"/>
        <w:rPr>
          <w:rFonts w:ascii="Times New Roman" w:hAnsi="Times New Roman"/>
        </w:rPr>
      </w:pPr>
    </w:p>
    <w:p w14:paraId="5530BDAA" w14:textId="77777777" w:rsidR="00D91104" w:rsidRPr="007710C8" w:rsidRDefault="00152D44" w:rsidP="007710C8">
      <w:pPr>
        <w:spacing w:line="360" w:lineRule="auto"/>
        <w:ind w:firstLine="0"/>
        <w:jc w:val="center"/>
        <w:rPr>
          <w:rFonts w:ascii="Times New Roman" w:hAnsi="Times New Roman"/>
          <w:i/>
          <w:lang w:val="en-US"/>
        </w:rPr>
      </w:pPr>
      <w:r w:rsidRPr="007710C8">
        <w:rPr>
          <w:rFonts w:ascii="Times New Roman" w:hAnsi="Times New Roman"/>
          <w:i/>
          <w:lang w:val="en-US"/>
        </w:rPr>
        <w:t>”Our technical ability to gather data exceeds</w:t>
      </w:r>
    </w:p>
    <w:p w14:paraId="49E917CC" w14:textId="77777777" w:rsidR="00D91104" w:rsidRPr="007710C8" w:rsidRDefault="00152D44" w:rsidP="007710C8">
      <w:pPr>
        <w:spacing w:line="360" w:lineRule="auto"/>
        <w:ind w:firstLine="0"/>
        <w:jc w:val="center"/>
        <w:rPr>
          <w:rFonts w:ascii="Times New Roman" w:hAnsi="Times New Roman"/>
          <w:i/>
          <w:lang w:val="en-US"/>
        </w:rPr>
      </w:pPr>
      <w:r w:rsidRPr="007710C8">
        <w:rPr>
          <w:rFonts w:ascii="Times New Roman" w:hAnsi="Times New Roman"/>
          <w:i/>
          <w:lang w:val="en-US"/>
        </w:rPr>
        <w:t xml:space="preserve"> our analytical capacity to make meaning from this data.”</w:t>
      </w:r>
    </w:p>
    <w:p w14:paraId="2FAC2EA2" w14:textId="4415C931" w:rsidR="00D91104" w:rsidRPr="007710C8" w:rsidRDefault="00152D44" w:rsidP="007710C8">
      <w:pPr>
        <w:spacing w:line="360" w:lineRule="auto"/>
        <w:ind w:firstLine="0"/>
        <w:jc w:val="center"/>
        <w:rPr>
          <w:rFonts w:ascii="Times New Roman" w:hAnsi="Times New Roman"/>
          <w:i/>
          <w:lang w:val="en-US"/>
        </w:rPr>
      </w:pPr>
      <w:r w:rsidRPr="007710C8">
        <w:rPr>
          <w:rFonts w:ascii="Times New Roman" w:hAnsi="Times New Roman"/>
          <w:i/>
          <w:lang w:val="en-US"/>
        </w:rPr>
        <w:t>Brenton Faber, 2013</w:t>
      </w:r>
    </w:p>
    <w:p w14:paraId="7B85D26B" w14:textId="77777777" w:rsidR="00D91104" w:rsidRPr="007710C8" w:rsidRDefault="00152D44" w:rsidP="007710C8">
      <w:pPr>
        <w:pStyle w:val="Otsikko11"/>
        <w:spacing w:line="360" w:lineRule="auto"/>
        <w:ind w:firstLine="0"/>
        <w:rPr>
          <w:rFonts w:ascii="Times New Roman" w:hAnsi="Times New Roman"/>
          <w:color w:val="00000A"/>
          <w:lang w:val="en-US"/>
        </w:rPr>
      </w:pPr>
      <w:bookmarkStart w:id="24" w:name="_Toc462643322"/>
      <w:bookmarkStart w:id="25" w:name="_Toc463943272"/>
      <w:bookmarkStart w:id="26" w:name="_Toc503616888"/>
      <w:bookmarkEnd w:id="24"/>
      <w:bookmarkEnd w:id="25"/>
      <w:r w:rsidRPr="007710C8">
        <w:rPr>
          <w:rFonts w:ascii="Times New Roman" w:hAnsi="Times New Roman"/>
          <w:color w:val="00000A"/>
          <w:lang w:val="en-US"/>
        </w:rPr>
        <w:t>2. BIG DATA</w:t>
      </w:r>
      <w:bookmarkEnd w:id="26"/>
    </w:p>
    <w:p w14:paraId="57E63D58" w14:textId="77777777" w:rsidR="00D91104" w:rsidRPr="007710C8" w:rsidRDefault="00D91104" w:rsidP="007710C8">
      <w:pPr>
        <w:pStyle w:val="Otsikko21"/>
        <w:spacing w:line="360" w:lineRule="auto"/>
        <w:ind w:firstLine="0"/>
        <w:rPr>
          <w:color w:val="00000A"/>
          <w:szCs w:val="20"/>
          <w:lang w:val="en-US"/>
        </w:rPr>
      </w:pPr>
    </w:p>
    <w:p w14:paraId="36CC3728" w14:textId="77777777" w:rsidR="00D91104" w:rsidRPr="007710C8" w:rsidRDefault="00152D44" w:rsidP="007710C8">
      <w:pPr>
        <w:pStyle w:val="Otsikko21"/>
        <w:spacing w:line="360" w:lineRule="auto"/>
        <w:ind w:firstLine="0"/>
        <w:rPr>
          <w:color w:val="00000A"/>
          <w:szCs w:val="24"/>
          <w:lang w:val="en-US"/>
        </w:rPr>
      </w:pPr>
      <w:bookmarkStart w:id="27" w:name="_Toc463943273"/>
      <w:bookmarkStart w:id="28" w:name="_Toc503616889"/>
      <w:bookmarkEnd w:id="27"/>
      <w:r w:rsidRPr="007710C8">
        <w:rPr>
          <w:color w:val="00000A"/>
          <w:szCs w:val="24"/>
          <w:lang w:val="en-US"/>
        </w:rPr>
        <w:t>2.1 Big Datan määrittely</w:t>
      </w:r>
      <w:bookmarkEnd w:id="28"/>
    </w:p>
    <w:p w14:paraId="536CB95F" w14:textId="77777777" w:rsidR="00D91104" w:rsidRPr="007710C8" w:rsidRDefault="00D91104" w:rsidP="007710C8">
      <w:pPr>
        <w:spacing w:line="360" w:lineRule="auto"/>
        <w:rPr>
          <w:rFonts w:ascii="Times New Roman" w:hAnsi="Times New Roman"/>
          <w:lang w:val="en-US"/>
        </w:rPr>
      </w:pPr>
    </w:p>
    <w:p w14:paraId="0D104210" w14:textId="7CE3B850" w:rsidR="00D91104" w:rsidRPr="007710C8" w:rsidRDefault="00152D44" w:rsidP="007710C8">
      <w:pPr>
        <w:spacing w:line="360" w:lineRule="auto"/>
        <w:ind w:firstLine="0"/>
        <w:rPr>
          <w:rFonts w:ascii="Times New Roman" w:hAnsi="Times New Roman"/>
        </w:rPr>
      </w:pPr>
      <w:r w:rsidRPr="007710C8">
        <w:rPr>
          <w:rFonts w:ascii="Times New Roman" w:hAnsi="Times New Roman"/>
        </w:rPr>
        <w:t>Big</w:t>
      </w:r>
      <w:r w:rsidR="00290A39" w:rsidRPr="007710C8">
        <w:rPr>
          <w:rFonts w:ascii="Times New Roman" w:hAnsi="Times New Roman"/>
        </w:rPr>
        <w:t xml:space="preserve"> </w:t>
      </w:r>
      <w:ins w:id="29" w:author="Hassi Sakari" w:date="2017-10-29T16:03:00Z">
        <w:r w:rsidR="0037239A" w:rsidRPr="007710C8">
          <w:rPr>
            <w:rFonts w:ascii="Times New Roman" w:hAnsi="Times New Roman"/>
          </w:rPr>
          <w:t>D</w:t>
        </w:r>
      </w:ins>
      <w:del w:id="30" w:author="Hassi Sakari" w:date="2017-10-29T16:03:00Z">
        <w:r w:rsidR="00290A39" w:rsidRPr="007710C8" w:rsidDel="0037239A">
          <w:rPr>
            <w:rFonts w:ascii="Times New Roman" w:hAnsi="Times New Roman"/>
          </w:rPr>
          <w:delText>d</w:delText>
        </w:r>
      </w:del>
      <w:r w:rsidR="00290A39" w:rsidRPr="007710C8">
        <w:rPr>
          <w:rFonts w:ascii="Times New Roman" w:hAnsi="Times New Roman"/>
        </w:rPr>
        <w:t xml:space="preserve">ata on </w:t>
      </w:r>
      <w:r w:rsidRPr="007710C8">
        <w:rPr>
          <w:rFonts w:ascii="Times New Roman" w:hAnsi="Times New Roman"/>
        </w:rPr>
        <w:t xml:space="preserve">käsitteenä </w:t>
      </w:r>
      <w:r w:rsidR="00290A39" w:rsidRPr="007710C8">
        <w:rPr>
          <w:rFonts w:ascii="Times New Roman" w:hAnsi="Times New Roman"/>
        </w:rPr>
        <w:t xml:space="preserve">yhä </w:t>
      </w:r>
      <w:r w:rsidRPr="007710C8">
        <w:rPr>
          <w:rFonts w:ascii="Times New Roman" w:hAnsi="Times New Roman"/>
        </w:rPr>
        <w:t>varsin uusi ja sen määrittelyssä ei ole vielä saavutettu täy</w:t>
      </w:r>
      <w:ins w:id="31" w:author="Hassi Sakari" w:date="2017-10-29T16:03:00Z">
        <w:r w:rsidR="0037239A" w:rsidRPr="007710C8">
          <w:rPr>
            <w:rFonts w:ascii="Times New Roman" w:hAnsi="Times New Roman"/>
          </w:rPr>
          <w:t xml:space="preserve">ttä </w:t>
        </w:r>
      </w:ins>
      <w:del w:id="32" w:author="Hassi Sakari" w:date="2017-10-29T16:03:00Z">
        <w:r w:rsidRPr="007710C8" w:rsidDel="0037239A">
          <w:rPr>
            <w:rFonts w:ascii="Times New Roman" w:hAnsi="Times New Roman"/>
          </w:rPr>
          <w:delText xml:space="preserve">sin </w:delText>
        </w:r>
        <w:commentRangeStart w:id="33"/>
        <w:r w:rsidRPr="007710C8" w:rsidDel="0037239A">
          <w:rPr>
            <w:rFonts w:ascii="Times New Roman" w:hAnsi="Times New Roman"/>
          </w:rPr>
          <w:delText xml:space="preserve">yhteistä </w:delText>
        </w:r>
      </w:del>
      <w:r w:rsidRPr="007710C8">
        <w:rPr>
          <w:rFonts w:ascii="Times New Roman" w:hAnsi="Times New Roman"/>
        </w:rPr>
        <w:t>konsensusta.</w:t>
      </w:r>
      <w:commentRangeEnd w:id="33"/>
      <w:r w:rsidR="00826991" w:rsidRPr="007710C8">
        <w:rPr>
          <w:rStyle w:val="Kommentinviite"/>
          <w:rFonts w:ascii="Times New Roman" w:hAnsi="Times New Roman"/>
        </w:rPr>
        <w:commentReference w:id="33"/>
      </w:r>
      <w:r w:rsidRPr="007710C8">
        <w:rPr>
          <w:rFonts w:ascii="Times New Roman" w:hAnsi="Times New Roman"/>
        </w:rPr>
        <w:t xml:space="preserve"> </w:t>
      </w:r>
      <w:r w:rsidR="00290A39" w:rsidRPr="007710C8">
        <w:rPr>
          <w:rFonts w:ascii="Times New Roman" w:hAnsi="Times New Roman"/>
        </w:rPr>
        <w:t>Joidenkin mielestä käsite kuvaa vain suurta datajoukkoa, kun taas joidenkin mielestä kä</w:t>
      </w:r>
      <w:r w:rsidR="00B82D2E" w:rsidRPr="007710C8">
        <w:rPr>
          <w:rFonts w:ascii="Times New Roman" w:hAnsi="Times New Roman"/>
        </w:rPr>
        <w:t>site on huomattavasti moniulotteisempi</w:t>
      </w:r>
      <w:r w:rsidR="00290A39" w:rsidRPr="007710C8">
        <w:rPr>
          <w:rFonts w:ascii="Times New Roman" w:hAnsi="Times New Roman"/>
        </w:rPr>
        <w:t xml:space="preserve">. </w:t>
      </w:r>
      <w:r w:rsidRPr="007710C8">
        <w:rPr>
          <w:rFonts w:ascii="Times New Roman" w:hAnsi="Times New Roman"/>
        </w:rPr>
        <w:t>Määritysten kehittäminen on erityisesti keskittynyt kuvaamaan, mikä on tarpeeksi suurta, jotta se laskettaisiin Bi</w:t>
      </w:r>
      <w:r w:rsidR="00B82D2E" w:rsidRPr="007710C8">
        <w:rPr>
          <w:rFonts w:ascii="Times New Roman" w:hAnsi="Times New Roman"/>
        </w:rPr>
        <w:t xml:space="preserve">g </w:t>
      </w:r>
      <w:ins w:id="34" w:author="Hassi Sakari" w:date="2017-10-29T16:04:00Z">
        <w:r w:rsidR="0037239A" w:rsidRPr="007710C8">
          <w:rPr>
            <w:rFonts w:ascii="Times New Roman" w:hAnsi="Times New Roman"/>
          </w:rPr>
          <w:t>D</w:t>
        </w:r>
      </w:ins>
      <w:del w:id="35" w:author="Hassi Sakari" w:date="2017-10-29T16:04:00Z">
        <w:r w:rsidR="00B82D2E" w:rsidRPr="007710C8" w:rsidDel="0037239A">
          <w:rPr>
            <w:rFonts w:ascii="Times New Roman" w:hAnsi="Times New Roman"/>
          </w:rPr>
          <w:delText>d</w:delText>
        </w:r>
      </w:del>
      <w:r w:rsidR="00B82D2E" w:rsidRPr="007710C8">
        <w:rPr>
          <w:rFonts w:ascii="Times New Roman" w:hAnsi="Times New Roman"/>
        </w:rPr>
        <w:t>ataksi</w:t>
      </w:r>
      <w:r w:rsidRPr="007710C8">
        <w:rPr>
          <w:rFonts w:ascii="Times New Roman" w:hAnsi="Times New Roman"/>
        </w:rPr>
        <w:t xml:space="preserve">. Vuonna 2014 </w:t>
      </w:r>
      <w:commentRangeStart w:id="36"/>
      <w:r w:rsidRPr="007710C8">
        <w:rPr>
          <w:rFonts w:ascii="Times New Roman" w:hAnsi="Times New Roman"/>
          <w:rPrChange w:id="37" w:author="Hassi Sakari" w:date="2017-10-29T16:04:00Z">
            <w:rPr>
              <w:rFonts w:ascii="Times New Roman" w:hAnsi="Times New Roman"/>
              <w:i/>
            </w:rPr>
          </w:rPrChange>
        </w:rPr>
        <w:t>Berkeleyn School of Information</w:t>
      </w:r>
      <w:commentRangeEnd w:id="36"/>
      <w:r w:rsidR="00F22305" w:rsidRPr="007710C8">
        <w:rPr>
          <w:rStyle w:val="Kommentinviite"/>
          <w:rFonts w:ascii="Times New Roman" w:hAnsi="Times New Roman"/>
        </w:rPr>
        <w:commentReference w:id="36"/>
      </w:r>
      <w:r w:rsidRPr="007710C8">
        <w:rPr>
          <w:rFonts w:ascii="Times New Roman" w:hAnsi="Times New Roman"/>
          <w:rPrChange w:id="38" w:author="Hassi Sakari" w:date="2017-10-29T16:04:00Z">
            <w:rPr>
              <w:rFonts w:ascii="Times New Roman" w:hAnsi="Times New Roman"/>
              <w:i/>
            </w:rPr>
          </w:rPrChange>
        </w:rPr>
        <w:t xml:space="preserve"> </w:t>
      </w:r>
      <w:r w:rsidR="00A33871" w:rsidRPr="007710C8">
        <w:rPr>
          <w:rFonts w:ascii="Times New Roman" w:hAnsi="Times New Roman"/>
        </w:rPr>
        <w:t>[Dutcher, 2014</w:t>
      </w:r>
      <w:r w:rsidRPr="007710C8">
        <w:rPr>
          <w:rFonts w:ascii="Times New Roman" w:hAnsi="Times New Roman"/>
        </w:rPr>
        <w:t xml:space="preserve">] </w:t>
      </w:r>
      <w:r w:rsidR="00B82D2E" w:rsidRPr="007710C8">
        <w:rPr>
          <w:rFonts w:ascii="Times New Roman" w:hAnsi="Times New Roman"/>
        </w:rPr>
        <w:t>teki kyselytutkimuksen ja pyrki selvittämään eri</w:t>
      </w:r>
      <w:r w:rsidRPr="007710C8">
        <w:rPr>
          <w:rFonts w:ascii="Times New Roman" w:hAnsi="Times New Roman"/>
        </w:rPr>
        <w:t xml:space="preserve"> alojen </w:t>
      </w:r>
      <w:r w:rsidR="00B82D2E" w:rsidRPr="007710C8">
        <w:rPr>
          <w:rFonts w:ascii="Times New Roman" w:hAnsi="Times New Roman"/>
        </w:rPr>
        <w:t>asiantuntijoiden vastausten pohjalta</w:t>
      </w:r>
      <w:r w:rsidRPr="007710C8">
        <w:rPr>
          <w:rFonts w:ascii="Times New Roman" w:hAnsi="Times New Roman"/>
        </w:rPr>
        <w:t xml:space="preserve"> yhteisen määrityksen Big </w:t>
      </w:r>
      <w:ins w:id="39" w:author="Hassi Sakari" w:date="2017-10-29T16:04:00Z">
        <w:r w:rsidR="0037239A" w:rsidRPr="007710C8">
          <w:rPr>
            <w:rFonts w:ascii="Times New Roman" w:hAnsi="Times New Roman"/>
          </w:rPr>
          <w:t>D</w:t>
        </w:r>
      </w:ins>
      <w:del w:id="40" w:author="Hassi Sakari" w:date="2017-10-29T16:04:00Z">
        <w:r w:rsidRPr="007710C8" w:rsidDel="0037239A">
          <w:rPr>
            <w:rFonts w:ascii="Times New Roman" w:hAnsi="Times New Roman"/>
          </w:rPr>
          <w:delText>d</w:delText>
        </w:r>
      </w:del>
      <w:r w:rsidRPr="007710C8">
        <w:rPr>
          <w:rFonts w:ascii="Times New Roman" w:hAnsi="Times New Roman"/>
        </w:rPr>
        <w:t xml:space="preserve">atalle, mutta sai vastaukseksi 40 jokseenkin toisistaan poikkeavaa määritelmää. </w:t>
      </w:r>
      <w:r w:rsidR="00B82D2E" w:rsidRPr="007710C8">
        <w:rPr>
          <w:rFonts w:ascii="Times New Roman" w:hAnsi="Times New Roman"/>
        </w:rPr>
        <w:t>Yhteneväisyytenä näille määrittelyille pystyttiin kuitenkin toteamaan</w:t>
      </w:r>
      <w:r w:rsidRPr="007710C8">
        <w:rPr>
          <w:rFonts w:ascii="Times New Roman" w:hAnsi="Times New Roman"/>
        </w:rPr>
        <w:t xml:space="preserve"> datan </w:t>
      </w:r>
      <w:r w:rsidR="00B82D2E" w:rsidRPr="007710C8">
        <w:rPr>
          <w:rFonts w:ascii="Times New Roman" w:hAnsi="Times New Roman"/>
        </w:rPr>
        <w:t>massiivisuuden</w:t>
      </w:r>
      <w:r w:rsidRPr="007710C8">
        <w:rPr>
          <w:rFonts w:ascii="Times New Roman" w:hAnsi="Times New Roman"/>
        </w:rPr>
        <w:t xml:space="preserve">, </w:t>
      </w:r>
      <w:r w:rsidR="00B82D2E" w:rsidRPr="007710C8">
        <w:rPr>
          <w:rFonts w:ascii="Times New Roman" w:hAnsi="Times New Roman"/>
        </w:rPr>
        <w:t>monimuotoisuuden</w:t>
      </w:r>
      <w:r w:rsidRPr="007710C8">
        <w:rPr>
          <w:rFonts w:ascii="Times New Roman" w:hAnsi="Times New Roman"/>
        </w:rPr>
        <w:t xml:space="preserve"> ja sen </w:t>
      </w:r>
      <w:r w:rsidR="00B82D2E" w:rsidRPr="007710C8">
        <w:rPr>
          <w:rFonts w:ascii="Times New Roman" w:hAnsi="Times New Roman"/>
        </w:rPr>
        <w:t>tiedon muutoksen nopeuden</w:t>
      </w:r>
      <w:r w:rsidRPr="007710C8">
        <w:rPr>
          <w:rFonts w:ascii="Times New Roman" w:hAnsi="Times New Roman"/>
        </w:rPr>
        <w:t>.</w:t>
      </w:r>
      <w:r w:rsidR="00B82D2E" w:rsidRPr="007710C8">
        <w:rPr>
          <w:rFonts w:ascii="Times New Roman" w:hAnsi="Times New Roman"/>
        </w:rPr>
        <w:t xml:space="preserve"> </w:t>
      </w:r>
      <w:r w:rsidRPr="007710C8">
        <w:rPr>
          <w:rFonts w:ascii="Times New Roman" w:hAnsi="Times New Roman"/>
        </w:rPr>
        <w:t xml:space="preserve">Nykyään Big Datan määrittelyssä poikkeuksetta esiintyykin ainakin kolmen V:n määritelmä: </w:t>
      </w:r>
      <w:r w:rsidR="00B82D2E" w:rsidRPr="007710C8">
        <w:rPr>
          <w:rFonts w:ascii="Times New Roman" w:hAnsi="Times New Roman"/>
        </w:rPr>
        <w:t>tiedon määrä (</w:t>
      </w:r>
      <w:r w:rsidRPr="007710C8">
        <w:rPr>
          <w:rFonts w:ascii="Times New Roman" w:hAnsi="Times New Roman"/>
          <w:i/>
        </w:rPr>
        <w:t>Volume</w:t>
      </w:r>
      <w:r w:rsidR="00B82D2E" w:rsidRPr="007710C8">
        <w:rPr>
          <w:rFonts w:ascii="Times New Roman" w:hAnsi="Times New Roman"/>
          <w:i/>
        </w:rPr>
        <w:t>)</w:t>
      </w:r>
      <w:r w:rsidRPr="007710C8">
        <w:rPr>
          <w:rFonts w:ascii="Times New Roman" w:hAnsi="Times New Roman"/>
          <w:i/>
        </w:rPr>
        <w:t>,</w:t>
      </w:r>
      <w:r w:rsidR="00B82D2E" w:rsidRPr="007710C8">
        <w:rPr>
          <w:rFonts w:ascii="Times New Roman" w:hAnsi="Times New Roman"/>
          <w:i/>
        </w:rPr>
        <w:t xml:space="preserve"> </w:t>
      </w:r>
      <w:r w:rsidR="00B82D2E" w:rsidRPr="007710C8">
        <w:rPr>
          <w:rFonts w:ascii="Times New Roman" w:hAnsi="Times New Roman"/>
        </w:rPr>
        <w:t>tiedon nopeus</w:t>
      </w:r>
      <w:r w:rsidRPr="007710C8">
        <w:rPr>
          <w:rFonts w:ascii="Times New Roman" w:hAnsi="Times New Roman"/>
          <w:i/>
        </w:rPr>
        <w:t xml:space="preserve"> </w:t>
      </w:r>
      <w:r w:rsidR="00B82D2E" w:rsidRPr="007710C8">
        <w:rPr>
          <w:rFonts w:ascii="Times New Roman" w:hAnsi="Times New Roman"/>
          <w:i/>
        </w:rPr>
        <w:t>(</w:t>
      </w:r>
      <w:r w:rsidRPr="007710C8">
        <w:rPr>
          <w:rFonts w:ascii="Times New Roman" w:hAnsi="Times New Roman"/>
          <w:i/>
        </w:rPr>
        <w:t>Velocity</w:t>
      </w:r>
      <w:r w:rsidR="00B82D2E" w:rsidRPr="007710C8">
        <w:rPr>
          <w:rFonts w:ascii="Times New Roman" w:hAnsi="Times New Roman"/>
          <w:i/>
        </w:rPr>
        <w:t>)</w:t>
      </w:r>
      <w:r w:rsidRPr="007710C8">
        <w:rPr>
          <w:rFonts w:ascii="Times New Roman" w:hAnsi="Times New Roman"/>
        </w:rPr>
        <w:t xml:space="preserve"> ja </w:t>
      </w:r>
      <w:r w:rsidR="00B82D2E" w:rsidRPr="007710C8">
        <w:rPr>
          <w:rFonts w:ascii="Times New Roman" w:hAnsi="Times New Roman"/>
        </w:rPr>
        <w:t>tiedon monimuotoisuus (</w:t>
      </w:r>
      <w:r w:rsidRPr="007710C8">
        <w:rPr>
          <w:rFonts w:ascii="Times New Roman" w:hAnsi="Times New Roman"/>
          <w:i/>
        </w:rPr>
        <w:t>Variety</w:t>
      </w:r>
      <w:r w:rsidR="00B82D2E" w:rsidRPr="007710C8">
        <w:rPr>
          <w:rFonts w:ascii="Times New Roman" w:hAnsi="Times New Roman"/>
          <w:i/>
        </w:rPr>
        <w:t xml:space="preserve">). </w:t>
      </w:r>
      <w:r w:rsidR="00B82D2E" w:rsidRPr="007710C8">
        <w:rPr>
          <w:rFonts w:ascii="Times New Roman" w:hAnsi="Times New Roman"/>
        </w:rPr>
        <w:t>Tämä voidaankin pitää pohjamäärittelynä</w:t>
      </w:r>
      <w:r w:rsidRPr="007710C8">
        <w:rPr>
          <w:rFonts w:ascii="Times New Roman" w:hAnsi="Times New Roman"/>
        </w:rPr>
        <w:t xml:space="preserve"> Big </w:t>
      </w:r>
      <w:ins w:id="41" w:author="Hassi Sakari" w:date="2017-10-29T17:30:00Z">
        <w:r w:rsidR="0013072E" w:rsidRPr="007710C8">
          <w:rPr>
            <w:rFonts w:ascii="Times New Roman" w:hAnsi="Times New Roman"/>
          </w:rPr>
          <w:t>D</w:t>
        </w:r>
      </w:ins>
      <w:del w:id="42" w:author="Hassi Sakari" w:date="2017-10-29T17:30:00Z">
        <w:r w:rsidRPr="007710C8" w:rsidDel="0013072E">
          <w:rPr>
            <w:rFonts w:ascii="Times New Roman" w:hAnsi="Times New Roman"/>
          </w:rPr>
          <w:delText>d</w:delText>
        </w:r>
      </w:del>
      <w:r w:rsidRPr="007710C8">
        <w:rPr>
          <w:rFonts w:ascii="Times New Roman" w:hAnsi="Times New Roman"/>
        </w:rPr>
        <w:t xml:space="preserve">atan kuvaamiseen. </w:t>
      </w:r>
      <w:del w:id="43" w:author="Hassi Sakari" w:date="2017-10-29T16:05:00Z">
        <w:r w:rsidR="00B82D2E" w:rsidRPr="007710C8" w:rsidDel="0037239A">
          <w:rPr>
            <w:rFonts w:ascii="Times New Roman" w:hAnsi="Times New Roman"/>
          </w:rPr>
          <w:delText>Kyseinen</w:delText>
        </w:r>
        <w:r w:rsidRPr="007710C8" w:rsidDel="0037239A">
          <w:rPr>
            <w:rFonts w:ascii="Times New Roman" w:hAnsi="Times New Roman"/>
          </w:rPr>
          <w:delText xml:space="preserve"> määrittely annettiin ensimmäisen kerran </w:delText>
        </w:r>
      </w:del>
      <w:r w:rsidRPr="007710C8">
        <w:rPr>
          <w:rFonts w:ascii="Times New Roman" w:hAnsi="Times New Roman"/>
        </w:rPr>
        <w:t>Laney</w:t>
      </w:r>
      <w:del w:id="44" w:author="Hassi Sakari" w:date="2017-10-29T16:05:00Z">
        <w:r w:rsidRPr="007710C8" w:rsidDel="0037239A">
          <w:rPr>
            <w:rFonts w:ascii="Times New Roman" w:hAnsi="Times New Roman"/>
          </w:rPr>
          <w:delText>n</w:delText>
        </w:r>
      </w:del>
      <w:r w:rsidRPr="007710C8">
        <w:rPr>
          <w:rFonts w:ascii="Times New Roman" w:hAnsi="Times New Roman"/>
        </w:rPr>
        <w:t xml:space="preserve"> </w:t>
      </w:r>
      <w:ins w:id="45" w:author="Hassi Sakari" w:date="2017-10-29T16:04:00Z">
        <w:r w:rsidR="0037239A" w:rsidRPr="007710C8">
          <w:rPr>
            <w:rFonts w:ascii="Times New Roman" w:hAnsi="Times New Roman"/>
          </w:rPr>
          <w:t>[</w:t>
        </w:r>
      </w:ins>
      <w:del w:id="46" w:author="Hassi Sakari" w:date="2017-10-29T16:04:00Z">
        <w:r w:rsidRPr="007710C8" w:rsidDel="0037239A">
          <w:rPr>
            <w:rFonts w:ascii="Times New Roman" w:hAnsi="Times New Roman"/>
          </w:rPr>
          <w:delText>(</w:delText>
        </w:r>
      </w:del>
      <w:r w:rsidRPr="007710C8">
        <w:rPr>
          <w:rFonts w:ascii="Times New Roman" w:hAnsi="Times New Roman"/>
        </w:rPr>
        <w:t>2001</w:t>
      </w:r>
      <w:ins w:id="47" w:author="Hassi Sakari" w:date="2017-10-29T16:04:00Z">
        <w:r w:rsidR="0037239A" w:rsidRPr="007710C8">
          <w:rPr>
            <w:rFonts w:ascii="Times New Roman" w:hAnsi="Times New Roman"/>
          </w:rPr>
          <w:t>]</w:t>
        </w:r>
      </w:ins>
      <w:del w:id="48" w:author="Hassi Sakari" w:date="2017-10-29T16:04:00Z">
        <w:r w:rsidRPr="007710C8" w:rsidDel="0037239A">
          <w:rPr>
            <w:rFonts w:ascii="Times New Roman" w:hAnsi="Times New Roman"/>
          </w:rPr>
          <w:delText>)</w:delText>
        </w:r>
      </w:del>
      <w:r w:rsidRPr="007710C8">
        <w:rPr>
          <w:rFonts w:ascii="Times New Roman" w:hAnsi="Times New Roman"/>
        </w:rPr>
        <w:t xml:space="preserve"> </w:t>
      </w:r>
      <w:ins w:id="49" w:author="Hassi Sakari" w:date="2017-10-29T16:05:00Z">
        <w:r w:rsidR="0037239A" w:rsidRPr="007710C8">
          <w:rPr>
            <w:rFonts w:ascii="Times New Roman" w:hAnsi="Times New Roman"/>
          </w:rPr>
          <w:t xml:space="preserve">alusti </w:t>
        </w:r>
      </w:ins>
      <w:ins w:id="50" w:author="Hassi Sakari" w:date="2017-10-29T16:07:00Z">
        <w:r w:rsidR="0037239A" w:rsidRPr="007710C8">
          <w:rPr>
            <w:rFonts w:ascii="Times New Roman" w:hAnsi="Times New Roman"/>
          </w:rPr>
          <w:t xml:space="preserve">Big Datan </w:t>
        </w:r>
      </w:ins>
      <w:r w:rsidR="003A3F84" w:rsidRPr="007710C8">
        <w:rPr>
          <w:rFonts w:ascii="Times New Roman" w:hAnsi="Times New Roman"/>
        </w:rPr>
        <w:t xml:space="preserve">kolmen V:n </w:t>
      </w:r>
      <w:ins w:id="51" w:author="Hassi Sakari" w:date="2017-10-29T16:07:00Z">
        <w:r w:rsidR="0037239A" w:rsidRPr="007710C8">
          <w:rPr>
            <w:rFonts w:ascii="Times New Roman" w:hAnsi="Times New Roman"/>
          </w:rPr>
          <w:t>määritelmä</w:t>
        </w:r>
      </w:ins>
      <w:r w:rsidR="003A3F84" w:rsidRPr="007710C8">
        <w:rPr>
          <w:rFonts w:ascii="Times New Roman" w:hAnsi="Times New Roman"/>
        </w:rPr>
        <w:t>n</w:t>
      </w:r>
      <w:ins w:id="52" w:author="Hassi Sakari" w:date="2017-10-29T16:07:00Z">
        <w:r w:rsidR="0037239A" w:rsidRPr="007710C8">
          <w:rPr>
            <w:rFonts w:ascii="Times New Roman" w:hAnsi="Times New Roman"/>
          </w:rPr>
          <w:t xml:space="preserve"> </w:t>
        </w:r>
      </w:ins>
      <w:commentRangeStart w:id="53"/>
      <w:del w:id="54" w:author="Hassi Sakari" w:date="2017-10-29T16:05:00Z">
        <w:r w:rsidRPr="007710C8" w:rsidDel="0037239A">
          <w:rPr>
            <w:rFonts w:ascii="Times New Roman" w:hAnsi="Times New Roman"/>
          </w:rPr>
          <w:delText xml:space="preserve">toimesta </w:delText>
        </w:r>
        <w:commentRangeEnd w:id="53"/>
        <w:r w:rsidR="00F22305" w:rsidRPr="007710C8" w:rsidDel="0037239A">
          <w:rPr>
            <w:rStyle w:val="Kommentinviite"/>
            <w:rFonts w:ascii="Times New Roman" w:hAnsi="Times New Roman"/>
          </w:rPr>
          <w:commentReference w:id="53"/>
        </w:r>
        <w:r w:rsidRPr="007710C8" w:rsidDel="0037239A">
          <w:rPr>
            <w:rFonts w:ascii="Times New Roman" w:hAnsi="Times New Roman"/>
          </w:rPr>
          <w:delText xml:space="preserve">hänen </w:delText>
        </w:r>
      </w:del>
      <w:r w:rsidRPr="007710C8">
        <w:rPr>
          <w:rFonts w:ascii="Times New Roman" w:hAnsi="Times New Roman"/>
        </w:rPr>
        <w:t xml:space="preserve">kuvatessaan yrityksen tiedonhallinnan kasvavia ongelmia toistaiseksi vielä kuitenkaan mainitsematta Big Datan käsitettä osana </w:t>
      </w:r>
      <w:r w:rsidR="003A3F84" w:rsidRPr="007710C8">
        <w:rPr>
          <w:rFonts w:ascii="Times New Roman" w:hAnsi="Times New Roman"/>
        </w:rPr>
        <w:t>esitystään</w:t>
      </w:r>
      <w:r w:rsidRPr="007710C8">
        <w:rPr>
          <w:rFonts w:ascii="Times New Roman" w:hAnsi="Times New Roman"/>
        </w:rPr>
        <w:t xml:space="preserve">. </w:t>
      </w:r>
      <w:r w:rsidR="0039061C">
        <w:rPr>
          <w:rFonts w:ascii="Times New Roman" w:hAnsi="Times New Roman"/>
        </w:rPr>
        <w:t>Big Data käsitettä käytettiin ensimmäisen kerran Coxin ja Ellsworthin vuonna 1997 tekemässä tutkimuksessa [Cox &amp; Ellsworth, 1997], joka tämän tutkimuksen tavoin liittyi isojen tietomäärien visualisoimiseen. Nykyisen pohjamäärityksen mukainen</w:t>
      </w:r>
      <w:ins w:id="55" w:author="Hassi Sakari" w:date="2017-10-29T16:08:00Z">
        <w:r w:rsidR="0037239A" w:rsidRPr="007710C8">
          <w:rPr>
            <w:rFonts w:ascii="Times New Roman" w:hAnsi="Times New Roman"/>
          </w:rPr>
          <w:t xml:space="preserve"> </w:t>
        </w:r>
      </w:ins>
      <w:del w:id="56" w:author="Hassi Sakari" w:date="2017-10-29T16:08:00Z">
        <w:r w:rsidRPr="007710C8" w:rsidDel="0037239A">
          <w:rPr>
            <w:rFonts w:ascii="Times New Roman" w:hAnsi="Times New Roman"/>
          </w:rPr>
          <w:delText xml:space="preserve">Ensimmäisen kerran varsinainen </w:delText>
        </w:r>
      </w:del>
      <w:r w:rsidRPr="007710C8">
        <w:rPr>
          <w:rFonts w:ascii="Times New Roman" w:hAnsi="Times New Roman"/>
        </w:rPr>
        <w:t>Big Data käsite</w:t>
      </w:r>
      <w:r w:rsidR="0039061C">
        <w:rPr>
          <w:rFonts w:ascii="Times New Roman" w:hAnsi="Times New Roman"/>
        </w:rPr>
        <w:t xml:space="preserve"> kuitenkin</w:t>
      </w:r>
      <w:r w:rsidRPr="007710C8">
        <w:rPr>
          <w:rFonts w:ascii="Times New Roman" w:hAnsi="Times New Roman"/>
        </w:rPr>
        <w:t xml:space="preserve"> esiteltiin</w:t>
      </w:r>
      <w:r w:rsidR="0039061C">
        <w:rPr>
          <w:rFonts w:ascii="Times New Roman" w:hAnsi="Times New Roman"/>
        </w:rPr>
        <w:t xml:space="preserve"> </w:t>
      </w:r>
      <w:r w:rsidR="0054609C" w:rsidRPr="007710C8">
        <w:rPr>
          <w:rFonts w:ascii="Times New Roman" w:hAnsi="Times New Roman"/>
        </w:rPr>
        <w:t>vasta vuonna 2005</w:t>
      </w:r>
      <w:r w:rsidR="0056285F" w:rsidRPr="007710C8">
        <w:rPr>
          <w:rFonts w:ascii="Times New Roman" w:hAnsi="Times New Roman"/>
        </w:rPr>
        <w:t>, O’Reilly median jäsenen,</w:t>
      </w:r>
      <w:r w:rsidR="0054609C" w:rsidRPr="007710C8">
        <w:rPr>
          <w:rFonts w:ascii="Times New Roman" w:hAnsi="Times New Roman"/>
        </w:rPr>
        <w:t xml:space="preserve"> </w:t>
      </w:r>
      <w:r w:rsidRPr="007710C8">
        <w:rPr>
          <w:rFonts w:ascii="Times New Roman" w:hAnsi="Times New Roman"/>
        </w:rPr>
        <w:t xml:space="preserve">Roger Magoulasin </w:t>
      </w:r>
      <w:commentRangeStart w:id="57"/>
      <w:r w:rsidRPr="007710C8">
        <w:rPr>
          <w:rFonts w:ascii="Times New Roman" w:hAnsi="Times New Roman"/>
        </w:rPr>
        <w:t>toimesta</w:t>
      </w:r>
      <w:commentRangeEnd w:id="57"/>
      <w:r w:rsidR="00F22305" w:rsidRPr="007710C8">
        <w:rPr>
          <w:rStyle w:val="Kommentinviite"/>
          <w:rFonts w:ascii="Times New Roman" w:hAnsi="Times New Roman"/>
        </w:rPr>
        <w:commentReference w:id="57"/>
      </w:r>
      <w:r w:rsidRPr="007710C8">
        <w:rPr>
          <w:rFonts w:ascii="Times New Roman" w:hAnsi="Times New Roman"/>
        </w:rPr>
        <w:t xml:space="preserve">, </w:t>
      </w:r>
      <w:r w:rsidR="00B82D2E" w:rsidRPr="007710C8">
        <w:rPr>
          <w:rFonts w:ascii="Times New Roman" w:hAnsi="Times New Roman"/>
        </w:rPr>
        <w:t>hänen pyrkiessä</w:t>
      </w:r>
      <w:r w:rsidRPr="007710C8">
        <w:rPr>
          <w:rFonts w:ascii="Times New Roman" w:hAnsi="Times New Roman"/>
        </w:rPr>
        <w:t xml:space="preserve"> kuvaamaan suurta </w:t>
      </w:r>
      <w:r w:rsidR="00B82D2E" w:rsidRPr="007710C8">
        <w:rPr>
          <w:rFonts w:ascii="Times New Roman" w:hAnsi="Times New Roman"/>
        </w:rPr>
        <w:t>tiedon</w:t>
      </w:r>
      <w:r w:rsidRPr="007710C8">
        <w:rPr>
          <w:rFonts w:ascii="Times New Roman" w:hAnsi="Times New Roman"/>
        </w:rPr>
        <w:t xml:space="preserve"> määrää. </w:t>
      </w:r>
      <w:r w:rsidR="004D721D">
        <w:rPr>
          <w:rFonts w:ascii="Times New Roman" w:hAnsi="Times New Roman"/>
        </w:rPr>
        <w:t xml:space="preserve">Voidaan siis todeta, että Big Data määrittelemisessä ei ole toistaiseksi saavutettu täyttä konsensusta. </w:t>
      </w:r>
      <w:del w:id="58" w:author="Hassi Sakari" w:date="2017-10-29T16:08:00Z">
        <w:r w:rsidRPr="007710C8" w:rsidDel="0037239A">
          <w:rPr>
            <w:rFonts w:ascii="Times New Roman" w:hAnsi="Times New Roman"/>
          </w:rPr>
          <w:delText>Kuitenkin, nämä</w:delText>
        </w:r>
      </w:del>
      <w:r w:rsidR="004D721D">
        <w:rPr>
          <w:rFonts w:ascii="Times New Roman" w:hAnsi="Times New Roman"/>
        </w:rPr>
        <w:t>Seuraavat</w:t>
      </w:r>
      <w:r w:rsidRPr="007710C8">
        <w:rPr>
          <w:rFonts w:ascii="Times New Roman" w:hAnsi="Times New Roman"/>
        </w:rPr>
        <w:t xml:space="preserve"> kolme tekijää on </w:t>
      </w:r>
      <w:ins w:id="59" w:author="Hassi Sakari" w:date="2017-10-29T16:08:00Z">
        <w:r w:rsidR="0037239A" w:rsidRPr="007710C8">
          <w:rPr>
            <w:rFonts w:ascii="Times New Roman" w:hAnsi="Times New Roman"/>
          </w:rPr>
          <w:t xml:space="preserve">kuitenkin </w:t>
        </w:r>
      </w:ins>
      <w:r w:rsidRPr="007710C8">
        <w:rPr>
          <w:rFonts w:ascii="Times New Roman" w:hAnsi="Times New Roman"/>
        </w:rPr>
        <w:t xml:space="preserve">vahvasti kartoitettu aihetta käsittelevissä tutkimuksissa ja ne voidaan nähdä merkittävimpinä tekijöinä Big Datan käsittelyssä. </w:t>
      </w:r>
    </w:p>
    <w:p w14:paraId="43C31D67" w14:textId="77777777" w:rsidR="00D91104" w:rsidRPr="007710C8" w:rsidRDefault="00D91104" w:rsidP="007710C8">
      <w:pPr>
        <w:spacing w:line="360" w:lineRule="auto"/>
        <w:ind w:firstLine="0"/>
        <w:rPr>
          <w:rFonts w:ascii="Times New Roman" w:hAnsi="Times New Roman"/>
        </w:rPr>
      </w:pPr>
    </w:p>
    <w:p w14:paraId="2F4BDE19" w14:textId="300467BD" w:rsidR="00D91104" w:rsidRPr="007710C8" w:rsidRDefault="00152D44" w:rsidP="007710C8">
      <w:pPr>
        <w:pStyle w:val="Luettelokappale"/>
        <w:numPr>
          <w:ilvl w:val="0"/>
          <w:numId w:val="1"/>
        </w:numPr>
        <w:spacing w:line="360" w:lineRule="auto"/>
        <w:rPr>
          <w:rFonts w:ascii="Times New Roman" w:hAnsi="Times New Roman"/>
        </w:rPr>
      </w:pPr>
      <w:r w:rsidRPr="007710C8">
        <w:rPr>
          <w:rFonts w:ascii="Times New Roman" w:hAnsi="Times New Roman"/>
          <w:i/>
        </w:rPr>
        <w:lastRenderedPageBreak/>
        <w:t>Volume,</w:t>
      </w:r>
      <w:r w:rsidRPr="007710C8">
        <w:rPr>
          <w:rFonts w:ascii="Times New Roman" w:hAnsi="Times New Roman"/>
        </w:rPr>
        <w:t xml:space="preserve"> Tiedon määrä on kasvanut niin suureksi, että käsiteltävä data ei enää mahdu analysoinnissa käytettävien tietokoneiden muistiin</w:t>
      </w:r>
      <w:ins w:id="60" w:author="Hassi Sakari" w:date="2017-10-29T16:09:00Z">
        <w:r w:rsidR="0037239A" w:rsidRPr="007710C8">
          <w:rPr>
            <w:rFonts w:ascii="Times New Roman" w:hAnsi="Times New Roman"/>
          </w:rPr>
          <w:t>, joten</w:t>
        </w:r>
      </w:ins>
      <w:del w:id="61" w:author="Hassi Sakari" w:date="2017-10-29T16:09:00Z">
        <w:r w:rsidRPr="007710C8" w:rsidDel="0037239A">
          <w:rPr>
            <w:rFonts w:ascii="Times New Roman" w:hAnsi="Times New Roman"/>
          </w:rPr>
          <w:delText xml:space="preserve">. </w:delText>
        </w:r>
        <w:commentRangeStart w:id="62"/>
        <w:r w:rsidRPr="007710C8" w:rsidDel="0037239A">
          <w:rPr>
            <w:rFonts w:ascii="Times New Roman" w:hAnsi="Times New Roman"/>
          </w:rPr>
          <w:delText>Täten</w:delText>
        </w:r>
        <w:commentRangeEnd w:id="62"/>
        <w:r w:rsidR="00F22305" w:rsidRPr="007710C8" w:rsidDel="0037239A">
          <w:rPr>
            <w:rStyle w:val="Kommentinviite"/>
            <w:rFonts w:ascii="Times New Roman" w:hAnsi="Times New Roman"/>
          </w:rPr>
          <w:commentReference w:id="62"/>
        </w:r>
        <w:r w:rsidR="0054609C" w:rsidRPr="007710C8" w:rsidDel="0037239A">
          <w:rPr>
            <w:rFonts w:ascii="Times New Roman" w:hAnsi="Times New Roman"/>
          </w:rPr>
          <w:delText>,</w:delText>
        </w:r>
      </w:del>
      <w:r w:rsidRPr="007710C8">
        <w:rPr>
          <w:rFonts w:ascii="Times New Roman" w:hAnsi="Times New Roman"/>
        </w:rPr>
        <w:t xml:space="preserve"> Big </w:t>
      </w:r>
      <w:ins w:id="63" w:author="Hassi Sakari" w:date="2017-10-29T16:09:00Z">
        <w:r w:rsidR="0037239A" w:rsidRPr="007710C8">
          <w:rPr>
            <w:rFonts w:ascii="Times New Roman" w:hAnsi="Times New Roman"/>
          </w:rPr>
          <w:t>D</w:t>
        </w:r>
      </w:ins>
      <w:del w:id="64" w:author="Hassi Sakari" w:date="2017-10-29T16:09:00Z">
        <w:r w:rsidRPr="007710C8" w:rsidDel="0037239A">
          <w:rPr>
            <w:rFonts w:ascii="Times New Roman" w:hAnsi="Times New Roman"/>
          </w:rPr>
          <w:delText>d</w:delText>
        </w:r>
      </w:del>
      <w:r w:rsidRPr="007710C8">
        <w:rPr>
          <w:rFonts w:ascii="Times New Roman" w:hAnsi="Times New Roman"/>
        </w:rPr>
        <w:t xml:space="preserve">atan käsittely vaatii erityisesti sille luodun järjestelmäympäristön. Esimerkkinä </w:t>
      </w:r>
      <w:r w:rsidR="00DE2826" w:rsidRPr="007710C8">
        <w:rPr>
          <w:rFonts w:ascii="Times New Roman" w:hAnsi="Times New Roman"/>
        </w:rPr>
        <w:t>International Data Corporation [</w:t>
      </w:r>
      <w:r w:rsidR="0075102A" w:rsidRPr="007710C8">
        <w:rPr>
          <w:rFonts w:ascii="Times New Roman" w:hAnsi="Times New Roman"/>
        </w:rPr>
        <w:t>2014</w:t>
      </w:r>
      <w:r w:rsidR="00DE2826" w:rsidRPr="007710C8">
        <w:rPr>
          <w:rFonts w:ascii="Times New Roman" w:hAnsi="Times New Roman"/>
        </w:rPr>
        <w:t>]</w:t>
      </w:r>
      <w:r w:rsidR="0054609C" w:rsidRPr="007710C8">
        <w:rPr>
          <w:rFonts w:ascii="Times New Roman" w:hAnsi="Times New Roman"/>
        </w:rPr>
        <w:t xml:space="preserve"> toteaa ennustuksessaan datan </w:t>
      </w:r>
      <w:r w:rsidRPr="007710C8">
        <w:rPr>
          <w:rFonts w:ascii="Times New Roman" w:hAnsi="Times New Roman"/>
        </w:rPr>
        <w:t>määrä</w:t>
      </w:r>
      <w:r w:rsidR="0054609C" w:rsidRPr="007710C8">
        <w:rPr>
          <w:rFonts w:ascii="Times New Roman" w:hAnsi="Times New Roman"/>
        </w:rPr>
        <w:t>n tuplaantuvan kahden vuoden välein</w:t>
      </w:r>
      <w:r w:rsidRPr="007710C8">
        <w:rPr>
          <w:rFonts w:ascii="Times New Roman" w:hAnsi="Times New Roman"/>
        </w:rPr>
        <w:t xml:space="preserve"> vuonna 2015 datan määrä </w:t>
      </w:r>
      <w:r w:rsidR="0054609C" w:rsidRPr="007710C8">
        <w:rPr>
          <w:rFonts w:ascii="Times New Roman" w:hAnsi="Times New Roman"/>
        </w:rPr>
        <w:t>ollessa 8 zettatavua</w:t>
      </w:r>
      <w:r w:rsidRPr="007710C8">
        <w:rPr>
          <w:rFonts w:ascii="Times New Roman" w:hAnsi="Times New Roman"/>
        </w:rPr>
        <w:t xml:space="preserve"> (10</w:t>
      </w:r>
      <w:r w:rsidRPr="007710C8">
        <w:rPr>
          <w:rFonts w:ascii="Times New Roman" w:hAnsi="Times New Roman"/>
          <w:vertAlign w:val="superscript"/>
        </w:rPr>
        <w:t>21)</w:t>
      </w:r>
      <w:r w:rsidRPr="007710C8">
        <w:rPr>
          <w:rFonts w:ascii="Times New Roman" w:hAnsi="Times New Roman"/>
        </w:rPr>
        <w:t xml:space="preserve">. Tämän kaavan pohjalta vuonna 2020 dataa on ennustettu olevan jo 44 zettatavua. </w:t>
      </w:r>
    </w:p>
    <w:p w14:paraId="0C942B38" w14:textId="6E58C34E" w:rsidR="00D91104" w:rsidRPr="007710C8" w:rsidRDefault="00152D44" w:rsidP="007710C8">
      <w:pPr>
        <w:pStyle w:val="Luettelokappale"/>
        <w:numPr>
          <w:ilvl w:val="0"/>
          <w:numId w:val="1"/>
        </w:numPr>
        <w:spacing w:line="360" w:lineRule="auto"/>
        <w:rPr>
          <w:rFonts w:ascii="Times New Roman" w:hAnsi="Times New Roman"/>
        </w:rPr>
      </w:pPr>
      <w:r w:rsidRPr="007710C8">
        <w:rPr>
          <w:rFonts w:ascii="Times New Roman" w:hAnsi="Times New Roman"/>
          <w:i/>
        </w:rPr>
        <w:t xml:space="preserve">Velocity, </w:t>
      </w:r>
      <w:r w:rsidRPr="007710C8">
        <w:rPr>
          <w:rFonts w:ascii="Times New Roman" w:hAnsi="Times New Roman"/>
        </w:rPr>
        <w:t xml:space="preserve">kuvaa tiedon muuttumisen ja liikkumisen nopeutta. Tieto on nykyään reaaliaikaista ja </w:t>
      </w:r>
      <w:commentRangeStart w:id="65"/>
      <w:del w:id="66" w:author="Hassi Sakari" w:date="2017-10-29T16:09:00Z">
        <w:r w:rsidRPr="007710C8" w:rsidDel="0037239A">
          <w:rPr>
            <w:rFonts w:ascii="Times New Roman" w:hAnsi="Times New Roman"/>
          </w:rPr>
          <w:delText xml:space="preserve">niiden </w:delText>
        </w:r>
      </w:del>
      <w:commentRangeEnd w:id="65"/>
      <w:ins w:id="67" w:author="Hassi Sakari" w:date="2017-10-29T16:10:00Z">
        <w:r w:rsidR="002C0413" w:rsidRPr="007710C8">
          <w:rPr>
            <w:rFonts w:ascii="Times New Roman" w:hAnsi="Times New Roman"/>
          </w:rPr>
          <w:t>tiedon</w:t>
        </w:r>
      </w:ins>
      <w:ins w:id="68" w:author="Hassi Sakari" w:date="2017-10-29T16:09:00Z">
        <w:r w:rsidR="0037239A" w:rsidRPr="007710C8">
          <w:rPr>
            <w:rFonts w:ascii="Times New Roman" w:hAnsi="Times New Roman"/>
          </w:rPr>
          <w:t xml:space="preserve"> </w:t>
        </w:r>
      </w:ins>
      <w:r w:rsidR="00F22305" w:rsidRPr="007710C8">
        <w:rPr>
          <w:rStyle w:val="Kommentinviite"/>
          <w:rFonts w:ascii="Times New Roman" w:hAnsi="Times New Roman"/>
        </w:rPr>
        <w:commentReference w:id="65"/>
      </w:r>
      <w:r w:rsidRPr="007710C8">
        <w:rPr>
          <w:rFonts w:ascii="Times New Roman" w:hAnsi="Times New Roman"/>
        </w:rPr>
        <w:t xml:space="preserve">analysointi tulisi suorittaa nopeasti </w:t>
      </w:r>
      <w:commentRangeStart w:id="69"/>
      <w:del w:id="70" w:author="Hassi Sakari" w:date="2017-10-29T16:10:00Z">
        <w:r w:rsidRPr="007710C8" w:rsidDel="002C0413">
          <w:rPr>
            <w:rFonts w:ascii="Times New Roman" w:hAnsi="Times New Roman"/>
          </w:rPr>
          <w:delText xml:space="preserve">niiden </w:delText>
        </w:r>
      </w:del>
      <w:commentRangeEnd w:id="69"/>
      <w:ins w:id="71" w:author="Hassi Sakari" w:date="2017-10-29T16:10:00Z">
        <w:r w:rsidR="002C0413" w:rsidRPr="007710C8">
          <w:rPr>
            <w:rFonts w:ascii="Times New Roman" w:hAnsi="Times New Roman"/>
          </w:rPr>
          <w:t xml:space="preserve">sen </w:t>
        </w:r>
      </w:ins>
      <w:r w:rsidR="00F22305" w:rsidRPr="007710C8">
        <w:rPr>
          <w:rStyle w:val="Kommentinviite"/>
          <w:rFonts w:ascii="Times New Roman" w:hAnsi="Times New Roman"/>
        </w:rPr>
        <w:commentReference w:id="69"/>
      </w:r>
      <w:r w:rsidRPr="007710C8">
        <w:rPr>
          <w:rFonts w:ascii="Times New Roman" w:hAnsi="Times New Roman"/>
        </w:rPr>
        <w:t>tuottamisen jälkeen, sillä muuten tieto menettää nopeasti m</w:t>
      </w:r>
      <w:r w:rsidR="0054609C" w:rsidRPr="007710C8">
        <w:rPr>
          <w:rFonts w:ascii="Times New Roman" w:hAnsi="Times New Roman"/>
        </w:rPr>
        <w:t>erkityksensä. IBM:n teettämien a</w:t>
      </w:r>
      <w:r w:rsidRPr="007710C8">
        <w:rPr>
          <w:rFonts w:ascii="Times New Roman" w:hAnsi="Times New Roman"/>
        </w:rPr>
        <w:t xml:space="preserve">rvioiden mukaan vuonna 2018 globaalisti internet-protokollaa hyödyntävien laitteiden kaista on 50 000 gigatavua sekunnissa. </w:t>
      </w:r>
    </w:p>
    <w:p w14:paraId="2B4AB76C" w14:textId="1F77ABBE" w:rsidR="00D91104" w:rsidRPr="007710C8" w:rsidRDefault="00152D44" w:rsidP="007710C8">
      <w:pPr>
        <w:pStyle w:val="Luettelokappale"/>
        <w:numPr>
          <w:ilvl w:val="0"/>
          <w:numId w:val="1"/>
        </w:numPr>
        <w:spacing w:line="360" w:lineRule="auto"/>
        <w:rPr>
          <w:rFonts w:ascii="Times New Roman" w:hAnsi="Times New Roman"/>
        </w:rPr>
      </w:pPr>
      <w:r w:rsidRPr="007710C8">
        <w:rPr>
          <w:rFonts w:ascii="Times New Roman" w:hAnsi="Times New Roman"/>
          <w:i/>
        </w:rPr>
        <w:t xml:space="preserve">Variety, </w:t>
      </w:r>
      <w:r w:rsidRPr="007710C8">
        <w:rPr>
          <w:rFonts w:ascii="Times New Roman" w:hAnsi="Times New Roman"/>
        </w:rPr>
        <w:t xml:space="preserve">Tiedon sisältö on muuttunut pelkistä numeroista ja tekstistä rakenteettomaan suuntaan eri laitteiden </w:t>
      </w:r>
      <w:commentRangeStart w:id="72"/>
      <w:r w:rsidRPr="007710C8">
        <w:rPr>
          <w:rFonts w:ascii="Times New Roman" w:hAnsi="Times New Roman"/>
        </w:rPr>
        <w:t xml:space="preserve">tuottaessa </w:t>
      </w:r>
      <w:ins w:id="73" w:author="Hassi Sakari" w:date="2017-10-29T16:10:00Z">
        <w:r w:rsidR="002C0413" w:rsidRPr="007710C8">
          <w:rPr>
            <w:rFonts w:ascii="Times New Roman" w:hAnsi="Times New Roman"/>
          </w:rPr>
          <w:t xml:space="preserve">rakenteellisesti </w:t>
        </w:r>
      </w:ins>
      <w:r w:rsidRPr="007710C8">
        <w:rPr>
          <w:rFonts w:ascii="Times New Roman" w:hAnsi="Times New Roman"/>
        </w:rPr>
        <w:t xml:space="preserve">erilaista </w:t>
      </w:r>
      <w:commentRangeEnd w:id="72"/>
      <w:r w:rsidR="00F22305" w:rsidRPr="007710C8">
        <w:rPr>
          <w:rStyle w:val="Kommentinviite"/>
          <w:rFonts w:ascii="Times New Roman" w:hAnsi="Times New Roman"/>
        </w:rPr>
        <w:commentReference w:id="72"/>
      </w:r>
      <w:r w:rsidRPr="007710C8">
        <w:rPr>
          <w:rFonts w:ascii="Times New Roman" w:hAnsi="Times New Roman"/>
        </w:rPr>
        <w:t>dataa. Tällöin käsiteltävä tieto vaatii osakseen metatietoja, joiden avulla tiedon sisältö pystytään kuvaamaan. Tiedon sisällön tarkka ymm</w:t>
      </w:r>
      <w:r w:rsidR="0054609C" w:rsidRPr="007710C8">
        <w:rPr>
          <w:rFonts w:ascii="Times New Roman" w:hAnsi="Times New Roman"/>
        </w:rPr>
        <w:t xml:space="preserve">ärtäminen </w:t>
      </w:r>
      <w:r w:rsidR="00DE2826" w:rsidRPr="007710C8">
        <w:rPr>
          <w:rFonts w:ascii="Times New Roman" w:hAnsi="Times New Roman"/>
        </w:rPr>
        <w:t>onkin yksi avaintekijöistä Big D</w:t>
      </w:r>
      <w:r w:rsidR="0054609C" w:rsidRPr="007710C8">
        <w:rPr>
          <w:rFonts w:ascii="Times New Roman" w:hAnsi="Times New Roman"/>
        </w:rPr>
        <w:t>ataa hyödynnettäessä.</w:t>
      </w:r>
      <w:r w:rsidRPr="007710C8">
        <w:rPr>
          <w:rFonts w:ascii="Times New Roman" w:hAnsi="Times New Roman"/>
        </w:rPr>
        <w:t xml:space="preserve">  </w:t>
      </w:r>
    </w:p>
    <w:p w14:paraId="6C6B66ED" w14:textId="77777777" w:rsidR="00D91104" w:rsidRPr="007710C8" w:rsidRDefault="00D91104" w:rsidP="007710C8">
      <w:pPr>
        <w:spacing w:line="360" w:lineRule="auto"/>
        <w:rPr>
          <w:rFonts w:ascii="Times New Roman" w:hAnsi="Times New Roman"/>
          <w:i/>
        </w:rPr>
      </w:pPr>
    </w:p>
    <w:p w14:paraId="6F5870E1" w14:textId="77777777" w:rsidR="00D91104" w:rsidRPr="007710C8" w:rsidRDefault="00DE759F"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7EAA1102" wp14:editId="5D5B6A44">
            <wp:extent cx="2331720" cy="2289015"/>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2336950" cy="2294149"/>
                    </a:xfrm>
                    <a:prstGeom prst="rect">
                      <a:avLst/>
                    </a:prstGeom>
                    <a:noFill/>
                    <a:ln w="9525">
                      <a:noFill/>
                      <a:miter lim="800000"/>
                      <a:headEnd/>
                      <a:tailEnd/>
                    </a:ln>
                  </pic:spPr>
                </pic:pic>
              </a:graphicData>
            </a:graphic>
          </wp:inline>
        </w:drawing>
      </w:r>
    </w:p>
    <w:p w14:paraId="2EEF5F66" w14:textId="77777777" w:rsidR="00D91104" w:rsidRPr="007710C8" w:rsidRDefault="00152D44" w:rsidP="007710C8">
      <w:pPr>
        <w:spacing w:line="360" w:lineRule="auto"/>
        <w:ind w:firstLine="0"/>
        <w:jc w:val="center"/>
        <w:rPr>
          <w:rFonts w:ascii="Times New Roman" w:hAnsi="Times New Roman"/>
          <w:i/>
          <w:sz w:val="20"/>
        </w:rPr>
      </w:pPr>
      <w:commentRangeStart w:id="74"/>
      <w:r w:rsidRPr="007710C8">
        <w:rPr>
          <w:rFonts w:ascii="Times New Roman" w:hAnsi="Times New Roman"/>
          <w:i/>
          <w:sz w:val="20"/>
        </w:rPr>
        <w:t>Kuva 1.</w:t>
      </w:r>
      <w:commentRangeEnd w:id="74"/>
      <w:r w:rsidR="00B60EF2" w:rsidRPr="007710C8">
        <w:rPr>
          <w:rStyle w:val="Kommentinviite"/>
          <w:rFonts w:ascii="Times New Roman" w:hAnsi="Times New Roman"/>
        </w:rPr>
        <w:commentReference w:id="74"/>
      </w:r>
      <w:r w:rsidRPr="007710C8">
        <w:rPr>
          <w:rFonts w:ascii="Times New Roman" w:hAnsi="Times New Roman"/>
          <w:i/>
          <w:sz w:val="20"/>
        </w:rPr>
        <w:t xml:space="preserve"> Big datan viisi V:tä </w:t>
      </w:r>
    </w:p>
    <w:p w14:paraId="302BA90B" w14:textId="77777777" w:rsidR="00D91104" w:rsidRPr="007710C8" w:rsidRDefault="00152D44" w:rsidP="007710C8">
      <w:pPr>
        <w:spacing w:line="360" w:lineRule="auto"/>
        <w:ind w:firstLine="0"/>
        <w:jc w:val="center"/>
        <w:rPr>
          <w:rFonts w:ascii="Times New Roman" w:hAnsi="Times New Roman"/>
          <w:i/>
          <w:sz w:val="20"/>
        </w:rPr>
      </w:pPr>
      <w:r w:rsidRPr="007710C8">
        <w:rPr>
          <w:rFonts w:ascii="Times New Roman" w:hAnsi="Times New Roman"/>
          <w:i/>
          <w:sz w:val="20"/>
        </w:rPr>
        <w:t>(</w:t>
      </w:r>
      <w:hyperlink r:id="rId13">
        <w:r w:rsidRPr="007710C8">
          <w:rPr>
            <w:rStyle w:val="Internet-linkki"/>
            <w:rFonts w:ascii="Times New Roman" w:hAnsi="Times New Roman"/>
            <w:i/>
            <w:sz w:val="20"/>
          </w:rPr>
          <w:t>https://www.omnivex.com/company/blog/what-is-big-data</w:t>
        </w:r>
      </w:hyperlink>
      <w:r w:rsidRPr="007710C8">
        <w:rPr>
          <w:rFonts w:ascii="Times New Roman" w:hAnsi="Times New Roman"/>
          <w:i/>
          <w:sz w:val="20"/>
        </w:rPr>
        <w:t>)</w:t>
      </w:r>
    </w:p>
    <w:p w14:paraId="1600CE6F" w14:textId="77777777" w:rsidR="00D91104" w:rsidRPr="007710C8" w:rsidRDefault="00D91104" w:rsidP="007710C8">
      <w:pPr>
        <w:spacing w:line="360" w:lineRule="auto"/>
        <w:rPr>
          <w:rFonts w:ascii="Times New Roman" w:hAnsi="Times New Roman"/>
          <w:i/>
        </w:rPr>
      </w:pPr>
    </w:p>
    <w:p w14:paraId="37FC3E15" w14:textId="79E63937" w:rsidR="00D91104" w:rsidRPr="007710C8" w:rsidRDefault="00152D44" w:rsidP="007710C8">
      <w:pPr>
        <w:spacing w:line="360" w:lineRule="auto"/>
        <w:ind w:firstLine="0"/>
        <w:rPr>
          <w:rFonts w:ascii="Times New Roman" w:hAnsi="Times New Roman"/>
          <w:i/>
        </w:rPr>
      </w:pPr>
      <w:r w:rsidRPr="007710C8">
        <w:rPr>
          <w:rFonts w:ascii="Times New Roman" w:hAnsi="Times New Roman"/>
        </w:rPr>
        <w:t>Laneyn määrittelemien alkuperäisen kolmen V:n pä</w:t>
      </w:r>
      <w:r w:rsidR="00DE2826" w:rsidRPr="007710C8">
        <w:rPr>
          <w:rFonts w:ascii="Times New Roman" w:hAnsi="Times New Roman"/>
        </w:rPr>
        <w:t>älle on useissa tutkimuksissa [</w:t>
      </w:r>
      <w:r w:rsidR="00B7238E">
        <w:rPr>
          <w:rFonts w:ascii="Times New Roman" w:hAnsi="Times New Roman"/>
          <w:szCs w:val="24"/>
        </w:rPr>
        <w:t>Hadi et al., 2014;</w:t>
      </w:r>
      <w:r w:rsidR="00DE2826" w:rsidRPr="007710C8">
        <w:rPr>
          <w:rFonts w:ascii="Times New Roman" w:hAnsi="Times New Roman"/>
          <w:szCs w:val="24"/>
        </w:rPr>
        <w:t xml:space="preserve"> Rajaraman, 2016</w:t>
      </w:r>
      <w:r w:rsidRPr="007710C8">
        <w:rPr>
          <w:rFonts w:ascii="Times New Roman" w:hAnsi="Times New Roman"/>
        </w:rPr>
        <w:t xml:space="preserve">] esitelty yhä kaksi jatkomäärittelevää V:tä lisää: </w:t>
      </w:r>
      <w:r w:rsidRPr="007710C8">
        <w:rPr>
          <w:rFonts w:ascii="Times New Roman" w:hAnsi="Times New Roman"/>
          <w:i/>
        </w:rPr>
        <w:t xml:space="preserve">Veracity </w:t>
      </w:r>
      <w:r w:rsidRPr="007710C8">
        <w:rPr>
          <w:rFonts w:ascii="Times New Roman" w:hAnsi="Times New Roman"/>
        </w:rPr>
        <w:t xml:space="preserve">ja </w:t>
      </w:r>
      <w:r w:rsidRPr="007710C8">
        <w:rPr>
          <w:rFonts w:ascii="Times New Roman" w:hAnsi="Times New Roman"/>
          <w:i/>
        </w:rPr>
        <w:t>Value</w:t>
      </w:r>
      <w:ins w:id="75" w:author="Hassi Sakari" w:date="2017-10-29T16:11:00Z">
        <w:r w:rsidR="002C0413" w:rsidRPr="007710C8">
          <w:rPr>
            <w:rFonts w:ascii="Times New Roman" w:hAnsi="Times New Roman"/>
            <w:i/>
          </w:rPr>
          <w:t xml:space="preserve"> </w:t>
        </w:r>
        <w:r w:rsidR="002C0413" w:rsidRPr="007710C8">
          <w:rPr>
            <w:rFonts w:ascii="Times New Roman" w:hAnsi="Times New Roman"/>
          </w:rPr>
          <w:t>(Kuva 1</w:t>
        </w:r>
        <w:r w:rsidR="002C0413" w:rsidRPr="007710C8">
          <w:rPr>
            <w:rFonts w:ascii="Times New Roman" w:hAnsi="Times New Roman"/>
            <w:rPrChange w:id="76" w:author="Hassi Sakari" w:date="2017-10-29T16:11:00Z">
              <w:rPr>
                <w:rFonts w:ascii="Times New Roman" w:hAnsi="Times New Roman"/>
                <w:i/>
              </w:rPr>
            </w:rPrChange>
          </w:rPr>
          <w:t>)</w:t>
        </w:r>
      </w:ins>
      <w:r w:rsidRPr="007710C8">
        <w:rPr>
          <w:rFonts w:ascii="Times New Roman" w:hAnsi="Times New Roman"/>
          <w:rPrChange w:id="77" w:author="Hassi Sakari" w:date="2017-10-29T16:11:00Z">
            <w:rPr>
              <w:rFonts w:ascii="Times New Roman" w:hAnsi="Times New Roman"/>
              <w:i/>
            </w:rPr>
          </w:rPrChange>
        </w:rPr>
        <w:t>.</w:t>
      </w:r>
    </w:p>
    <w:p w14:paraId="62E68996" w14:textId="77777777" w:rsidR="00D91104" w:rsidRPr="007710C8" w:rsidRDefault="00D91104" w:rsidP="007710C8">
      <w:pPr>
        <w:spacing w:line="360" w:lineRule="auto"/>
        <w:ind w:firstLine="0"/>
        <w:rPr>
          <w:rFonts w:ascii="Times New Roman" w:hAnsi="Times New Roman"/>
          <w:i/>
        </w:rPr>
      </w:pPr>
    </w:p>
    <w:p w14:paraId="41393727" w14:textId="4EBD1979" w:rsidR="00D91104" w:rsidRPr="007710C8" w:rsidRDefault="00152D44">
      <w:pPr>
        <w:pStyle w:val="Luettelokappale"/>
        <w:numPr>
          <w:ilvl w:val="0"/>
          <w:numId w:val="3"/>
        </w:numPr>
        <w:spacing w:line="360" w:lineRule="auto"/>
        <w:ind w:left="720"/>
        <w:rPr>
          <w:rFonts w:ascii="Times New Roman" w:hAnsi="Times New Roman"/>
          <w:rPrChange w:id="78" w:author="Hassi Sakari" w:date="2017-10-29T16:13:00Z">
            <w:rPr/>
          </w:rPrChange>
        </w:rPr>
        <w:pPrChange w:id="79" w:author="Hassi Sakari" w:date="2017-10-29T16:13:00Z">
          <w:pPr>
            <w:pStyle w:val="Luettelokappale"/>
            <w:numPr>
              <w:numId w:val="3"/>
            </w:numPr>
            <w:spacing w:line="360" w:lineRule="auto"/>
            <w:ind w:left="1664" w:hanging="360"/>
          </w:pPr>
        </w:pPrChange>
      </w:pPr>
      <w:r w:rsidRPr="007710C8">
        <w:rPr>
          <w:rFonts w:ascii="Times New Roman" w:hAnsi="Times New Roman"/>
          <w:i/>
        </w:rPr>
        <w:t xml:space="preserve">Veracity, </w:t>
      </w:r>
      <w:r w:rsidRPr="007710C8">
        <w:rPr>
          <w:rFonts w:ascii="Times New Roman" w:hAnsi="Times New Roman"/>
        </w:rPr>
        <w:t xml:space="preserve">Kerätty data ei välttämättä ole todenmukaista. Data saattaa olla huonosti organisoitua tai puutteellista, jolloin sen sisältöön ei voida täysin luottaa ja tietoa ei voida käyttää osana luotettavaa päätöksentekoa. Erityisesti </w:t>
      </w:r>
      <w:ins w:id="80" w:author="Hassi Sakari" w:date="2017-10-29T16:14:00Z">
        <w:r w:rsidR="002C0413" w:rsidRPr="007710C8">
          <w:rPr>
            <w:rFonts w:ascii="Times New Roman" w:hAnsi="Times New Roman"/>
          </w:rPr>
          <w:t xml:space="preserve">autonomisten, </w:t>
        </w:r>
      </w:ins>
      <w:ins w:id="81" w:author="Hassi Sakari" w:date="2017-10-29T16:13:00Z">
        <w:r w:rsidR="002C0413" w:rsidRPr="007710C8">
          <w:rPr>
            <w:rFonts w:ascii="Times New Roman" w:hAnsi="Times New Roman"/>
          </w:rPr>
          <w:t xml:space="preserve">tietokonealgoritmien </w:t>
        </w:r>
        <w:r w:rsidR="002C0413" w:rsidRPr="007710C8">
          <w:rPr>
            <w:rFonts w:ascii="Times New Roman" w:hAnsi="Times New Roman"/>
          </w:rPr>
          <w:lastRenderedPageBreak/>
          <w:t xml:space="preserve">avulla </w:t>
        </w:r>
      </w:ins>
      <w:ins w:id="82" w:author="Hassi Sakari" w:date="2017-10-29T16:14:00Z">
        <w:r w:rsidR="002C0413" w:rsidRPr="007710C8">
          <w:rPr>
            <w:rFonts w:ascii="Times New Roman" w:hAnsi="Times New Roman"/>
          </w:rPr>
          <w:t>ohjattujen</w:t>
        </w:r>
      </w:ins>
      <w:ins w:id="83" w:author="Hassi Sakari" w:date="2017-10-29T16:13:00Z">
        <w:r w:rsidR="002C0413" w:rsidRPr="007710C8">
          <w:rPr>
            <w:rFonts w:ascii="Times New Roman" w:hAnsi="Times New Roman"/>
          </w:rPr>
          <w:t xml:space="preserve">, </w:t>
        </w:r>
      </w:ins>
      <w:commentRangeStart w:id="84"/>
      <w:r w:rsidRPr="007710C8">
        <w:rPr>
          <w:rFonts w:ascii="Times New Roman" w:hAnsi="Times New Roman"/>
          <w:i/>
          <w:rPrChange w:id="85" w:author="Hassi Sakari" w:date="2017-10-29T16:13:00Z">
            <w:rPr>
              <w:i/>
            </w:rPr>
          </w:rPrChange>
        </w:rPr>
        <w:t xml:space="preserve">Cyber-Physical-Systems </w:t>
      </w:r>
      <w:commentRangeEnd w:id="84"/>
      <w:r w:rsidR="00F22305" w:rsidRPr="007710C8">
        <w:rPr>
          <w:rStyle w:val="Kommentinviite"/>
          <w:rFonts w:ascii="Times New Roman" w:hAnsi="Times New Roman"/>
        </w:rPr>
        <w:commentReference w:id="84"/>
      </w:r>
      <w:r w:rsidRPr="007710C8">
        <w:rPr>
          <w:rFonts w:ascii="Times New Roman" w:hAnsi="Times New Roman"/>
          <w:i/>
          <w:rPrChange w:id="86" w:author="Hassi Sakari" w:date="2017-10-29T16:13:00Z">
            <w:rPr>
              <w:i/>
            </w:rPr>
          </w:rPrChange>
        </w:rPr>
        <w:t>(CPS</w:t>
      </w:r>
      <w:r w:rsidRPr="007710C8">
        <w:rPr>
          <w:rFonts w:ascii="Times New Roman" w:hAnsi="Times New Roman"/>
          <w:rPrChange w:id="87" w:author="Hassi Sakari" w:date="2017-10-29T16:13:00Z">
            <w:rPr/>
          </w:rPrChange>
        </w:rPr>
        <w:t>) j</w:t>
      </w:r>
      <w:r w:rsidRPr="007710C8">
        <w:rPr>
          <w:rFonts w:ascii="Times New Roman" w:hAnsi="Times New Roman" w:hint="eastAsia"/>
          <w:rPrChange w:id="88" w:author="Hassi Sakari" w:date="2017-10-29T16:13:00Z">
            <w:rPr>
              <w:rFonts w:hint="eastAsia"/>
            </w:rPr>
          </w:rPrChange>
        </w:rPr>
        <w:t>ä</w:t>
      </w:r>
      <w:r w:rsidRPr="007710C8">
        <w:rPr>
          <w:rFonts w:ascii="Times New Roman" w:hAnsi="Times New Roman"/>
          <w:rPrChange w:id="89" w:author="Hassi Sakari" w:date="2017-10-29T16:13:00Z">
            <w:rPr/>
          </w:rPrChange>
        </w:rPr>
        <w:t>rjestelmien kohdalla sensoridatan ep</w:t>
      </w:r>
      <w:r w:rsidRPr="007710C8">
        <w:rPr>
          <w:rFonts w:ascii="Times New Roman" w:hAnsi="Times New Roman" w:hint="eastAsia"/>
          <w:rPrChange w:id="90" w:author="Hassi Sakari" w:date="2017-10-29T16:13:00Z">
            <w:rPr>
              <w:rFonts w:hint="eastAsia"/>
            </w:rPr>
          </w:rPrChange>
        </w:rPr>
        <w:t>ä</w:t>
      </w:r>
      <w:r w:rsidRPr="007710C8">
        <w:rPr>
          <w:rFonts w:ascii="Times New Roman" w:hAnsi="Times New Roman"/>
          <w:rPrChange w:id="91" w:author="Hassi Sakari" w:date="2017-10-29T16:13:00Z">
            <w:rPr/>
          </w:rPrChange>
        </w:rPr>
        <w:t>luotettavuus on arvioitu suurimmaksi verkon toimintaa est</w:t>
      </w:r>
      <w:r w:rsidRPr="007710C8">
        <w:rPr>
          <w:rFonts w:ascii="Times New Roman" w:hAnsi="Times New Roman" w:hint="eastAsia"/>
          <w:rPrChange w:id="92" w:author="Hassi Sakari" w:date="2017-10-29T16:13:00Z">
            <w:rPr>
              <w:rFonts w:hint="eastAsia"/>
            </w:rPr>
          </w:rPrChange>
        </w:rPr>
        <w:t>ä</w:t>
      </w:r>
      <w:r w:rsidRPr="007710C8">
        <w:rPr>
          <w:rFonts w:ascii="Times New Roman" w:hAnsi="Times New Roman"/>
          <w:rPrChange w:id="93" w:author="Hassi Sakari" w:date="2017-10-29T16:13:00Z">
            <w:rPr/>
          </w:rPrChange>
        </w:rPr>
        <w:t>v</w:t>
      </w:r>
      <w:r w:rsidRPr="007710C8">
        <w:rPr>
          <w:rFonts w:ascii="Times New Roman" w:hAnsi="Times New Roman" w:hint="eastAsia"/>
          <w:rPrChange w:id="94" w:author="Hassi Sakari" w:date="2017-10-29T16:13:00Z">
            <w:rPr>
              <w:rFonts w:hint="eastAsia"/>
            </w:rPr>
          </w:rPrChange>
        </w:rPr>
        <w:t>ä</w:t>
      </w:r>
      <w:r w:rsidRPr="007710C8">
        <w:rPr>
          <w:rFonts w:ascii="Times New Roman" w:hAnsi="Times New Roman"/>
          <w:rPrChange w:id="95" w:author="Hassi Sakari" w:date="2017-10-29T16:13:00Z">
            <w:rPr/>
          </w:rPrChange>
        </w:rPr>
        <w:t>ksi tekij</w:t>
      </w:r>
      <w:r w:rsidRPr="007710C8">
        <w:rPr>
          <w:rFonts w:ascii="Times New Roman" w:hAnsi="Times New Roman" w:hint="eastAsia"/>
          <w:rPrChange w:id="96" w:author="Hassi Sakari" w:date="2017-10-29T16:13:00Z">
            <w:rPr>
              <w:rFonts w:hint="eastAsia"/>
            </w:rPr>
          </w:rPrChange>
        </w:rPr>
        <w:t>ä</w:t>
      </w:r>
      <w:r w:rsidR="00D86041" w:rsidRPr="007710C8">
        <w:rPr>
          <w:rFonts w:ascii="Times New Roman" w:hAnsi="Times New Roman"/>
        </w:rPr>
        <w:t xml:space="preserve">ksi </w:t>
      </w:r>
      <w:r w:rsidR="00D86041" w:rsidRPr="007710C8">
        <w:rPr>
          <w:rFonts w:ascii="Times New Roman" w:hAnsi="Times New Roman"/>
          <w:szCs w:val="24"/>
        </w:rPr>
        <w:t>[</w:t>
      </w:r>
      <w:r w:rsidR="00D86041" w:rsidRPr="007710C8">
        <w:rPr>
          <w:rFonts w:ascii="Times New Roman" w:hAnsi="Times New Roman"/>
          <w:szCs w:val="24"/>
          <w:lang w:eastAsia="fi-FI"/>
        </w:rPr>
        <w:t>Tolle et al., 2005</w:t>
      </w:r>
      <w:r w:rsidR="00B7238E">
        <w:rPr>
          <w:rFonts w:ascii="Times New Roman" w:hAnsi="Times New Roman"/>
          <w:szCs w:val="24"/>
        </w:rPr>
        <w:t>;</w:t>
      </w:r>
      <w:r w:rsidR="00D86041" w:rsidRPr="007710C8">
        <w:rPr>
          <w:rFonts w:ascii="Times New Roman" w:hAnsi="Times New Roman"/>
          <w:szCs w:val="24"/>
        </w:rPr>
        <w:t xml:space="preserve"> </w:t>
      </w:r>
      <w:r w:rsidR="00D86041" w:rsidRPr="007710C8">
        <w:rPr>
          <w:rFonts w:ascii="Times New Roman" w:hAnsi="Times New Roman"/>
          <w:szCs w:val="24"/>
          <w:lang w:eastAsia="fi-FI"/>
        </w:rPr>
        <w:t>Szewczyk et al., 2004</w:t>
      </w:r>
      <w:r w:rsidRPr="007710C8">
        <w:rPr>
          <w:rFonts w:ascii="Times New Roman" w:hAnsi="Times New Roman"/>
          <w:szCs w:val="24"/>
          <w:rPrChange w:id="97" w:author="Hassi Sakari" w:date="2017-10-29T16:13:00Z">
            <w:rPr/>
          </w:rPrChange>
        </w:rPr>
        <w:t>]</w:t>
      </w:r>
      <w:r w:rsidRPr="007710C8">
        <w:rPr>
          <w:rFonts w:ascii="Times New Roman" w:hAnsi="Times New Roman"/>
          <w:rPrChange w:id="98" w:author="Hassi Sakari" w:date="2017-10-29T16:13:00Z">
            <w:rPr/>
          </w:rPrChange>
        </w:rPr>
        <w:t xml:space="preserve">. </w:t>
      </w:r>
    </w:p>
    <w:p w14:paraId="4B05B014" w14:textId="77777777" w:rsidR="00D91104" w:rsidRPr="007710C8" w:rsidRDefault="00D91104" w:rsidP="007710C8">
      <w:pPr>
        <w:spacing w:line="360" w:lineRule="auto"/>
        <w:ind w:firstLine="0"/>
        <w:rPr>
          <w:rFonts w:ascii="Times New Roman" w:hAnsi="Times New Roman"/>
        </w:rPr>
      </w:pPr>
    </w:p>
    <w:p w14:paraId="3440D219" w14:textId="3DCCCA7B" w:rsidR="00D91104" w:rsidRPr="007710C8" w:rsidRDefault="00152D44" w:rsidP="007710C8">
      <w:pPr>
        <w:pStyle w:val="Luettelokappale"/>
        <w:numPr>
          <w:ilvl w:val="0"/>
          <w:numId w:val="3"/>
        </w:numPr>
        <w:spacing w:line="360" w:lineRule="auto"/>
        <w:ind w:left="720"/>
        <w:rPr>
          <w:rFonts w:ascii="Times New Roman" w:hAnsi="Times New Roman"/>
          <w:szCs w:val="24"/>
        </w:rPr>
      </w:pPr>
      <w:r w:rsidRPr="007710C8">
        <w:rPr>
          <w:rFonts w:ascii="Times New Roman" w:hAnsi="Times New Roman"/>
          <w:i/>
        </w:rPr>
        <w:t xml:space="preserve">Value, </w:t>
      </w:r>
      <w:r w:rsidRPr="007710C8">
        <w:rPr>
          <w:rFonts w:ascii="Times New Roman" w:hAnsi="Times New Roman"/>
        </w:rPr>
        <w:t>Tieto itsessään on arvotonta, ellei sitä pystytä prosessoinnin kautta hyödyntämään päätökse</w:t>
      </w:r>
      <w:r w:rsidR="0054609C" w:rsidRPr="007710C8">
        <w:rPr>
          <w:rFonts w:ascii="Times New Roman" w:hAnsi="Times New Roman"/>
        </w:rPr>
        <w:t xml:space="preserve">nteossa ja toiminnassa. </w:t>
      </w:r>
      <w:r w:rsidRPr="007710C8">
        <w:rPr>
          <w:rFonts w:ascii="Times New Roman" w:hAnsi="Times New Roman"/>
        </w:rPr>
        <w:t xml:space="preserve">Big Datan kohdalla </w:t>
      </w:r>
      <w:r w:rsidR="0054609C" w:rsidRPr="007710C8">
        <w:rPr>
          <w:rFonts w:ascii="Times New Roman" w:hAnsi="Times New Roman"/>
        </w:rPr>
        <w:t xml:space="preserve">ongelma </w:t>
      </w:r>
      <w:r w:rsidRPr="007710C8">
        <w:rPr>
          <w:rFonts w:ascii="Times New Roman" w:hAnsi="Times New Roman"/>
        </w:rPr>
        <w:t xml:space="preserve">on tiedon suuri määrä, </w:t>
      </w:r>
      <w:r w:rsidR="0054609C" w:rsidRPr="007710C8">
        <w:rPr>
          <w:rFonts w:ascii="Times New Roman" w:hAnsi="Times New Roman"/>
        </w:rPr>
        <w:t>mikä</w:t>
      </w:r>
      <w:r w:rsidRPr="007710C8">
        <w:rPr>
          <w:rFonts w:ascii="Times New Roman" w:hAnsi="Times New Roman"/>
        </w:rPr>
        <w:t xml:space="preserve"> tulisi prosessoida</w:t>
      </w:r>
      <w:r w:rsidR="0054609C" w:rsidRPr="007710C8">
        <w:rPr>
          <w:rFonts w:ascii="Times New Roman" w:hAnsi="Times New Roman"/>
        </w:rPr>
        <w:t xml:space="preserve"> ennen kuin siitä voidaan luoda arvoa</w:t>
      </w:r>
      <w:r w:rsidRPr="007710C8">
        <w:rPr>
          <w:rFonts w:ascii="Times New Roman" w:hAnsi="Times New Roman"/>
        </w:rPr>
        <w:t xml:space="preserve">. Perinteinen työasema ei itsessään riitä prosessoinnin suorittamiseen vaan käsittely vaatii hajautetun tiedonhallinta – ja prosessointiympäristön. Tällä hetkellä parhaimman alustan tähän tarjoaa </w:t>
      </w:r>
      <w:r w:rsidRPr="007710C8">
        <w:rPr>
          <w:rFonts w:ascii="Times New Roman" w:hAnsi="Times New Roman"/>
          <w:i/>
        </w:rPr>
        <w:t>Hadoop</w:t>
      </w:r>
      <w:r w:rsidRPr="007710C8">
        <w:rPr>
          <w:rFonts w:ascii="Times New Roman" w:hAnsi="Times New Roman"/>
        </w:rPr>
        <w:t xml:space="preserve"> (</w:t>
      </w:r>
      <w:r w:rsidRPr="007710C8">
        <w:rPr>
          <w:rFonts w:ascii="Times New Roman" w:hAnsi="Times New Roman"/>
          <w:i/>
          <w:szCs w:val="24"/>
        </w:rPr>
        <w:t>Hadoop Distributed File System)</w:t>
      </w:r>
      <w:r w:rsidRPr="007710C8">
        <w:rPr>
          <w:rFonts w:ascii="Times New Roman" w:hAnsi="Times New Roman"/>
          <w:szCs w:val="24"/>
        </w:rPr>
        <w:t xml:space="preserve"> sekä </w:t>
      </w:r>
      <w:r w:rsidRPr="007710C8">
        <w:rPr>
          <w:rFonts w:ascii="Times New Roman" w:hAnsi="Times New Roman"/>
          <w:i/>
          <w:szCs w:val="24"/>
        </w:rPr>
        <w:t xml:space="preserve">MapReduce (Distributed computation framework) </w:t>
      </w:r>
      <w:r w:rsidR="00E12656" w:rsidRPr="007710C8">
        <w:rPr>
          <w:rFonts w:ascii="Times New Roman" w:hAnsi="Times New Roman"/>
          <w:szCs w:val="24"/>
        </w:rPr>
        <w:t>[</w:t>
      </w:r>
      <w:r w:rsidR="00E12656" w:rsidRPr="007710C8">
        <w:rPr>
          <w:rFonts w:ascii="Times New Roman" w:hAnsi="Times New Roman"/>
          <w:color w:val="000000"/>
          <w:szCs w:val="24"/>
          <w:lang w:val="en-US"/>
        </w:rPr>
        <w:t>Shvachko et al., 2010</w:t>
      </w:r>
      <w:r w:rsidRPr="007710C8">
        <w:rPr>
          <w:rFonts w:ascii="Times New Roman" w:hAnsi="Times New Roman"/>
          <w:szCs w:val="24"/>
        </w:rPr>
        <w:t>].</w:t>
      </w:r>
    </w:p>
    <w:p w14:paraId="35C8D2F6" w14:textId="77777777" w:rsidR="00D91104" w:rsidRPr="007710C8" w:rsidRDefault="00D91104" w:rsidP="007710C8">
      <w:pPr>
        <w:spacing w:line="360" w:lineRule="auto"/>
        <w:ind w:firstLine="0"/>
        <w:rPr>
          <w:rFonts w:ascii="Times New Roman" w:hAnsi="Times New Roman"/>
          <w:sz w:val="20"/>
        </w:rPr>
      </w:pPr>
    </w:p>
    <w:p w14:paraId="745204F3" w14:textId="4C7284A1" w:rsidR="00D91104" w:rsidRPr="007710C8" w:rsidRDefault="00A63679" w:rsidP="007710C8">
      <w:pPr>
        <w:spacing w:line="360" w:lineRule="auto"/>
        <w:ind w:firstLine="0"/>
        <w:rPr>
          <w:rFonts w:ascii="Times New Roman" w:hAnsi="Times New Roman"/>
          <w:szCs w:val="24"/>
        </w:rPr>
      </w:pPr>
      <w:r w:rsidRPr="007710C8">
        <w:rPr>
          <w:rFonts w:ascii="Times New Roman" w:hAnsi="Times New Roman"/>
          <w:szCs w:val="24"/>
        </w:rPr>
        <w:t>Tässä tutkimuksessa Big D</w:t>
      </w:r>
      <w:r w:rsidR="00152D44" w:rsidRPr="007710C8">
        <w:rPr>
          <w:rFonts w:ascii="Times New Roman" w:hAnsi="Times New Roman"/>
          <w:szCs w:val="24"/>
        </w:rPr>
        <w:t>atan määrit</w:t>
      </w:r>
      <w:r w:rsidR="008F3A65" w:rsidRPr="007710C8">
        <w:rPr>
          <w:rFonts w:ascii="Times New Roman" w:hAnsi="Times New Roman"/>
          <w:szCs w:val="24"/>
        </w:rPr>
        <w:t>elmä nähdään kuitenkin Moninon [2016]</w:t>
      </w:r>
      <w:r w:rsidR="00152D44" w:rsidRPr="007710C8">
        <w:rPr>
          <w:rFonts w:ascii="Times New Roman" w:hAnsi="Times New Roman"/>
          <w:szCs w:val="24"/>
        </w:rPr>
        <w:t xml:space="preserve"> antaman yleisemmän määrittelyn mukaisesti: Big Data on pragmaattinen datan analysoinnin muutos, jossa käytetään hy</w:t>
      </w:r>
      <w:r w:rsidR="0054609C" w:rsidRPr="007710C8">
        <w:rPr>
          <w:rFonts w:ascii="Times New Roman" w:hAnsi="Times New Roman"/>
          <w:szCs w:val="24"/>
        </w:rPr>
        <w:t>vin tunnettuja kaavoja, joiden</w:t>
      </w:r>
      <w:r w:rsidR="00152D44" w:rsidRPr="007710C8">
        <w:rPr>
          <w:rFonts w:ascii="Times New Roman" w:hAnsi="Times New Roman"/>
          <w:szCs w:val="24"/>
        </w:rPr>
        <w:t xml:space="preserve"> avulla </w:t>
      </w:r>
      <w:r w:rsidR="0054609C" w:rsidRPr="007710C8">
        <w:rPr>
          <w:rFonts w:ascii="Times New Roman" w:hAnsi="Times New Roman"/>
          <w:szCs w:val="24"/>
        </w:rPr>
        <w:t>tietoon piilotetut relaatiot ja yht</w:t>
      </w:r>
      <w:r w:rsidR="00152D44" w:rsidRPr="007710C8">
        <w:rPr>
          <w:rFonts w:ascii="Times New Roman" w:hAnsi="Times New Roman"/>
          <w:szCs w:val="24"/>
        </w:rPr>
        <w:t xml:space="preserve">eydet saadaan esille. Näitä löydettyjä yhteyksiä voidaan hyödyntää korkeamman tiedon johtamisessa ja </w:t>
      </w:r>
      <w:r w:rsidR="0054609C" w:rsidRPr="007710C8">
        <w:rPr>
          <w:rFonts w:ascii="Times New Roman" w:hAnsi="Times New Roman"/>
          <w:szCs w:val="24"/>
        </w:rPr>
        <w:t>johdetun arvon käyttämisessä</w:t>
      </w:r>
      <w:r w:rsidR="00152D44" w:rsidRPr="007710C8">
        <w:rPr>
          <w:rFonts w:ascii="Times New Roman" w:hAnsi="Times New Roman"/>
          <w:szCs w:val="24"/>
        </w:rPr>
        <w:t xml:space="preserve"> osana päätöksentekoprosessia. Tämä voidaan nähdä radikaalisena muutoksena yrityksien toiminta</w:t>
      </w:r>
      <w:r w:rsidR="0054609C" w:rsidRPr="007710C8">
        <w:rPr>
          <w:rFonts w:ascii="Times New Roman" w:hAnsi="Times New Roman"/>
          <w:szCs w:val="24"/>
        </w:rPr>
        <w:t xml:space="preserve">tavoissa, joissa yritys pyrkii tuottamaan lisäarvoa </w:t>
      </w:r>
      <w:r w:rsidR="00152D44" w:rsidRPr="007710C8">
        <w:rPr>
          <w:rFonts w:ascii="Times New Roman" w:hAnsi="Times New Roman"/>
          <w:szCs w:val="24"/>
        </w:rPr>
        <w:t>itse</w:t>
      </w:r>
      <w:r w:rsidR="0054609C" w:rsidRPr="007710C8">
        <w:rPr>
          <w:rFonts w:ascii="Times New Roman" w:hAnsi="Times New Roman"/>
          <w:szCs w:val="24"/>
        </w:rPr>
        <w:t xml:space="preserve"> keräämänsä ja tuottamansa tiedon</w:t>
      </w:r>
      <w:r w:rsidR="00152D44" w:rsidRPr="007710C8">
        <w:rPr>
          <w:rFonts w:ascii="Times New Roman" w:hAnsi="Times New Roman"/>
          <w:szCs w:val="24"/>
        </w:rPr>
        <w:t xml:space="preserve"> </w:t>
      </w:r>
      <w:r w:rsidR="0054609C" w:rsidRPr="007710C8">
        <w:rPr>
          <w:rFonts w:ascii="Times New Roman" w:hAnsi="Times New Roman"/>
          <w:szCs w:val="24"/>
        </w:rPr>
        <w:t>pohjalta. Yrityst</w:t>
      </w:r>
      <w:r w:rsidR="00152D44" w:rsidRPr="007710C8">
        <w:rPr>
          <w:rFonts w:ascii="Times New Roman" w:hAnsi="Times New Roman"/>
          <w:szCs w:val="24"/>
        </w:rPr>
        <w:t>en suurin onge</w:t>
      </w:r>
      <w:r w:rsidR="0054609C" w:rsidRPr="007710C8">
        <w:rPr>
          <w:rFonts w:ascii="Times New Roman" w:hAnsi="Times New Roman"/>
          <w:szCs w:val="24"/>
        </w:rPr>
        <w:t>lma ei ole enää päättää</w:t>
      </w:r>
      <w:r w:rsidR="00152D44" w:rsidRPr="007710C8">
        <w:rPr>
          <w:rFonts w:ascii="Times New Roman" w:hAnsi="Times New Roman"/>
          <w:szCs w:val="24"/>
        </w:rPr>
        <w:t xml:space="preserve"> pitäisikö sen esimerkiksi julkaista uusi tuote markkinoille</w:t>
      </w:r>
      <w:r w:rsidR="0054609C" w:rsidRPr="007710C8">
        <w:rPr>
          <w:rFonts w:ascii="Times New Roman" w:hAnsi="Times New Roman"/>
          <w:szCs w:val="24"/>
        </w:rPr>
        <w:t>,</w:t>
      </w:r>
      <w:r w:rsidR="00152D44" w:rsidRPr="007710C8">
        <w:rPr>
          <w:rFonts w:ascii="Times New Roman" w:hAnsi="Times New Roman"/>
          <w:szCs w:val="24"/>
        </w:rPr>
        <w:t xml:space="preserve"> vaan hyödyntää jo olemassa</w:t>
      </w:r>
      <w:r w:rsidR="0054609C" w:rsidRPr="007710C8">
        <w:rPr>
          <w:rFonts w:ascii="Times New Roman" w:hAnsi="Times New Roman"/>
          <w:szCs w:val="24"/>
        </w:rPr>
        <w:t xml:space="preserve"> </w:t>
      </w:r>
      <w:r w:rsidR="00152D44" w:rsidRPr="007710C8">
        <w:rPr>
          <w:rFonts w:ascii="Times New Roman" w:hAnsi="Times New Roman"/>
          <w:szCs w:val="24"/>
        </w:rPr>
        <w:t xml:space="preserve">olevaa tietoa ja löytää ratkaisut sen </w:t>
      </w:r>
      <w:r w:rsidR="0054609C" w:rsidRPr="007710C8">
        <w:rPr>
          <w:rFonts w:ascii="Times New Roman" w:hAnsi="Times New Roman"/>
          <w:szCs w:val="24"/>
        </w:rPr>
        <w:t>pohjalta</w:t>
      </w:r>
      <w:r w:rsidR="00152D44" w:rsidRPr="007710C8">
        <w:rPr>
          <w:rFonts w:ascii="Times New Roman" w:hAnsi="Times New Roman"/>
          <w:szCs w:val="24"/>
        </w:rPr>
        <w:t xml:space="preserve">.  </w:t>
      </w:r>
    </w:p>
    <w:p w14:paraId="0994D977" w14:textId="77777777" w:rsidR="00D91104" w:rsidRPr="007710C8" w:rsidRDefault="00D91104" w:rsidP="007710C8">
      <w:pPr>
        <w:spacing w:line="360" w:lineRule="auto"/>
        <w:ind w:firstLine="0"/>
        <w:rPr>
          <w:rFonts w:ascii="Times New Roman" w:hAnsi="Times New Roman"/>
          <w:i/>
          <w:sz w:val="20"/>
        </w:rPr>
      </w:pPr>
    </w:p>
    <w:p w14:paraId="2E674F06" w14:textId="77777777" w:rsidR="00D91104" w:rsidRPr="007710C8" w:rsidRDefault="00152D44" w:rsidP="007710C8">
      <w:pPr>
        <w:pStyle w:val="Otsikko21"/>
        <w:spacing w:line="360" w:lineRule="auto"/>
        <w:ind w:firstLine="0"/>
        <w:rPr>
          <w:color w:val="00000A"/>
          <w:szCs w:val="24"/>
        </w:rPr>
      </w:pPr>
      <w:bookmarkStart w:id="99" w:name="_Toc463943274"/>
      <w:bookmarkStart w:id="100" w:name="_Toc503616890"/>
      <w:bookmarkEnd w:id="99"/>
      <w:r w:rsidRPr="007710C8">
        <w:rPr>
          <w:color w:val="00000A"/>
          <w:szCs w:val="24"/>
        </w:rPr>
        <w:t>2.2 Big Datan kuudes V – Visualisointi</w:t>
      </w:r>
      <w:bookmarkEnd w:id="100"/>
    </w:p>
    <w:p w14:paraId="4C4F53C6" w14:textId="77777777" w:rsidR="00D91104" w:rsidRPr="007710C8" w:rsidRDefault="00D91104" w:rsidP="007710C8">
      <w:pPr>
        <w:spacing w:line="360" w:lineRule="auto"/>
        <w:ind w:firstLine="0"/>
        <w:rPr>
          <w:rFonts w:ascii="Times New Roman" w:hAnsi="Times New Roman"/>
        </w:rPr>
      </w:pPr>
    </w:p>
    <w:p w14:paraId="1A4DAE6B" w14:textId="1519EDFC" w:rsidR="00D91104" w:rsidRPr="007710C8" w:rsidRDefault="00152D44" w:rsidP="007710C8">
      <w:pPr>
        <w:spacing w:line="360" w:lineRule="auto"/>
        <w:ind w:firstLine="0"/>
        <w:rPr>
          <w:rFonts w:ascii="Times New Roman" w:hAnsi="Times New Roman"/>
        </w:rPr>
      </w:pPr>
      <w:r w:rsidRPr="007710C8">
        <w:rPr>
          <w:rFonts w:ascii="Times New Roman" w:hAnsi="Times New Roman"/>
        </w:rPr>
        <w:t>Yhä kasvavien datamäärien edessä, tiedon kuvaaminen ja esittäminen muodostuu yhä suuremmaksi ongelmaksi. Miten esittää tulokset ja päätökset selkeämmin? Useat media</w:t>
      </w:r>
      <w:r w:rsidR="0054609C" w:rsidRPr="007710C8">
        <w:rPr>
          <w:rFonts w:ascii="Times New Roman" w:hAnsi="Times New Roman"/>
        </w:rPr>
        <w:t>t ja</w:t>
      </w:r>
      <w:r w:rsidRPr="007710C8">
        <w:rPr>
          <w:rFonts w:ascii="Times New Roman" w:hAnsi="Times New Roman"/>
        </w:rPr>
        <w:t xml:space="preserve"> </w:t>
      </w:r>
      <w:r w:rsidR="0054609C" w:rsidRPr="007710C8">
        <w:rPr>
          <w:rFonts w:ascii="Times New Roman" w:hAnsi="Times New Roman"/>
        </w:rPr>
        <w:t>alan kolumneja kirjoittavat henkilöt</w:t>
      </w:r>
      <w:r w:rsidRPr="007710C8">
        <w:rPr>
          <w:rFonts w:ascii="Times New Roman" w:hAnsi="Times New Roman"/>
        </w:rPr>
        <w:t xml:space="preserve"> ovatkin esittäneet datan </w:t>
      </w:r>
      <w:r w:rsidR="0054609C" w:rsidRPr="007710C8">
        <w:rPr>
          <w:rFonts w:ascii="Times New Roman" w:hAnsi="Times New Roman"/>
        </w:rPr>
        <w:t>visualisoinnin</w:t>
      </w:r>
      <w:r w:rsidRPr="007710C8">
        <w:rPr>
          <w:rFonts w:ascii="Times New Roman" w:hAnsi="Times New Roman"/>
        </w:rPr>
        <w:t xml:space="preserve"> yhtenä Big Dataa kuvaavista V-määreistä ja pitävät sitä </w:t>
      </w:r>
      <w:r w:rsidR="0054609C" w:rsidRPr="007710C8">
        <w:rPr>
          <w:rFonts w:ascii="Times New Roman" w:hAnsi="Times New Roman"/>
        </w:rPr>
        <w:t>avaintekijänä</w:t>
      </w:r>
      <w:r w:rsidR="00523E67" w:rsidRPr="007710C8">
        <w:rPr>
          <w:rFonts w:ascii="Times New Roman" w:hAnsi="Times New Roman"/>
        </w:rPr>
        <w:t xml:space="preserve"> Big D</w:t>
      </w:r>
      <w:r w:rsidRPr="007710C8">
        <w:rPr>
          <w:rFonts w:ascii="Times New Roman" w:hAnsi="Times New Roman"/>
        </w:rPr>
        <w:t>a</w:t>
      </w:r>
      <w:r w:rsidR="00B82A53">
        <w:rPr>
          <w:rFonts w:ascii="Times New Roman" w:hAnsi="Times New Roman"/>
        </w:rPr>
        <w:t>tan -aikakaudella [McNulty 2014;</w:t>
      </w:r>
      <w:r w:rsidRPr="007710C8">
        <w:rPr>
          <w:rFonts w:ascii="Times New Roman" w:hAnsi="Times New Roman"/>
        </w:rPr>
        <w:t xml:space="preserve"> Khan &amp; Khan 2011]. </w:t>
      </w:r>
      <w:commentRangeStart w:id="101"/>
      <w:r w:rsidRPr="00623F71">
        <w:rPr>
          <w:rFonts w:ascii="Times New Roman" w:hAnsi="Times New Roman"/>
        </w:rPr>
        <w:t>Visualisoinnin ongelmaa lähestyttäessä</w:t>
      </w:r>
      <w:r w:rsidR="004460B7" w:rsidRPr="00623F71">
        <w:rPr>
          <w:rFonts w:ascii="Times New Roman" w:hAnsi="Times New Roman"/>
        </w:rPr>
        <w:t>,</w:t>
      </w:r>
      <w:r w:rsidRPr="00623F71">
        <w:rPr>
          <w:rFonts w:ascii="Times New Roman" w:hAnsi="Times New Roman"/>
        </w:rPr>
        <w:t xml:space="preserve"> suurimmiksi rajoittaviksi tekijöiksi nousevat ihmisen rajoittuneet kognitiiviset kyvyt käsitellä laajaa visualisointia sekä </w:t>
      </w:r>
      <w:commentRangeEnd w:id="101"/>
      <w:r w:rsidR="00623F71">
        <w:rPr>
          <w:rFonts w:ascii="Times New Roman" w:hAnsi="Times New Roman"/>
        </w:rPr>
        <w:t>visualisoinnin rajautuminen näyttöjen koon mukaan</w:t>
      </w:r>
      <w:r w:rsidR="00F22305" w:rsidRPr="00623F71">
        <w:rPr>
          <w:rStyle w:val="Kommentinviite"/>
          <w:rFonts w:ascii="Times New Roman" w:hAnsi="Times New Roman"/>
        </w:rPr>
        <w:commentReference w:id="101"/>
      </w:r>
      <w:r w:rsidRPr="007710C8">
        <w:rPr>
          <w:rFonts w:ascii="Times New Roman" w:hAnsi="Times New Roman"/>
        </w:rPr>
        <w:t>. Monien mielestä visualisoinnin tehokas käyttö onkin ainoa tapa</w:t>
      </w:r>
      <w:ins w:id="102" w:author="Harri Siirtola" w:date="2017-06-18T15:44:00Z">
        <w:r w:rsidR="00F312A9" w:rsidRPr="007710C8">
          <w:rPr>
            <w:rFonts w:ascii="Times New Roman" w:hAnsi="Times New Roman"/>
          </w:rPr>
          <w:t xml:space="preserve"> siihen</w:t>
        </w:r>
      </w:ins>
      <w:del w:id="103" w:author="Harri Siirtola" w:date="2017-06-18T15:44:00Z">
        <w:r w:rsidRPr="007710C8" w:rsidDel="00F312A9">
          <w:rPr>
            <w:rFonts w:ascii="Times New Roman" w:hAnsi="Times New Roman"/>
          </w:rPr>
          <w:delText>,</w:delText>
        </w:r>
      </w:del>
      <w:r w:rsidR="00CE4B09" w:rsidRPr="007710C8">
        <w:rPr>
          <w:rFonts w:ascii="Times New Roman" w:hAnsi="Times New Roman"/>
        </w:rPr>
        <w:t xml:space="preserve"> miten Big D</w:t>
      </w:r>
      <w:r w:rsidRPr="007710C8">
        <w:rPr>
          <w:rFonts w:ascii="Times New Roman" w:hAnsi="Times New Roman"/>
        </w:rPr>
        <w:t xml:space="preserve">atasta </w:t>
      </w:r>
      <w:r w:rsidR="00ED25E8" w:rsidRPr="007710C8">
        <w:rPr>
          <w:rFonts w:ascii="Times New Roman" w:hAnsi="Times New Roman"/>
        </w:rPr>
        <w:t>saadaan sen tuoma arvo esille</w:t>
      </w:r>
      <w:r w:rsidRPr="007710C8">
        <w:rPr>
          <w:rFonts w:ascii="Times New Roman" w:hAnsi="Times New Roman"/>
        </w:rPr>
        <w:t xml:space="preserve"> ja tuotua </w:t>
      </w:r>
      <w:r w:rsidR="00ED25E8" w:rsidRPr="007710C8">
        <w:rPr>
          <w:rFonts w:ascii="Times New Roman" w:hAnsi="Times New Roman"/>
        </w:rPr>
        <w:t>se</w:t>
      </w:r>
      <w:r w:rsidRPr="007710C8">
        <w:rPr>
          <w:rFonts w:ascii="Times New Roman" w:hAnsi="Times New Roman"/>
        </w:rPr>
        <w:t xml:space="preserve"> kaikki</w:t>
      </w:r>
      <w:r w:rsidR="00B82A53">
        <w:rPr>
          <w:rFonts w:ascii="Times New Roman" w:hAnsi="Times New Roman"/>
        </w:rPr>
        <w:t>en käyttöön. [Wang et. al, 2015;</w:t>
      </w:r>
      <w:r w:rsidRPr="007710C8">
        <w:rPr>
          <w:rFonts w:ascii="Times New Roman" w:hAnsi="Times New Roman"/>
        </w:rPr>
        <w:t xml:space="preserve"> NGrain 2013]. Myös </w:t>
      </w:r>
      <w:r w:rsidRPr="007710C8">
        <w:rPr>
          <w:rFonts w:ascii="Times New Roman" w:hAnsi="Times New Roman"/>
          <w:color w:val="000000" w:themeColor="text1"/>
        </w:rPr>
        <w:t xml:space="preserve">Intelin </w:t>
      </w:r>
      <w:r w:rsidRPr="007710C8">
        <w:rPr>
          <w:rFonts w:ascii="Times New Roman" w:hAnsi="Times New Roman"/>
        </w:rPr>
        <w:t>[2013] mukaan jokaisen yrityksen,</w:t>
      </w:r>
      <w:r w:rsidR="00ED25E8" w:rsidRPr="007710C8">
        <w:rPr>
          <w:rFonts w:ascii="Times New Roman" w:hAnsi="Times New Roman"/>
        </w:rPr>
        <w:t xml:space="preserve"> joka haluaa saada lisäarvoa B</w:t>
      </w:r>
      <w:r w:rsidR="008F3A65" w:rsidRPr="007710C8">
        <w:rPr>
          <w:rFonts w:ascii="Times New Roman" w:hAnsi="Times New Roman"/>
        </w:rPr>
        <w:t>ig D</w:t>
      </w:r>
      <w:r w:rsidRPr="007710C8">
        <w:rPr>
          <w:rFonts w:ascii="Times New Roman" w:hAnsi="Times New Roman"/>
        </w:rPr>
        <w:t>atasta</w:t>
      </w:r>
      <w:r w:rsidR="00B939F2" w:rsidRPr="007710C8">
        <w:rPr>
          <w:rFonts w:ascii="Times New Roman" w:hAnsi="Times New Roman"/>
        </w:rPr>
        <w:t>,</w:t>
      </w:r>
      <w:r w:rsidRPr="007710C8">
        <w:rPr>
          <w:rFonts w:ascii="Times New Roman" w:hAnsi="Times New Roman"/>
        </w:rPr>
        <w:t xml:space="preserve"> tulisi kääntää katseensa ensisijaisesti datan visualisointia edistäviin työkaluihin. Aikaisemmas</w:t>
      </w:r>
      <w:r w:rsidR="00ED25E8" w:rsidRPr="007710C8">
        <w:rPr>
          <w:rFonts w:ascii="Times New Roman" w:hAnsi="Times New Roman"/>
        </w:rPr>
        <w:t>sa luvussa esiteltyjen kolmen V:n sekä</w:t>
      </w:r>
      <w:r w:rsidRPr="007710C8">
        <w:rPr>
          <w:rFonts w:ascii="Times New Roman" w:hAnsi="Times New Roman"/>
        </w:rPr>
        <w:t xml:space="preserve"> viiden V:n malli</w:t>
      </w:r>
      <w:r w:rsidR="00ED25E8" w:rsidRPr="007710C8">
        <w:rPr>
          <w:rFonts w:ascii="Times New Roman" w:hAnsi="Times New Roman"/>
        </w:rPr>
        <w:t>e</w:t>
      </w:r>
      <w:r w:rsidRPr="007710C8">
        <w:rPr>
          <w:rFonts w:ascii="Times New Roman" w:hAnsi="Times New Roman"/>
        </w:rPr>
        <w:t>n pohjalta</w:t>
      </w:r>
      <w:r w:rsidR="00ED25E8" w:rsidRPr="007710C8">
        <w:rPr>
          <w:rFonts w:ascii="Times New Roman" w:hAnsi="Times New Roman"/>
        </w:rPr>
        <w:t>,</w:t>
      </w:r>
      <w:r w:rsidRPr="007710C8">
        <w:rPr>
          <w:rFonts w:ascii="Times New Roman" w:hAnsi="Times New Roman"/>
        </w:rPr>
        <w:t xml:space="preserve"> Intel esittääkin näitä tekijöitä yhdistävää </w:t>
      </w:r>
      <w:r w:rsidRPr="007710C8">
        <w:rPr>
          <w:rFonts w:ascii="Times New Roman" w:hAnsi="Times New Roman"/>
        </w:rPr>
        <w:lastRenderedPageBreak/>
        <w:t>mallia (</w:t>
      </w:r>
      <w:commentRangeStart w:id="104"/>
      <w:r w:rsidRPr="007710C8">
        <w:rPr>
          <w:rFonts w:ascii="Times New Roman" w:hAnsi="Times New Roman"/>
        </w:rPr>
        <w:t xml:space="preserve">Kuva </w:t>
      </w:r>
      <w:ins w:id="105" w:author="Hassi Sakari" w:date="2017-10-29T16:15:00Z">
        <w:r w:rsidR="00800CA9" w:rsidRPr="007710C8">
          <w:rPr>
            <w:rFonts w:ascii="Times New Roman" w:hAnsi="Times New Roman"/>
          </w:rPr>
          <w:t>2)</w:t>
        </w:r>
      </w:ins>
      <w:del w:id="106" w:author="Hassi Sakari" w:date="2017-10-29T16:15:00Z">
        <w:r w:rsidRPr="007710C8" w:rsidDel="00800CA9">
          <w:rPr>
            <w:rFonts w:ascii="Times New Roman" w:hAnsi="Times New Roman"/>
          </w:rPr>
          <w:delText>3.</w:delText>
        </w:r>
        <w:commentRangeEnd w:id="104"/>
        <w:r w:rsidR="00B60EF2" w:rsidRPr="007710C8" w:rsidDel="00800CA9">
          <w:rPr>
            <w:rStyle w:val="Kommentinviite"/>
            <w:rFonts w:ascii="Times New Roman" w:hAnsi="Times New Roman"/>
          </w:rPr>
          <w:commentReference w:id="104"/>
        </w:r>
        <w:r w:rsidRPr="007710C8" w:rsidDel="00800CA9">
          <w:rPr>
            <w:rFonts w:ascii="Times New Roman" w:hAnsi="Times New Roman"/>
          </w:rPr>
          <w:delText>)</w:delText>
        </w:r>
      </w:del>
      <w:r w:rsidRPr="007710C8">
        <w:rPr>
          <w:rFonts w:ascii="Times New Roman" w:hAnsi="Times New Roman"/>
        </w:rPr>
        <w:t xml:space="preserve">, jossa tiedon visualisoinnilla on merkittävä rooli </w:t>
      </w:r>
      <w:r w:rsidR="00B939F2" w:rsidRPr="007710C8">
        <w:rPr>
          <w:rFonts w:ascii="Times New Roman" w:hAnsi="Times New Roman"/>
        </w:rPr>
        <w:t>osana arvonluontiprosessia</w:t>
      </w:r>
      <w:r w:rsidRPr="007710C8">
        <w:rPr>
          <w:rFonts w:ascii="Times New Roman" w:hAnsi="Times New Roman"/>
        </w:rPr>
        <w:t xml:space="preserve">. Visualisoimalla </w:t>
      </w:r>
      <w:r w:rsidR="00ED25E8" w:rsidRPr="007710C8">
        <w:rPr>
          <w:rFonts w:ascii="Times New Roman" w:hAnsi="Times New Roman"/>
        </w:rPr>
        <w:t>tieto</w:t>
      </w:r>
      <w:r w:rsidRPr="007710C8">
        <w:rPr>
          <w:rFonts w:ascii="Times New Roman" w:hAnsi="Times New Roman"/>
        </w:rPr>
        <w:t xml:space="preserve"> ymmärrettävään muotoon on arvoa luovien päätösten ja huomioiden tekeminen datan pohjalta mahdollista kaikkien työntekijöiden osalta. Big Datan onnistuneen visualisoinnin merkitys ja </w:t>
      </w:r>
      <w:r w:rsidR="00ED25E8" w:rsidRPr="007710C8">
        <w:rPr>
          <w:rFonts w:ascii="Times New Roman" w:hAnsi="Times New Roman"/>
        </w:rPr>
        <w:t>visualisoinnin mahdollistaminen</w:t>
      </w:r>
      <w:r w:rsidRPr="007710C8">
        <w:rPr>
          <w:rFonts w:ascii="Times New Roman" w:hAnsi="Times New Roman"/>
        </w:rPr>
        <w:t xml:space="preserve"> toimivat</w:t>
      </w:r>
      <w:r w:rsidR="005066DF" w:rsidRPr="007710C8">
        <w:rPr>
          <w:rFonts w:ascii="Times New Roman" w:hAnsi="Times New Roman"/>
        </w:rPr>
        <w:t>kin päätekijöinä tässä tutkimuksessa</w:t>
      </w:r>
      <w:r w:rsidRPr="007710C8">
        <w:rPr>
          <w:rFonts w:ascii="Times New Roman" w:hAnsi="Times New Roman"/>
        </w:rPr>
        <w:t xml:space="preserve">. </w:t>
      </w:r>
    </w:p>
    <w:p w14:paraId="31291065" w14:textId="77777777" w:rsidR="006F0E77" w:rsidRPr="007710C8" w:rsidRDefault="006F0E77" w:rsidP="007710C8">
      <w:pPr>
        <w:spacing w:line="360" w:lineRule="auto"/>
        <w:ind w:firstLine="0"/>
        <w:rPr>
          <w:rFonts w:ascii="Times New Roman" w:hAnsi="Times New Roman"/>
        </w:rPr>
      </w:pPr>
    </w:p>
    <w:p w14:paraId="0F66BE26" w14:textId="77777777" w:rsidR="00D91104" w:rsidRPr="007710C8" w:rsidRDefault="00DE759F" w:rsidP="007710C8">
      <w:pPr>
        <w:spacing w:line="360" w:lineRule="auto"/>
        <w:ind w:firstLine="0"/>
        <w:rPr>
          <w:rFonts w:ascii="Times New Roman" w:hAnsi="Times New Roman"/>
        </w:rPr>
      </w:pPr>
      <w:r w:rsidRPr="007710C8">
        <w:rPr>
          <w:rFonts w:ascii="Times New Roman" w:hAnsi="Times New Roman"/>
          <w:noProof/>
          <w:lang w:eastAsia="fi-FI"/>
        </w:rPr>
        <w:drawing>
          <wp:inline distT="0" distB="0" distL="0" distR="0" wp14:anchorId="1708AC51" wp14:editId="42C74B55">
            <wp:extent cx="6029325" cy="2028825"/>
            <wp:effectExtent l="19050" t="0" r="9525" b="0"/>
            <wp:docPr id="4" name="Picture 1" descr="C:\Users\Sakari\Pictures\big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kari\Pictures\bigdata.PNG"/>
                    <pic:cNvPicPr>
                      <a:picLocks noChangeAspect="1" noChangeArrowheads="1"/>
                    </pic:cNvPicPr>
                  </pic:nvPicPr>
                  <pic:blipFill>
                    <a:blip r:embed="rId14" cstate="print"/>
                    <a:srcRect/>
                    <a:stretch>
                      <a:fillRect/>
                    </a:stretch>
                  </pic:blipFill>
                  <pic:spPr bwMode="auto">
                    <a:xfrm>
                      <a:off x="0" y="0"/>
                      <a:ext cx="6029325" cy="2028825"/>
                    </a:xfrm>
                    <a:prstGeom prst="rect">
                      <a:avLst/>
                    </a:prstGeom>
                    <a:noFill/>
                    <a:ln w="9525">
                      <a:noFill/>
                      <a:miter lim="800000"/>
                      <a:headEnd/>
                      <a:tailEnd/>
                    </a:ln>
                  </pic:spPr>
                </pic:pic>
              </a:graphicData>
            </a:graphic>
          </wp:inline>
        </w:drawing>
      </w:r>
    </w:p>
    <w:p w14:paraId="739967E8" w14:textId="7C7A70CE" w:rsidR="00D91104" w:rsidRPr="007710C8" w:rsidRDefault="00152D4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Kuva </w:t>
      </w:r>
      <w:ins w:id="107" w:author="Hassi Sakari" w:date="2017-10-29T16:15:00Z">
        <w:r w:rsidR="00800CA9" w:rsidRPr="007710C8">
          <w:rPr>
            <w:rFonts w:ascii="Times New Roman" w:hAnsi="Times New Roman"/>
            <w:i/>
            <w:sz w:val="22"/>
            <w:szCs w:val="22"/>
          </w:rPr>
          <w:t>2</w:t>
        </w:r>
      </w:ins>
      <w:del w:id="108" w:author="Hassi Sakari" w:date="2017-10-29T16:15:00Z">
        <w:r w:rsidRPr="007710C8" w:rsidDel="00800CA9">
          <w:rPr>
            <w:rFonts w:ascii="Times New Roman" w:hAnsi="Times New Roman"/>
            <w:i/>
            <w:sz w:val="22"/>
            <w:szCs w:val="22"/>
          </w:rPr>
          <w:delText>3</w:delText>
        </w:r>
      </w:del>
      <w:r w:rsidRPr="007710C8">
        <w:rPr>
          <w:rFonts w:ascii="Times New Roman" w:hAnsi="Times New Roman"/>
          <w:i/>
          <w:sz w:val="22"/>
          <w:szCs w:val="22"/>
        </w:rPr>
        <w:t>. Intelin esittämä neljän V:n malli</w:t>
      </w:r>
      <w:r w:rsidR="00385A9F" w:rsidRPr="007710C8">
        <w:rPr>
          <w:rFonts w:ascii="Times New Roman" w:hAnsi="Times New Roman"/>
          <w:i/>
          <w:sz w:val="22"/>
          <w:szCs w:val="22"/>
        </w:rPr>
        <w:t xml:space="preserve"> korostaen datan visualisointia [Intel, 2013].</w:t>
      </w:r>
    </w:p>
    <w:p w14:paraId="5F3420A5" w14:textId="77777777" w:rsidR="00D91104" w:rsidRPr="007710C8" w:rsidRDefault="00D91104" w:rsidP="007710C8">
      <w:pPr>
        <w:spacing w:line="360" w:lineRule="auto"/>
        <w:ind w:firstLine="0"/>
        <w:jc w:val="center"/>
        <w:rPr>
          <w:rFonts w:ascii="Times New Roman" w:hAnsi="Times New Roman"/>
          <w:szCs w:val="24"/>
        </w:rPr>
      </w:pPr>
    </w:p>
    <w:p w14:paraId="6DD55366" w14:textId="443EE8DE"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 xml:space="preserve">Rijmenamin [2016] artikkelin mukaan ensimmäinen Big Dataa vaikuttavasti visualisoiva projekti oli </w:t>
      </w:r>
      <w:r w:rsidRPr="007710C8">
        <w:rPr>
          <w:rFonts w:ascii="Times New Roman" w:hAnsi="Times New Roman"/>
          <w:color w:val="000000" w:themeColor="text1"/>
        </w:rPr>
        <w:t xml:space="preserve">Harrisonin ja Römhildin </w:t>
      </w:r>
      <w:r w:rsidRPr="007710C8">
        <w:rPr>
          <w:rFonts w:ascii="Times New Roman" w:hAnsi="Times New Roman"/>
        </w:rPr>
        <w:t>vuonna 2007 luoma visuaalinen kuvaus (</w:t>
      </w:r>
      <w:commentRangeStart w:id="109"/>
      <w:r w:rsidRPr="007710C8">
        <w:rPr>
          <w:rFonts w:ascii="Times New Roman" w:hAnsi="Times New Roman"/>
          <w:rPrChange w:id="110" w:author="Hassi Sakari" w:date="2017-10-29T16:16:00Z">
            <w:rPr>
              <w:rFonts w:ascii="Times New Roman" w:hAnsi="Times New Roman"/>
              <w:i/>
            </w:rPr>
          </w:rPrChange>
        </w:rPr>
        <w:t xml:space="preserve">Kuva </w:t>
      </w:r>
      <w:ins w:id="111" w:author="Hassi Sakari" w:date="2017-10-29T16:16:00Z">
        <w:r w:rsidR="00800CA9" w:rsidRPr="007710C8">
          <w:rPr>
            <w:rFonts w:ascii="Times New Roman" w:hAnsi="Times New Roman"/>
          </w:rPr>
          <w:t>3</w:t>
        </w:r>
      </w:ins>
      <w:del w:id="112" w:author="Hassi Sakari" w:date="2017-10-29T16:16:00Z">
        <w:r w:rsidRPr="007710C8" w:rsidDel="00800CA9">
          <w:rPr>
            <w:rFonts w:ascii="Times New Roman" w:hAnsi="Times New Roman"/>
            <w:i/>
          </w:rPr>
          <w:delText>2</w:delText>
        </w:r>
        <w:r w:rsidRPr="007710C8" w:rsidDel="00800CA9">
          <w:rPr>
            <w:rFonts w:ascii="Times New Roman" w:hAnsi="Times New Roman"/>
          </w:rPr>
          <w:delText>.</w:delText>
        </w:r>
      </w:del>
      <w:commentRangeEnd w:id="109"/>
      <w:r w:rsidR="00B60EF2" w:rsidRPr="007710C8">
        <w:rPr>
          <w:rStyle w:val="Kommentinviite"/>
          <w:rFonts w:ascii="Times New Roman" w:hAnsi="Times New Roman"/>
        </w:rPr>
        <w:commentReference w:id="109"/>
      </w:r>
      <w:r w:rsidRPr="007710C8">
        <w:rPr>
          <w:rFonts w:ascii="Times New Roman" w:hAnsi="Times New Roman"/>
        </w:rPr>
        <w:t xml:space="preserve">) raamatun 63 779 sisäisestä ristiviittauksesta, jaettuna X-akselilla raamatun eri lukujen mukaisesti. Tässäkin tapauksessa sovellettua datajoukkoa voidaan </w:t>
      </w:r>
      <w:r w:rsidR="00B0400B" w:rsidRPr="007710C8">
        <w:rPr>
          <w:rFonts w:ascii="Times New Roman" w:hAnsi="Times New Roman"/>
        </w:rPr>
        <w:t xml:space="preserve">kooltaan </w:t>
      </w:r>
      <w:r w:rsidRPr="007710C8">
        <w:rPr>
          <w:rFonts w:ascii="Times New Roman" w:hAnsi="Times New Roman"/>
        </w:rPr>
        <w:t>vielä p</w:t>
      </w:r>
      <w:r w:rsidR="0007672D" w:rsidRPr="007710C8">
        <w:rPr>
          <w:rFonts w:ascii="Times New Roman" w:hAnsi="Times New Roman"/>
        </w:rPr>
        <w:t>itää hyvinkin maltillisena Big D</w:t>
      </w:r>
      <w:r w:rsidRPr="007710C8">
        <w:rPr>
          <w:rFonts w:ascii="Times New Roman" w:hAnsi="Times New Roman"/>
        </w:rPr>
        <w:t xml:space="preserve">atan maailmassa, sisällön rajoittuessa hyvinkin alle sataan tuhanteen tietoalkioon. </w:t>
      </w:r>
      <w:r w:rsidR="00B0400B" w:rsidRPr="007710C8">
        <w:rPr>
          <w:rFonts w:ascii="Times New Roman" w:hAnsi="Times New Roman"/>
        </w:rPr>
        <w:t>Harrisonin ja Römhildin esimerkistä voidaan myös todeta</w:t>
      </w:r>
      <w:r w:rsidRPr="007710C8">
        <w:rPr>
          <w:rFonts w:ascii="Times New Roman" w:hAnsi="Times New Roman"/>
        </w:rPr>
        <w:t xml:space="preserve">, että tässä </w:t>
      </w:r>
      <w:r w:rsidR="00B0400B" w:rsidRPr="007710C8">
        <w:rPr>
          <w:rFonts w:ascii="Times New Roman" w:hAnsi="Times New Roman"/>
        </w:rPr>
        <w:t>käytetyn</w:t>
      </w:r>
      <w:r w:rsidRPr="007710C8">
        <w:rPr>
          <w:rFonts w:ascii="Times New Roman" w:hAnsi="Times New Roman"/>
        </w:rPr>
        <w:t xml:space="preserve"> </w:t>
      </w:r>
      <w:r w:rsidR="00B0400B" w:rsidRPr="007710C8">
        <w:rPr>
          <w:rFonts w:ascii="Times New Roman" w:hAnsi="Times New Roman"/>
        </w:rPr>
        <w:t>datajoukon sisältö</w:t>
      </w:r>
      <w:r w:rsidRPr="007710C8">
        <w:rPr>
          <w:rFonts w:ascii="Times New Roman" w:hAnsi="Times New Roman"/>
        </w:rPr>
        <w:t xml:space="preserve"> oli hyvin tunnettu, jolloin joukon sisäiset tuntemattomat tekijät eivät pääse häiritsemään luotettavan visualisoinnin tekemistä. </w:t>
      </w:r>
      <w:r w:rsidR="00B0400B" w:rsidRPr="007710C8">
        <w:rPr>
          <w:rFonts w:ascii="Times New Roman" w:hAnsi="Times New Roman"/>
        </w:rPr>
        <w:t xml:space="preserve">He antoivat kuitenkin työllään suuntaa sille, miten vaikuttavia visualisointeja voidaan luoda normaalia suurempien tietojoukkojen pohjalta. </w:t>
      </w:r>
    </w:p>
    <w:p w14:paraId="2BED5AC1" w14:textId="77777777" w:rsidR="00D91104" w:rsidRPr="007710C8" w:rsidRDefault="00D91104" w:rsidP="007710C8">
      <w:pPr>
        <w:spacing w:line="360" w:lineRule="auto"/>
        <w:ind w:firstLine="0"/>
        <w:rPr>
          <w:rFonts w:ascii="Times New Roman" w:hAnsi="Times New Roman"/>
        </w:rPr>
      </w:pPr>
    </w:p>
    <w:p w14:paraId="4BBF6AC4" w14:textId="77777777" w:rsidR="00D91104" w:rsidRPr="007710C8" w:rsidRDefault="00DE759F" w:rsidP="007710C8">
      <w:pPr>
        <w:spacing w:line="360" w:lineRule="auto"/>
        <w:ind w:firstLine="0"/>
        <w:jc w:val="center"/>
        <w:rPr>
          <w:rFonts w:ascii="Times New Roman" w:hAnsi="Times New Roman"/>
        </w:rPr>
      </w:pPr>
      <w:r w:rsidRPr="007710C8">
        <w:rPr>
          <w:rFonts w:ascii="Times New Roman" w:hAnsi="Times New Roman"/>
          <w:noProof/>
          <w:lang w:eastAsia="fi-FI"/>
        </w:rPr>
        <w:lastRenderedPageBreak/>
        <w:drawing>
          <wp:inline distT="0" distB="0" distL="0" distR="0" wp14:anchorId="72A1E6A6" wp14:editId="481A684A">
            <wp:extent cx="5353050" cy="3211830"/>
            <wp:effectExtent l="19050" t="0" r="0" b="0"/>
            <wp:docPr id="6" name="Picture 5" descr="http://chrisharrison.net/projects/bibleviz/BibleVizArc7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hrisharrison.net/projects/bibleviz/BibleVizArc7small.jpg"/>
                    <pic:cNvPicPr>
                      <a:picLocks noChangeAspect="1" noChangeArrowheads="1"/>
                    </pic:cNvPicPr>
                  </pic:nvPicPr>
                  <pic:blipFill>
                    <a:blip r:embed="rId15" cstate="print"/>
                    <a:srcRect/>
                    <a:stretch>
                      <a:fillRect/>
                    </a:stretch>
                  </pic:blipFill>
                  <pic:spPr bwMode="auto">
                    <a:xfrm>
                      <a:off x="0" y="0"/>
                      <a:ext cx="5349165" cy="3209499"/>
                    </a:xfrm>
                    <a:prstGeom prst="rect">
                      <a:avLst/>
                    </a:prstGeom>
                    <a:noFill/>
                    <a:ln w="9525">
                      <a:noFill/>
                      <a:miter lim="800000"/>
                      <a:headEnd/>
                      <a:tailEnd/>
                    </a:ln>
                  </pic:spPr>
                </pic:pic>
              </a:graphicData>
            </a:graphic>
          </wp:inline>
        </w:drawing>
      </w:r>
    </w:p>
    <w:p w14:paraId="096FB414" w14:textId="77777777" w:rsidR="00D91104" w:rsidRPr="007710C8" w:rsidRDefault="00D91104" w:rsidP="007710C8">
      <w:pPr>
        <w:spacing w:line="360" w:lineRule="auto"/>
        <w:ind w:firstLine="0"/>
        <w:jc w:val="center"/>
        <w:rPr>
          <w:rFonts w:ascii="Times New Roman" w:hAnsi="Times New Roman"/>
          <w:i/>
          <w:sz w:val="22"/>
          <w:szCs w:val="22"/>
        </w:rPr>
      </w:pPr>
    </w:p>
    <w:p w14:paraId="1D5C12B3" w14:textId="01DC97E3" w:rsidR="00D91104" w:rsidRPr="007710C8" w:rsidRDefault="00152D4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Kuva </w:t>
      </w:r>
      <w:ins w:id="113" w:author="Hassi Sakari" w:date="2017-10-29T16:16:00Z">
        <w:r w:rsidR="00800CA9" w:rsidRPr="007710C8">
          <w:rPr>
            <w:rFonts w:ascii="Times New Roman" w:hAnsi="Times New Roman"/>
            <w:i/>
            <w:sz w:val="22"/>
            <w:szCs w:val="22"/>
          </w:rPr>
          <w:t>3</w:t>
        </w:r>
      </w:ins>
      <w:del w:id="114" w:author="Hassi Sakari" w:date="2017-10-29T16:16:00Z">
        <w:r w:rsidRPr="007710C8" w:rsidDel="00800CA9">
          <w:rPr>
            <w:rFonts w:ascii="Times New Roman" w:hAnsi="Times New Roman"/>
            <w:i/>
            <w:sz w:val="22"/>
            <w:szCs w:val="22"/>
          </w:rPr>
          <w:delText>2</w:delText>
        </w:r>
      </w:del>
      <w:r w:rsidRPr="007710C8">
        <w:rPr>
          <w:rFonts w:ascii="Times New Roman" w:hAnsi="Times New Roman"/>
          <w:i/>
          <w:sz w:val="22"/>
          <w:szCs w:val="22"/>
        </w:rPr>
        <w:t>. Harrisonin ja Römhildin [2007] tekemä visualisointi raamatun tekstien sisäisistä viittauksista.</w:t>
      </w:r>
    </w:p>
    <w:p w14:paraId="70460FAD" w14:textId="77777777" w:rsidR="00D91104" w:rsidRPr="007710C8" w:rsidRDefault="00D91104" w:rsidP="007710C8">
      <w:pPr>
        <w:spacing w:line="360" w:lineRule="auto"/>
        <w:ind w:firstLine="0"/>
        <w:jc w:val="center"/>
        <w:rPr>
          <w:rFonts w:ascii="Times New Roman" w:hAnsi="Times New Roman"/>
          <w:sz w:val="22"/>
          <w:szCs w:val="22"/>
        </w:rPr>
      </w:pPr>
    </w:p>
    <w:p w14:paraId="4AD457F5" w14:textId="77777777" w:rsidR="00D91104" w:rsidRPr="007710C8" w:rsidRDefault="00D91104" w:rsidP="007710C8">
      <w:pPr>
        <w:spacing w:line="360" w:lineRule="auto"/>
        <w:ind w:firstLine="0"/>
        <w:jc w:val="center"/>
        <w:rPr>
          <w:rFonts w:ascii="Times New Roman" w:hAnsi="Times New Roman"/>
          <w:sz w:val="22"/>
          <w:szCs w:val="22"/>
        </w:rPr>
      </w:pPr>
    </w:p>
    <w:p w14:paraId="4F3F3270" w14:textId="77777777" w:rsidR="00D91104" w:rsidRPr="007710C8" w:rsidRDefault="00152D44" w:rsidP="007710C8">
      <w:pPr>
        <w:spacing w:line="360" w:lineRule="auto"/>
        <w:ind w:firstLine="0"/>
        <w:rPr>
          <w:rFonts w:ascii="Times New Roman" w:hAnsi="Times New Roman"/>
          <w:szCs w:val="24"/>
        </w:rPr>
      </w:pPr>
      <w:r w:rsidRPr="007710C8">
        <w:rPr>
          <w:rFonts w:ascii="Times New Roman" w:hAnsi="Times New Roman"/>
          <w:color w:val="auto"/>
        </w:rPr>
        <w:t xml:space="preserve">Rijmenami </w:t>
      </w:r>
      <w:r w:rsidR="00B0400B" w:rsidRPr="007710C8">
        <w:rPr>
          <w:rFonts w:ascii="Times New Roman" w:hAnsi="Times New Roman"/>
          <w:color w:val="auto"/>
        </w:rPr>
        <w:t xml:space="preserve">[2016] </w:t>
      </w:r>
      <w:r w:rsidRPr="007710C8">
        <w:rPr>
          <w:rFonts w:ascii="Times New Roman" w:hAnsi="Times New Roman"/>
          <w:color w:val="auto"/>
        </w:rPr>
        <w:t>myös toteaa artikk</w:t>
      </w:r>
      <w:r w:rsidR="00B0400B" w:rsidRPr="007710C8">
        <w:rPr>
          <w:rFonts w:ascii="Times New Roman" w:hAnsi="Times New Roman"/>
          <w:color w:val="auto"/>
        </w:rPr>
        <w:t>elissaan, että visualisointi ei</w:t>
      </w:r>
      <w:r w:rsidRPr="007710C8">
        <w:rPr>
          <w:rFonts w:ascii="Times New Roman" w:hAnsi="Times New Roman"/>
          <w:color w:val="auto"/>
        </w:rPr>
        <w:t xml:space="preserve"> </w:t>
      </w:r>
      <w:r w:rsidRPr="007710C8">
        <w:rPr>
          <w:rFonts w:ascii="Times New Roman" w:hAnsi="Times New Roman"/>
          <w:color w:val="auto"/>
          <w:szCs w:val="24"/>
        </w:rPr>
        <w:t xml:space="preserve">teknologisesti </w:t>
      </w:r>
      <w:r w:rsidR="00B0400B" w:rsidRPr="007710C8">
        <w:rPr>
          <w:rFonts w:ascii="Times New Roman" w:hAnsi="Times New Roman"/>
          <w:color w:val="auto"/>
          <w:szCs w:val="24"/>
        </w:rPr>
        <w:t xml:space="preserve">olisi </w:t>
      </w:r>
      <w:r w:rsidRPr="007710C8">
        <w:rPr>
          <w:rFonts w:ascii="Times New Roman" w:hAnsi="Times New Roman"/>
          <w:color w:val="auto"/>
          <w:szCs w:val="24"/>
        </w:rPr>
        <w:t xml:space="preserve">vaikein </w:t>
      </w:r>
      <w:r w:rsidR="00B0400B" w:rsidRPr="007710C8">
        <w:rPr>
          <w:rFonts w:ascii="Times New Roman" w:hAnsi="Times New Roman"/>
          <w:color w:val="auto"/>
          <w:szCs w:val="24"/>
        </w:rPr>
        <w:t>prosessillinen osuus</w:t>
      </w:r>
      <w:r w:rsidRPr="007710C8">
        <w:rPr>
          <w:rFonts w:ascii="Times New Roman" w:hAnsi="Times New Roman"/>
          <w:color w:val="auto"/>
          <w:szCs w:val="24"/>
        </w:rPr>
        <w:t xml:space="preserve"> Big Datan hyödyntämisessä, mutta se on haasteellisin osuus </w:t>
      </w:r>
      <w:r w:rsidR="00B0400B" w:rsidRPr="007710C8">
        <w:rPr>
          <w:rFonts w:ascii="Times New Roman" w:hAnsi="Times New Roman"/>
          <w:color w:val="auto"/>
          <w:szCs w:val="24"/>
        </w:rPr>
        <w:t xml:space="preserve">kokonaisuuden </w:t>
      </w:r>
      <w:r w:rsidRPr="007710C8">
        <w:rPr>
          <w:rFonts w:ascii="Times New Roman" w:hAnsi="Times New Roman"/>
          <w:color w:val="auto"/>
          <w:szCs w:val="24"/>
        </w:rPr>
        <w:t xml:space="preserve">onnistumisen kannalta. </w:t>
      </w:r>
      <w:r w:rsidRPr="007710C8">
        <w:rPr>
          <w:rFonts w:ascii="Times New Roman" w:hAnsi="Times New Roman"/>
          <w:szCs w:val="24"/>
        </w:rPr>
        <w:t xml:space="preserve">Kompleksisen ja kvantitatiivista sekä kvalitatiivista sisältöä hyödyntävän tarinan esittäminen </w:t>
      </w:r>
      <w:r w:rsidR="00B0400B" w:rsidRPr="007710C8">
        <w:rPr>
          <w:rFonts w:ascii="Times New Roman" w:hAnsi="Times New Roman"/>
          <w:szCs w:val="24"/>
        </w:rPr>
        <w:t>pelkästään</w:t>
      </w:r>
      <w:r w:rsidRPr="007710C8">
        <w:rPr>
          <w:rFonts w:ascii="Times New Roman" w:hAnsi="Times New Roman"/>
          <w:szCs w:val="24"/>
        </w:rPr>
        <w:t xml:space="preserve"> graafien avulla vaatii uudenlaista ja kompleksisempaa näkökulmaa asiaan. </w:t>
      </w:r>
    </w:p>
    <w:p w14:paraId="467EC3C3" w14:textId="2EE0A9FC" w:rsidR="00D91104" w:rsidRPr="007710C8" w:rsidRDefault="00E33204" w:rsidP="007710C8">
      <w:pPr>
        <w:spacing w:line="360" w:lineRule="auto"/>
        <w:ind w:firstLine="0"/>
        <w:rPr>
          <w:rFonts w:ascii="Times New Roman" w:hAnsi="Times New Roman"/>
          <w:szCs w:val="24"/>
        </w:rPr>
      </w:pPr>
      <w:r w:rsidRPr="007710C8">
        <w:rPr>
          <w:rFonts w:ascii="Times New Roman" w:hAnsi="Times New Roman"/>
          <w:szCs w:val="24"/>
        </w:rPr>
        <w:tab/>
      </w:r>
      <w:r w:rsidR="00523E67" w:rsidRPr="007710C8">
        <w:rPr>
          <w:rFonts w:ascii="Times New Roman" w:hAnsi="Times New Roman"/>
          <w:szCs w:val="24"/>
        </w:rPr>
        <w:t>Big D</w:t>
      </w:r>
      <w:r w:rsidR="00152D44" w:rsidRPr="007710C8">
        <w:rPr>
          <w:rFonts w:ascii="Times New Roman" w:hAnsi="Times New Roman"/>
          <w:szCs w:val="24"/>
        </w:rPr>
        <w:t xml:space="preserve">atan </w:t>
      </w:r>
      <w:r w:rsidRPr="007710C8">
        <w:rPr>
          <w:rFonts w:ascii="Times New Roman" w:hAnsi="Times New Roman"/>
          <w:szCs w:val="24"/>
        </w:rPr>
        <w:t>lähteiden suoraviivainen</w:t>
      </w:r>
      <w:r w:rsidR="00152D44" w:rsidRPr="007710C8">
        <w:rPr>
          <w:rFonts w:ascii="Times New Roman" w:hAnsi="Times New Roman"/>
          <w:szCs w:val="24"/>
        </w:rPr>
        <w:t xml:space="preserve"> </w:t>
      </w:r>
      <w:r w:rsidRPr="007710C8">
        <w:rPr>
          <w:rFonts w:ascii="Times New Roman" w:hAnsi="Times New Roman"/>
          <w:szCs w:val="24"/>
        </w:rPr>
        <w:t>visualisoiminen ei useinkaan ole</w:t>
      </w:r>
      <w:r w:rsidR="00152D44" w:rsidRPr="007710C8">
        <w:rPr>
          <w:rFonts w:ascii="Times New Roman" w:hAnsi="Times New Roman"/>
          <w:szCs w:val="24"/>
        </w:rPr>
        <w:t xml:space="preserve"> mahdollista tai tehokas</w:t>
      </w:r>
      <w:r w:rsidR="002E4847">
        <w:rPr>
          <w:rFonts w:ascii="Times New Roman" w:hAnsi="Times New Roman"/>
          <w:szCs w:val="24"/>
        </w:rPr>
        <w:t>ta ilman ennakkoanalyysia [Wang et</w:t>
      </w:r>
      <w:r w:rsidR="00152D44" w:rsidRPr="007710C8">
        <w:rPr>
          <w:rFonts w:ascii="Times New Roman" w:hAnsi="Times New Roman"/>
          <w:szCs w:val="24"/>
          <w:rPrChange w:id="115" w:author="Hassi Sakari" w:date="2017-10-29T17:31:00Z">
            <w:rPr>
              <w:rFonts w:ascii="Times New Roman" w:hAnsi="Times New Roman"/>
              <w:i/>
              <w:szCs w:val="24"/>
            </w:rPr>
          </w:rPrChange>
        </w:rPr>
        <w:t xml:space="preserve"> al</w:t>
      </w:r>
      <w:r w:rsidR="002E4847">
        <w:rPr>
          <w:rFonts w:ascii="Times New Roman" w:hAnsi="Times New Roman"/>
          <w:i/>
          <w:szCs w:val="24"/>
        </w:rPr>
        <w:t>.,</w:t>
      </w:r>
      <w:r w:rsidRPr="007710C8">
        <w:rPr>
          <w:rFonts w:ascii="Times New Roman" w:hAnsi="Times New Roman"/>
          <w:szCs w:val="24"/>
        </w:rPr>
        <w:t xml:space="preserve"> 2015</w:t>
      </w:r>
      <w:r w:rsidR="00152D44" w:rsidRPr="007710C8">
        <w:rPr>
          <w:rFonts w:ascii="Times New Roman" w:hAnsi="Times New Roman"/>
          <w:szCs w:val="24"/>
        </w:rPr>
        <w:t>]. IBM:</w:t>
      </w:r>
      <w:r w:rsidR="00B939F2" w:rsidRPr="007710C8">
        <w:rPr>
          <w:rFonts w:ascii="Times New Roman" w:hAnsi="Times New Roman"/>
          <w:szCs w:val="24"/>
        </w:rPr>
        <w:t>n mukaan</w:t>
      </w:r>
      <w:r w:rsidR="00152D44" w:rsidRPr="007710C8">
        <w:rPr>
          <w:rFonts w:ascii="Times New Roman" w:hAnsi="Times New Roman"/>
          <w:szCs w:val="24"/>
        </w:rPr>
        <w:t xml:space="preserve"> parhain lopputulos saavutetaan, kun liiketoiminnan analytiikan ratkaisut yhdistetään osaksi visualisointia [Keahey, 2013]. Käytännössä ja yksinkertaisuudessaan tämä IBM:n kohdalla tarkoittaa </w:t>
      </w:r>
      <w:r w:rsidR="00152D44" w:rsidRPr="007710C8">
        <w:rPr>
          <w:rFonts w:ascii="Times New Roman" w:hAnsi="Times New Roman"/>
          <w:i/>
          <w:szCs w:val="24"/>
        </w:rPr>
        <w:t xml:space="preserve">Rapidly Adaptive Visualization Enginen </w:t>
      </w:r>
      <w:r w:rsidR="00152D44" w:rsidRPr="007710C8">
        <w:rPr>
          <w:rFonts w:ascii="Times New Roman" w:hAnsi="Times New Roman"/>
          <w:szCs w:val="24"/>
        </w:rPr>
        <w:t xml:space="preserve">(RAVE) hyödyntämistä valmiin data joukon visualisoimisessa, johon käyttäjä on jo valmiiksi </w:t>
      </w:r>
      <w:del w:id="116" w:author="Hassi Sakari" w:date="2017-10-29T16:16:00Z">
        <w:r w:rsidR="00152D44" w:rsidRPr="007710C8" w:rsidDel="00800CA9">
          <w:rPr>
            <w:rFonts w:ascii="Times New Roman" w:hAnsi="Times New Roman"/>
            <w:szCs w:val="24"/>
          </w:rPr>
          <w:delText xml:space="preserve">antanut </w:delText>
        </w:r>
      </w:del>
      <w:ins w:id="117" w:author="Hassi Sakari" w:date="2017-10-29T16:16:00Z">
        <w:r w:rsidR="00800CA9" w:rsidRPr="007710C8">
          <w:rPr>
            <w:rFonts w:ascii="Times New Roman" w:hAnsi="Times New Roman"/>
            <w:szCs w:val="24"/>
          </w:rPr>
          <w:t xml:space="preserve">tehnyt </w:t>
        </w:r>
      </w:ins>
      <w:commentRangeStart w:id="118"/>
      <w:r w:rsidR="00152D44" w:rsidRPr="007710C8">
        <w:rPr>
          <w:rFonts w:ascii="Times New Roman" w:hAnsi="Times New Roman"/>
          <w:szCs w:val="24"/>
        </w:rPr>
        <w:t xml:space="preserve">datan </w:t>
      </w:r>
      <w:del w:id="119" w:author="Hassi Sakari" w:date="2017-10-29T16:16:00Z">
        <w:r w:rsidR="00152D44" w:rsidRPr="007710C8" w:rsidDel="00800CA9">
          <w:rPr>
            <w:rFonts w:ascii="Times New Roman" w:hAnsi="Times New Roman"/>
            <w:szCs w:val="24"/>
          </w:rPr>
          <w:delText xml:space="preserve">sisällön </w:delText>
        </w:r>
      </w:del>
      <w:commentRangeEnd w:id="118"/>
      <w:ins w:id="120" w:author="Hassi Sakari" w:date="2017-10-29T16:16:00Z">
        <w:r w:rsidR="00800CA9" w:rsidRPr="007710C8">
          <w:rPr>
            <w:rFonts w:ascii="Times New Roman" w:hAnsi="Times New Roman"/>
            <w:szCs w:val="24"/>
          </w:rPr>
          <w:t xml:space="preserve">rakenteen </w:t>
        </w:r>
      </w:ins>
      <w:r w:rsidR="00B60EF2" w:rsidRPr="007710C8">
        <w:rPr>
          <w:rStyle w:val="Kommentinviite"/>
          <w:rFonts w:ascii="Times New Roman" w:hAnsi="Times New Roman"/>
        </w:rPr>
        <w:commentReference w:id="118"/>
      </w:r>
      <w:r w:rsidR="00152D44" w:rsidRPr="007710C8">
        <w:rPr>
          <w:rFonts w:ascii="Times New Roman" w:hAnsi="Times New Roman"/>
          <w:szCs w:val="24"/>
        </w:rPr>
        <w:t xml:space="preserve">määrittelyn. Tällöin ei voida sanoa, että nämä ratkaisut edustaisivat visualisoinnissa </w:t>
      </w:r>
      <w:r w:rsidRPr="007710C8">
        <w:rPr>
          <w:rFonts w:ascii="Times New Roman" w:hAnsi="Times New Roman"/>
          <w:szCs w:val="24"/>
        </w:rPr>
        <w:t>aikaisemmasta eroavaa suuntausta tiedon visualisoinnin osalta</w:t>
      </w:r>
      <w:r w:rsidR="00152D44" w:rsidRPr="007710C8">
        <w:rPr>
          <w:rFonts w:ascii="Times New Roman" w:hAnsi="Times New Roman"/>
          <w:szCs w:val="24"/>
        </w:rPr>
        <w:t xml:space="preserve">, muuta kuin siltä osin, että järjestelmä pystyy käsittelemään isompia datamääriä. </w:t>
      </w:r>
      <w:r w:rsidRPr="007710C8">
        <w:rPr>
          <w:rFonts w:ascii="Times New Roman" w:hAnsi="Times New Roman"/>
          <w:szCs w:val="24"/>
        </w:rPr>
        <w:t xml:space="preserve">Käytännössä siis järjestelmälle tulee yhä määrittää spesifisesti sille annetun </w:t>
      </w:r>
      <w:r w:rsidR="00104C69" w:rsidRPr="007710C8">
        <w:rPr>
          <w:rFonts w:ascii="Times New Roman" w:hAnsi="Times New Roman"/>
          <w:szCs w:val="24"/>
        </w:rPr>
        <w:t xml:space="preserve">tiedon sisältö, jolloin järjestelmä ei pysty itsenäisesti </w:t>
      </w:r>
      <w:r w:rsidRPr="007710C8">
        <w:rPr>
          <w:rFonts w:ascii="Times New Roman" w:hAnsi="Times New Roman"/>
          <w:szCs w:val="24"/>
        </w:rPr>
        <w:t>mukauttamaan visualisointia tiedon sisällön muuttuessa.</w:t>
      </w:r>
      <w:r w:rsidR="00104C69" w:rsidRPr="007710C8">
        <w:rPr>
          <w:rFonts w:ascii="Times New Roman" w:hAnsi="Times New Roman"/>
          <w:szCs w:val="24"/>
        </w:rPr>
        <w:t xml:space="preserve"> Tiedon ja Big </w:t>
      </w:r>
      <w:ins w:id="121" w:author="Hassi Sakari" w:date="2017-10-29T17:31:00Z">
        <w:r w:rsidR="0013072E" w:rsidRPr="007710C8">
          <w:rPr>
            <w:rFonts w:ascii="Times New Roman" w:hAnsi="Times New Roman"/>
            <w:szCs w:val="24"/>
          </w:rPr>
          <w:t>D</w:t>
        </w:r>
      </w:ins>
      <w:del w:id="122" w:author="Hassi Sakari" w:date="2017-10-29T17:31:00Z">
        <w:r w:rsidR="00104C69" w:rsidRPr="007710C8" w:rsidDel="0013072E">
          <w:rPr>
            <w:rFonts w:ascii="Times New Roman" w:hAnsi="Times New Roman"/>
            <w:szCs w:val="24"/>
          </w:rPr>
          <w:delText>d</w:delText>
        </w:r>
      </w:del>
      <w:r w:rsidR="00104C69" w:rsidRPr="007710C8">
        <w:rPr>
          <w:rFonts w:ascii="Times New Roman" w:hAnsi="Times New Roman"/>
          <w:szCs w:val="24"/>
        </w:rPr>
        <w:t xml:space="preserve">atan visualisointiin liittyviä tekijöitä tullaan käsittelemään vielä tarkemmin tutkimuksen </w:t>
      </w:r>
      <w:ins w:id="123" w:author="Hassi Sakari" w:date="2017-10-29T16:17:00Z">
        <w:r w:rsidR="00800CA9" w:rsidRPr="007710C8">
          <w:rPr>
            <w:rFonts w:ascii="Times New Roman" w:hAnsi="Times New Roman"/>
            <w:szCs w:val="24"/>
          </w:rPr>
          <w:t>K</w:t>
        </w:r>
      </w:ins>
      <w:commentRangeStart w:id="124"/>
      <w:del w:id="125" w:author="Hassi Sakari" w:date="2017-10-29T16:17:00Z">
        <w:r w:rsidR="00104C69" w:rsidRPr="007710C8" w:rsidDel="00800CA9">
          <w:rPr>
            <w:rFonts w:ascii="Times New Roman" w:hAnsi="Times New Roman"/>
            <w:szCs w:val="24"/>
          </w:rPr>
          <w:delText>k</w:delText>
        </w:r>
      </w:del>
      <w:r w:rsidR="00104C69" w:rsidRPr="007710C8">
        <w:rPr>
          <w:rFonts w:ascii="Times New Roman" w:hAnsi="Times New Roman"/>
          <w:szCs w:val="24"/>
        </w:rPr>
        <w:t xml:space="preserve">appaleessa </w:t>
      </w:r>
      <w:commentRangeEnd w:id="124"/>
      <w:r w:rsidR="00B60EF2" w:rsidRPr="007710C8">
        <w:rPr>
          <w:rStyle w:val="Kommentinviite"/>
          <w:rFonts w:ascii="Times New Roman" w:hAnsi="Times New Roman"/>
        </w:rPr>
        <w:commentReference w:id="124"/>
      </w:r>
      <w:r w:rsidR="00104C69" w:rsidRPr="007710C8">
        <w:rPr>
          <w:rFonts w:ascii="Times New Roman" w:hAnsi="Times New Roman"/>
          <w:szCs w:val="24"/>
        </w:rPr>
        <w:t>3.</w:t>
      </w:r>
    </w:p>
    <w:p w14:paraId="0828D7DA" w14:textId="77777777" w:rsidR="00D91104" w:rsidRPr="007710C8" w:rsidRDefault="00D91104" w:rsidP="007710C8">
      <w:pPr>
        <w:spacing w:line="360" w:lineRule="auto"/>
        <w:ind w:firstLine="0"/>
        <w:rPr>
          <w:rFonts w:ascii="Times New Roman" w:hAnsi="Times New Roman"/>
        </w:rPr>
      </w:pPr>
    </w:p>
    <w:p w14:paraId="21ED68AA" w14:textId="77777777" w:rsidR="00D91104" w:rsidRPr="007710C8" w:rsidRDefault="00D91104" w:rsidP="007710C8">
      <w:pPr>
        <w:spacing w:line="360" w:lineRule="auto"/>
        <w:ind w:firstLine="0"/>
        <w:rPr>
          <w:rFonts w:ascii="Times New Roman" w:hAnsi="Times New Roman"/>
        </w:rPr>
      </w:pPr>
    </w:p>
    <w:p w14:paraId="2BD50A84" w14:textId="77777777" w:rsidR="00D91104" w:rsidRPr="007710C8" w:rsidRDefault="00152D44" w:rsidP="007710C8">
      <w:pPr>
        <w:pStyle w:val="Otsikko21"/>
        <w:spacing w:line="360" w:lineRule="auto"/>
        <w:ind w:firstLine="0"/>
        <w:rPr>
          <w:color w:val="000000" w:themeColor="text1"/>
          <w:szCs w:val="24"/>
        </w:rPr>
      </w:pPr>
      <w:bookmarkStart w:id="126" w:name="_Toc503616891"/>
      <w:r w:rsidRPr="007710C8">
        <w:rPr>
          <w:color w:val="000000" w:themeColor="text1"/>
          <w:szCs w:val="24"/>
        </w:rPr>
        <w:t>2.3 Big datan hyödyt ja ongelmat</w:t>
      </w:r>
      <w:bookmarkEnd w:id="126"/>
    </w:p>
    <w:p w14:paraId="27012BBE" w14:textId="77777777" w:rsidR="00D91104" w:rsidRPr="007710C8" w:rsidRDefault="00D91104" w:rsidP="007710C8">
      <w:pPr>
        <w:spacing w:line="360" w:lineRule="auto"/>
        <w:ind w:firstLine="0"/>
        <w:rPr>
          <w:rFonts w:ascii="Times New Roman" w:hAnsi="Times New Roman"/>
        </w:rPr>
      </w:pPr>
    </w:p>
    <w:p w14:paraId="72F7DDEE" w14:textId="4A1C44A0" w:rsidR="00D91104" w:rsidRPr="007710C8" w:rsidRDefault="00152D44" w:rsidP="007710C8">
      <w:pPr>
        <w:spacing w:line="360" w:lineRule="auto"/>
        <w:ind w:firstLine="0"/>
        <w:rPr>
          <w:rFonts w:ascii="Times New Roman" w:hAnsi="Times New Roman"/>
        </w:rPr>
      </w:pPr>
      <w:r w:rsidRPr="007710C8">
        <w:rPr>
          <w:rFonts w:ascii="Times New Roman" w:hAnsi="Times New Roman"/>
        </w:rPr>
        <w:t>Yrity</w:t>
      </w:r>
      <w:r w:rsidR="009168D0" w:rsidRPr="007710C8">
        <w:rPr>
          <w:rFonts w:ascii="Times New Roman" w:hAnsi="Times New Roman"/>
        </w:rPr>
        <w:t>k</w:t>
      </w:r>
      <w:r w:rsidRPr="007710C8">
        <w:rPr>
          <w:rFonts w:ascii="Times New Roman" w:hAnsi="Times New Roman"/>
        </w:rPr>
        <w:t xml:space="preserve">set ja valtioiden toimijat näkevät Big Datassa suuren mahdollisuuden. Yhdysvaltain Valkoinen talo esitti jo vuonna 2012 </w:t>
      </w:r>
      <w:r w:rsidR="00396F77" w:rsidRPr="007710C8">
        <w:rPr>
          <w:rFonts w:ascii="Times New Roman" w:hAnsi="Times New Roman"/>
        </w:rPr>
        <w:t xml:space="preserve">julkaisemassaan </w:t>
      </w:r>
      <w:r w:rsidR="00F41B7B" w:rsidRPr="007710C8">
        <w:rPr>
          <w:rFonts w:ascii="Times New Roman" w:hAnsi="Times New Roman"/>
        </w:rPr>
        <w:t>tukirahoi</w:t>
      </w:r>
      <w:r w:rsidR="00396F77" w:rsidRPr="007710C8">
        <w:rPr>
          <w:rFonts w:ascii="Times New Roman" w:hAnsi="Times New Roman"/>
        </w:rPr>
        <w:t>tuskampanjassaan</w:t>
      </w:r>
      <w:r w:rsidRPr="007710C8">
        <w:rPr>
          <w:rFonts w:ascii="Times New Roman" w:hAnsi="Times New Roman"/>
        </w:rPr>
        <w:t xml:space="preserve"> digitaalisen tiedon hyödyntämisen mahdollisuutena ratkaista valtion isoimmat ongelmat energiateollisuuteen, terveydenhuoltoon ja maan puolustukseen liittyen [</w:t>
      </w:r>
      <w:r w:rsidRPr="007710C8">
        <w:rPr>
          <w:rFonts w:ascii="Times New Roman" w:hAnsi="Times New Roman"/>
          <w:szCs w:val="24"/>
          <w:lang w:eastAsia="fi-FI"/>
        </w:rPr>
        <w:t>Office of Science and Technology Policy</w:t>
      </w:r>
      <w:r w:rsidR="00E12656" w:rsidRPr="007710C8">
        <w:rPr>
          <w:rFonts w:ascii="Times New Roman" w:hAnsi="Times New Roman"/>
          <w:szCs w:val="24"/>
          <w:lang w:eastAsia="fi-FI"/>
        </w:rPr>
        <w:t>,</w:t>
      </w:r>
      <w:r w:rsidRPr="007710C8">
        <w:rPr>
          <w:rFonts w:ascii="Times New Roman" w:hAnsi="Times New Roman"/>
          <w:szCs w:val="24"/>
          <w:lang w:eastAsia="fi-FI"/>
        </w:rPr>
        <w:t xml:space="preserve"> 2012</w:t>
      </w:r>
      <w:r w:rsidRPr="007710C8">
        <w:rPr>
          <w:rFonts w:ascii="Times New Roman" w:hAnsi="Times New Roman"/>
        </w:rPr>
        <w:t>]. Valkoisen talon</w:t>
      </w:r>
      <w:r w:rsidR="00396F77" w:rsidRPr="007710C8">
        <w:rPr>
          <w:rFonts w:ascii="Times New Roman" w:hAnsi="Times New Roman"/>
        </w:rPr>
        <w:t xml:space="preserve"> tukirahoituskampanjassa tuodaan esille </w:t>
      </w:r>
      <w:r w:rsidRPr="007710C8">
        <w:rPr>
          <w:rFonts w:ascii="Times New Roman" w:hAnsi="Times New Roman"/>
        </w:rPr>
        <w:t xml:space="preserve">myös </w:t>
      </w:r>
      <w:r w:rsidR="00396F77" w:rsidRPr="007710C8">
        <w:rPr>
          <w:rFonts w:ascii="Times New Roman" w:hAnsi="Times New Roman"/>
        </w:rPr>
        <w:t>rahalliset avustukset</w:t>
      </w:r>
      <w:r w:rsidRPr="007710C8">
        <w:rPr>
          <w:rFonts w:ascii="Times New Roman" w:hAnsi="Times New Roman"/>
        </w:rPr>
        <w:t xml:space="preserve"> visuaalisten ja graafisten tekniikoiden toteuttamiseen </w:t>
      </w:r>
      <w:r w:rsidR="00396F77" w:rsidRPr="007710C8">
        <w:rPr>
          <w:rFonts w:ascii="Times New Roman" w:hAnsi="Times New Roman"/>
        </w:rPr>
        <w:t xml:space="preserve">ja kehittämiseen liittyen </w:t>
      </w:r>
      <w:r w:rsidRPr="007710C8">
        <w:rPr>
          <w:rFonts w:ascii="Times New Roman" w:hAnsi="Times New Roman"/>
        </w:rPr>
        <w:t>kompleksista dataa varten. Erityisesti tarve nopeasti reagoivaan, visuaaliseen ja päätöksentekoa helpottavaan työkaluun tuodaan esille erilaisissa maan puolustukseen liittyvissä skenaarioissa</w:t>
      </w:r>
      <w:r w:rsidR="00396F77" w:rsidRPr="007710C8">
        <w:rPr>
          <w:rFonts w:ascii="Times New Roman" w:hAnsi="Times New Roman"/>
        </w:rPr>
        <w:t xml:space="preserve"> ja järjestelmätarpeissa</w:t>
      </w:r>
      <w:r w:rsidRPr="007710C8">
        <w:rPr>
          <w:rFonts w:ascii="Times New Roman" w:hAnsi="Times New Roman"/>
        </w:rPr>
        <w:t xml:space="preserve">. </w:t>
      </w:r>
    </w:p>
    <w:p w14:paraId="2A09DF5C" w14:textId="7910BBE2" w:rsidR="00D91104" w:rsidRPr="007710C8" w:rsidRDefault="00F41B7B" w:rsidP="007710C8">
      <w:pPr>
        <w:spacing w:line="360" w:lineRule="auto"/>
        <w:ind w:firstLine="0"/>
        <w:rPr>
          <w:rFonts w:ascii="Times New Roman" w:hAnsi="Times New Roman"/>
        </w:rPr>
      </w:pPr>
      <w:r w:rsidRPr="007710C8">
        <w:rPr>
          <w:rFonts w:ascii="Times New Roman" w:hAnsi="Times New Roman"/>
        </w:rPr>
        <w:tab/>
        <w:t xml:space="preserve">Big </w:t>
      </w:r>
      <w:ins w:id="127" w:author="Hassi Sakari" w:date="2017-10-29T17:31:00Z">
        <w:r w:rsidR="0013072E" w:rsidRPr="007710C8">
          <w:rPr>
            <w:rFonts w:ascii="Times New Roman" w:hAnsi="Times New Roman"/>
          </w:rPr>
          <w:t>D</w:t>
        </w:r>
      </w:ins>
      <w:del w:id="128" w:author="Hassi Sakari" w:date="2017-10-29T17:31:00Z">
        <w:r w:rsidRPr="007710C8" w:rsidDel="0013072E">
          <w:rPr>
            <w:rFonts w:ascii="Times New Roman" w:hAnsi="Times New Roman"/>
          </w:rPr>
          <w:delText>d</w:delText>
        </w:r>
      </w:del>
      <w:r w:rsidRPr="007710C8">
        <w:rPr>
          <w:rFonts w:ascii="Times New Roman" w:hAnsi="Times New Roman"/>
        </w:rPr>
        <w:t xml:space="preserve">atan hyödyntämisen on </w:t>
      </w:r>
      <w:r w:rsidR="00152D44" w:rsidRPr="007710C8">
        <w:rPr>
          <w:rFonts w:ascii="Times New Roman" w:hAnsi="Times New Roman"/>
        </w:rPr>
        <w:t>todettu tarjoavan paremman yleiskuvan yrityksen tuotantoprosessista (</w:t>
      </w:r>
      <w:r w:rsidR="00152D44" w:rsidRPr="007710C8">
        <w:rPr>
          <w:rFonts w:ascii="Times New Roman" w:hAnsi="Times New Roman"/>
          <w:i/>
        </w:rPr>
        <w:t>supply chain</w:t>
      </w:r>
      <w:r w:rsidR="00152D44" w:rsidRPr="007710C8">
        <w:rPr>
          <w:rFonts w:ascii="Times New Roman" w:hAnsi="Times New Roman"/>
        </w:rPr>
        <w:t>) ja johtavan asiakkaiden parem</w:t>
      </w:r>
      <w:r w:rsidRPr="007710C8">
        <w:rPr>
          <w:rFonts w:ascii="Times New Roman" w:hAnsi="Times New Roman"/>
        </w:rPr>
        <w:t>p</w:t>
      </w:r>
      <w:r w:rsidR="00152D44" w:rsidRPr="007710C8">
        <w:rPr>
          <w:rFonts w:ascii="Times New Roman" w:hAnsi="Times New Roman"/>
        </w:rPr>
        <w:t xml:space="preserve">aan ymmärtämiseen, uusiin </w:t>
      </w:r>
      <w:r w:rsidR="008F3A65" w:rsidRPr="007710C8">
        <w:rPr>
          <w:rFonts w:ascii="Times New Roman" w:hAnsi="Times New Roman"/>
        </w:rPr>
        <w:t>innovaatioihin [Monino, 2016</w:t>
      </w:r>
      <w:r w:rsidR="00152D44" w:rsidRPr="007710C8">
        <w:rPr>
          <w:rFonts w:ascii="Times New Roman" w:hAnsi="Times New Roman"/>
        </w:rPr>
        <w:t xml:space="preserve">] ja tuotantoprosessin </w:t>
      </w:r>
      <w:r w:rsidR="00523E67" w:rsidRPr="007710C8">
        <w:rPr>
          <w:rFonts w:ascii="Times New Roman" w:hAnsi="Times New Roman"/>
        </w:rPr>
        <w:t>optimoimiseen</w:t>
      </w:r>
      <w:r w:rsidR="00DF5C5F" w:rsidRPr="007710C8">
        <w:rPr>
          <w:rFonts w:ascii="Times New Roman" w:hAnsi="Times New Roman"/>
        </w:rPr>
        <w:t xml:space="preserve"> </w:t>
      </w:r>
      <w:r w:rsidR="00DF5C5F" w:rsidRPr="007710C8">
        <w:rPr>
          <w:rFonts w:ascii="Times New Roman" w:hAnsi="Times New Roman"/>
          <w:szCs w:val="24"/>
        </w:rPr>
        <w:t>[</w:t>
      </w:r>
      <w:r w:rsidR="00DF5C5F" w:rsidRPr="007710C8">
        <w:rPr>
          <w:rFonts w:ascii="Times New Roman" w:hAnsi="Times New Roman"/>
          <w:szCs w:val="24"/>
          <w:lang w:eastAsia="fi-FI"/>
        </w:rPr>
        <w:t>Klein &amp; Gorton, 2015</w:t>
      </w:r>
      <w:r w:rsidR="00152D44" w:rsidRPr="007710C8">
        <w:rPr>
          <w:rFonts w:ascii="Times New Roman" w:hAnsi="Times New Roman"/>
          <w:szCs w:val="24"/>
        </w:rPr>
        <w:t>].</w:t>
      </w:r>
      <w:r w:rsidR="00152D44" w:rsidRPr="007710C8">
        <w:rPr>
          <w:rFonts w:ascii="Times New Roman" w:hAnsi="Times New Roman"/>
        </w:rPr>
        <w:t xml:space="preserve"> Yritykset, jotka hyödyntävät </w:t>
      </w:r>
      <w:ins w:id="129" w:author="Hassi Sakari" w:date="2017-10-29T17:31:00Z">
        <w:r w:rsidR="00944ED9" w:rsidRPr="007710C8">
          <w:rPr>
            <w:rFonts w:ascii="Times New Roman" w:hAnsi="Times New Roman"/>
          </w:rPr>
          <w:t>B</w:t>
        </w:r>
      </w:ins>
      <w:del w:id="130" w:author="Hassi Sakari" w:date="2017-10-29T17:31:00Z">
        <w:r w:rsidR="00152D44" w:rsidRPr="007710C8" w:rsidDel="00944ED9">
          <w:rPr>
            <w:rFonts w:ascii="Times New Roman" w:hAnsi="Times New Roman"/>
          </w:rPr>
          <w:delText>b</w:delText>
        </w:r>
      </w:del>
      <w:r w:rsidR="00152D44" w:rsidRPr="007710C8">
        <w:rPr>
          <w:rFonts w:ascii="Times New Roman" w:hAnsi="Times New Roman"/>
        </w:rPr>
        <w:t xml:space="preserve">ig </w:t>
      </w:r>
      <w:ins w:id="131" w:author="Hassi Sakari" w:date="2017-10-29T17:31:00Z">
        <w:r w:rsidR="00944ED9" w:rsidRPr="007710C8">
          <w:rPr>
            <w:rFonts w:ascii="Times New Roman" w:hAnsi="Times New Roman"/>
          </w:rPr>
          <w:t>D</w:t>
        </w:r>
      </w:ins>
      <w:del w:id="132" w:author="Hassi Sakari" w:date="2017-10-29T17:31:00Z">
        <w:r w:rsidR="00152D44" w:rsidRPr="007710C8" w:rsidDel="00944ED9">
          <w:rPr>
            <w:rFonts w:ascii="Times New Roman" w:hAnsi="Times New Roman"/>
          </w:rPr>
          <w:delText>d</w:delText>
        </w:r>
      </w:del>
      <w:r w:rsidR="00152D44" w:rsidRPr="007710C8">
        <w:rPr>
          <w:rFonts w:ascii="Times New Roman" w:hAnsi="Times New Roman"/>
        </w:rPr>
        <w:t>ataa</w:t>
      </w:r>
      <w:r w:rsidRPr="007710C8">
        <w:rPr>
          <w:rFonts w:ascii="Times New Roman" w:hAnsi="Times New Roman"/>
        </w:rPr>
        <w:t>,</w:t>
      </w:r>
      <w:r w:rsidR="00152D44" w:rsidRPr="007710C8">
        <w:rPr>
          <w:rFonts w:ascii="Times New Roman" w:hAnsi="Times New Roman"/>
        </w:rPr>
        <w:t xml:space="preserve"> on arvioitu saavan </w:t>
      </w:r>
      <w:r w:rsidRPr="007710C8">
        <w:rPr>
          <w:rFonts w:ascii="Times New Roman" w:hAnsi="Times New Roman"/>
        </w:rPr>
        <w:t xml:space="preserve">merkittävää etumatkaa kilpailijoihin </w:t>
      </w:r>
      <w:r w:rsidR="00152D44" w:rsidRPr="007710C8">
        <w:rPr>
          <w:rFonts w:ascii="Times New Roman" w:hAnsi="Times New Roman"/>
        </w:rPr>
        <w:t>nähden</w:t>
      </w:r>
      <w:r w:rsidRPr="007710C8">
        <w:rPr>
          <w:rFonts w:ascii="Times New Roman" w:hAnsi="Times New Roman"/>
        </w:rPr>
        <w:t xml:space="preserve"> heidän pystyessä ennakoimaan markkinan toimintaa tehokkaammin. </w:t>
      </w:r>
      <w:r w:rsidR="00152D44" w:rsidRPr="007710C8">
        <w:rPr>
          <w:rFonts w:ascii="Times New Roman" w:hAnsi="Times New Roman"/>
        </w:rPr>
        <w:t xml:space="preserve">Rajaraman [2016] antaa esimerkin laajasta kahvilaketjusta, jolla on useita liikkeitä ympäri Yhdysvaltoja. Kahvila lanseerasi uuden kahvisekoituksen ja turvautui sosiaalisen median </w:t>
      </w:r>
      <w:r w:rsidRPr="007710C8">
        <w:rPr>
          <w:rFonts w:ascii="Times New Roman" w:hAnsi="Times New Roman"/>
        </w:rPr>
        <w:t>kautta kerättyyn</w:t>
      </w:r>
      <w:r w:rsidR="00152D44" w:rsidRPr="007710C8">
        <w:rPr>
          <w:rFonts w:ascii="Times New Roman" w:hAnsi="Times New Roman"/>
        </w:rPr>
        <w:t xml:space="preserve"> Big Dataan heidän analysoidessaan kuluttajakertomuksia uuden kahvilaadun suhteen. Julkistuspäivänä iltapäivään mennessä, yrity</w:t>
      </w:r>
      <w:r w:rsidRPr="007710C8">
        <w:rPr>
          <w:rFonts w:ascii="Times New Roman" w:hAnsi="Times New Roman"/>
        </w:rPr>
        <w:t>s</w:t>
      </w:r>
      <w:r w:rsidR="00152D44" w:rsidRPr="007710C8">
        <w:rPr>
          <w:rFonts w:ascii="Times New Roman" w:hAnsi="Times New Roman"/>
        </w:rPr>
        <w:t xml:space="preserve"> oli pystynyt seulomaan suurimmaksi ongelmaksi korkean hinnan ja muuttaneet tätä dynaamisesti ensimmäisen </w:t>
      </w:r>
      <w:r w:rsidRPr="007710C8">
        <w:rPr>
          <w:rFonts w:ascii="Times New Roman" w:hAnsi="Times New Roman"/>
        </w:rPr>
        <w:t>myynti</w:t>
      </w:r>
      <w:r w:rsidR="00152D44" w:rsidRPr="007710C8">
        <w:rPr>
          <w:rFonts w:ascii="Times New Roman" w:hAnsi="Times New Roman"/>
        </w:rPr>
        <w:t>päivän aikana. Reaaliaikaisessa seurannassa negatiiviset palautteet olivat hinnan suhteen</w:t>
      </w:r>
      <w:r w:rsidRPr="007710C8">
        <w:rPr>
          <w:rFonts w:ascii="Times New Roman" w:hAnsi="Times New Roman"/>
        </w:rPr>
        <w:t xml:space="preserve"> nähty loppuneen. V</w:t>
      </w:r>
      <w:r w:rsidR="00152D44" w:rsidRPr="007710C8">
        <w:rPr>
          <w:rFonts w:ascii="Times New Roman" w:hAnsi="Times New Roman"/>
        </w:rPr>
        <w:t>oidaan</w:t>
      </w:r>
      <w:r w:rsidRPr="007710C8">
        <w:rPr>
          <w:rFonts w:ascii="Times New Roman" w:hAnsi="Times New Roman"/>
        </w:rPr>
        <w:t>kin</w:t>
      </w:r>
      <w:r w:rsidR="00152D44" w:rsidRPr="007710C8">
        <w:rPr>
          <w:rFonts w:ascii="Times New Roman" w:hAnsi="Times New Roman"/>
        </w:rPr>
        <w:t xml:space="preserve"> todet</w:t>
      </w:r>
      <w:r w:rsidR="00E15AF6" w:rsidRPr="007710C8">
        <w:rPr>
          <w:rFonts w:ascii="Times New Roman" w:hAnsi="Times New Roman"/>
        </w:rPr>
        <w:t>a, että kun yritys saa prosessinsa sekä järjestelmänsä</w:t>
      </w:r>
      <w:r w:rsidR="00152D44" w:rsidRPr="007710C8">
        <w:rPr>
          <w:rFonts w:ascii="Times New Roman" w:hAnsi="Times New Roman"/>
        </w:rPr>
        <w:t xml:space="preserve"> reaaliaikaista (</w:t>
      </w:r>
      <w:r w:rsidR="00152D44" w:rsidRPr="007710C8">
        <w:rPr>
          <w:rFonts w:ascii="Times New Roman" w:hAnsi="Times New Roman"/>
          <w:i/>
        </w:rPr>
        <w:t>Velocity</w:t>
      </w:r>
      <w:r w:rsidR="00152D44" w:rsidRPr="007710C8">
        <w:rPr>
          <w:rFonts w:ascii="Times New Roman" w:hAnsi="Times New Roman"/>
        </w:rPr>
        <w:t xml:space="preserve">) Big </w:t>
      </w:r>
      <w:ins w:id="133" w:author="Hassi Sakari" w:date="2017-10-29T17:31:00Z">
        <w:r w:rsidR="00944ED9" w:rsidRPr="007710C8">
          <w:rPr>
            <w:rFonts w:ascii="Times New Roman" w:hAnsi="Times New Roman"/>
          </w:rPr>
          <w:t>D</w:t>
        </w:r>
      </w:ins>
      <w:del w:id="134" w:author="Hassi Sakari" w:date="2017-10-29T17:31:00Z">
        <w:r w:rsidR="00152D44" w:rsidRPr="007710C8" w:rsidDel="00944ED9">
          <w:rPr>
            <w:rFonts w:ascii="Times New Roman" w:hAnsi="Times New Roman"/>
          </w:rPr>
          <w:delText>d</w:delText>
        </w:r>
      </w:del>
      <w:r w:rsidR="00152D44" w:rsidRPr="007710C8">
        <w:rPr>
          <w:rFonts w:ascii="Times New Roman" w:hAnsi="Times New Roman"/>
        </w:rPr>
        <w:t xml:space="preserve">ataa tukevaan tilaan, </w:t>
      </w:r>
      <w:r w:rsidRPr="007710C8">
        <w:rPr>
          <w:rFonts w:ascii="Times New Roman" w:hAnsi="Times New Roman"/>
        </w:rPr>
        <w:t xml:space="preserve">ja </w:t>
      </w:r>
      <w:r w:rsidR="00E15AF6" w:rsidRPr="007710C8">
        <w:rPr>
          <w:rFonts w:ascii="Times New Roman" w:hAnsi="Times New Roman"/>
        </w:rPr>
        <w:t>yritys pystyy</w:t>
      </w:r>
      <w:r w:rsidRPr="007710C8">
        <w:rPr>
          <w:rFonts w:ascii="Times New Roman" w:hAnsi="Times New Roman"/>
        </w:rPr>
        <w:t xml:space="preserve"> tuottamaan</w:t>
      </w:r>
      <w:r w:rsidR="00E15AF6" w:rsidRPr="007710C8">
        <w:rPr>
          <w:rFonts w:ascii="Times New Roman" w:hAnsi="Times New Roman"/>
        </w:rPr>
        <w:t xml:space="preserve"> kerätystä tiedosta</w:t>
      </w:r>
      <w:r w:rsidRPr="007710C8">
        <w:rPr>
          <w:rFonts w:ascii="Times New Roman" w:hAnsi="Times New Roman"/>
        </w:rPr>
        <w:t xml:space="preserve"> merkityksellistä arvoa, </w:t>
      </w:r>
      <w:r w:rsidR="00152D44" w:rsidRPr="007710C8">
        <w:rPr>
          <w:rFonts w:ascii="Times New Roman" w:hAnsi="Times New Roman"/>
        </w:rPr>
        <w:t xml:space="preserve">yrityksen tehokkuus siirtyy uudelle tasolle. </w:t>
      </w:r>
    </w:p>
    <w:p w14:paraId="57CA957A" w14:textId="77777777" w:rsidR="00D91104" w:rsidRPr="007710C8" w:rsidRDefault="00D91104" w:rsidP="007710C8">
      <w:pPr>
        <w:spacing w:line="360" w:lineRule="auto"/>
        <w:ind w:firstLine="0"/>
        <w:rPr>
          <w:rFonts w:ascii="Times New Roman" w:hAnsi="Times New Roman"/>
        </w:rPr>
      </w:pPr>
    </w:p>
    <w:p w14:paraId="11D546FC" w14:textId="74044D8F" w:rsidR="00D91104" w:rsidRPr="007710C8" w:rsidRDefault="00152D44" w:rsidP="007710C8">
      <w:pPr>
        <w:spacing w:line="360" w:lineRule="auto"/>
        <w:ind w:firstLine="0"/>
        <w:rPr>
          <w:rFonts w:ascii="Times New Roman" w:hAnsi="Times New Roman"/>
        </w:rPr>
      </w:pPr>
      <w:r w:rsidRPr="007710C8">
        <w:rPr>
          <w:rFonts w:ascii="Times New Roman" w:hAnsi="Times New Roman"/>
        </w:rPr>
        <w:t xml:space="preserve">Big Datan käyttöön liittyvät ongelmakohdat voidaan </w:t>
      </w:r>
      <w:commentRangeStart w:id="135"/>
      <w:r w:rsidRPr="007710C8">
        <w:rPr>
          <w:rFonts w:ascii="Times New Roman" w:hAnsi="Times New Roman"/>
        </w:rPr>
        <w:t>Akerkarin</w:t>
      </w:r>
      <w:r w:rsidR="0016619F" w:rsidRPr="007710C8">
        <w:rPr>
          <w:rFonts w:ascii="Times New Roman" w:hAnsi="Times New Roman"/>
        </w:rPr>
        <w:t xml:space="preserve"> </w:t>
      </w:r>
      <w:ins w:id="136" w:author="Hassi Sakari" w:date="2017-10-29T16:17:00Z">
        <w:r w:rsidR="00800CA9" w:rsidRPr="007710C8">
          <w:rPr>
            <w:rFonts w:ascii="Times New Roman" w:hAnsi="Times New Roman"/>
          </w:rPr>
          <w:t>[</w:t>
        </w:r>
      </w:ins>
      <w:r w:rsidR="001668D3" w:rsidRPr="007710C8">
        <w:rPr>
          <w:rFonts w:ascii="Times New Roman" w:hAnsi="Times New Roman"/>
        </w:rPr>
        <w:t>2013</w:t>
      </w:r>
      <w:ins w:id="137" w:author="Hassi Sakari" w:date="2017-10-29T16:17:00Z">
        <w:r w:rsidR="00800CA9" w:rsidRPr="007710C8">
          <w:rPr>
            <w:rFonts w:ascii="Times New Roman" w:hAnsi="Times New Roman"/>
          </w:rPr>
          <w:t>]</w:t>
        </w:r>
      </w:ins>
      <w:r w:rsidRPr="007710C8">
        <w:rPr>
          <w:rFonts w:ascii="Times New Roman" w:hAnsi="Times New Roman"/>
        </w:rPr>
        <w:t xml:space="preserve"> </w:t>
      </w:r>
      <w:commentRangeEnd w:id="135"/>
      <w:r w:rsidR="00B64CCF" w:rsidRPr="007710C8">
        <w:rPr>
          <w:rStyle w:val="Kommentinviite"/>
          <w:rFonts w:ascii="Times New Roman" w:hAnsi="Times New Roman"/>
        </w:rPr>
        <w:commentReference w:id="135"/>
      </w:r>
      <w:r w:rsidRPr="007710C8">
        <w:rPr>
          <w:rFonts w:ascii="Times New Roman" w:hAnsi="Times New Roman"/>
        </w:rPr>
        <w:t>mukaan jakaa ko</w:t>
      </w:r>
      <w:r w:rsidR="006C1BDF" w:rsidRPr="007710C8">
        <w:rPr>
          <w:rFonts w:ascii="Times New Roman" w:hAnsi="Times New Roman"/>
        </w:rPr>
        <w:t>l</w:t>
      </w:r>
      <w:r w:rsidRPr="007710C8">
        <w:rPr>
          <w:rFonts w:ascii="Times New Roman" w:hAnsi="Times New Roman"/>
        </w:rPr>
        <w:t>meen ryhmään: Datan kompleksisuus (määrä, laajuus, eroavaisuus), Datan prosessointi (yhtäläisyyksien löytäminen, datan muokkaaminen ja analysoiminen) sekä Datan hallinta (yksityisyys, turvallisuus, eettisyys). Raja</w:t>
      </w:r>
      <w:r w:rsidR="00B82A53">
        <w:rPr>
          <w:rFonts w:ascii="Times New Roman" w:hAnsi="Times New Roman"/>
        </w:rPr>
        <w:t>ra</w:t>
      </w:r>
      <w:r w:rsidRPr="007710C8">
        <w:rPr>
          <w:rFonts w:ascii="Times New Roman" w:hAnsi="Times New Roman"/>
        </w:rPr>
        <w:t xml:space="preserve">mankin </w:t>
      </w:r>
      <w:r w:rsidR="002819F2" w:rsidRPr="007710C8">
        <w:rPr>
          <w:rFonts w:ascii="Times New Roman" w:hAnsi="Times New Roman"/>
        </w:rPr>
        <w:t xml:space="preserve">[2016] </w:t>
      </w:r>
      <w:r w:rsidRPr="007710C8">
        <w:rPr>
          <w:rFonts w:ascii="Times New Roman" w:hAnsi="Times New Roman"/>
        </w:rPr>
        <w:t xml:space="preserve">nostaa tutkimuksessaan erityisesti ylös tilanteen datan hallinnasta: </w:t>
      </w:r>
      <w:ins w:id="138" w:author="Harri Siirtola" w:date="2017-06-18T15:55:00Z">
        <w:r w:rsidR="00B64CCF" w:rsidRPr="007710C8">
          <w:rPr>
            <w:rFonts w:ascii="Times New Roman" w:hAnsi="Times New Roman"/>
          </w:rPr>
          <w:t>”</w:t>
        </w:r>
      </w:ins>
      <w:r w:rsidR="002819F2" w:rsidRPr="007710C8">
        <w:rPr>
          <w:rFonts w:ascii="Times New Roman" w:hAnsi="Times New Roman"/>
          <w:i/>
          <w:iCs/>
        </w:rPr>
        <w:t>Big Data on kuin kaksiterä</w:t>
      </w:r>
      <w:r w:rsidRPr="007710C8">
        <w:rPr>
          <w:rFonts w:ascii="Times New Roman" w:hAnsi="Times New Roman"/>
          <w:i/>
          <w:iCs/>
        </w:rPr>
        <w:t>inen</w:t>
      </w:r>
      <w:r w:rsidR="002819F2" w:rsidRPr="007710C8">
        <w:rPr>
          <w:rFonts w:ascii="Times New Roman" w:hAnsi="Times New Roman"/>
          <w:i/>
          <w:iCs/>
        </w:rPr>
        <w:t xml:space="preserve"> miekka. Samalla</w:t>
      </w:r>
      <w:r w:rsidRPr="007710C8">
        <w:rPr>
          <w:rFonts w:ascii="Times New Roman" w:hAnsi="Times New Roman"/>
          <w:i/>
          <w:iCs/>
        </w:rPr>
        <w:t xml:space="preserve"> kun se tarjoaa pa</w:t>
      </w:r>
      <w:r w:rsidR="002819F2" w:rsidRPr="007710C8">
        <w:rPr>
          <w:rFonts w:ascii="Times New Roman" w:hAnsi="Times New Roman"/>
          <w:i/>
          <w:iCs/>
        </w:rPr>
        <w:t>l</w:t>
      </w:r>
      <w:r w:rsidRPr="007710C8">
        <w:rPr>
          <w:rFonts w:ascii="Times New Roman" w:hAnsi="Times New Roman"/>
          <w:i/>
          <w:iCs/>
        </w:rPr>
        <w:t>jon hyödyllistä informaatiota kansalaisille</w:t>
      </w:r>
      <w:r w:rsidR="002819F2" w:rsidRPr="007710C8">
        <w:rPr>
          <w:rFonts w:ascii="Times New Roman" w:hAnsi="Times New Roman"/>
          <w:i/>
          <w:iCs/>
        </w:rPr>
        <w:t>,</w:t>
      </w:r>
      <w:r w:rsidRPr="007710C8">
        <w:rPr>
          <w:rFonts w:ascii="Times New Roman" w:hAnsi="Times New Roman"/>
          <w:i/>
          <w:iCs/>
        </w:rPr>
        <w:t xml:space="preserve"> se johtaa myös yksityisyyden häviämiseen”. </w:t>
      </w:r>
      <w:r w:rsidR="002819F2" w:rsidRPr="007710C8">
        <w:rPr>
          <w:rFonts w:ascii="Times New Roman" w:hAnsi="Times New Roman"/>
        </w:rPr>
        <w:t xml:space="preserve">Käyttäjät ovat harvoin </w:t>
      </w:r>
      <w:r w:rsidRPr="007710C8">
        <w:rPr>
          <w:rFonts w:ascii="Times New Roman" w:hAnsi="Times New Roman"/>
        </w:rPr>
        <w:t>tietoisia syöttäessään tietojaan eri järjestelmiin, että kuinka pitkälle tätä annettua tietoa voidaan yhä jalos</w:t>
      </w:r>
      <w:r w:rsidR="002819F2" w:rsidRPr="007710C8">
        <w:rPr>
          <w:rFonts w:ascii="Times New Roman" w:hAnsi="Times New Roman"/>
        </w:rPr>
        <w:t>taa, ja</w:t>
      </w:r>
      <w:r w:rsidRPr="007710C8">
        <w:rPr>
          <w:rFonts w:ascii="Times New Roman" w:hAnsi="Times New Roman"/>
        </w:rPr>
        <w:t xml:space="preserve"> mitä kaikkea järjestelmät seuraavat käyttäjien </w:t>
      </w:r>
      <w:r w:rsidR="002819F2" w:rsidRPr="007710C8">
        <w:rPr>
          <w:rFonts w:ascii="Times New Roman" w:hAnsi="Times New Roman"/>
        </w:rPr>
        <w:t>toiminnassa. Käyttäjie</w:t>
      </w:r>
      <w:r w:rsidRPr="007710C8">
        <w:rPr>
          <w:rFonts w:ascii="Times New Roman" w:hAnsi="Times New Roman"/>
        </w:rPr>
        <w:t>n seuraami</w:t>
      </w:r>
      <w:r w:rsidR="002819F2" w:rsidRPr="007710C8">
        <w:rPr>
          <w:rFonts w:ascii="Times New Roman" w:hAnsi="Times New Roman"/>
        </w:rPr>
        <w:t xml:space="preserve">nen </w:t>
      </w:r>
      <w:r w:rsidR="002819F2" w:rsidRPr="007710C8">
        <w:rPr>
          <w:rFonts w:ascii="Times New Roman" w:hAnsi="Times New Roman"/>
        </w:rPr>
        <w:lastRenderedPageBreak/>
        <w:t>verkkopalveluissa on sosiaalisen median palveluiden kautta luotu yhä helpommaksi. IP-osoitteiden,</w:t>
      </w:r>
      <w:r w:rsidRPr="007710C8">
        <w:rPr>
          <w:rFonts w:ascii="Times New Roman" w:hAnsi="Times New Roman"/>
        </w:rPr>
        <w:t xml:space="preserve"> sosiaalisen median käyttäjätunnusten (joita</w:t>
      </w:r>
      <w:r w:rsidR="002819F2" w:rsidRPr="007710C8">
        <w:rPr>
          <w:rFonts w:ascii="Times New Roman" w:hAnsi="Times New Roman"/>
        </w:rPr>
        <w:t xml:space="preserve"> yhä useammin käytetään palvelui</w:t>
      </w:r>
      <w:r w:rsidRPr="007710C8">
        <w:rPr>
          <w:rFonts w:ascii="Times New Roman" w:hAnsi="Times New Roman"/>
        </w:rPr>
        <w:t xml:space="preserve">ssa vaihtoehtoisena kirjautumistapana) </w:t>
      </w:r>
      <w:r w:rsidR="002819F2" w:rsidRPr="007710C8">
        <w:rPr>
          <w:rFonts w:ascii="Times New Roman" w:hAnsi="Times New Roman"/>
        </w:rPr>
        <w:t xml:space="preserve">ja laitteiden tunnistetietojen yhdistelyiden </w:t>
      </w:r>
      <w:r w:rsidRPr="007710C8">
        <w:rPr>
          <w:rFonts w:ascii="Times New Roman" w:hAnsi="Times New Roman"/>
        </w:rPr>
        <w:t xml:space="preserve">avulla, </w:t>
      </w:r>
      <w:r w:rsidR="002819F2" w:rsidRPr="007710C8">
        <w:rPr>
          <w:rFonts w:ascii="Times New Roman" w:hAnsi="Times New Roman"/>
        </w:rPr>
        <w:t>eri käyttäjie</w:t>
      </w:r>
      <w:r w:rsidRPr="007710C8">
        <w:rPr>
          <w:rFonts w:ascii="Times New Roman" w:hAnsi="Times New Roman"/>
        </w:rPr>
        <w:t>n eri palveluiden tietoja voi</w:t>
      </w:r>
      <w:r w:rsidR="002819F2" w:rsidRPr="007710C8">
        <w:rPr>
          <w:rFonts w:ascii="Times New Roman" w:hAnsi="Times New Roman"/>
        </w:rPr>
        <w:t>d</w:t>
      </w:r>
      <w:r w:rsidRPr="007710C8">
        <w:rPr>
          <w:rFonts w:ascii="Times New Roman" w:hAnsi="Times New Roman"/>
        </w:rPr>
        <w:t>aan yhdistellä suuremmaksi kokonaisuudeksi</w:t>
      </w:r>
      <w:r w:rsidR="002819F2" w:rsidRPr="007710C8">
        <w:rPr>
          <w:rFonts w:ascii="Times New Roman" w:hAnsi="Times New Roman"/>
        </w:rPr>
        <w:t xml:space="preserve"> ja käyttäjän toiminnalliseksi kartastoksi</w:t>
      </w:r>
      <w:r w:rsidRPr="007710C8">
        <w:rPr>
          <w:rFonts w:ascii="Times New Roman" w:hAnsi="Times New Roman"/>
        </w:rPr>
        <w:t>. Erityisen huolestuttavan tilanteesta tekee se, että tietomurtojen kautta ihmisistä vuotaa yhä kasvavassa määrin erilaista dataa vääriin käsiin. Esimerkki</w:t>
      </w:r>
      <w:r w:rsidR="00172C66" w:rsidRPr="007710C8">
        <w:rPr>
          <w:rFonts w:ascii="Times New Roman" w:hAnsi="Times New Roman"/>
        </w:rPr>
        <w:t>nä Yahoo-palvelun murtaminen [Yahoo, 2016</w:t>
      </w:r>
      <w:r w:rsidRPr="007710C8">
        <w:rPr>
          <w:rFonts w:ascii="Times New Roman" w:hAnsi="Times New Roman"/>
        </w:rPr>
        <w:t>], mitä on</w:t>
      </w:r>
      <w:ins w:id="139" w:author="Hassi Sakari" w:date="2017-10-29T17:32:00Z">
        <w:r w:rsidR="001641AA" w:rsidRPr="007710C8">
          <w:rPr>
            <w:rFonts w:ascii="Times New Roman" w:hAnsi="Times New Roman"/>
          </w:rPr>
          <w:t xml:space="preserve"> tähän mennessä</w:t>
        </w:r>
      </w:ins>
      <w:r w:rsidRPr="007710C8">
        <w:rPr>
          <w:rFonts w:ascii="Times New Roman" w:hAnsi="Times New Roman"/>
        </w:rPr>
        <w:t xml:space="preserve"> pidetty </w:t>
      </w:r>
      <w:ins w:id="140" w:author="Hassi Sakari" w:date="2017-10-29T17:32:00Z">
        <w:r w:rsidR="001641AA" w:rsidRPr="007710C8">
          <w:rPr>
            <w:rFonts w:ascii="Times New Roman" w:hAnsi="Times New Roman"/>
          </w:rPr>
          <w:t>yhtenä isoimpana tietoon tulleista</w:t>
        </w:r>
      </w:ins>
      <w:del w:id="141" w:author="Hassi Sakari" w:date="2017-10-29T17:32:00Z">
        <w:r w:rsidRPr="007710C8" w:rsidDel="001641AA">
          <w:rPr>
            <w:rFonts w:ascii="Times New Roman" w:hAnsi="Times New Roman"/>
          </w:rPr>
          <w:delText>suurimpana</w:delText>
        </w:r>
      </w:del>
      <w:r w:rsidRPr="007710C8">
        <w:rPr>
          <w:rFonts w:ascii="Times New Roman" w:hAnsi="Times New Roman"/>
        </w:rPr>
        <w:t xml:space="preserve"> </w:t>
      </w:r>
      <w:del w:id="142" w:author="Hassi Sakari" w:date="2017-10-29T17:32:00Z">
        <w:r w:rsidRPr="007710C8" w:rsidDel="001641AA">
          <w:rPr>
            <w:rFonts w:ascii="Times New Roman" w:hAnsi="Times New Roman"/>
          </w:rPr>
          <w:delText xml:space="preserve">tietoturvamurtona </w:delText>
        </w:r>
      </w:del>
      <w:ins w:id="143" w:author="Hassi Sakari" w:date="2017-10-29T17:32:00Z">
        <w:r w:rsidR="001641AA" w:rsidRPr="007710C8">
          <w:rPr>
            <w:rFonts w:ascii="Times New Roman" w:hAnsi="Times New Roman"/>
          </w:rPr>
          <w:t>tietomurroista</w:t>
        </w:r>
      </w:ins>
      <w:del w:id="144" w:author="Hassi Sakari" w:date="2017-10-29T17:32:00Z">
        <w:r w:rsidRPr="007710C8" w:rsidDel="001641AA">
          <w:rPr>
            <w:rFonts w:ascii="Times New Roman" w:hAnsi="Times New Roman"/>
          </w:rPr>
          <w:delText>tähän mennessä</w:delText>
        </w:r>
      </w:del>
      <w:r w:rsidRPr="007710C8">
        <w:rPr>
          <w:rFonts w:ascii="Times New Roman" w:hAnsi="Times New Roman"/>
        </w:rPr>
        <w:t xml:space="preserve">. </w:t>
      </w:r>
    </w:p>
    <w:p w14:paraId="3E10E6F9" w14:textId="7FEBD58E"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Rajaraman</w:t>
      </w:r>
      <w:r w:rsidR="00B17447" w:rsidRPr="007710C8">
        <w:rPr>
          <w:rFonts w:ascii="Times New Roman" w:hAnsi="Times New Roman"/>
        </w:rPr>
        <w:t xml:space="preserve"> [2016]</w:t>
      </w:r>
      <w:r w:rsidRPr="007710C8">
        <w:rPr>
          <w:rFonts w:ascii="Times New Roman" w:hAnsi="Times New Roman"/>
        </w:rPr>
        <w:t xml:space="preserve"> myös</w:t>
      </w:r>
      <w:r w:rsidR="00B17447" w:rsidRPr="007710C8">
        <w:rPr>
          <w:rFonts w:ascii="Times New Roman" w:hAnsi="Times New Roman"/>
        </w:rPr>
        <w:t xml:space="preserve"> lisää, että datan sisältöön</w:t>
      </w:r>
      <w:r w:rsidRPr="007710C8">
        <w:rPr>
          <w:rFonts w:ascii="Times New Roman" w:hAnsi="Times New Roman"/>
        </w:rPr>
        <w:t xml:space="preserve"> ei tule sokeasti luottaa vie</w:t>
      </w:r>
      <w:r w:rsidR="00B17447" w:rsidRPr="007710C8">
        <w:rPr>
          <w:rFonts w:ascii="Times New Roman" w:hAnsi="Times New Roman"/>
        </w:rPr>
        <w:t>lä datan analysoinnin jälkeenkää</w:t>
      </w:r>
      <w:r w:rsidR="00F041D7" w:rsidRPr="007710C8">
        <w:rPr>
          <w:rFonts w:ascii="Times New Roman" w:hAnsi="Times New Roman"/>
        </w:rPr>
        <w:t xml:space="preserve">n. Big </w:t>
      </w:r>
      <w:ins w:id="145" w:author="Hassi Sakari" w:date="2017-10-29T16:17:00Z">
        <w:r w:rsidR="00800CA9" w:rsidRPr="007710C8">
          <w:rPr>
            <w:rFonts w:ascii="Times New Roman" w:hAnsi="Times New Roman"/>
          </w:rPr>
          <w:t>D</w:t>
        </w:r>
      </w:ins>
      <w:del w:id="146" w:author="Hassi Sakari" w:date="2017-10-29T16:17:00Z">
        <w:r w:rsidR="00F041D7" w:rsidRPr="007710C8" w:rsidDel="00800CA9">
          <w:rPr>
            <w:rFonts w:ascii="Times New Roman" w:hAnsi="Times New Roman"/>
          </w:rPr>
          <w:delText>d</w:delText>
        </w:r>
      </w:del>
      <w:r w:rsidR="00F041D7" w:rsidRPr="007710C8">
        <w:rPr>
          <w:rFonts w:ascii="Times New Roman" w:hAnsi="Times New Roman"/>
        </w:rPr>
        <w:t>ataa käsiteltäessä</w:t>
      </w:r>
      <w:r w:rsidRPr="007710C8">
        <w:rPr>
          <w:rFonts w:ascii="Times New Roman" w:hAnsi="Times New Roman"/>
        </w:rPr>
        <w:t xml:space="preserve"> </w:t>
      </w:r>
      <w:ins w:id="147" w:author="Hassi Sakari" w:date="2017-10-29T16:18:00Z">
        <w:r w:rsidR="00800CA9" w:rsidRPr="007710C8">
          <w:rPr>
            <w:rFonts w:ascii="Times New Roman" w:hAnsi="Times New Roman"/>
          </w:rPr>
          <w:t>ei voida turvautua siihen</w:t>
        </w:r>
      </w:ins>
      <w:del w:id="148" w:author="Hassi Sakari" w:date="2017-10-29T16:18:00Z">
        <w:r w:rsidRPr="007710C8" w:rsidDel="00800CA9">
          <w:rPr>
            <w:rFonts w:ascii="Times New Roman" w:hAnsi="Times New Roman"/>
          </w:rPr>
          <w:delText xml:space="preserve">on väärin </w:delText>
        </w:r>
        <w:commentRangeStart w:id="149"/>
        <w:r w:rsidRPr="007710C8" w:rsidDel="00800CA9">
          <w:rPr>
            <w:rFonts w:ascii="Times New Roman" w:hAnsi="Times New Roman"/>
          </w:rPr>
          <w:delText xml:space="preserve">alkaa </w:delText>
        </w:r>
      </w:del>
      <w:del w:id="150" w:author="Harri Siirtola" w:date="2017-06-18T15:56:00Z">
        <w:r w:rsidRPr="007710C8" w:rsidDel="00B64CCF">
          <w:rPr>
            <w:rFonts w:ascii="Times New Roman" w:hAnsi="Times New Roman"/>
          </w:rPr>
          <w:delText>ajattelemaan</w:delText>
        </w:r>
      </w:del>
      <w:ins w:id="151" w:author="Harri Siirtola" w:date="2017-06-18T15:56:00Z">
        <w:del w:id="152" w:author="Hassi Sakari" w:date="2017-10-29T16:17:00Z">
          <w:r w:rsidR="00B64CCF" w:rsidRPr="007710C8" w:rsidDel="00800CA9">
            <w:rPr>
              <w:rFonts w:ascii="Times New Roman" w:hAnsi="Times New Roman"/>
            </w:rPr>
            <w:delText>ajatella</w:delText>
          </w:r>
          <w:commentRangeEnd w:id="149"/>
          <w:r w:rsidR="00B64CCF" w:rsidRPr="007710C8" w:rsidDel="00800CA9">
            <w:rPr>
              <w:rStyle w:val="Kommentinviite"/>
              <w:rFonts w:ascii="Times New Roman" w:hAnsi="Times New Roman"/>
            </w:rPr>
            <w:commentReference w:id="149"/>
          </w:r>
        </w:del>
      </w:ins>
      <w:r w:rsidRPr="007710C8">
        <w:rPr>
          <w:rFonts w:ascii="Times New Roman" w:hAnsi="Times New Roman"/>
        </w:rPr>
        <w:t>, että kun tietoa on kerätty massi</w:t>
      </w:r>
      <w:r w:rsidR="00F041D7" w:rsidRPr="007710C8">
        <w:rPr>
          <w:rFonts w:ascii="Times New Roman" w:hAnsi="Times New Roman"/>
        </w:rPr>
        <w:t>i</w:t>
      </w:r>
      <w:r w:rsidRPr="007710C8">
        <w:rPr>
          <w:rFonts w:ascii="Times New Roman" w:hAnsi="Times New Roman"/>
        </w:rPr>
        <w:t>visesti</w:t>
      </w:r>
      <w:r w:rsidR="00F041D7" w:rsidRPr="007710C8">
        <w:rPr>
          <w:rFonts w:ascii="Times New Roman" w:hAnsi="Times New Roman"/>
        </w:rPr>
        <w:t>,</w:t>
      </w:r>
      <w:r w:rsidRPr="007710C8">
        <w:rPr>
          <w:rFonts w:ascii="Times New Roman" w:hAnsi="Times New Roman"/>
        </w:rPr>
        <w:t xml:space="preserve"> data ikään kuin </w:t>
      </w:r>
      <w:r w:rsidR="00F041D7" w:rsidRPr="007710C8">
        <w:rPr>
          <w:rFonts w:ascii="Times New Roman" w:hAnsi="Times New Roman"/>
        </w:rPr>
        <w:t>automaattisesti</w:t>
      </w:r>
      <w:r w:rsidRPr="007710C8">
        <w:rPr>
          <w:rFonts w:ascii="Times New Roman" w:hAnsi="Times New Roman"/>
        </w:rPr>
        <w:t xml:space="preserve"> paljastaisi sisältönsä ja sisäiset s</w:t>
      </w:r>
      <w:r w:rsidR="00F041D7" w:rsidRPr="007710C8">
        <w:rPr>
          <w:rFonts w:ascii="Times New Roman" w:hAnsi="Times New Roman"/>
        </w:rPr>
        <w:t>uhteensa. Tämä on Rajaramanin</w:t>
      </w:r>
      <w:r w:rsidRPr="007710C8">
        <w:rPr>
          <w:rFonts w:ascii="Times New Roman" w:hAnsi="Times New Roman"/>
        </w:rPr>
        <w:t xml:space="preserve"> mukaan kaukana todellisuudesta, sillä harvoin on mahdollista saada käyttöönsä </w:t>
      </w:r>
      <w:r w:rsidR="00F041D7" w:rsidRPr="007710C8">
        <w:rPr>
          <w:rFonts w:ascii="Times New Roman" w:hAnsi="Times New Roman"/>
        </w:rPr>
        <w:t xml:space="preserve">oikeasti </w:t>
      </w:r>
      <w:r w:rsidRPr="007710C8">
        <w:rPr>
          <w:rFonts w:ascii="Times New Roman" w:hAnsi="Times New Roman"/>
        </w:rPr>
        <w:t xml:space="preserve">kaikkea dataa. </w:t>
      </w:r>
      <w:r w:rsidR="00F041D7" w:rsidRPr="007710C8">
        <w:rPr>
          <w:rFonts w:ascii="Times New Roman" w:hAnsi="Times New Roman"/>
        </w:rPr>
        <w:t>Rajaraman</w:t>
      </w:r>
      <w:r w:rsidRPr="007710C8">
        <w:rPr>
          <w:rFonts w:ascii="Times New Roman" w:hAnsi="Times New Roman"/>
        </w:rPr>
        <w:t xml:space="preserve"> mainitsee esimerkkinä vaalien ennakkotulosten arvioinnin, sillä näissä otanta on pieni, joten Big </w:t>
      </w:r>
      <w:ins w:id="153" w:author="Hassi Sakari" w:date="2017-10-29T17:34:00Z">
        <w:r w:rsidR="009D2B58" w:rsidRPr="007710C8">
          <w:rPr>
            <w:rFonts w:ascii="Times New Roman" w:hAnsi="Times New Roman"/>
          </w:rPr>
          <w:t>D</w:t>
        </w:r>
      </w:ins>
      <w:del w:id="154" w:author="Hassi Sakari" w:date="2017-10-29T17:34:00Z">
        <w:r w:rsidR="00F041D7" w:rsidRPr="007710C8" w:rsidDel="009D2B58">
          <w:rPr>
            <w:rFonts w:ascii="Times New Roman" w:hAnsi="Times New Roman"/>
          </w:rPr>
          <w:delText>d</w:delText>
        </w:r>
      </w:del>
      <w:r w:rsidR="00F041D7" w:rsidRPr="007710C8">
        <w:rPr>
          <w:rFonts w:ascii="Times New Roman" w:hAnsi="Times New Roman"/>
        </w:rPr>
        <w:t>ataan pohjautuvaa ennakoivaa (</w:t>
      </w:r>
      <w:r w:rsidR="00F041D7" w:rsidRPr="007710C8">
        <w:rPr>
          <w:rFonts w:ascii="Times New Roman" w:hAnsi="Times New Roman"/>
          <w:i/>
        </w:rPr>
        <w:t>predictive</w:t>
      </w:r>
      <w:r w:rsidR="00F041D7" w:rsidRPr="007710C8">
        <w:rPr>
          <w:rFonts w:ascii="Times New Roman" w:hAnsi="Times New Roman"/>
        </w:rPr>
        <w:t>)</w:t>
      </w:r>
      <w:r w:rsidRPr="007710C8">
        <w:rPr>
          <w:rFonts w:ascii="Times New Roman" w:hAnsi="Times New Roman"/>
        </w:rPr>
        <w:t xml:space="preserve"> analyysia ei voi luotettavasti tehdä. Toisena ongelmana nähdään dataan ja tuloksiin luottaminen </w:t>
      </w:r>
      <w:r w:rsidR="00F041D7" w:rsidRPr="007710C8">
        <w:rPr>
          <w:rFonts w:ascii="Times New Roman" w:hAnsi="Times New Roman"/>
        </w:rPr>
        <w:t>sokeasti data analyysin jälkeen. M</w:t>
      </w:r>
      <w:r w:rsidRPr="007710C8">
        <w:rPr>
          <w:rFonts w:ascii="Times New Roman" w:hAnsi="Times New Roman"/>
        </w:rPr>
        <w:t xml:space="preserve">ahdollisuutena on, että analysointivaiheessa datan sisäiset korrelaatiot </w:t>
      </w:r>
      <w:r w:rsidR="00F041D7" w:rsidRPr="007710C8">
        <w:rPr>
          <w:rFonts w:ascii="Times New Roman" w:hAnsi="Times New Roman"/>
        </w:rPr>
        <w:t xml:space="preserve">ja suhteet </w:t>
      </w:r>
      <w:r w:rsidRPr="007710C8">
        <w:rPr>
          <w:rFonts w:ascii="Times New Roman" w:hAnsi="Times New Roman"/>
        </w:rPr>
        <w:t>on muodostettu</w:t>
      </w:r>
      <w:r w:rsidR="00F041D7" w:rsidRPr="007710C8">
        <w:rPr>
          <w:rFonts w:ascii="Times New Roman" w:hAnsi="Times New Roman"/>
        </w:rPr>
        <w:t xml:space="preserve"> tai ymmärretty</w:t>
      </w:r>
      <w:r w:rsidR="00301004" w:rsidRPr="007710C8">
        <w:rPr>
          <w:rFonts w:ascii="Times New Roman" w:hAnsi="Times New Roman"/>
        </w:rPr>
        <w:t xml:space="preserve"> väärin, jolloin analyysiprosessin </w:t>
      </w:r>
      <w:r w:rsidRPr="007710C8">
        <w:rPr>
          <w:rFonts w:ascii="Times New Roman" w:hAnsi="Times New Roman"/>
        </w:rPr>
        <w:t xml:space="preserve">tulos on virheellinen. </w:t>
      </w:r>
    </w:p>
    <w:p w14:paraId="2979A57E" w14:textId="53C6A374"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 xml:space="preserve">Big Datan </w:t>
      </w:r>
      <w:r w:rsidR="00300105" w:rsidRPr="007710C8">
        <w:rPr>
          <w:rFonts w:ascii="Times New Roman" w:hAnsi="Times New Roman"/>
        </w:rPr>
        <w:t>tietokantahallintajärjestelmän (</w:t>
      </w:r>
      <w:commentRangeStart w:id="155"/>
      <w:r w:rsidRPr="007710C8">
        <w:rPr>
          <w:rFonts w:ascii="Times New Roman" w:hAnsi="Times New Roman"/>
        </w:rPr>
        <w:t xml:space="preserve">Big Data </w:t>
      </w:r>
      <w:del w:id="156" w:author="Hassi Sakari" w:date="2017-10-29T16:19:00Z">
        <w:r w:rsidRPr="007710C8" w:rsidDel="00800CA9">
          <w:rPr>
            <w:rFonts w:ascii="Times New Roman" w:hAnsi="Times New Roman"/>
          </w:rPr>
          <w:delText xml:space="preserve">Database </w:delText>
        </w:r>
      </w:del>
      <w:r w:rsidRPr="007710C8">
        <w:rPr>
          <w:rFonts w:ascii="Times New Roman" w:hAnsi="Times New Roman"/>
        </w:rPr>
        <w:t>Management System</w:t>
      </w:r>
      <w:commentRangeEnd w:id="155"/>
      <w:r w:rsidR="00B14613" w:rsidRPr="007710C8">
        <w:rPr>
          <w:rStyle w:val="Kommentinviite"/>
          <w:rFonts w:ascii="Times New Roman" w:hAnsi="Times New Roman"/>
        </w:rPr>
        <w:commentReference w:id="155"/>
      </w:r>
      <w:r w:rsidRPr="007710C8">
        <w:rPr>
          <w:rFonts w:ascii="Times New Roman" w:hAnsi="Times New Roman"/>
        </w:rPr>
        <w:t xml:space="preserve">, </w:t>
      </w:r>
      <w:del w:id="157" w:author="Hassi Sakari" w:date="2017-10-29T16:19:00Z">
        <w:r w:rsidRPr="007710C8" w:rsidDel="00800CA9">
          <w:rPr>
            <w:rFonts w:ascii="Times New Roman" w:hAnsi="Times New Roman"/>
          </w:rPr>
          <w:delText>DBMS</w:delText>
        </w:r>
      </w:del>
      <w:ins w:id="158" w:author="Hassi Sakari" w:date="2017-10-29T16:19:00Z">
        <w:r w:rsidR="00800CA9" w:rsidRPr="007710C8">
          <w:rPr>
            <w:rFonts w:ascii="Times New Roman" w:hAnsi="Times New Roman"/>
          </w:rPr>
          <w:t>BDMS</w:t>
        </w:r>
      </w:ins>
      <w:r w:rsidRPr="007710C8">
        <w:rPr>
          <w:rFonts w:ascii="Times New Roman" w:hAnsi="Times New Roman"/>
        </w:rPr>
        <w:t xml:space="preserve">) </w:t>
      </w:r>
      <w:r w:rsidR="003D3695" w:rsidRPr="007710C8">
        <w:rPr>
          <w:rFonts w:ascii="Times New Roman" w:hAnsi="Times New Roman"/>
        </w:rPr>
        <w:t xml:space="preserve">voidaan pitää yleisnimityksenä Big </w:t>
      </w:r>
      <w:ins w:id="159" w:author="Hassi Sakari" w:date="2017-10-29T17:34:00Z">
        <w:r w:rsidR="009D2B58" w:rsidRPr="007710C8">
          <w:rPr>
            <w:rFonts w:ascii="Times New Roman" w:hAnsi="Times New Roman"/>
          </w:rPr>
          <w:t>D</w:t>
        </w:r>
      </w:ins>
      <w:del w:id="160" w:author="Hassi Sakari" w:date="2017-10-29T17:34:00Z">
        <w:r w:rsidR="003D3695" w:rsidRPr="007710C8" w:rsidDel="009D2B58">
          <w:rPr>
            <w:rFonts w:ascii="Times New Roman" w:hAnsi="Times New Roman"/>
          </w:rPr>
          <w:delText>d</w:delText>
        </w:r>
      </w:del>
      <w:r w:rsidR="003D3695" w:rsidRPr="007710C8">
        <w:rPr>
          <w:rFonts w:ascii="Times New Roman" w:hAnsi="Times New Roman"/>
        </w:rPr>
        <w:t>atan hyödyntämisessä käytetylle järjestelmäratkaisulle. Järjestelmän tulee</w:t>
      </w:r>
      <w:r w:rsidRPr="007710C8">
        <w:rPr>
          <w:rFonts w:ascii="Times New Roman" w:hAnsi="Times New Roman"/>
        </w:rPr>
        <w:t xml:space="preserve"> kyetä säilömään ja prosessoimaan petatavun</w:t>
      </w:r>
      <w:del w:id="161" w:author="Harri Siirtola" w:date="2017-06-18T16:19:00Z">
        <w:r w:rsidRPr="007710C8" w:rsidDel="006D321A">
          <w:rPr>
            <w:rFonts w:ascii="Times New Roman" w:hAnsi="Times New Roman"/>
          </w:rPr>
          <w:delText>-</w:delText>
        </w:r>
      </w:del>
      <w:ins w:id="162" w:author="Harri Siirtola" w:date="2017-06-18T16:19:00Z">
        <w:r w:rsidR="006D321A" w:rsidRPr="007710C8">
          <w:rPr>
            <w:rFonts w:ascii="Times New Roman" w:hAnsi="Times New Roman"/>
          </w:rPr>
          <w:t xml:space="preserve"> </w:t>
        </w:r>
      </w:ins>
      <w:r w:rsidRPr="007710C8">
        <w:rPr>
          <w:rFonts w:ascii="Times New Roman" w:hAnsi="Times New Roman"/>
        </w:rPr>
        <w:t>kokoisia data</w:t>
      </w:r>
      <w:del w:id="163" w:author="Harri Siirtola" w:date="2017-06-18T16:19:00Z">
        <w:r w:rsidRPr="007710C8" w:rsidDel="006D321A">
          <w:rPr>
            <w:rFonts w:ascii="Times New Roman" w:hAnsi="Times New Roman"/>
          </w:rPr>
          <w:delText xml:space="preserve"> </w:delText>
        </w:r>
      </w:del>
      <w:r w:rsidRPr="007710C8">
        <w:rPr>
          <w:rFonts w:ascii="Times New Roman" w:hAnsi="Times New Roman"/>
        </w:rPr>
        <w:t xml:space="preserve">joukkoja ja niiden tulee </w:t>
      </w:r>
      <w:r w:rsidR="003D3695" w:rsidRPr="007710C8">
        <w:rPr>
          <w:rFonts w:ascii="Times New Roman" w:hAnsi="Times New Roman"/>
        </w:rPr>
        <w:t xml:space="preserve">olla </w:t>
      </w:r>
      <w:r w:rsidRPr="007710C8">
        <w:rPr>
          <w:rFonts w:ascii="Times New Roman" w:hAnsi="Times New Roman"/>
        </w:rPr>
        <w:t>arkkitehtuuriltaan skaalau</w:t>
      </w:r>
      <w:r w:rsidR="003D3695" w:rsidRPr="007710C8">
        <w:rPr>
          <w:rFonts w:ascii="Times New Roman" w:hAnsi="Times New Roman"/>
        </w:rPr>
        <w:t>tuvia, jaoteltuja, tehokkaita sekä</w:t>
      </w:r>
      <w:r w:rsidRPr="007710C8">
        <w:rPr>
          <w:rFonts w:ascii="Times New Roman" w:hAnsi="Times New Roman"/>
        </w:rPr>
        <w:t xml:space="preserve"> sietää virheitä. [Fernandez et al. 2014, Marcos et al. 2013]. Jatkuvan </w:t>
      </w:r>
      <w:commentRangeStart w:id="164"/>
      <w:r w:rsidRPr="007710C8">
        <w:rPr>
          <w:rFonts w:ascii="Times New Roman" w:hAnsi="Times New Roman"/>
        </w:rPr>
        <w:t>data</w:t>
      </w:r>
      <w:ins w:id="165" w:author="Hassi Sakari" w:date="2017-10-29T16:19:00Z">
        <w:r w:rsidR="00800CA9" w:rsidRPr="007710C8">
          <w:rPr>
            <w:rFonts w:ascii="Times New Roman" w:hAnsi="Times New Roman"/>
          </w:rPr>
          <w:t xml:space="preserve">määrän kasvun </w:t>
        </w:r>
      </w:ins>
      <w:del w:id="166" w:author="Hassi Sakari" w:date="2017-10-29T16:19:00Z">
        <w:r w:rsidRPr="007710C8" w:rsidDel="00800CA9">
          <w:rPr>
            <w:rFonts w:ascii="Times New Roman" w:hAnsi="Times New Roman"/>
          </w:rPr>
          <w:delText xml:space="preserve">n lisääntyvyyden </w:delText>
        </w:r>
        <w:commentRangeEnd w:id="164"/>
        <w:r w:rsidR="006D321A" w:rsidRPr="007710C8" w:rsidDel="00800CA9">
          <w:rPr>
            <w:rStyle w:val="Kommentinviite"/>
            <w:rFonts w:ascii="Times New Roman" w:hAnsi="Times New Roman"/>
          </w:rPr>
          <w:commentReference w:id="164"/>
        </w:r>
        <w:r w:rsidRPr="007710C8" w:rsidDel="00800CA9">
          <w:rPr>
            <w:rFonts w:ascii="Times New Roman" w:hAnsi="Times New Roman"/>
          </w:rPr>
          <w:delText>takia</w:delText>
        </w:r>
      </w:del>
      <w:ins w:id="167" w:author="Hassi Sakari" w:date="2017-10-29T16:19:00Z">
        <w:r w:rsidR="00800CA9" w:rsidRPr="007710C8">
          <w:rPr>
            <w:rFonts w:ascii="Times New Roman" w:hAnsi="Times New Roman"/>
          </w:rPr>
          <w:t>vuoksi</w:t>
        </w:r>
      </w:ins>
      <w:r w:rsidRPr="007710C8">
        <w:rPr>
          <w:rFonts w:ascii="Times New Roman" w:hAnsi="Times New Roman"/>
        </w:rPr>
        <w:t xml:space="preserve"> Big </w:t>
      </w:r>
      <w:ins w:id="168" w:author="Hassi Sakari" w:date="2017-10-29T17:34:00Z">
        <w:r w:rsidR="009D2B58" w:rsidRPr="007710C8">
          <w:rPr>
            <w:rFonts w:ascii="Times New Roman" w:hAnsi="Times New Roman"/>
          </w:rPr>
          <w:t>D</w:t>
        </w:r>
      </w:ins>
      <w:del w:id="169" w:author="Hassi Sakari" w:date="2017-10-29T17:34:00Z">
        <w:r w:rsidRPr="007710C8" w:rsidDel="009D2B58">
          <w:rPr>
            <w:rFonts w:ascii="Times New Roman" w:hAnsi="Times New Roman"/>
          </w:rPr>
          <w:delText>d</w:delText>
        </w:r>
      </w:del>
      <w:r w:rsidRPr="007710C8">
        <w:rPr>
          <w:rFonts w:ascii="Times New Roman" w:hAnsi="Times New Roman"/>
        </w:rPr>
        <w:t>ata</w:t>
      </w:r>
      <w:r w:rsidR="003D3695" w:rsidRPr="007710C8">
        <w:rPr>
          <w:rFonts w:ascii="Times New Roman" w:hAnsi="Times New Roman"/>
        </w:rPr>
        <w:t xml:space="preserve"> -pohjaisten</w:t>
      </w:r>
      <w:r w:rsidRPr="007710C8">
        <w:rPr>
          <w:rFonts w:ascii="Times New Roman" w:hAnsi="Times New Roman"/>
        </w:rPr>
        <w:t xml:space="preserve"> järjestelmien haastee</w:t>
      </w:r>
      <w:r w:rsidR="003D3695" w:rsidRPr="007710C8">
        <w:rPr>
          <w:rFonts w:ascii="Times New Roman" w:hAnsi="Times New Roman"/>
        </w:rPr>
        <w:t>na on erityisesti skaalautuvuus.</w:t>
      </w:r>
      <w:r w:rsidRPr="007710C8">
        <w:rPr>
          <w:rFonts w:ascii="Times New Roman" w:hAnsi="Times New Roman"/>
        </w:rPr>
        <w:t xml:space="preserve"> </w:t>
      </w:r>
      <w:r w:rsidR="003D3695" w:rsidRPr="007710C8">
        <w:rPr>
          <w:rFonts w:ascii="Times New Roman" w:hAnsi="Times New Roman"/>
        </w:rPr>
        <w:t>Järjestelmän tulee pystyä</w:t>
      </w:r>
      <w:r w:rsidRPr="007710C8">
        <w:rPr>
          <w:rFonts w:ascii="Times New Roman" w:hAnsi="Times New Roman"/>
        </w:rPr>
        <w:t xml:space="preserve"> toimimaan myös pitkälle tulevaisuu</w:t>
      </w:r>
      <w:r w:rsidR="003D3695" w:rsidRPr="007710C8">
        <w:rPr>
          <w:rFonts w:ascii="Times New Roman" w:hAnsi="Times New Roman"/>
        </w:rPr>
        <w:t>dessakin, vaikka tietosisältö olisi</w:t>
      </w:r>
      <w:r w:rsidRPr="007710C8">
        <w:rPr>
          <w:rFonts w:ascii="Times New Roman" w:hAnsi="Times New Roman"/>
        </w:rPr>
        <w:t xml:space="preserve"> laajentunut moninkertaiseksi</w:t>
      </w:r>
      <w:r w:rsidR="003D3695" w:rsidRPr="007710C8">
        <w:rPr>
          <w:rFonts w:ascii="Times New Roman" w:hAnsi="Times New Roman"/>
        </w:rPr>
        <w:t xml:space="preserve"> alkuperäisestä</w:t>
      </w:r>
      <w:r w:rsidRPr="007710C8">
        <w:rPr>
          <w:rFonts w:ascii="Times New Roman" w:hAnsi="Times New Roman"/>
        </w:rPr>
        <w:t xml:space="preserve">. Tämän lisäksi reaaliajassa toimivien järjestelmien tulee mukautua virheisiin, jossa esimerkiksi hajautetussa laskennassa käytetyistä koneista </w:t>
      </w:r>
      <w:r w:rsidR="003D3695" w:rsidRPr="007710C8">
        <w:rPr>
          <w:rFonts w:ascii="Times New Roman" w:hAnsi="Times New Roman"/>
        </w:rPr>
        <w:t>osa lopettaa toimintansa tai</w:t>
      </w:r>
      <w:r w:rsidRPr="007710C8">
        <w:rPr>
          <w:rFonts w:ascii="Times New Roman" w:hAnsi="Times New Roman"/>
        </w:rPr>
        <w:t xml:space="preserve"> </w:t>
      </w:r>
      <w:r w:rsidR="003D3695" w:rsidRPr="007710C8">
        <w:rPr>
          <w:rFonts w:ascii="Times New Roman" w:hAnsi="Times New Roman"/>
        </w:rPr>
        <w:t xml:space="preserve">tietovarastoina käytetyt moduulit </w:t>
      </w:r>
      <w:r w:rsidRPr="007710C8">
        <w:rPr>
          <w:rFonts w:ascii="Times New Roman" w:hAnsi="Times New Roman"/>
        </w:rPr>
        <w:t xml:space="preserve">täyttyvät [Neves &amp; Bernardino 2015]. Myös </w:t>
      </w:r>
      <w:commentRangeStart w:id="170"/>
      <w:r w:rsidRPr="007710C8">
        <w:rPr>
          <w:rFonts w:ascii="Times New Roman" w:hAnsi="Times New Roman"/>
        </w:rPr>
        <w:t xml:space="preserve">Klein </w:t>
      </w:r>
      <w:ins w:id="171" w:author="Hassi Sakari" w:date="2017-10-29T17:35:00Z">
        <w:r w:rsidR="009D2B58" w:rsidRPr="007710C8">
          <w:rPr>
            <w:rFonts w:ascii="Times New Roman" w:hAnsi="Times New Roman"/>
          </w:rPr>
          <w:t xml:space="preserve">ja </w:t>
        </w:r>
      </w:ins>
      <w:del w:id="172" w:author="Hassi Sakari" w:date="2017-10-29T17:35:00Z">
        <w:r w:rsidRPr="007710C8" w:rsidDel="009D2B58">
          <w:rPr>
            <w:rFonts w:ascii="Times New Roman" w:hAnsi="Times New Roman"/>
          </w:rPr>
          <w:delText xml:space="preserve">&amp; </w:delText>
        </w:r>
      </w:del>
      <w:r w:rsidRPr="007710C8">
        <w:rPr>
          <w:rFonts w:ascii="Times New Roman" w:hAnsi="Times New Roman"/>
        </w:rPr>
        <w:t xml:space="preserve">Gorton </w:t>
      </w:r>
      <w:commentRangeEnd w:id="170"/>
      <w:r w:rsidR="006D321A" w:rsidRPr="007710C8">
        <w:rPr>
          <w:rStyle w:val="Kommentinviite"/>
          <w:rFonts w:ascii="Times New Roman" w:hAnsi="Times New Roman"/>
        </w:rPr>
        <w:commentReference w:id="170"/>
      </w:r>
      <w:ins w:id="173" w:author="Hassi Sakari" w:date="2017-10-29T16:20:00Z">
        <w:r w:rsidR="00E66B0E" w:rsidRPr="007710C8">
          <w:rPr>
            <w:rFonts w:ascii="Times New Roman" w:hAnsi="Times New Roman"/>
          </w:rPr>
          <w:t>[</w:t>
        </w:r>
      </w:ins>
      <w:ins w:id="174" w:author="Hassi Sakari" w:date="2017-10-29T17:34:00Z">
        <w:r w:rsidR="009D2B58" w:rsidRPr="007710C8">
          <w:rPr>
            <w:rFonts w:ascii="Times New Roman" w:hAnsi="Times New Roman"/>
          </w:rPr>
          <w:t>2015</w:t>
        </w:r>
      </w:ins>
      <w:ins w:id="175" w:author="Hassi Sakari" w:date="2017-10-29T16:20:00Z">
        <w:r w:rsidR="00E66B0E" w:rsidRPr="007710C8">
          <w:rPr>
            <w:rFonts w:ascii="Times New Roman" w:hAnsi="Times New Roman"/>
          </w:rPr>
          <w:t xml:space="preserve">] </w:t>
        </w:r>
      </w:ins>
      <w:r w:rsidRPr="007710C8">
        <w:rPr>
          <w:rFonts w:ascii="Times New Roman" w:hAnsi="Times New Roman"/>
        </w:rPr>
        <w:t>alleviivaavat skaalautuvuuden ongelmaa</w:t>
      </w:r>
      <w:ins w:id="176" w:author="Hassi Sakari" w:date="2017-10-29T17:35:00Z">
        <w:r w:rsidR="009D2B58" w:rsidRPr="007710C8">
          <w:rPr>
            <w:rFonts w:ascii="Times New Roman" w:hAnsi="Times New Roman"/>
          </w:rPr>
          <w:t xml:space="preserve"> </w:t>
        </w:r>
      </w:ins>
      <w:del w:id="177" w:author="Hassi Sakari" w:date="2017-10-29T17:35:00Z">
        <w:r w:rsidRPr="007710C8" w:rsidDel="009D2B58">
          <w:rPr>
            <w:rFonts w:ascii="Times New Roman" w:hAnsi="Times New Roman"/>
          </w:rPr>
          <w:delText xml:space="preserve"> </w:delText>
        </w:r>
      </w:del>
      <w:r w:rsidRPr="007710C8">
        <w:rPr>
          <w:rFonts w:ascii="Times New Roman" w:hAnsi="Times New Roman"/>
        </w:rPr>
        <w:t>ja t</w:t>
      </w:r>
      <w:r w:rsidR="003D3695" w:rsidRPr="007710C8">
        <w:rPr>
          <w:rFonts w:ascii="Times New Roman" w:hAnsi="Times New Roman"/>
        </w:rPr>
        <w:t>oteavat</w:t>
      </w:r>
      <w:r w:rsidR="00DF5C5F" w:rsidRPr="007710C8">
        <w:rPr>
          <w:rFonts w:ascii="Times New Roman" w:hAnsi="Times New Roman"/>
        </w:rPr>
        <w:t>, että Big D</w:t>
      </w:r>
      <w:r w:rsidRPr="007710C8">
        <w:rPr>
          <w:rFonts w:ascii="Times New Roman" w:hAnsi="Times New Roman"/>
        </w:rPr>
        <w:t xml:space="preserve">ata järjestelmän käyttöönoton </w:t>
      </w:r>
      <w:r w:rsidR="00300105" w:rsidRPr="007710C8">
        <w:rPr>
          <w:rFonts w:ascii="Times New Roman" w:hAnsi="Times New Roman"/>
        </w:rPr>
        <w:t>jälkeen, järjestelmään</w:t>
      </w:r>
      <w:r w:rsidRPr="007710C8">
        <w:rPr>
          <w:rFonts w:ascii="Times New Roman" w:hAnsi="Times New Roman"/>
        </w:rPr>
        <w:t xml:space="preserve"> tulevien syötelähteiden määrän ja kasvun kontrolli häviää tyystin. Täten järjestelmälle ei voi etukäteen asettaa minkäänlaisia määrityksiä sen laajuudesta, sillä nämä voivat tulla hyvinkin nopeasti vastaan. Siksi järjestelmän tilaa tulisi jatkuvasti monitoroida</w:t>
      </w:r>
      <w:r w:rsidR="003D3695" w:rsidRPr="007710C8">
        <w:rPr>
          <w:rFonts w:ascii="Times New Roman" w:hAnsi="Times New Roman"/>
        </w:rPr>
        <w:t>,</w:t>
      </w:r>
      <w:r w:rsidRPr="007710C8">
        <w:rPr>
          <w:rFonts w:ascii="Times New Roman" w:hAnsi="Times New Roman"/>
        </w:rPr>
        <w:t xml:space="preserve"> ja seurata järjestelmän sisäisiä trendejä</w:t>
      </w:r>
      <w:r w:rsidR="003D3695" w:rsidRPr="007710C8">
        <w:rPr>
          <w:rFonts w:ascii="Times New Roman" w:hAnsi="Times New Roman"/>
        </w:rPr>
        <w:t xml:space="preserve">. Tällöin kattavan seurannan kautta pystytään ennakkoon </w:t>
      </w:r>
      <w:r w:rsidRPr="007710C8">
        <w:rPr>
          <w:rFonts w:ascii="Times New Roman" w:hAnsi="Times New Roman"/>
        </w:rPr>
        <w:t xml:space="preserve">vaikuttamaan </w:t>
      </w:r>
      <w:r w:rsidR="003D3695" w:rsidRPr="007710C8">
        <w:rPr>
          <w:rFonts w:ascii="Times New Roman" w:hAnsi="Times New Roman"/>
        </w:rPr>
        <w:t xml:space="preserve">järjestelmässä tapahtuviin muutoksiin </w:t>
      </w:r>
      <w:r w:rsidRPr="007710C8">
        <w:rPr>
          <w:rFonts w:ascii="Times New Roman" w:hAnsi="Times New Roman"/>
        </w:rPr>
        <w:t xml:space="preserve">tekemällä muutoksia hajautetussa </w:t>
      </w:r>
      <w:r w:rsidR="003D3695" w:rsidRPr="007710C8">
        <w:rPr>
          <w:rFonts w:ascii="Times New Roman" w:hAnsi="Times New Roman"/>
        </w:rPr>
        <w:t>järjestelmä</w:t>
      </w:r>
      <w:ins w:id="178" w:author="Harri Siirtola" w:date="2017-06-18T16:20:00Z">
        <w:r w:rsidR="006D321A" w:rsidRPr="007710C8">
          <w:rPr>
            <w:rFonts w:ascii="Times New Roman" w:hAnsi="Times New Roman"/>
          </w:rPr>
          <w:t>-</w:t>
        </w:r>
      </w:ins>
      <w:del w:id="179" w:author="Harri Siirtola" w:date="2017-06-18T16:20:00Z">
        <w:r w:rsidR="003D3695" w:rsidRPr="007710C8" w:rsidDel="006D321A">
          <w:rPr>
            <w:rFonts w:ascii="Times New Roman" w:hAnsi="Times New Roman"/>
          </w:rPr>
          <w:delText xml:space="preserve"> –</w:delText>
        </w:r>
      </w:del>
      <w:r w:rsidR="003D3695" w:rsidRPr="007710C8">
        <w:rPr>
          <w:rFonts w:ascii="Times New Roman" w:hAnsi="Times New Roman"/>
        </w:rPr>
        <w:t xml:space="preserve"> ja palvelin</w:t>
      </w:r>
      <w:r w:rsidRPr="007710C8">
        <w:rPr>
          <w:rFonts w:ascii="Times New Roman" w:hAnsi="Times New Roman"/>
        </w:rPr>
        <w:t>ympäristö</w:t>
      </w:r>
      <w:r w:rsidR="003D3695" w:rsidRPr="007710C8">
        <w:rPr>
          <w:rFonts w:ascii="Times New Roman" w:hAnsi="Times New Roman"/>
        </w:rPr>
        <w:t>i</w:t>
      </w:r>
      <w:r w:rsidRPr="007710C8">
        <w:rPr>
          <w:rFonts w:ascii="Times New Roman" w:hAnsi="Times New Roman"/>
        </w:rPr>
        <w:t xml:space="preserve">ssä. [Klein &amp; Gorton 2015]. Tarkemmin Big </w:t>
      </w:r>
      <w:ins w:id="180" w:author="Hassi Sakari" w:date="2017-10-29T17:35:00Z">
        <w:r w:rsidR="009D2B58" w:rsidRPr="007710C8">
          <w:rPr>
            <w:rFonts w:ascii="Times New Roman" w:hAnsi="Times New Roman"/>
          </w:rPr>
          <w:t>D</w:t>
        </w:r>
      </w:ins>
      <w:del w:id="181" w:author="Hassi Sakari" w:date="2017-10-29T17:35:00Z">
        <w:r w:rsidRPr="007710C8" w:rsidDel="009D2B58">
          <w:rPr>
            <w:rFonts w:ascii="Times New Roman" w:hAnsi="Times New Roman"/>
          </w:rPr>
          <w:delText>d</w:delText>
        </w:r>
      </w:del>
      <w:r w:rsidRPr="007710C8">
        <w:rPr>
          <w:rFonts w:ascii="Times New Roman" w:hAnsi="Times New Roman"/>
        </w:rPr>
        <w:t xml:space="preserve">ata järjestelmien ongelmiin palataan vielä </w:t>
      </w:r>
      <w:ins w:id="182" w:author="Hassi Sakari" w:date="2017-10-29T16:20:00Z">
        <w:r w:rsidR="00E66B0E" w:rsidRPr="007710C8">
          <w:rPr>
            <w:rFonts w:ascii="Times New Roman" w:hAnsi="Times New Roman"/>
          </w:rPr>
          <w:t>K</w:t>
        </w:r>
      </w:ins>
      <w:commentRangeStart w:id="183"/>
      <w:del w:id="184" w:author="Hassi Sakari" w:date="2017-10-29T16:20:00Z">
        <w:r w:rsidRPr="007710C8" w:rsidDel="00E66B0E">
          <w:rPr>
            <w:rFonts w:ascii="Times New Roman" w:hAnsi="Times New Roman"/>
          </w:rPr>
          <w:delText>k</w:delText>
        </w:r>
      </w:del>
      <w:r w:rsidRPr="007710C8">
        <w:rPr>
          <w:rFonts w:ascii="Times New Roman" w:hAnsi="Times New Roman"/>
        </w:rPr>
        <w:t xml:space="preserve">appaleessa </w:t>
      </w:r>
      <w:commentRangeEnd w:id="183"/>
      <w:r w:rsidR="006D321A" w:rsidRPr="007710C8">
        <w:rPr>
          <w:rStyle w:val="Kommentinviite"/>
          <w:rFonts w:ascii="Times New Roman" w:hAnsi="Times New Roman"/>
        </w:rPr>
        <w:commentReference w:id="183"/>
      </w:r>
      <w:r w:rsidRPr="007710C8">
        <w:rPr>
          <w:rFonts w:ascii="Times New Roman" w:hAnsi="Times New Roman"/>
        </w:rPr>
        <w:t>3, jossa käydään läpi erityisesti virtuaalitodellisuutta hyödyntävien järjestelmien luomat haasteet.</w:t>
      </w:r>
    </w:p>
    <w:p w14:paraId="3ACE8DBE" w14:textId="1D3932A6" w:rsidR="00D91104" w:rsidRPr="007710C8" w:rsidRDefault="00152D44" w:rsidP="007710C8">
      <w:pPr>
        <w:spacing w:line="360" w:lineRule="auto"/>
        <w:ind w:firstLine="0"/>
        <w:rPr>
          <w:rFonts w:ascii="Times New Roman" w:hAnsi="Times New Roman"/>
        </w:rPr>
      </w:pPr>
      <w:r w:rsidRPr="007710C8">
        <w:rPr>
          <w:rFonts w:ascii="Times New Roman" w:hAnsi="Times New Roman"/>
        </w:rPr>
        <w:lastRenderedPageBreak/>
        <w:tab/>
        <w:t xml:space="preserve">On arvioitu, että </w:t>
      </w:r>
      <w:r w:rsidR="00300105" w:rsidRPr="007710C8">
        <w:rPr>
          <w:rFonts w:ascii="Times New Roman" w:hAnsi="Times New Roman"/>
        </w:rPr>
        <w:t>vuonna 2020 e</w:t>
      </w:r>
      <w:r w:rsidRPr="007710C8">
        <w:rPr>
          <w:rFonts w:ascii="Times New Roman" w:hAnsi="Times New Roman"/>
        </w:rPr>
        <w:t xml:space="preserve">sineiden </w:t>
      </w:r>
      <w:del w:id="185" w:author="Harri Siirtola" w:date="2017-06-18T16:23:00Z">
        <w:r w:rsidRPr="007710C8" w:rsidDel="00D22ED2">
          <w:rPr>
            <w:rFonts w:ascii="Times New Roman" w:hAnsi="Times New Roman"/>
          </w:rPr>
          <w:delText xml:space="preserve">Internet </w:delText>
        </w:r>
      </w:del>
      <w:ins w:id="186" w:author="Harri Siirtola" w:date="2017-06-18T16:23:00Z">
        <w:r w:rsidR="00D22ED2" w:rsidRPr="007710C8">
          <w:rPr>
            <w:rFonts w:ascii="Times New Roman" w:hAnsi="Times New Roman"/>
          </w:rPr>
          <w:t xml:space="preserve">internet </w:t>
        </w:r>
      </w:ins>
      <w:r w:rsidRPr="007710C8">
        <w:rPr>
          <w:rFonts w:ascii="Times New Roman" w:hAnsi="Times New Roman"/>
        </w:rPr>
        <w:t>(</w:t>
      </w:r>
      <w:r w:rsidRPr="007710C8">
        <w:rPr>
          <w:rFonts w:ascii="Times New Roman" w:hAnsi="Times New Roman"/>
          <w:i/>
        </w:rPr>
        <w:t>Internet of Things</w:t>
      </w:r>
      <w:ins w:id="187" w:author="Harri Siirtola" w:date="2017-06-18T16:23:00Z">
        <w:r w:rsidR="00D22ED2" w:rsidRPr="007710C8">
          <w:rPr>
            <w:rFonts w:ascii="Times New Roman" w:hAnsi="Times New Roman"/>
            <w:i/>
          </w:rPr>
          <w:t>, IoT</w:t>
        </w:r>
      </w:ins>
      <w:r w:rsidRPr="007710C8">
        <w:rPr>
          <w:rFonts w:ascii="Times New Roman" w:hAnsi="Times New Roman"/>
        </w:rPr>
        <w:t xml:space="preserve">) tulee </w:t>
      </w:r>
      <w:r w:rsidR="00300105" w:rsidRPr="007710C8">
        <w:rPr>
          <w:rFonts w:ascii="Times New Roman" w:hAnsi="Times New Roman"/>
        </w:rPr>
        <w:t>yksistään tuottamaan 4 zettatavun verran</w:t>
      </w:r>
      <w:r w:rsidRPr="007710C8">
        <w:rPr>
          <w:rFonts w:ascii="Times New Roman" w:hAnsi="Times New Roman"/>
        </w:rPr>
        <w:t xml:space="preserve"> dataa </w:t>
      </w:r>
      <w:r w:rsidR="00300105" w:rsidRPr="007710C8">
        <w:rPr>
          <w:rFonts w:ascii="Times New Roman" w:hAnsi="Times New Roman"/>
        </w:rPr>
        <w:t xml:space="preserve">yhden </w:t>
      </w:r>
      <w:r w:rsidRPr="007710C8">
        <w:rPr>
          <w:rFonts w:ascii="Times New Roman" w:hAnsi="Times New Roman"/>
        </w:rPr>
        <w:t>vuoden aikana</w:t>
      </w:r>
      <w:r w:rsidR="001431E9" w:rsidRPr="007710C8">
        <w:rPr>
          <w:rFonts w:ascii="Times New Roman" w:hAnsi="Times New Roman"/>
        </w:rPr>
        <w:t>.</w:t>
      </w:r>
      <w:r w:rsidRPr="007710C8">
        <w:rPr>
          <w:rFonts w:ascii="Times New Roman" w:hAnsi="Times New Roman"/>
        </w:rPr>
        <w:t xml:space="preserve"> [Turner et al. 2014]. Tällöin syötelaitteiden ja niiden luoma tietomäärä asettaa yhä kasvavan ongel</w:t>
      </w:r>
      <w:r w:rsidR="000B65BF" w:rsidRPr="007710C8">
        <w:rPr>
          <w:rFonts w:ascii="Times New Roman" w:hAnsi="Times New Roman"/>
        </w:rPr>
        <w:t>man Big D</w:t>
      </w:r>
      <w:r w:rsidR="003D3695" w:rsidRPr="007710C8">
        <w:rPr>
          <w:rFonts w:ascii="Times New Roman" w:hAnsi="Times New Roman"/>
        </w:rPr>
        <w:t>ata järjestelmien skaalaut</w:t>
      </w:r>
      <w:r w:rsidRPr="007710C8">
        <w:rPr>
          <w:rFonts w:ascii="Times New Roman" w:hAnsi="Times New Roman"/>
        </w:rPr>
        <w:t xml:space="preserve">uvuudelle. Hajautettuun verkkoon tulee lisätä dynaamisesti uusia prosessoivia laitteita ja datan käyttö tulee jakaa näille tasaisesti. Watsonin </w:t>
      </w:r>
      <w:del w:id="188" w:author="Hassi Sakari" w:date="2017-10-29T17:36:00Z">
        <w:r w:rsidRPr="007710C8" w:rsidDel="009D2B58">
          <w:rPr>
            <w:rFonts w:ascii="Times New Roman" w:hAnsi="Times New Roman"/>
          </w:rPr>
          <w:delText xml:space="preserve">mukaan </w:delText>
        </w:r>
      </w:del>
      <w:r w:rsidRPr="007710C8">
        <w:rPr>
          <w:rFonts w:ascii="Times New Roman" w:hAnsi="Times New Roman"/>
        </w:rPr>
        <w:t xml:space="preserve">[2014] </w:t>
      </w:r>
      <w:ins w:id="189" w:author="Hassi Sakari" w:date="2017-10-29T17:36:00Z">
        <w:r w:rsidR="009D2B58" w:rsidRPr="007710C8">
          <w:rPr>
            <w:rFonts w:ascii="Times New Roman" w:hAnsi="Times New Roman"/>
          </w:rPr>
          <w:t xml:space="preserve">mukaan </w:t>
        </w:r>
      </w:ins>
      <w:r w:rsidR="003D3695" w:rsidRPr="007710C8">
        <w:rPr>
          <w:rFonts w:ascii="Times New Roman" w:hAnsi="Times New Roman"/>
        </w:rPr>
        <w:t>on vaikea luoda yhtä geneeristä</w:t>
      </w:r>
      <w:r w:rsidRPr="007710C8">
        <w:rPr>
          <w:rFonts w:ascii="Times New Roman" w:hAnsi="Times New Roman"/>
        </w:rPr>
        <w:t xml:space="preserve"> alustaa Big </w:t>
      </w:r>
      <w:ins w:id="190" w:author="Hassi Sakari" w:date="2017-10-29T17:36:00Z">
        <w:r w:rsidR="009D2B58" w:rsidRPr="007710C8">
          <w:rPr>
            <w:rFonts w:ascii="Times New Roman" w:hAnsi="Times New Roman"/>
          </w:rPr>
          <w:t>D</w:t>
        </w:r>
      </w:ins>
      <w:del w:id="191" w:author="Hassi Sakari" w:date="2017-10-29T17:36:00Z">
        <w:r w:rsidRPr="007710C8" w:rsidDel="009D2B58">
          <w:rPr>
            <w:rFonts w:ascii="Times New Roman" w:hAnsi="Times New Roman"/>
          </w:rPr>
          <w:delText>d</w:delText>
        </w:r>
      </w:del>
      <w:r w:rsidRPr="007710C8">
        <w:rPr>
          <w:rFonts w:ascii="Times New Roman" w:hAnsi="Times New Roman"/>
        </w:rPr>
        <w:t>ataa varten, jonka organisaatiot voisivat helposti ja nopeasti ottaa käyttöönsä. Usein tämä vaatiikin laajempaa järjestelmien kustomointia</w:t>
      </w:r>
      <w:r w:rsidR="003D3695" w:rsidRPr="007710C8">
        <w:rPr>
          <w:rFonts w:ascii="Times New Roman" w:hAnsi="Times New Roman"/>
        </w:rPr>
        <w:t xml:space="preserve"> riippuen järjestelmän ympäristöstä ja järjestelmään ajetun tiedon ominaisuuksista</w:t>
      </w:r>
      <w:r w:rsidRPr="007710C8">
        <w:rPr>
          <w:rFonts w:ascii="Times New Roman" w:hAnsi="Times New Roman"/>
        </w:rPr>
        <w:t>. Big Data</w:t>
      </w:r>
      <w:r w:rsidR="003D3695" w:rsidRPr="007710C8">
        <w:rPr>
          <w:rFonts w:ascii="Times New Roman" w:hAnsi="Times New Roman"/>
        </w:rPr>
        <w:t>n</w:t>
      </w:r>
      <w:r w:rsidRPr="007710C8">
        <w:rPr>
          <w:rFonts w:ascii="Times New Roman" w:hAnsi="Times New Roman"/>
        </w:rPr>
        <w:t xml:space="preserve"> trendiin ja käsitteeseen kuuluu vahvasti myös pilvipa</w:t>
      </w:r>
      <w:r w:rsidR="003D3695" w:rsidRPr="007710C8">
        <w:rPr>
          <w:rFonts w:ascii="Times New Roman" w:hAnsi="Times New Roman"/>
        </w:rPr>
        <w:t>l</w:t>
      </w:r>
      <w:r w:rsidR="007A61C6" w:rsidRPr="007710C8">
        <w:rPr>
          <w:rFonts w:ascii="Times New Roman" w:hAnsi="Times New Roman"/>
        </w:rPr>
        <w:t xml:space="preserve">velut, jotka ovat </w:t>
      </w:r>
      <w:r w:rsidRPr="007710C8">
        <w:rPr>
          <w:rFonts w:ascii="Times New Roman" w:hAnsi="Times New Roman"/>
        </w:rPr>
        <w:t>alkaneet voimakkaasti yleistyä</w:t>
      </w:r>
      <w:r w:rsidR="007A61C6" w:rsidRPr="007710C8">
        <w:rPr>
          <w:rFonts w:ascii="Times New Roman" w:hAnsi="Times New Roman"/>
        </w:rPr>
        <w:t>, mikä avaa tehokkaampia mahdollisuuksia isojen data määrien hallitsemiseen</w:t>
      </w:r>
      <w:r w:rsidRPr="007710C8">
        <w:rPr>
          <w:rFonts w:ascii="Times New Roman" w:hAnsi="Times New Roman"/>
        </w:rPr>
        <w:t xml:space="preserve"> [</w:t>
      </w:r>
      <w:r w:rsidR="00BE0397" w:rsidRPr="007710C8">
        <w:rPr>
          <w:rFonts w:ascii="Times New Roman" w:hAnsi="Times New Roman"/>
        </w:rPr>
        <w:t>Terä</w:t>
      </w:r>
      <w:r w:rsidRPr="007710C8">
        <w:rPr>
          <w:rFonts w:ascii="Times New Roman" w:hAnsi="Times New Roman"/>
        </w:rPr>
        <w:t>s &amp; Raghunathan 2015]. Pilvipalveluiden myötä tiedot siirtyvät käyttäjien lokaaleilta kovalevyiltä pilvipalve</w:t>
      </w:r>
      <w:r w:rsidR="003D3695" w:rsidRPr="007710C8">
        <w:rPr>
          <w:rFonts w:ascii="Times New Roman" w:hAnsi="Times New Roman"/>
        </w:rPr>
        <w:t>l</w:t>
      </w:r>
      <w:r w:rsidRPr="007710C8">
        <w:rPr>
          <w:rFonts w:ascii="Times New Roman" w:hAnsi="Times New Roman"/>
        </w:rPr>
        <w:t xml:space="preserve">uiden servereille, jolloin saatavilla olevan tiedon määrä kasvaa ja </w:t>
      </w:r>
      <w:r w:rsidR="002F3E61" w:rsidRPr="007710C8">
        <w:rPr>
          <w:rFonts w:ascii="Times New Roman" w:hAnsi="Times New Roman"/>
        </w:rPr>
        <w:t>tiedon</w:t>
      </w:r>
      <w:r w:rsidRPr="007710C8">
        <w:rPr>
          <w:rFonts w:ascii="Times New Roman" w:hAnsi="Times New Roman"/>
        </w:rPr>
        <w:t xml:space="preserve"> käyttö helpottuu. </w:t>
      </w:r>
    </w:p>
    <w:p w14:paraId="212089FE" w14:textId="77777777" w:rsidR="00D91104" w:rsidRPr="007710C8" w:rsidRDefault="00152D44" w:rsidP="007710C8">
      <w:pPr>
        <w:pStyle w:val="Otsikko11"/>
        <w:spacing w:line="360" w:lineRule="auto"/>
        <w:ind w:firstLine="0"/>
        <w:rPr>
          <w:rFonts w:ascii="Times New Roman" w:hAnsi="Times New Roman"/>
          <w:color w:val="00000A"/>
        </w:rPr>
      </w:pPr>
      <w:bookmarkStart w:id="192" w:name="_Toc462643323"/>
      <w:bookmarkStart w:id="193" w:name="_Toc463943275"/>
      <w:bookmarkStart w:id="194" w:name="_Toc503616892"/>
      <w:bookmarkEnd w:id="192"/>
      <w:bookmarkEnd w:id="193"/>
      <w:r w:rsidRPr="007710C8">
        <w:rPr>
          <w:rFonts w:ascii="Times New Roman" w:hAnsi="Times New Roman"/>
          <w:color w:val="00000A"/>
        </w:rPr>
        <w:t>3. TIEDON VISUALISOIMINEN</w:t>
      </w:r>
      <w:bookmarkEnd w:id="194"/>
    </w:p>
    <w:p w14:paraId="785A9230" w14:textId="77777777" w:rsidR="00D91104" w:rsidRPr="007710C8" w:rsidRDefault="00D91104" w:rsidP="007710C8">
      <w:pPr>
        <w:spacing w:line="360" w:lineRule="auto"/>
        <w:ind w:firstLine="0"/>
        <w:rPr>
          <w:rFonts w:ascii="Times New Roman" w:hAnsi="Times New Roman"/>
        </w:rPr>
      </w:pPr>
    </w:p>
    <w:p w14:paraId="45A72F20" w14:textId="08BA5E88" w:rsidR="00D91104" w:rsidRPr="007710C8" w:rsidRDefault="00CD3704" w:rsidP="007710C8">
      <w:pPr>
        <w:spacing w:line="360" w:lineRule="auto"/>
        <w:ind w:firstLine="0"/>
        <w:rPr>
          <w:rFonts w:ascii="Times New Roman" w:hAnsi="Times New Roman"/>
        </w:rPr>
      </w:pPr>
      <w:r w:rsidRPr="007710C8">
        <w:rPr>
          <w:rFonts w:ascii="Times New Roman" w:hAnsi="Times New Roman"/>
        </w:rPr>
        <w:t>Tiedon v</w:t>
      </w:r>
      <w:r w:rsidR="00152D44" w:rsidRPr="007710C8">
        <w:rPr>
          <w:rFonts w:ascii="Times New Roman" w:hAnsi="Times New Roman"/>
        </w:rPr>
        <w:t xml:space="preserve">isualisoinnin </w:t>
      </w:r>
      <w:r w:rsidRPr="007710C8">
        <w:rPr>
          <w:rFonts w:ascii="Times New Roman" w:hAnsi="Times New Roman"/>
        </w:rPr>
        <w:t>kappaleessa annetaan aluksi</w:t>
      </w:r>
      <w:r w:rsidR="00152D44" w:rsidRPr="007710C8">
        <w:rPr>
          <w:rFonts w:ascii="Times New Roman" w:hAnsi="Times New Roman"/>
        </w:rPr>
        <w:t xml:space="preserve"> yleiskuvaus tieteellisen visualisoinnin alasta. Tieteellisen visualisoinnin perusta ja määritelmä käydään lävitse. Tämän jälkeen kuvataan visualisoinnin käyttötapauksia ja mahdollisuuksia esimerkkien </w:t>
      </w:r>
      <w:r w:rsidRPr="007710C8">
        <w:rPr>
          <w:rFonts w:ascii="Times New Roman" w:hAnsi="Times New Roman"/>
        </w:rPr>
        <w:t>avulla</w:t>
      </w:r>
      <w:r w:rsidR="00152D44" w:rsidRPr="007710C8">
        <w:rPr>
          <w:rFonts w:ascii="Times New Roman" w:hAnsi="Times New Roman"/>
        </w:rPr>
        <w:t>. Mä</w:t>
      </w:r>
      <w:r w:rsidRPr="007710C8">
        <w:rPr>
          <w:rFonts w:ascii="Times New Roman" w:hAnsi="Times New Roman"/>
        </w:rPr>
        <w:t>ärittelyiden jälkeen esitellään visualisoinnin tekniikoita</w:t>
      </w:r>
      <w:r w:rsidR="00152D44" w:rsidRPr="007710C8">
        <w:rPr>
          <w:rFonts w:ascii="Times New Roman" w:hAnsi="Times New Roman"/>
        </w:rPr>
        <w:t xml:space="preserve"> ja menetelmiä. Näitä menetelmiä arvioidaan erityisesti virtuaalitodellisuud</w:t>
      </w:r>
      <w:r w:rsidRPr="007710C8">
        <w:rPr>
          <w:rFonts w:ascii="Times New Roman" w:hAnsi="Times New Roman"/>
        </w:rPr>
        <w:t xml:space="preserve">en ja </w:t>
      </w:r>
      <w:ins w:id="195" w:author="Hassi Sakari" w:date="2017-10-29T17:40:00Z">
        <w:r w:rsidR="009D2B58" w:rsidRPr="007710C8">
          <w:rPr>
            <w:rFonts w:ascii="Times New Roman" w:hAnsi="Times New Roman"/>
          </w:rPr>
          <w:t>B</w:t>
        </w:r>
      </w:ins>
      <w:del w:id="196" w:author="Hassi Sakari" w:date="2017-10-29T17:40:00Z">
        <w:r w:rsidRPr="007710C8" w:rsidDel="009D2B58">
          <w:rPr>
            <w:rFonts w:ascii="Times New Roman" w:hAnsi="Times New Roman"/>
          </w:rPr>
          <w:delText>b</w:delText>
        </w:r>
      </w:del>
      <w:r w:rsidRPr="007710C8">
        <w:rPr>
          <w:rFonts w:ascii="Times New Roman" w:hAnsi="Times New Roman"/>
        </w:rPr>
        <w:t xml:space="preserve">ig </w:t>
      </w:r>
      <w:ins w:id="197" w:author="Hassi Sakari" w:date="2017-10-29T17:40:00Z">
        <w:r w:rsidR="009D2B58" w:rsidRPr="007710C8">
          <w:rPr>
            <w:rFonts w:ascii="Times New Roman" w:hAnsi="Times New Roman"/>
          </w:rPr>
          <w:t>D</w:t>
        </w:r>
      </w:ins>
      <w:del w:id="198" w:author="Hassi Sakari" w:date="2017-10-29T17:40:00Z">
        <w:r w:rsidRPr="007710C8" w:rsidDel="009D2B58">
          <w:rPr>
            <w:rFonts w:ascii="Times New Roman" w:hAnsi="Times New Roman"/>
          </w:rPr>
          <w:delText>d</w:delText>
        </w:r>
      </w:del>
      <w:r w:rsidRPr="007710C8">
        <w:rPr>
          <w:rFonts w:ascii="Times New Roman" w:hAnsi="Times New Roman"/>
        </w:rPr>
        <w:t>atan käyttöön soveltuvuuden</w:t>
      </w:r>
      <w:r w:rsidR="00152D44" w:rsidRPr="007710C8">
        <w:rPr>
          <w:rFonts w:ascii="Times New Roman" w:hAnsi="Times New Roman"/>
        </w:rPr>
        <w:t xml:space="preserve"> näkökulmista. Lopuksi tehdään yhteenveto </w:t>
      </w:r>
      <w:r w:rsidRPr="007710C8">
        <w:rPr>
          <w:rFonts w:ascii="Times New Roman" w:hAnsi="Times New Roman"/>
        </w:rPr>
        <w:t>p</w:t>
      </w:r>
      <w:r w:rsidR="00152D44" w:rsidRPr="007710C8">
        <w:rPr>
          <w:rFonts w:ascii="Times New Roman" w:hAnsi="Times New Roman"/>
        </w:rPr>
        <w:t xml:space="preserve">arhaimmin </w:t>
      </w:r>
      <w:r w:rsidRPr="007710C8">
        <w:rPr>
          <w:rFonts w:ascii="Times New Roman" w:hAnsi="Times New Roman"/>
        </w:rPr>
        <w:t xml:space="preserve">virtuaalitodellisuuteen ja </w:t>
      </w:r>
      <w:ins w:id="199" w:author="Hassi Sakari" w:date="2017-10-29T17:40:00Z">
        <w:r w:rsidR="009D2B58" w:rsidRPr="007710C8">
          <w:rPr>
            <w:rFonts w:ascii="Times New Roman" w:hAnsi="Times New Roman"/>
          </w:rPr>
          <w:t>B</w:t>
        </w:r>
      </w:ins>
      <w:del w:id="200" w:author="Hassi Sakari" w:date="2017-10-29T17:40:00Z">
        <w:r w:rsidRPr="007710C8" w:rsidDel="009D2B58">
          <w:rPr>
            <w:rFonts w:ascii="Times New Roman" w:hAnsi="Times New Roman"/>
          </w:rPr>
          <w:delText>b</w:delText>
        </w:r>
      </w:del>
      <w:r w:rsidRPr="007710C8">
        <w:rPr>
          <w:rFonts w:ascii="Times New Roman" w:hAnsi="Times New Roman"/>
        </w:rPr>
        <w:t xml:space="preserve">ig </w:t>
      </w:r>
      <w:ins w:id="201" w:author="Hassi Sakari" w:date="2017-10-29T17:40:00Z">
        <w:r w:rsidR="009D2B58" w:rsidRPr="007710C8">
          <w:rPr>
            <w:rFonts w:ascii="Times New Roman" w:hAnsi="Times New Roman"/>
          </w:rPr>
          <w:t>D</w:t>
        </w:r>
      </w:ins>
      <w:del w:id="202" w:author="Hassi Sakari" w:date="2017-10-29T17:40:00Z">
        <w:r w:rsidRPr="007710C8" w:rsidDel="009D2B58">
          <w:rPr>
            <w:rFonts w:ascii="Times New Roman" w:hAnsi="Times New Roman"/>
          </w:rPr>
          <w:delText>d</w:delText>
        </w:r>
      </w:del>
      <w:r w:rsidRPr="007710C8">
        <w:rPr>
          <w:rFonts w:ascii="Times New Roman" w:hAnsi="Times New Roman"/>
        </w:rPr>
        <w:t xml:space="preserve">atan käyttöön </w:t>
      </w:r>
      <w:r w:rsidR="00152D44" w:rsidRPr="007710C8">
        <w:rPr>
          <w:rFonts w:ascii="Times New Roman" w:hAnsi="Times New Roman"/>
        </w:rPr>
        <w:t xml:space="preserve">soveltuvimmista visualisointitekniikoista. </w:t>
      </w:r>
    </w:p>
    <w:p w14:paraId="39C7C9D9" w14:textId="77777777" w:rsidR="00D91104" w:rsidRPr="007710C8" w:rsidRDefault="00D91104" w:rsidP="007710C8">
      <w:pPr>
        <w:spacing w:line="360" w:lineRule="auto"/>
        <w:ind w:firstLine="0"/>
        <w:rPr>
          <w:rFonts w:ascii="Times New Roman" w:hAnsi="Times New Roman"/>
          <w:i/>
          <w:sz w:val="22"/>
          <w:szCs w:val="22"/>
        </w:rPr>
      </w:pPr>
    </w:p>
    <w:p w14:paraId="409760E6" w14:textId="77777777" w:rsidR="00D91104" w:rsidRPr="007710C8" w:rsidRDefault="00152D44" w:rsidP="007710C8">
      <w:pPr>
        <w:pStyle w:val="Otsikko21"/>
        <w:spacing w:line="360" w:lineRule="auto"/>
        <w:ind w:firstLine="0"/>
      </w:pPr>
      <w:bookmarkStart w:id="203" w:name="_Toc503616893"/>
      <w:r w:rsidRPr="007710C8">
        <w:t>3.1 Visualisointi yleisesti</w:t>
      </w:r>
      <w:bookmarkEnd w:id="203"/>
    </w:p>
    <w:p w14:paraId="0A6D33F2" w14:textId="77777777" w:rsidR="00F55E3B" w:rsidRPr="007710C8" w:rsidRDefault="00F55E3B" w:rsidP="007710C8">
      <w:pPr>
        <w:spacing w:line="360" w:lineRule="auto"/>
        <w:ind w:firstLine="0"/>
        <w:rPr>
          <w:rFonts w:ascii="Times New Roman" w:hAnsi="Times New Roman"/>
          <w:b/>
          <w:bCs/>
          <w:szCs w:val="24"/>
        </w:rPr>
      </w:pPr>
    </w:p>
    <w:p w14:paraId="1A6E7CF8" w14:textId="04DC03EA" w:rsidR="00F92D0E" w:rsidRPr="007710C8" w:rsidRDefault="0084642D" w:rsidP="007710C8">
      <w:pPr>
        <w:spacing w:line="360" w:lineRule="auto"/>
        <w:ind w:firstLine="0"/>
        <w:rPr>
          <w:rFonts w:ascii="Times New Roman" w:hAnsi="Times New Roman"/>
        </w:rPr>
      </w:pPr>
      <w:r w:rsidRPr="007710C8">
        <w:rPr>
          <w:rFonts w:ascii="Times New Roman" w:hAnsi="Times New Roman"/>
          <w:szCs w:val="24"/>
        </w:rPr>
        <w:t>Visualisoinnill</w:t>
      </w:r>
      <w:r w:rsidR="00152D44" w:rsidRPr="007710C8">
        <w:rPr>
          <w:rFonts w:ascii="Times New Roman" w:hAnsi="Times New Roman"/>
          <w:szCs w:val="24"/>
        </w:rPr>
        <w:t>a tarkoitetaan jonkin asian tekemistä havainnoitavaksi näköaistin avulla.</w:t>
      </w:r>
      <w:r w:rsidR="00152D44" w:rsidRPr="007710C8">
        <w:rPr>
          <w:rFonts w:ascii="Times New Roman" w:hAnsi="Times New Roman"/>
          <w:b/>
          <w:bCs/>
          <w:szCs w:val="24"/>
        </w:rPr>
        <w:t xml:space="preserve">  </w:t>
      </w:r>
      <w:r w:rsidR="00152D44" w:rsidRPr="007710C8">
        <w:rPr>
          <w:rFonts w:ascii="Times New Roman" w:hAnsi="Times New Roman"/>
          <w:szCs w:val="24"/>
        </w:rPr>
        <w:t>Erityisen tärkeää visualisoinnissa on muistaa ihmisten sisäisten mallien muodostumisen tukeminen.</w:t>
      </w:r>
      <w:r w:rsidR="007C6522" w:rsidRPr="007710C8">
        <w:rPr>
          <w:rFonts w:ascii="Times New Roman" w:hAnsi="Times New Roman"/>
          <w:szCs w:val="24"/>
        </w:rPr>
        <w:t xml:space="preserve"> </w:t>
      </w:r>
      <w:r w:rsidR="007C6522" w:rsidRPr="007710C8">
        <w:rPr>
          <w:rFonts w:ascii="Times New Roman" w:hAnsi="Times New Roman"/>
        </w:rPr>
        <w:t>Donalekin ja kumppaneidenkin</w:t>
      </w:r>
      <w:ins w:id="204" w:author="Hassi Sakari" w:date="2017-10-29T17:41:00Z">
        <w:r w:rsidR="009D2B58" w:rsidRPr="007710C8">
          <w:rPr>
            <w:rFonts w:ascii="Times New Roman" w:hAnsi="Times New Roman"/>
          </w:rPr>
          <w:t xml:space="preserve"> [</w:t>
        </w:r>
      </w:ins>
      <w:r w:rsidR="002A3965" w:rsidRPr="007710C8">
        <w:rPr>
          <w:rFonts w:ascii="Times New Roman" w:hAnsi="Times New Roman"/>
        </w:rPr>
        <w:t>2014] mukaan</w:t>
      </w:r>
      <w:ins w:id="205" w:author="Hassi Sakari" w:date="2017-10-29T17:41:00Z">
        <w:r w:rsidR="009D2B58" w:rsidRPr="007710C8">
          <w:rPr>
            <w:rFonts w:ascii="Times New Roman" w:hAnsi="Times New Roman"/>
          </w:rPr>
          <w:t xml:space="preserve"> </w:t>
        </w:r>
      </w:ins>
      <w:del w:id="206" w:author="Hassi Sakari" w:date="2017-10-29T17:40:00Z">
        <w:r w:rsidR="007C6522" w:rsidRPr="007710C8" w:rsidDel="009D2B58">
          <w:rPr>
            <w:rFonts w:ascii="Times New Roman" w:hAnsi="Times New Roman"/>
          </w:rPr>
          <w:delText xml:space="preserve"> [2014] </w:delText>
        </w:r>
      </w:del>
      <w:r w:rsidR="007C6522" w:rsidRPr="007710C8">
        <w:rPr>
          <w:rFonts w:ascii="Times New Roman" w:hAnsi="Times New Roman"/>
        </w:rPr>
        <w:t>visualisointi on p</w:t>
      </w:r>
      <w:r w:rsidR="001740CA" w:rsidRPr="007710C8">
        <w:rPr>
          <w:rFonts w:ascii="Times New Roman" w:hAnsi="Times New Roman"/>
        </w:rPr>
        <w:t xml:space="preserve">ääväylä kvantitatiivisen tietosisällön </w:t>
      </w:r>
      <w:r w:rsidR="007C6522" w:rsidRPr="007710C8">
        <w:rPr>
          <w:rFonts w:ascii="Times New Roman" w:hAnsi="Times New Roman"/>
        </w:rPr>
        <w:t xml:space="preserve">ja ihmisen </w:t>
      </w:r>
      <w:r w:rsidR="00F92D0E" w:rsidRPr="007710C8">
        <w:rPr>
          <w:rFonts w:ascii="Times New Roman" w:hAnsi="Times New Roman"/>
        </w:rPr>
        <w:t>tietois</w:t>
      </w:r>
      <w:r w:rsidR="007C6522" w:rsidRPr="007710C8">
        <w:rPr>
          <w:rFonts w:ascii="Times New Roman" w:hAnsi="Times New Roman"/>
        </w:rPr>
        <w:t>uuden</w:t>
      </w:r>
      <w:r w:rsidR="001740CA" w:rsidRPr="007710C8">
        <w:rPr>
          <w:rFonts w:ascii="Times New Roman" w:hAnsi="Times New Roman"/>
        </w:rPr>
        <w:t xml:space="preserve"> välillä.  Ajatuksen pohjana on, että ihminen </w:t>
      </w:r>
      <w:r w:rsidR="00F92D0E" w:rsidRPr="007710C8">
        <w:rPr>
          <w:rFonts w:ascii="Times New Roman" w:hAnsi="Times New Roman"/>
        </w:rPr>
        <w:t>ei kykene</w:t>
      </w:r>
      <w:r w:rsidR="007C6522" w:rsidRPr="007710C8">
        <w:rPr>
          <w:rFonts w:ascii="Times New Roman" w:hAnsi="Times New Roman"/>
        </w:rPr>
        <w:t xml:space="preserve"> </w:t>
      </w:r>
      <w:r w:rsidR="00F92D0E" w:rsidRPr="007710C8">
        <w:rPr>
          <w:rFonts w:ascii="Times New Roman" w:hAnsi="Times New Roman"/>
        </w:rPr>
        <w:t>täysin ymmärtämään asioita,</w:t>
      </w:r>
      <w:r w:rsidR="007C6522" w:rsidRPr="007710C8">
        <w:rPr>
          <w:rFonts w:ascii="Times New Roman" w:hAnsi="Times New Roman"/>
        </w:rPr>
        <w:t xml:space="preserve"> joita </w:t>
      </w:r>
      <w:r w:rsidR="00F92D0E" w:rsidRPr="007710C8">
        <w:rPr>
          <w:rFonts w:ascii="Times New Roman" w:hAnsi="Times New Roman"/>
        </w:rPr>
        <w:t xml:space="preserve">ihminen ei pysty </w:t>
      </w:r>
      <w:r w:rsidR="001740CA" w:rsidRPr="007710C8">
        <w:rPr>
          <w:rFonts w:ascii="Times New Roman" w:hAnsi="Times New Roman"/>
        </w:rPr>
        <w:t>jollakin tavalla visualisoimaa</w:t>
      </w:r>
      <w:r w:rsidR="00F92D0E" w:rsidRPr="007710C8">
        <w:rPr>
          <w:rFonts w:ascii="Times New Roman" w:hAnsi="Times New Roman"/>
        </w:rPr>
        <w:t>. Ihmisille</w:t>
      </w:r>
      <w:r w:rsidR="007C6522" w:rsidRPr="007710C8">
        <w:rPr>
          <w:rFonts w:ascii="Times New Roman" w:hAnsi="Times New Roman"/>
        </w:rPr>
        <w:t xml:space="preserve"> on</w:t>
      </w:r>
      <w:r w:rsidR="00F92D0E" w:rsidRPr="007710C8">
        <w:rPr>
          <w:rFonts w:ascii="Times New Roman" w:hAnsi="Times New Roman"/>
        </w:rPr>
        <w:t>kin kehitt</w:t>
      </w:r>
      <w:r w:rsidR="001740CA" w:rsidRPr="007710C8">
        <w:rPr>
          <w:rFonts w:ascii="Times New Roman" w:hAnsi="Times New Roman"/>
        </w:rPr>
        <w:t>y</w:t>
      </w:r>
      <w:r w:rsidR="00F92D0E" w:rsidRPr="007710C8">
        <w:rPr>
          <w:rFonts w:ascii="Times New Roman" w:hAnsi="Times New Roman"/>
        </w:rPr>
        <w:t>nyt</w:t>
      </w:r>
      <w:r w:rsidR="007C6522" w:rsidRPr="007710C8">
        <w:rPr>
          <w:rFonts w:ascii="Times New Roman" w:hAnsi="Times New Roman"/>
        </w:rPr>
        <w:t xml:space="preserve"> merkittävä </w:t>
      </w:r>
      <w:r w:rsidR="001740CA" w:rsidRPr="007710C8">
        <w:rPr>
          <w:rFonts w:ascii="Times New Roman" w:hAnsi="Times New Roman"/>
        </w:rPr>
        <w:t xml:space="preserve">taito </w:t>
      </w:r>
      <w:r w:rsidR="007C6522" w:rsidRPr="007710C8">
        <w:rPr>
          <w:rFonts w:ascii="Times New Roman" w:hAnsi="Times New Roman"/>
        </w:rPr>
        <w:t>kaavojen</w:t>
      </w:r>
      <w:r w:rsidR="00F92D0E" w:rsidRPr="007710C8">
        <w:rPr>
          <w:rFonts w:ascii="Times New Roman" w:hAnsi="Times New Roman"/>
        </w:rPr>
        <w:t xml:space="preserve"> ja yhteyksien</w:t>
      </w:r>
      <w:r w:rsidR="007C6522" w:rsidRPr="007710C8">
        <w:rPr>
          <w:rFonts w:ascii="Times New Roman" w:hAnsi="Times New Roman"/>
        </w:rPr>
        <w:t xml:space="preserve"> </w:t>
      </w:r>
      <w:r w:rsidR="00AA1E9E" w:rsidRPr="007710C8">
        <w:rPr>
          <w:rFonts w:ascii="Times New Roman" w:hAnsi="Times New Roman"/>
        </w:rPr>
        <w:t>tunnistamiseen</w:t>
      </w:r>
      <w:r w:rsidR="007C6522" w:rsidRPr="007710C8">
        <w:rPr>
          <w:rFonts w:ascii="Times New Roman" w:hAnsi="Times New Roman"/>
        </w:rPr>
        <w:t xml:space="preserve">. </w:t>
      </w:r>
      <w:r w:rsidR="00AA1E9E" w:rsidRPr="007710C8">
        <w:rPr>
          <w:rFonts w:ascii="Times New Roman" w:hAnsi="Times New Roman"/>
        </w:rPr>
        <w:t xml:space="preserve">Tämän kautta taito </w:t>
      </w:r>
      <w:r w:rsidR="007C6522" w:rsidRPr="007710C8">
        <w:rPr>
          <w:rFonts w:ascii="Times New Roman" w:hAnsi="Times New Roman"/>
        </w:rPr>
        <w:t>löytää tietoa datan ohjaamassa (</w:t>
      </w:r>
      <w:r w:rsidR="007C6522" w:rsidRPr="007710C8">
        <w:rPr>
          <w:rFonts w:ascii="Times New Roman" w:hAnsi="Times New Roman"/>
          <w:i/>
        </w:rPr>
        <w:t>data-driven</w:t>
      </w:r>
      <w:r w:rsidR="007C6522" w:rsidRPr="007710C8">
        <w:rPr>
          <w:rFonts w:ascii="Times New Roman" w:hAnsi="Times New Roman"/>
        </w:rPr>
        <w:t xml:space="preserve">) tieteessä pohjautuu merkittävästi onnistuneeseen datan visualisointiin, jossa datan tutkiminen olisi tehokasta ja joustavaa. </w:t>
      </w:r>
    </w:p>
    <w:p w14:paraId="1BBCF676" w14:textId="75363713" w:rsidR="00D91104" w:rsidRPr="007710C8" w:rsidDel="00C50F21" w:rsidRDefault="00F92D0E" w:rsidP="007710C8">
      <w:pPr>
        <w:spacing w:line="360" w:lineRule="auto"/>
        <w:rPr>
          <w:del w:id="207" w:author="Hassi Sakari" w:date="2017-10-29T17:43:00Z"/>
          <w:rFonts w:ascii="Times New Roman" w:hAnsi="Times New Roman"/>
        </w:rPr>
      </w:pPr>
      <w:r w:rsidRPr="007710C8">
        <w:rPr>
          <w:rFonts w:ascii="Times New Roman" w:hAnsi="Times New Roman"/>
          <w:szCs w:val="24"/>
        </w:rPr>
        <w:lastRenderedPageBreak/>
        <w:tab/>
      </w:r>
      <w:r w:rsidR="00AA1E9E" w:rsidRPr="007710C8">
        <w:rPr>
          <w:rFonts w:ascii="Times New Roman" w:hAnsi="Times New Roman"/>
          <w:szCs w:val="24"/>
        </w:rPr>
        <w:t xml:space="preserve">Visualisointi nähdään </w:t>
      </w:r>
      <w:r w:rsidR="00152D44" w:rsidRPr="007710C8">
        <w:rPr>
          <w:rFonts w:ascii="Times New Roman" w:hAnsi="Times New Roman"/>
          <w:szCs w:val="24"/>
        </w:rPr>
        <w:t>monialaisena käsitteenä sisältäen tekniikoita tietokonegrafiikasta, kuvankäsittelystä, konenäöstä, tietokoneavusteisesta opetuksesta, geometrisesta mallinnuksesta, psykologiasta ja käyttöliittymäsuunnittelusta</w:t>
      </w:r>
      <w:ins w:id="208" w:author="Hassi Sakari" w:date="2017-10-29T17:42:00Z">
        <w:r w:rsidR="00C50F21" w:rsidRPr="007710C8">
          <w:rPr>
            <w:rFonts w:ascii="Times New Roman" w:hAnsi="Times New Roman"/>
            <w:szCs w:val="24"/>
          </w:rPr>
          <w:t xml:space="preserve"> </w:t>
        </w:r>
      </w:ins>
      <w:del w:id="209" w:author="Hassi Sakari" w:date="2017-10-29T17:42:00Z">
        <w:r w:rsidR="00152D44" w:rsidRPr="007710C8" w:rsidDel="00C50F21">
          <w:rPr>
            <w:rFonts w:ascii="Times New Roman" w:hAnsi="Times New Roman"/>
            <w:szCs w:val="24"/>
          </w:rPr>
          <w:delText xml:space="preserve">. </w:delText>
        </w:r>
      </w:del>
      <w:commentRangeStart w:id="210"/>
      <w:r w:rsidR="00152D44" w:rsidRPr="007710C8">
        <w:rPr>
          <w:rFonts w:ascii="Times New Roman" w:hAnsi="Times New Roman"/>
          <w:szCs w:val="24"/>
        </w:rPr>
        <w:t>[</w:t>
      </w:r>
      <w:ins w:id="211" w:author="Hassi Sakari" w:date="2017-10-29T17:42:00Z">
        <w:r w:rsidR="00C50F21" w:rsidRPr="007710C8">
          <w:rPr>
            <w:rFonts w:ascii="Times New Roman" w:hAnsi="Times New Roman"/>
            <w:szCs w:val="24"/>
            <w:rPrChange w:id="212" w:author="Hassi Sakari" w:date="2017-10-29T17:42:00Z">
              <w:rPr>
                <w:rFonts w:ascii="Times New Roman" w:hAnsi="Times New Roman"/>
                <w:sz w:val="22"/>
                <w:szCs w:val="22"/>
                <w:lang w:val="en-US"/>
              </w:rPr>
            </w:rPrChange>
          </w:rPr>
          <w:t>Haber &amp; McNabb</w:t>
        </w:r>
      </w:ins>
      <w:ins w:id="213" w:author="Hassi Sakari" w:date="2017-10-29T17:43:00Z">
        <w:r w:rsidR="00C50F21" w:rsidRPr="007710C8">
          <w:rPr>
            <w:rFonts w:ascii="Times New Roman" w:hAnsi="Times New Roman"/>
            <w:szCs w:val="24"/>
          </w:rPr>
          <w:t>,</w:t>
        </w:r>
      </w:ins>
      <w:ins w:id="214" w:author="Hassi Sakari" w:date="2017-10-29T17:42:00Z">
        <w:r w:rsidR="00C50F21" w:rsidRPr="007710C8" w:rsidDel="00C50F21">
          <w:rPr>
            <w:rFonts w:ascii="Times New Roman" w:hAnsi="Times New Roman"/>
            <w:szCs w:val="24"/>
          </w:rPr>
          <w:t xml:space="preserve"> </w:t>
        </w:r>
        <w:r w:rsidR="00C50F21" w:rsidRPr="007710C8">
          <w:rPr>
            <w:rFonts w:ascii="Times New Roman" w:hAnsi="Times New Roman"/>
            <w:szCs w:val="24"/>
          </w:rPr>
          <w:t>1990</w:t>
        </w:r>
      </w:ins>
      <w:del w:id="215" w:author="Hassi Sakari" w:date="2017-10-29T17:42:00Z">
        <w:r w:rsidR="00152D44" w:rsidRPr="007710C8" w:rsidDel="00C50F21">
          <w:rPr>
            <w:rFonts w:ascii="Times New Roman" w:hAnsi="Times New Roman"/>
            <w:szCs w:val="24"/>
          </w:rPr>
          <w:delText>20</w:delText>
        </w:r>
      </w:del>
      <w:r w:rsidR="00152D44" w:rsidRPr="007710C8">
        <w:rPr>
          <w:rFonts w:ascii="Times New Roman" w:hAnsi="Times New Roman"/>
          <w:szCs w:val="24"/>
        </w:rPr>
        <w:t>]</w:t>
      </w:r>
      <w:commentRangeEnd w:id="210"/>
      <w:r w:rsidR="00D22ED2" w:rsidRPr="007710C8">
        <w:rPr>
          <w:rStyle w:val="Kommentinviite"/>
          <w:rFonts w:ascii="Times New Roman" w:hAnsi="Times New Roman"/>
        </w:rPr>
        <w:commentReference w:id="210"/>
      </w:r>
      <w:r w:rsidR="00152D44" w:rsidRPr="007710C8">
        <w:rPr>
          <w:rFonts w:ascii="Times New Roman" w:hAnsi="Times New Roman"/>
          <w:szCs w:val="24"/>
        </w:rPr>
        <w:t>. Monialaisuuden takia visualisoi</w:t>
      </w:r>
      <w:r w:rsidR="00CE4B43">
        <w:rPr>
          <w:rFonts w:ascii="Times New Roman" w:hAnsi="Times New Roman"/>
          <w:szCs w:val="24"/>
        </w:rPr>
        <w:t>nnin onkin koettu edistäneen</w:t>
      </w:r>
      <w:r w:rsidR="00152D44" w:rsidRPr="007710C8">
        <w:rPr>
          <w:rFonts w:ascii="Times New Roman" w:hAnsi="Times New Roman"/>
          <w:szCs w:val="24"/>
        </w:rPr>
        <w:t xml:space="preserve"> kehitystä monilla eri tutkimusaloilla</w:t>
      </w:r>
      <w:del w:id="216" w:author="Hassi Sakari" w:date="2017-10-29T17:43:00Z">
        <w:r w:rsidR="00152D44" w:rsidRPr="007710C8" w:rsidDel="00C50F21">
          <w:rPr>
            <w:rFonts w:ascii="Times New Roman" w:hAnsi="Times New Roman"/>
            <w:szCs w:val="24"/>
          </w:rPr>
          <w:delText>.</w:delText>
        </w:r>
      </w:del>
      <w:r w:rsidR="00152D44" w:rsidRPr="007710C8">
        <w:rPr>
          <w:rFonts w:ascii="Times New Roman" w:hAnsi="Times New Roman"/>
          <w:szCs w:val="24"/>
        </w:rPr>
        <w:t xml:space="preserve"> [</w:t>
      </w:r>
      <w:commentRangeStart w:id="217"/>
      <w:r w:rsidR="00152D44" w:rsidRPr="007710C8">
        <w:rPr>
          <w:rFonts w:ascii="Times New Roman" w:hAnsi="Times New Roman"/>
          <w:szCs w:val="24"/>
        </w:rPr>
        <w:t>Johnson</w:t>
      </w:r>
      <w:r w:rsidR="0073660F" w:rsidRPr="007710C8">
        <w:rPr>
          <w:rFonts w:ascii="Times New Roman" w:hAnsi="Times New Roman"/>
          <w:szCs w:val="24"/>
        </w:rPr>
        <w:t xml:space="preserve"> et al.</w:t>
      </w:r>
      <w:ins w:id="218" w:author="Hassi Sakari" w:date="2017-10-29T16:20:00Z">
        <w:r w:rsidR="00E66B0E" w:rsidRPr="007710C8">
          <w:rPr>
            <w:rFonts w:ascii="Times New Roman" w:hAnsi="Times New Roman"/>
            <w:szCs w:val="24"/>
          </w:rPr>
          <w:t xml:space="preserve">, </w:t>
        </w:r>
      </w:ins>
      <w:del w:id="219" w:author="Hassi Sakari" w:date="2017-10-29T16:20:00Z">
        <w:r w:rsidR="00152D44" w:rsidRPr="007710C8" w:rsidDel="00E66B0E">
          <w:rPr>
            <w:rFonts w:ascii="Times New Roman" w:hAnsi="Times New Roman"/>
            <w:szCs w:val="24"/>
          </w:rPr>
          <w:delText xml:space="preserve"> report </w:delText>
        </w:r>
      </w:del>
      <w:r w:rsidR="00152D44" w:rsidRPr="007710C8">
        <w:rPr>
          <w:rFonts w:ascii="Times New Roman" w:hAnsi="Times New Roman"/>
          <w:szCs w:val="24"/>
        </w:rPr>
        <w:t>200</w:t>
      </w:r>
      <w:commentRangeEnd w:id="217"/>
      <w:r w:rsidR="0073660F" w:rsidRPr="007710C8">
        <w:rPr>
          <w:rFonts w:ascii="Times New Roman" w:hAnsi="Times New Roman"/>
          <w:szCs w:val="24"/>
        </w:rPr>
        <w:t>5</w:t>
      </w:r>
      <w:r w:rsidR="00D22ED2" w:rsidRPr="007710C8">
        <w:rPr>
          <w:rStyle w:val="Kommentinviite"/>
          <w:rFonts w:ascii="Times New Roman" w:hAnsi="Times New Roman"/>
        </w:rPr>
        <w:commentReference w:id="217"/>
      </w:r>
      <w:r w:rsidR="00152D44" w:rsidRPr="007710C8">
        <w:rPr>
          <w:rFonts w:ascii="Times New Roman" w:hAnsi="Times New Roman"/>
          <w:szCs w:val="24"/>
        </w:rPr>
        <w:t>]</w:t>
      </w:r>
      <w:ins w:id="220" w:author="Hassi Sakari" w:date="2017-10-29T17:43:00Z">
        <w:r w:rsidR="00C50F21" w:rsidRPr="007710C8">
          <w:rPr>
            <w:rFonts w:ascii="Times New Roman" w:hAnsi="Times New Roman"/>
            <w:szCs w:val="24"/>
          </w:rPr>
          <w:t>.</w:t>
        </w:r>
      </w:ins>
      <w:r w:rsidR="00152D44" w:rsidRPr="007710C8">
        <w:rPr>
          <w:rFonts w:ascii="Times New Roman" w:hAnsi="Times New Roman"/>
          <w:szCs w:val="24"/>
        </w:rPr>
        <w:t xml:space="preserve"> </w:t>
      </w:r>
    </w:p>
    <w:p w14:paraId="3B47C178" w14:textId="77777777" w:rsidR="00544FBC" w:rsidRPr="007710C8" w:rsidRDefault="00152D44">
      <w:pPr>
        <w:spacing w:line="360" w:lineRule="auto"/>
        <w:rPr>
          <w:rFonts w:ascii="Times New Roman" w:hAnsi="Times New Roman"/>
          <w:szCs w:val="24"/>
        </w:rPr>
        <w:pPrChange w:id="221" w:author="Hassi Sakari" w:date="2017-10-29T17:43:00Z">
          <w:pPr>
            <w:spacing w:line="360" w:lineRule="auto"/>
            <w:ind w:firstLine="0"/>
          </w:pPr>
        </w:pPrChange>
      </w:pPr>
      <w:r w:rsidRPr="007710C8">
        <w:rPr>
          <w:rFonts w:ascii="Times New Roman" w:hAnsi="Times New Roman"/>
          <w:szCs w:val="24"/>
        </w:rPr>
        <w:t xml:space="preserve">Visualisoinnin ala </w:t>
      </w:r>
      <w:r w:rsidR="00544FBC" w:rsidRPr="007710C8">
        <w:rPr>
          <w:rFonts w:ascii="Times New Roman" w:hAnsi="Times New Roman"/>
          <w:szCs w:val="24"/>
        </w:rPr>
        <w:t>jaetaan perinteisesti kuitenkin</w:t>
      </w:r>
      <w:r w:rsidRPr="007710C8">
        <w:rPr>
          <w:rFonts w:ascii="Times New Roman" w:hAnsi="Times New Roman"/>
          <w:szCs w:val="24"/>
        </w:rPr>
        <w:t xml:space="preserve"> kahteen eri osioon: Tieteelliseen visualisointiin ja Informaation visualisointiin. </w:t>
      </w:r>
    </w:p>
    <w:p w14:paraId="4AD5DFB3" w14:textId="635B7A7F" w:rsidR="00D91104" w:rsidRPr="007710C8" w:rsidRDefault="00152D44" w:rsidP="007710C8">
      <w:pPr>
        <w:spacing w:line="360" w:lineRule="auto"/>
        <w:ind w:firstLine="1304"/>
        <w:rPr>
          <w:rFonts w:ascii="Times New Roman" w:hAnsi="Times New Roman"/>
          <w:szCs w:val="24"/>
        </w:rPr>
      </w:pPr>
      <w:r w:rsidRPr="007710C8">
        <w:rPr>
          <w:rFonts w:ascii="Times New Roman" w:hAnsi="Times New Roman"/>
          <w:szCs w:val="24"/>
        </w:rPr>
        <w:t>Tieteellisessä visualisoinnissa pyritään yhdistämään ihmisen kognitio osaksi tietokoneita ja niiden tuottamaa grafiikkaa. Käytännössä tieteellisen visualisoinnin ala keskittyy tieteellisten tutkimustulosten liittämiseen osaksi re</w:t>
      </w:r>
      <w:r w:rsidR="00544FBC" w:rsidRPr="007710C8">
        <w:rPr>
          <w:rFonts w:ascii="Times New Roman" w:hAnsi="Times New Roman"/>
          <w:szCs w:val="24"/>
        </w:rPr>
        <w:t>aalimaailman prosesseja. Tutkimu</w:t>
      </w:r>
      <w:r w:rsidRPr="007710C8">
        <w:rPr>
          <w:rFonts w:ascii="Times New Roman" w:hAnsi="Times New Roman"/>
          <w:szCs w:val="24"/>
        </w:rPr>
        <w:t>salana vis</w:t>
      </w:r>
      <w:r w:rsidR="00544FBC" w:rsidRPr="007710C8">
        <w:rPr>
          <w:rFonts w:ascii="Times New Roman" w:hAnsi="Times New Roman"/>
          <w:szCs w:val="24"/>
        </w:rPr>
        <w:t>ualisoinnissa pyritään helpo</w:t>
      </w:r>
      <w:r w:rsidRPr="007710C8">
        <w:rPr>
          <w:rFonts w:ascii="Times New Roman" w:hAnsi="Times New Roman"/>
          <w:szCs w:val="24"/>
        </w:rPr>
        <w:t>ttamaan tiedon ymmärtämisen prosessia ohjelmistotyökalujen avulla, jotka tarjoavat staattisia tai interaktiivisia</w:t>
      </w:r>
      <w:r w:rsidR="00544FBC" w:rsidRPr="007710C8">
        <w:rPr>
          <w:rFonts w:ascii="Times New Roman" w:hAnsi="Times New Roman"/>
          <w:szCs w:val="24"/>
        </w:rPr>
        <w:t xml:space="preserve"> visualisoinnin </w:t>
      </w:r>
      <w:r w:rsidRPr="007710C8">
        <w:rPr>
          <w:rFonts w:ascii="Times New Roman" w:hAnsi="Times New Roman"/>
          <w:szCs w:val="24"/>
        </w:rPr>
        <w:t xml:space="preserve">esityksiä. </w:t>
      </w:r>
      <w:r w:rsidR="0073660F" w:rsidRPr="007710C8">
        <w:rPr>
          <w:rFonts w:ascii="Times New Roman" w:hAnsi="Times New Roman"/>
          <w:szCs w:val="24"/>
        </w:rPr>
        <w:t>[</w:t>
      </w:r>
      <w:commentRangeStart w:id="222"/>
      <w:r w:rsidR="0073660F" w:rsidRPr="007710C8">
        <w:rPr>
          <w:rFonts w:ascii="Times New Roman" w:hAnsi="Times New Roman"/>
          <w:szCs w:val="24"/>
        </w:rPr>
        <w:t>Johnson et al.</w:t>
      </w:r>
      <w:ins w:id="223" w:author="Hassi Sakari" w:date="2017-10-29T16:20:00Z">
        <w:r w:rsidR="0073660F" w:rsidRPr="007710C8">
          <w:rPr>
            <w:rFonts w:ascii="Times New Roman" w:hAnsi="Times New Roman"/>
            <w:szCs w:val="24"/>
          </w:rPr>
          <w:t xml:space="preserve">, </w:t>
        </w:r>
      </w:ins>
      <w:del w:id="224" w:author="Hassi Sakari" w:date="2017-10-29T16:20:00Z">
        <w:r w:rsidR="0073660F" w:rsidRPr="007710C8" w:rsidDel="00E66B0E">
          <w:rPr>
            <w:rFonts w:ascii="Times New Roman" w:hAnsi="Times New Roman"/>
            <w:szCs w:val="24"/>
          </w:rPr>
          <w:delText xml:space="preserve"> report </w:delText>
        </w:r>
      </w:del>
      <w:r w:rsidR="0073660F" w:rsidRPr="007710C8">
        <w:rPr>
          <w:rFonts w:ascii="Times New Roman" w:hAnsi="Times New Roman"/>
          <w:szCs w:val="24"/>
        </w:rPr>
        <w:t>200</w:t>
      </w:r>
      <w:commentRangeEnd w:id="222"/>
      <w:r w:rsidR="0073660F" w:rsidRPr="007710C8">
        <w:rPr>
          <w:rFonts w:ascii="Times New Roman" w:hAnsi="Times New Roman"/>
          <w:szCs w:val="24"/>
        </w:rPr>
        <w:t>5</w:t>
      </w:r>
      <w:r w:rsidR="0073660F" w:rsidRPr="007710C8">
        <w:rPr>
          <w:rStyle w:val="Kommentinviite"/>
          <w:rFonts w:ascii="Times New Roman" w:hAnsi="Times New Roman"/>
        </w:rPr>
        <w:commentReference w:id="222"/>
      </w:r>
      <w:r w:rsidR="0073660F" w:rsidRPr="007710C8">
        <w:rPr>
          <w:rFonts w:ascii="Times New Roman" w:hAnsi="Times New Roman"/>
          <w:szCs w:val="24"/>
        </w:rPr>
        <w:t>]</w:t>
      </w:r>
      <w:ins w:id="225" w:author="Hassi Sakari" w:date="2017-10-29T17:43:00Z">
        <w:r w:rsidR="0073660F" w:rsidRPr="007710C8">
          <w:rPr>
            <w:rFonts w:ascii="Times New Roman" w:hAnsi="Times New Roman"/>
            <w:szCs w:val="24"/>
          </w:rPr>
          <w:t>.</w:t>
        </w:r>
      </w:ins>
    </w:p>
    <w:p w14:paraId="09F3BE55" w14:textId="485BE4A7" w:rsidR="00D91104" w:rsidRPr="007710C8" w:rsidRDefault="00152D44" w:rsidP="007710C8">
      <w:pPr>
        <w:spacing w:line="360" w:lineRule="auto"/>
        <w:ind w:firstLine="0"/>
        <w:rPr>
          <w:rFonts w:ascii="Times New Roman" w:hAnsi="Times New Roman"/>
          <w:szCs w:val="24"/>
        </w:rPr>
      </w:pPr>
      <w:r w:rsidRPr="007710C8">
        <w:rPr>
          <w:rFonts w:ascii="Times New Roman" w:hAnsi="Times New Roman"/>
          <w:szCs w:val="24"/>
        </w:rPr>
        <w:tab/>
        <w:t xml:space="preserve">Informaation visualisointi syntyi omana haaranaan </w:t>
      </w:r>
      <w:del w:id="226" w:author="Harri Siirtola" w:date="2017-06-18T16:25:00Z">
        <w:r w:rsidRPr="007710C8" w:rsidDel="00D22ED2">
          <w:rPr>
            <w:rFonts w:ascii="Times New Roman" w:hAnsi="Times New Roman"/>
            <w:szCs w:val="24"/>
          </w:rPr>
          <w:delText xml:space="preserve">Ihmisen </w:delText>
        </w:r>
      </w:del>
      <w:ins w:id="227" w:author="Harri Siirtola" w:date="2017-06-18T16:25:00Z">
        <w:r w:rsidR="00D22ED2" w:rsidRPr="007710C8">
          <w:rPr>
            <w:rFonts w:ascii="Times New Roman" w:hAnsi="Times New Roman"/>
            <w:szCs w:val="24"/>
          </w:rPr>
          <w:t xml:space="preserve">ihmisen </w:t>
        </w:r>
      </w:ins>
      <w:r w:rsidRPr="007710C8">
        <w:rPr>
          <w:rFonts w:ascii="Times New Roman" w:hAnsi="Times New Roman"/>
          <w:szCs w:val="24"/>
        </w:rPr>
        <w:t xml:space="preserve">ja </w:t>
      </w:r>
      <w:del w:id="228" w:author="Harri Siirtola" w:date="2017-06-18T16:26:00Z">
        <w:r w:rsidRPr="007710C8" w:rsidDel="00D22ED2">
          <w:rPr>
            <w:rFonts w:ascii="Times New Roman" w:hAnsi="Times New Roman"/>
            <w:szCs w:val="24"/>
          </w:rPr>
          <w:delText xml:space="preserve">teknologian </w:delText>
        </w:r>
      </w:del>
      <w:ins w:id="229" w:author="Harri Siirtola" w:date="2017-06-18T16:26:00Z">
        <w:r w:rsidR="00D22ED2" w:rsidRPr="007710C8">
          <w:rPr>
            <w:rFonts w:ascii="Times New Roman" w:hAnsi="Times New Roman"/>
            <w:szCs w:val="24"/>
          </w:rPr>
          <w:t xml:space="preserve">tietokoneen </w:t>
        </w:r>
      </w:ins>
      <w:r w:rsidRPr="007710C8">
        <w:rPr>
          <w:rFonts w:ascii="Times New Roman" w:hAnsi="Times New Roman"/>
          <w:szCs w:val="24"/>
        </w:rPr>
        <w:t>välis</w:t>
      </w:r>
      <w:del w:id="230" w:author="Harri Siirtola" w:date="2017-06-18T16:25:00Z">
        <w:r w:rsidRPr="007710C8" w:rsidDel="00D22ED2">
          <w:rPr>
            <w:rFonts w:ascii="Times New Roman" w:hAnsi="Times New Roman"/>
            <w:szCs w:val="24"/>
          </w:rPr>
          <w:delText>e</w:delText>
        </w:r>
      </w:del>
      <w:r w:rsidRPr="007710C8">
        <w:rPr>
          <w:rFonts w:ascii="Times New Roman" w:hAnsi="Times New Roman"/>
          <w:szCs w:val="24"/>
        </w:rPr>
        <w:t>en vuorovaikutukse</w:t>
      </w:r>
      <w:del w:id="231" w:author="Harri Siirtola" w:date="2017-06-18T16:25:00Z">
        <w:r w:rsidRPr="007710C8" w:rsidDel="00D22ED2">
          <w:rPr>
            <w:rFonts w:ascii="Times New Roman" w:hAnsi="Times New Roman"/>
            <w:szCs w:val="24"/>
          </w:rPr>
          <w:delText>e</w:delText>
        </w:r>
      </w:del>
      <w:r w:rsidRPr="007710C8">
        <w:rPr>
          <w:rFonts w:ascii="Times New Roman" w:hAnsi="Times New Roman"/>
          <w:szCs w:val="24"/>
        </w:rPr>
        <w:t xml:space="preserve">n </w:t>
      </w:r>
      <w:del w:id="232" w:author="Harri Siirtola" w:date="2017-06-18T16:26:00Z">
        <w:r w:rsidRPr="007710C8" w:rsidDel="00D22ED2">
          <w:rPr>
            <w:rFonts w:ascii="Times New Roman" w:hAnsi="Times New Roman"/>
            <w:szCs w:val="24"/>
          </w:rPr>
          <w:delText xml:space="preserve">pohjautuvan </w:delText>
        </w:r>
      </w:del>
      <w:r w:rsidRPr="007710C8">
        <w:rPr>
          <w:rFonts w:ascii="Times New Roman" w:hAnsi="Times New Roman"/>
          <w:szCs w:val="24"/>
        </w:rPr>
        <w:t xml:space="preserve">tutkimusalan </w:t>
      </w:r>
      <w:r w:rsidRPr="007710C8">
        <w:rPr>
          <w:rFonts w:ascii="Times New Roman" w:hAnsi="Times New Roman"/>
          <w:i/>
          <w:szCs w:val="24"/>
        </w:rPr>
        <w:t>(</w:t>
      </w:r>
      <w:ins w:id="233" w:author="Hassi Sakari" w:date="2017-10-29T17:44:00Z">
        <w:r w:rsidR="00C50F21" w:rsidRPr="007710C8">
          <w:rPr>
            <w:rFonts w:ascii="Times New Roman" w:hAnsi="Times New Roman"/>
            <w:i/>
            <w:szCs w:val="24"/>
          </w:rPr>
          <w:t xml:space="preserve">Human Computer Interaction, </w:t>
        </w:r>
      </w:ins>
      <w:r w:rsidRPr="007710C8">
        <w:rPr>
          <w:rFonts w:ascii="Times New Roman" w:hAnsi="Times New Roman"/>
          <w:i/>
          <w:szCs w:val="24"/>
        </w:rPr>
        <w:t>HCI</w:t>
      </w:r>
      <w:r w:rsidRPr="007710C8">
        <w:rPr>
          <w:rFonts w:ascii="Times New Roman" w:hAnsi="Times New Roman"/>
          <w:szCs w:val="24"/>
        </w:rPr>
        <w:t xml:space="preserve">) syntyessä 1980 -luvun lopulla. Informaation </w:t>
      </w:r>
      <w:r w:rsidR="00544FBC" w:rsidRPr="007710C8">
        <w:rPr>
          <w:rFonts w:ascii="Times New Roman" w:hAnsi="Times New Roman"/>
          <w:szCs w:val="24"/>
        </w:rPr>
        <w:t xml:space="preserve">visualisoinnin tutkimusalan </w:t>
      </w:r>
      <w:r w:rsidRPr="007710C8">
        <w:rPr>
          <w:rFonts w:ascii="Times New Roman" w:hAnsi="Times New Roman"/>
          <w:szCs w:val="24"/>
        </w:rPr>
        <w:t xml:space="preserve">tarkoituksena on </w:t>
      </w:r>
      <w:r w:rsidR="00544FBC" w:rsidRPr="007710C8">
        <w:rPr>
          <w:rFonts w:ascii="Times New Roman" w:hAnsi="Times New Roman"/>
          <w:szCs w:val="24"/>
        </w:rPr>
        <w:t xml:space="preserve">myös </w:t>
      </w:r>
      <w:r w:rsidRPr="007710C8">
        <w:rPr>
          <w:rFonts w:ascii="Times New Roman" w:hAnsi="Times New Roman"/>
          <w:szCs w:val="24"/>
        </w:rPr>
        <w:t xml:space="preserve">tiedon ymmärtämisen ja käsittelyn helpottaminen, mutta pääpaino tutkimuksessa on erityisesti mentaalimallien ja tietokonegrafiikan hyödyntämisessä. </w:t>
      </w:r>
    </w:p>
    <w:p w14:paraId="66D9705C" w14:textId="1E39E83B" w:rsidR="00D91104" w:rsidRPr="007710C8" w:rsidRDefault="00544FBC" w:rsidP="007710C8">
      <w:pPr>
        <w:spacing w:line="360" w:lineRule="auto"/>
        <w:ind w:firstLine="0"/>
        <w:rPr>
          <w:rFonts w:ascii="Times New Roman" w:hAnsi="Times New Roman"/>
          <w:szCs w:val="24"/>
        </w:rPr>
      </w:pPr>
      <w:r w:rsidRPr="007710C8">
        <w:rPr>
          <w:rFonts w:ascii="Times New Roman" w:hAnsi="Times New Roman"/>
          <w:szCs w:val="24"/>
        </w:rPr>
        <w:tab/>
        <w:t>Brown ja kumppanit</w:t>
      </w:r>
      <w:r w:rsidR="00152D44" w:rsidRPr="007710C8">
        <w:rPr>
          <w:rFonts w:ascii="Times New Roman" w:hAnsi="Times New Roman"/>
          <w:szCs w:val="24"/>
        </w:rPr>
        <w:t xml:space="preserve"> [1996] näkevät, että visualisoinnilla on kolme keskeistä päämäärää: tutkiminen, analysointi ja esittäminen. Visualisointia siis käytetään olemassa olevan data joukon </w:t>
      </w:r>
      <w:r w:rsidR="00342402" w:rsidRPr="007710C8">
        <w:rPr>
          <w:rFonts w:ascii="Times New Roman" w:hAnsi="Times New Roman"/>
          <w:szCs w:val="24"/>
        </w:rPr>
        <w:t xml:space="preserve">tarkasteluun </w:t>
      </w:r>
      <w:r w:rsidR="00152D44" w:rsidRPr="007710C8">
        <w:rPr>
          <w:rFonts w:ascii="Times New Roman" w:hAnsi="Times New Roman"/>
          <w:szCs w:val="24"/>
        </w:rPr>
        <w:t xml:space="preserve">ja mielenkiintoisten rakenteiden hahmottamiseen jatkoanalysointia varten. Visualisointia voidaan yhä käyttää hypoteesien ja saatujen tulosten varmentamiseen sekä esittämiseen esimerkiksi muille kollegoille tai julkiselle yleisölle. Visualisointi on kuitenkin harvoin eriytetty, itsenäinen prosessinsa: se on usein tarpeellinen, mutta ei </w:t>
      </w:r>
      <w:r w:rsidRPr="007710C8">
        <w:rPr>
          <w:rFonts w:ascii="Times New Roman" w:hAnsi="Times New Roman"/>
          <w:szCs w:val="24"/>
        </w:rPr>
        <w:t xml:space="preserve">yksistään </w:t>
      </w:r>
      <w:r w:rsidR="00152D44" w:rsidRPr="007710C8">
        <w:rPr>
          <w:rFonts w:ascii="Times New Roman" w:hAnsi="Times New Roman"/>
          <w:szCs w:val="24"/>
        </w:rPr>
        <w:t>riittävä</w:t>
      </w:r>
      <w:r w:rsidRPr="007710C8">
        <w:rPr>
          <w:rFonts w:ascii="Times New Roman" w:hAnsi="Times New Roman"/>
          <w:szCs w:val="24"/>
        </w:rPr>
        <w:t xml:space="preserve"> tapa ongelmien ratkaisemiseen. Tiedon visualisoiminen</w:t>
      </w:r>
      <w:r w:rsidR="00152D44" w:rsidRPr="007710C8">
        <w:rPr>
          <w:rFonts w:ascii="Times New Roman" w:hAnsi="Times New Roman"/>
          <w:szCs w:val="24"/>
        </w:rPr>
        <w:t xml:space="preserve"> vaatiikin rinnalleen yhä vahvemmin analyyttisia välineitä ja tekniikoita kuten tilastotiedettä, tiedonlouhintaa ja kuvan prosessoimista. Johnson </w:t>
      </w:r>
      <w:r w:rsidR="0073660F" w:rsidRPr="007710C8">
        <w:rPr>
          <w:rFonts w:ascii="Times New Roman" w:hAnsi="Times New Roman"/>
          <w:szCs w:val="24"/>
        </w:rPr>
        <w:t>ja kumppanit [2005</w:t>
      </w:r>
      <w:r w:rsidR="00152D44" w:rsidRPr="007710C8">
        <w:rPr>
          <w:rFonts w:ascii="Times New Roman" w:hAnsi="Times New Roman"/>
          <w:szCs w:val="24"/>
        </w:rPr>
        <w:t xml:space="preserve">] </w:t>
      </w:r>
      <w:r w:rsidR="0073660F" w:rsidRPr="007710C8">
        <w:rPr>
          <w:rFonts w:ascii="Times New Roman" w:hAnsi="Times New Roman"/>
          <w:szCs w:val="24"/>
        </w:rPr>
        <w:t>esittävätkin</w:t>
      </w:r>
      <w:r w:rsidR="00152D44" w:rsidRPr="007710C8">
        <w:rPr>
          <w:rFonts w:ascii="Times New Roman" w:hAnsi="Times New Roman"/>
          <w:szCs w:val="24"/>
        </w:rPr>
        <w:t xml:space="preserve"> raportissaan visualisointitutkimuksen yhtenä suurimmista ongelmista alan mukautuvuuden kaikkiin muihin aloihin, joiden ongelmia pyritään visualisoinnin avulla selvittämään käyttäen yhä laajempaa määrää tietoa. Tämän haasteen pohjalta onkin esitelty uusi poikkitieteellinen käsite Tieteellisen j</w:t>
      </w:r>
      <w:r w:rsidR="00AB6BDC" w:rsidRPr="007710C8">
        <w:rPr>
          <w:rFonts w:ascii="Times New Roman" w:hAnsi="Times New Roman"/>
          <w:szCs w:val="24"/>
        </w:rPr>
        <w:t>a Informaation visualisoinnin</w:t>
      </w:r>
      <w:r w:rsidR="00152D44" w:rsidRPr="007710C8">
        <w:rPr>
          <w:rFonts w:ascii="Times New Roman" w:hAnsi="Times New Roman"/>
          <w:szCs w:val="24"/>
        </w:rPr>
        <w:t xml:space="preserve"> rinnalle: Visuaalinen analytiikka (</w:t>
      </w:r>
      <w:r w:rsidR="00152D44" w:rsidRPr="007710C8">
        <w:rPr>
          <w:rFonts w:ascii="Times New Roman" w:hAnsi="Times New Roman"/>
          <w:i/>
          <w:szCs w:val="24"/>
        </w:rPr>
        <w:t>Visual Analytics</w:t>
      </w:r>
      <w:r w:rsidR="00152D44" w:rsidRPr="007710C8">
        <w:rPr>
          <w:rFonts w:ascii="Times New Roman" w:hAnsi="Times New Roman"/>
          <w:szCs w:val="24"/>
        </w:rPr>
        <w:t xml:space="preserve">). Visuaalinen analytiikka koostaa aikaisempia lähestymistapoja yhteen, </w:t>
      </w:r>
      <w:commentRangeStart w:id="234"/>
      <w:r w:rsidR="00152D44" w:rsidRPr="007710C8">
        <w:rPr>
          <w:rFonts w:ascii="Times New Roman" w:hAnsi="Times New Roman"/>
          <w:szCs w:val="24"/>
        </w:rPr>
        <w:t>mutta painottaa erityisesti visuaalisten teknologioiden sekä työkalujen kehittämistä ja hyödyntämistä</w:t>
      </w:r>
      <w:commentRangeEnd w:id="234"/>
      <w:r w:rsidR="001C0C6D" w:rsidRPr="007710C8">
        <w:rPr>
          <w:rStyle w:val="Kommentinviite"/>
          <w:rFonts w:ascii="Times New Roman" w:hAnsi="Times New Roman"/>
        </w:rPr>
        <w:commentReference w:id="234"/>
      </w:r>
      <w:r w:rsidR="00152D44" w:rsidRPr="007710C8">
        <w:rPr>
          <w:rFonts w:ascii="Times New Roman" w:hAnsi="Times New Roman"/>
          <w:szCs w:val="24"/>
        </w:rPr>
        <w:t xml:space="preserve">. </w:t>
      </w:r>
    </w:p>
    <w:p w14:paraId="3EB85D14" w14:textId="085FA586" w:rsidR="00785110" w:rsidRPr="007710C8" w:rsidRDefault="00152D44" w:rsidP="007710C8">
      <w:pPr>
        <w:spacing w:line="360" w:lineRule="auto"/>
        <w:ind w:firstLine="0"/>
        <w:rPr>
          <w:rFonts w:ascii="Times New Roman" w:hAnsi="Times New Roman"/>
          <w:szCs w:val="24"/>
        </w:rPr>
      </w:pPr>
      <w:r w:rsidRPr="007710C8">
        <w:rPr>
          <w:rFonts w:ascii="Times New Roman" w:hAnsi="Times New Roman"/>
          <w:szCs w:val="24"/>
        </w:rPr>
        <w:tab/>
        <w:t>Tässä tutkielmassa visuaalisuutta käydään läpi erityisesti analyyttisen puolen osalta, sillä työssä pyritään kartoittam</w:t>
      </w:r>
      <w:r w:rsidR="00544FBC" w:rsidRPr="007710C8">
        <w:rPr>
          <w:rFonts w:ascii="Times New Roman" w:hAnsi="Times New Roman"/>
          <w:szCs w:val="24"/>
        </w:rPr>
        <w:t xml:space="preserve">aan ratkaisuja datan helpompaa analysoimista varten </w:t>
      </w:r>
      <w:r w:rsidRPr="007710C8">
        <w:rPr>
          <w:rFonts w:ascii="Times New Roman" w:hAnsi="Times New Roman"/>
          <w:szCs w:val="24"/>
        </w:rPr>
        <w:t xml:space="preserve">hyödyntämällä uusia virtuaalitodellisuuden </w:t>
      </w:r>
      <w:r w:rsidR="00544FBC" w:rsidRPr="007710C8">
        <w:rPr>
          <w:rFonts w:ascii="Times New Roman" w:hAnsi="Times New Roman"/>
          <w:szCs w:val="24"/>
        </w:rPr>
        <w:t>työkaluja</w:t>
      </w:r>
      <w:r w:rsidRPr="007710C8">
        <w:rPr>
          <w:rFonts w:ascii="Times New Roman" w:hAnsi="Times New Roman"/>
          <w:szCs w:val="24"/>
        </w:rPr>
        <w:t xml:space="preserve">. Informaation visualisointiin pohjautuvasti, työssä pyritään löytämään mahdollisimman hyvin käyttäjien mentaalimalleja tukeva ja virtuaalitodellisuuden </w:t>
      </w:r>
      <w:r w:rsidRPr="007710C8">
        <w:rPr>
          <w:rFonts w:ascii="Times New Roman" w:hAnsi="Times New Roman"/>
          <w:szCs w:val="24"/>
        </w:rPr>
        <w:lastRenderedPageBreak/>
        <w:t>mahdollisuuksia hyödyntä</w:t>
      </w:r>
      <w:r w:rsidR="00544FBC" w:rsidRPr="007710C8">
        <w:rPr>
          <w:rFonts w:ascii="Times New Roman" w:hAnsi="Times New Roman"/>
          <w:szCs w:val="24"/>
        </w:rPr>
        <w:t xml:space="preserve">vä visualisointitapa Big </w:t>
      </w:r>
      <w:ins w:id="235" w:author="Hassi Sakari" w:date="2017-10-29T17:46:00Z">
        <w:r w:rsidR="00C50F21" w:rsidRPr="007710C8">
          <w:rPr>
            <w:rFonts w:ascii="Times New Roman" w:hAnsi="Times New Roman"/>
            <w:szCs w:val="24"/>
          </w:rPr>
          <w:t>D</w:t>
        </w:r>
      </w:ins>
      <w:del w:id="236" w:author="Hassi Sakari" w:date="2017-10-29T17:46:00Z">
        <w:r w:rsidR="00544FBC" w:rsidRPr="007710C8" w:rsidDel="00C50F21">
          <w:rPr>
            <w:rFonts w:ascii="Times New Roman" w:hAnsi="Times New Roman"/>
            <w:szCs w:val="24"/>
          </w:rPr>
          <w:delText>d</w:delText>
        </w:r>
      </w:del>
      <w:r w:rsidR="00544FBC" w:rsidRPr="007710C8">
        <w:rPr>
          <w:rFonts w:ascii="Times New Roman" w:hAnsi="Times New Roman"/>
          <w:szCs w:val="24"/>
        </w:rPr>
        <w:t>ataksi luokiteltavan tiedon esittämistä varten</w:t>
      </w:r>
      <w:r w:rsidRPr="007710C8">
        <w:rPr>
          <w:rFonts w:ascii="Times New Roman" w:hAnsi="Times New Roman"/>
          <w:szCs w:val="24"/>
        </w:rPr>
        <w:t xml:space="preserve">. </w:t>
      </w:r>
      <w:r w:rsidR="00544FBC" w:rsidRPr="007710C8">
        <w:rPr>
          <w:rFonts w:ascii="Times New Roman" w:hAnsi="Times New Roman"/>
          <w:szCs w:val="24"/>
        </w:rPr>
        <w:t xml:space="preserve">Tutkielmassa virtuaalitodellisuuden teknologia nähdään uutena työkaluna ja sitä hyödyntämällä luotuja visualisointeja pyritään vertaamaan visualisointeihin normaalissa työasemaympäristössä. </w:t>
      </w:r>
      <w:r w:rsidR="001C6BC8" w:rsidRPr="007710C8">
        <w:rPr>
          <w:rFonts w:ascii="Times New Roman" w:hAnsi="Times New Roman"/>
          <w:szCs w:val="24"/>
        </w:rPr>
        <w:t xml:space="preserve">Ensisijaisena päämääränä tutkimuksessa on selvittää, lisääkö virtuaalitodellisuus informaation visualisoinnin tehokkuutta ja ymmärrystä verrattuna perinteiseen työasemaympäristöön ja 2D-visualisointeihin. </w:t>
      </w:r>
    </w:p>
    <w:p w14:paraId="41D79212" w14:textId="77777777" w:rsidR="001C6BC8" w:rsidRPr="007710C8" w:rsidRDefault="001C6BC8" w:rsidP="007710C8">
      <w:pPr>
        <w:spacing w:line="360" w:lineRule="auto"/>
        <w:ind w:firstLine="0"/>
        <w:rPr>
          <w:rFonts w:ascii="Times New Roman" w:hAnsi="Times New Roman"/>
          <w:szCs w:val="24"/>
        </w:rPr>
      </w:pPr>
    </w:p>
    <w:p w14:paraId="060B9329" w14:textId="77777777" w:rsidR="00785110" w:rsidRPr="007710C8" w:rsidRDefault="00263D7A" w:rsidP="007710C8">
      <w:pPr>
        <w:pStyle w:val="Otsikko21"/>
        <w:spacing w:line="360" w:lineRule="auto"/>
        <w:ind w:firstLine="0"/>
      </w:pPr>
      <w:bookmarkStart w:id="237" w:name="_Toc503616894"/>
      <w:r w:rsidRPr="007710C8">
        <w:t>3.2 Visualisoinnin tyypit</w:t>
      </w:r>
      <w:bookmarkEnd w:id="237"/>
    </w:p>
    <w:p w14:paraId="05193E7A" w14:textId="77777777" w:rsidR="00AB6BDC" w:rsidRPr="007710C8" w:rsidRDefault="00AB6BDC" w:rsidP="007710C8">
      <w:pPr>
        <w:spacing w:line="360" w:lineRule="auto"/>
        <w:ind w:firstLine="0"/>
        <w:rPr>
          <w:rFonts w:ascii="Times New Roman" w:hAnsi="Times New Roman"/>
          <w:szCs w:val="24"/>
        </w:rPr>
      </w:pPr>
    </w:p>
    <w:p w14:paraId="347E72BD" w14:textId="30DD6B5D" w:rsidR="00D3076A" w:rsidRPr="007710C8" w:rsidRDefault="00AB6BDC" w:rsidP="007710C8">
      <w:pPr>
        <w:spacing w:line="360" w:lineRule="auto"/>
        <w:ind w:firstLine="0"/>
        <w:rPr>
          <w:rFonts w:ascii="Times New Roman" w:hAnsi="Times New Roman"/>
          <w:szCs w:val="24"/>
        </w:rPr>
      </w:pPr>
      <w:r w:rsidRPr="007710C8">
        <w:rPr>
          <w:rFonts w:ascii="Times New Roman" w:hAnsi="Times New Roman"/>
          <w:szCs w:val="24"/>
        </w:rPr>
        <w:t xml:space="preserve">Tiedon visualisoinnin menetelmät ovat menneet digitalisaation myötä vauhdilla eteenpäin viime vuosikymmenien aikana. </w:t>
      </w:r>
      <w:r w:rsidR="00F63999" w:rsidRPr="007710C8">
        <w:rPr>
          <w:rFonts w:ascii="Times New Roman" w:hAnsi="Times New Roman"/>
          <w:szCs w:val="24"/>
        </w:rPr>
        <w:t>Alkuperäisesti tiedon visualisointia hyödynnettiin karttatieteissä ja liiketoimintaan pohjautuvan tilastollisen tiedon esittämisessä</w:t>
      </w:r>
      <w:r w:rsidR="00E672FC" w:rsidRPr="007710C8">
        <w:rPr>
          <w:rFonts w:ascii="Times New Roman" w:hAnsi="Times New Roman"/>
          <w:szCs w:val="24"/>
        </w:rPr>
        <w:t xml:space="preserve"> [Few &amp; Edge, 2007]</w:t>
      </w:r>
      <w:r w:rsidR="00F63999" w:rsidRPr="007710C8">
        <w:rPr>
          <w:rFonts w:ascii="Times New Roman" w:hAnsi="Times New Roman"/>
          <w:szCs w:val="24"/>
        </w:rPr>
        <w:t>.</w:t>
      </w:r>
      <w:r w:rsidR="00E672FC" w:rsidRPr="007710C8">
        <w:rPr>
          <w:rFonts w:ascii="Times New Roman" w:hAnsi="Times New Roman"/>
          <w:szCs w:val="24"/>
        </w:rPr>
        <w:t xml:space="preserve"> Nykykäsitteen mukaisen t</w:t>
      </w:r>
      <w:r w:rsidR="00F63999" w:rsidRPr="007710C8">
        <w:rPr>
          <w:rFonts w:ascii="Times New Roman" w:hAnsi="Times New Roman"/>
          <w:szCs w:val="24"/>
        </w:rPr>
        <w:t xml:space="preserve">iedon visualisoinnin katsotaan </w:t>
      </w:r>
      <w:r w:rsidR="00E672FC" w:rsidRPr="007710C8">
        <w:rPr>
          <w:rFonts w:ascii="Times New Roman" w:hAnsi="Times New Roman"/>
          <w:szCs w:val="24"/>
        </w:rPr>
        <w:t>toteutuneen ensimmäisen kerran</w:t>
      </w:r>
      <w:r w:rsidR="00F63999" w:rsidRPr="007710C8">
        <w:rPr>
          <w:rFonts w:ascii="Times New Roman" w:hAnsi="Times New Roman"/>
          <w:szCs w:val="24"/>
        </w:rPr>
        <w:t xml:space="preserve"> </w:t>
      </w:r>
      <w:r w:rsidR="00E672FC" w:rsidRPr="007710C8">
        <w:rPr>
          <w:rFonts w:ascii="Times New Roman" w:hAnsi="Times New Roman"/>
          <w:szCs w:val="24"/>
        </w:rPr>
        <w:t xml:space="preserve">William Playfairin toimesta, kun hän esitteli teoksessaan </w:t>
      </w:r>
      <w:r w:rsidR="00E672FC" w:rsidRPr="007710C8">
        <w:rPr>
          <w:rFonts w:ascii="Times New Roman" w:hAnsi="Times New Roman"/>
          <w:i/>
          <w:szCs w:val="24"/>
        </w:rPr>
        <w:t>Commercial and Political Atlas</w:t>
      </w:r>
      <w:r w:rsidR="00E672FC" w:rsidRPr="007710C8">
        <w:rPr>
          <w:rFonts w:ascii="Times New Roman" w:hAnsi="Times New Roman"/>
          <w:szCs w:val="24"/>
        </w:rPr>
        <w:t xml:space="preserve"> </w:t>
      </w:r>
      <w:ins w:id="238" w:author="Hassi Sakari" w:date="2017-10-29T17:46:00Z">
        <w:r w:rsidR="00A962E3" w:rsidRPr="007710C8">
          <w:rPr>
            <w:rFonts w:ascii="Times New Roman" w:hAnsi="Times New Roman"/>
            <w:szCs w:val="24"/>
          </w:rPr>
          <w:t>[</w:t>
        </w:r>
      </w:ins>
      <w:del w:id="239" w:author="Hassi Sakari" w:date="2017-10-29T17:46:00Z">
        <w:r w:rsidR="00E672FC" w:rsidRPr="007710C8" w:rsidDel="00A962E3">
          <w:rPr>
            <w:rFonts w:ascii="Times New Roman" w:hAnsi="Times New Roman"/>
            <w:szCs w:val="24"/>
          </w:rPr>
          <w:delText>(</w:delText>
        </w:r>
      </w:del>
      <w:r w:rsidR="00E672FC" w:rsidRPr="007710C8">
        <w:rPr>
          <w:rFonts w:ascii="Times New Roman" w:hAnsi="Times New Roman"/>
          <w:szCs w:val="24"/>
        </w:rPr>
        <w:t>1786</w:t>
      </w:r>
      <w:ins w:id="240" w:author="Hassi Sakari" w:date="2017-10-29T17:46:00Z">
        <w:r w:rsidR="00A962E3" w:rsidRPr="007710C8">
          <w:rPr>
            <w:rFonts w:ascii="Times New Roman" w:hAnsi="Times New Roman"/>
            <w:szCs w:val="24"/>
          </w:rPr>
          <w:t>]</w:t>
        </w:r>
      </w:ins>
      <w:del w:id="241" w:author="Hassi Sakari" w:date="2017-10-29T17:46:00Z">
        <w:r w:rsidR="00E672FC" w:rsidRPr="007710C8" w:rsidDel="00A962E3">
          <w:rPr>
            <w:rFonts w:ascii="Times New Roman" w:hAnsi="Times New Roman"/>
            <w:szCs w:val="24"/>
          </w:rPr>
          <w:delText>)</w:delText>
        </w:r>
      </w:del>
      <w:r w:rsidR="00E672FC" w:rsidRPr="007710C8">
        <w:rPr>
          <w:rFonts w:ascii="Times New Roman" w:hAnsi="Times New Roman"/>
          <w:szCs w:val="24"/>
        </w:rPr>
        <w:t xml:space="preserve"> Englannin kaupankäyntiin pohjautuvaa tilastoa graafien avulla. </w:t>
      </w:r>
      <w:r w:rsidR="00284174" w:rsidRPr="007710C8">
        <w:rPr>
          <w:rFonts w:ascii="Times New Roman" w:hAnsi="Times New Roman"/>
          <w:szCs w:val="24"/>
        </w:rPr>
        <w:t>2000–</w:t>
      </w:r>
      <w:r w:rsidR="00680042" w:rsidRPr="007710C8">
        <w:rPr>
          <w:rFonts w:ascii="Times New Roman" w:hAnsi="Times New Roman"/>
          <w:szCs w:val="24"/>
        </w:rPr>
        <w:t>luvun</w:t>
      </w:r>
      <w:r w:rsidR="00EF2F02" w:rsidRPr="007710C8">
        <w:rPr>
          <w:rFonts w:ascii="Times New Roman" w:hAnsi="Times New Roman"/>
          <w:szCs w:val="24"/>
        </w:rPr>
        <w:t xml:space="preserve"> aikana tiedon visualisoinnissa on keskitytty erityisesti </w:t>
      </w:r>
      <w:r w:rsidR="00680042" w:rsidRPr="007710C8">
        <w:rPr>
          <w:rFonts w:ascii="Times New Roman" w:hAnsi="Times New Roman"/>
          <w:szCs w:val="24"/>
        </w:rPr>
        <w:t>edistämään</w:t>
      </w:r>
      <w:r w:rsidR="00EF2F02" w:rsidRPr="007710C8">
        <w:rPr>
          <w:rFonts w:ascii="Times New Roman" w:hAnsi="Times New Roman"/>
          <w:szCs w:val="24"/>
        </w:rPr>
        <w:t xml:space="preserve"> </w:t>
      </w:r>
      <w:r w:rsidR="00680042" w:rsidRPr="007710C8">
        <w:rPr>
          <w:rFonts w:ascii="Times New Roman" w:hAnsi="Times New Roman"/>
          <w:szCs w:val="24"/>
        </w:rPr>
        <w:t xml:space="preserve">tiedon </w:t>
      </w:r>
      <w:r w:rsidR="00284174" w:rsidRPr="007710C8">
        <w:rPr>
          <w:rFonts w:ascii="Times New Roman" w:hAnsi="Times New Roman"/>
          <w:szCs w:val="24"/>
        </w:rPr>
        <w:t>sisällön interaktiivisuutta</w:t>
      </w:r>
      <w:r w:rsidR="00EF2F02" w:rsidRPr="007710C8">
        <w:rPr>
          <w:rFonts w:ascii="Times New Roman" w:hAnsi="Times New Roman"/>
          <w:szCs w:val="24"/>
        </w:rPr>
        <w:t xml:space="preserve"> ja erilaisia vuorovaikutustapoja </w:t>
      </w:r>
      <w:r w:rsidR="00680042" w:rsidRPr="007710C8">
        <w:rPr>
          <w:rFonts w:ascii="Times New Roman" w:hAnsi="Times New Roman"/>
          <w:szCs w:val="24"/>
        </w:rPr>
        <w:t xml:space="preserve">visualisoidun sisällön kanssa </w:t>
      </w:r>
      <w:r w:rsidR="00EF2F02" w:rsidRPr="007710C8">
        <w:rPr>
          <w:rFonts w:ascii="Times New Roman" w:hAnsi="Times New Roman"/>
          <w:szCs w:val="24"/>
        </w:rPr>
        <w:t>[</w:t>
      </w:r>
      <w:r w:rsidR="0009261D" w:rsidRPr="007710C8">
        <w:rPr>
          <w:rFonts w:ascii="Times New Roman" w:hAnsi="Times New Roman"/>
          <w:szCs w:val="24"/>
        </w:rPr>
        <w:t xml:space="preserve">Kehrer </w:t>
      </w:r>
      <w:r w:rsidR="009F65FE" w:rsidRPr="007710C8">
        <w:rPr>
          <w:rFonts w:ascii="Times New Roman" w:hAnsi="Times New Roman"/>
          <w:szCs w:val="24"/>
        </w:rPr>
        <w:t>et</w:t>
      </w:r>
      <w:r w:rsidR="0009261D" w:rsidRPr="007710C8">
        <w:rPr>
          <w:rFonts w:ascii="Times New Roman" w:hAnsi="Times New Roman"/>
          <w:szCs w:val="24"/>
          <w:rPrChange w:id="242" w:author="Hassi Sakari" w:date="2017-10-29T17:46:00Z">
            <w:rPr>
              <w:rFonts w:ascii="Times New Roman" w:hAnsi="Times New Roman"/>
              <w:i/>
              <w:szCs w:val="24"/>
            </w:rPr>
          </w:rPrChange>
        </w:rPr>
        <w:t xml:space="preserve"> al</w:t>
      </w:r>
      <w:r w:rsidR="0009261D" w:rsidRPr="007710C8">
        <w:rPr>
          <w:rFonts w:ascii="Times New Roman" w:hAnsi="Times New Roman"/>
          <w:szCs w:val="24"/>
        </w:rPr>
        <w:t>, 2012</w:t>
      </w:r>
      <w:r w:rsidR="00EF2F02" w:rsidRPr="007710C8">
        <w:rPr>
          <w:rFonts w:ascii="Times New Roman" w:hAnsi="Times New Roman"/>
          <w:szCs w:val="24"/>
        </w:rPr>
        <w:t>]</w:t>
      </w:r>
      <w:r w:rsidR="0009261D" w:rsidRPr="007710C8">
        <w:rPr>
          <w:rFonts w:ascii="Times New Roman" w:hAnsi="Times New Roman"/>
          <w:szCs w:val="24"/>
        </w:rPr>
        <w:t>.</w:t>
      </w:r>
      <w:r w:rsidR="00680042" w:rsidRPr="007710C8">
        <w:rPr>
          <w:rFonts w:ascii="Times New Roman" w:hAnsi="Times New Roman"/>
          <w:szCs w:val="24"/>
        </w:rPr>
        <w:t xml:space="preserve"> </w:t>
      </w:r>
      <w:r w:rsidR="00284174" w:rsidRPr="007710C8">
        <w:rPr>
          <w:rFonts w:ascii="Times New Roman" w:hAnsi="Times New Roman"/>
          <w:szCs w:val="24"/>
        </w:rPr>
        <w:t>Interaktiivisuuden merkitys korostuu, kun visualisointi toteutetaan 3D-</w:t>
      </w:r>
      <w:r w:rsidR="00712B9F" w:rsidRPr="007710C8">
        <w:rPr>
          <w:rFonts w:ascii="Times New Roman" w:hAnsi="Times New Roman"/>
          <w:szCs w:val="24"/>
        </w:rPr>
        <w:t xml:space="preserve">mallinnettuna, jolloin </w:t>
      </w:r>
      <w:r w:rsidR="00284174" w:rsidRPr="007710C8">
        <w:rPr>
          <w:rFonts w:ascii="Times New Roman" w:hAnsi="Times New Roman"/>
          <w:szCs w:val="24"/>
        </w:rPr>
        <w:t xml:space="preserve">vuorovaikutuksessa hyödynnettävät mahdollisuudet kasvavat dimensioiden määrän kasvaessa. </w:t>
      </w:r>
      <w:r w:rsidR="00712B9F" w:rsidRPr="007710C8">
        <w:rPr>
          <w:rFonts w:ascii="Times New Roman" w:hAnsi="Times New Roman"/>
          <w:szCs w:val="24"/>
        </w:rPr>
        <w:t>Nykyään</w:t>
      </w:r>
      <w:r w:rsidR="00284174" w:rsidRPr="007710C8">
        <w:rPr>
          <w:rFonts w:ascii="Times New Roman" w:hAnsi="Times New Roman"/>
          <w:szCs w:val="24"/>
        </w:rPr>
        <w:t xml:space="preserve"> tiedon visualisoinnissa ongelmia </w:t>
      </w:r>
      <w:r w:rsidR="00712B9F" w:rsidRPr="007710C8">
        <w:rPr>
          <w:rFonts w:ascii="Times New Roman" w:hAnsi="Times New Roman"/>
          <w:szCs w:val="24"/>
        </w:rPr>
        <w:t>tuottaa</w:t>
      </w:r>
      <w:r w:rsidR="00284174" w:rsidRPr="007710C8">
        <w:rPr>
          <w:rFonts w:ascii="Times New Roman" w:hAnsi="Times New Roman"/>
          <w:szCs w:val="24"/>
        </w:rPr>
        <w:t xml:space="preserve"> datan </w:t>
      </w:r>
      <w:r w:rsidR="00712B9F" w:rsidRPr="007710C8">
        <w:rPr>
          <w:rFonts w:ascii="Times New Roman" w:hAnsi="Times New Roman"/>
          <w:szCs w:val="24"/>
        </w:rPr>
        <w:t xml:space="preserve">suuri </w:t>
      </w:r>
      <w:r w:rsidR="00284174" w:rsidRPr="007710C8">
        <w:rPr>
          <w:rFonts w:ascii="Times New Roman" w:hAnsi="Times New Roman"/>
          <w:szCs w:val="24"/>
        </w:rPr>
        <w:t>määrä ja visualisoinnin skaalautuvuus datan määrän mukaisesti</w:t>
      </w:r>
      <w:r w:rsidR="00712B9F" w:rsidRPr="007710C8">
        <w:rPr>
          <w:rFonts w:ascii="Times New Roman" w:hAnsi="Times New Roman"/>
          <w:szCs w:val="24"/>
        </w:rPr>
        <w:t xml:space="preserve">. Skaalautuvuuden ongelma määriteltiin </w:t>
      </w:r>
      <w:ins w:id="243" w:author="Hassi Sakari" w:date="2017-10-29T16:22:00Z">
        <w:r w:rsidR="00E66B0E" w:rsidRPr="007710C8">
          <w:rPr>
            <w:rFonts w:ascii="Times New Roman" w:hAnsi="Times New Roman"/>
            <w:szCs w:val="24"/>
            <w:rPrChange w:id="244" w:author="Hassi Sakari" w:date="2017-10-29T16:22:00Z">
              <w:rPr>
                <w:rFonts w:ascii="Times New Roman" w:hAnsi="Times New Roman"/>
                <w:i/>
                <w:szCs w:val="24"/>
              </w:rPr>
            </w:rPrChange>
          </w:rPr>
          <w:t>K</w:t>
        </w:r>
      </w:ins>
      <w:commentRangeStart w:id="245"/>
      <w:del w:id="246" w:author="Hassi Sakari" w:date="2017-10-29T16:22:00Z">
        <w:r w:rsidR="00566896" w:rsidRPr="007710C8" w:rsidDel="00E66B0E">
          <w:rPr>
            <w:rFonts w:ascii="Times New Roman" w:hAnsi="Times New Roman"/>
            <w:szCs w:val="24"/>
            <w:rPrChange w:id="247" w:author="Hassi Sakari" w:date="2017-10-29T16:22:00Z">
              <w:rPr>
                <w:rFonts w:ascii="Times New Roman" w:hAnsi="Times New Roman"/>
                <w:i/>
                <w:szCs w:val="24"/>
              </w:rPr>
            </w:rPrChange>
          </w:rPr>
          <w:delText>k</w:delText>
        </w:r>
      </w:del>
      <w:r w:rsidR="00566896" w:rsidRPr="007710C8">
        <w:rPr>
          <w:rFonts w:ascii="Times New Roman" w:hAnsi="Times New Roman"/>
          <w:szCs w:val="24"/>
          <w:rPrChange w:id="248" w:author="Hassi Sakari" w:date="2017-10-29T16:22:00Z">
            <w:rPr>
              <w:rFonts w:ascii="Times New Roman" w:hAnsi="Times New Roman"/>
              <w:i/>
              <w:szCs w:val="24"/>
            </w:rPr>
          </w:rPrChange>
        </w:rPr>
        <w:t>appaleessa 2.1</w:t>
      </w:r>
      <w:commentRangeEnd w:id="245"/>
      <w:r w:rsidR="00757336" w:rsidRPr="007710C8">
        <w:rPr>
          <w:rStyle w:val="Kommentinviite"/>
          <w:rFonts w:ascii="Times New Roman" w:hAnsi="Times New Roman"/>
        </w:rPr>
        <w:commentReference w:id="245"/>
      </w:r>
      <w:r w:rsidR="00712B9F" w:rsidRPr="007710C8">
        <w:rPr>
          <w:rFonts w:ascii="Times New Roman" w:hAnsi="Times New Roman"/>
          <w:szCs w:val="24"/>
        </w:rPr>
        <w:t xml:space="preserve">. Tämän mukaisesti skaalautuminen on määritelty </w:t>
      </w:r>
      <w:r w:rsidR="00566896" w:rsidRPr="007710C8">
        <w:rPr>
          <w:rFonts w:ascii="Times New Roman" w:hAnsi="Times New Roman"/>
          <w:szCs w:val="24"/>
        </w:rPr>
        <w:t>yhdeksi isoimmista on</w:t>
      </w:r>
      <w:r w:rsidR="009F65FE" w:rsidRPr="007710C8">
        <w:rPr>
          <w:rFonts w:ascii="Times New Roman" w:hAnsi="Times New Roman"/>
          <w:szCs w:val="24"/>
        </w:rPr>
        <w:t>gelmista Big D</w:t>
      </w:r>
      <w:r w:rsidR="00712B9F" w:rsidRPr="007710C8">
        <w:rPr>
          <w:rFonts w:ascii="Times New Roman" w:hAnsi="Times New Roman"/>
          <w:szCs w:val="24"/>
        </w:rPr>
        <w:t>atan hyödyntämisessä</w:t>
      </w:r>
      <w:r w:rsidR="00566896" w:rsidRPr="007710C8">
        <w:rPr>
          <w:rFonts w:ascii="Times New Roman" w:hAnsi="Times New Roman"/>
          <w:szCs w:val="24"/>
        </w:rPr>
        <w:t xml:space="preserve">. </w:t>
      </w:r>
      <w:r w:rsidR="002A5012" w:rsidRPr="007710C8">
        <w:rPr>
          <w:rFonts w:ascii="Times New Roman" w:hAnsi="Times New Roman"/>
          <w:szCs w:val="24"/>
        </w:rPr>
        <w:t xml:space="preserve">Lisäksi Chen &amp; Zhang [2014] toteavat, että oikean visualisointitavan valinta on merkittävin tekijä </w:t>
      </w:r>
      <w:ins w:id="249" w:author="Hassi Sakari" w:date="2017-10-29T17:46:00Z">
        <w:r w:rsidR="00A962E3" w:rsidRPr="007710C8">
          <w:rPr>
            <w:rFonts w:ascii="Times New Roman" w:hAnsi="Times New Roman"/>
            <w:szCs w:val="24"/>
          </w:rPr>
          <w:t>B</w:t>
        </w:r>
      </w:ins>
      <w:del w:id="250" w:author="Hassi Sakari" w:date="2017-10-29T17:46:00Z">
        <w:r w:rsidR="002A5012" w:rsidRPr="007710C8" w:rsidDel="00A962E3">
          <w:rPr>
            <w:rFonts w:ascii="Times New Roman" w:hAnsi="Times New Roman"/>
            <w:szCs w:val="24"/>
          </w:rPr>
          <w:delText>b</w:delText>
        </w:r>
      </w:del>
      <w:r w:rsidR="002A5012" w:rsidRPr="007710C8">
        <w:rPr>
          <w:rFonts w:ascii="Times New Roman" w:hAnsi="Times New Roman"/>
          <w:szCs w:val="24"/>
        </w:rPr>
        <w:t xml:space="preserve">ig </w:t>
      </w:r>
      <w:ins w:id="251" w:author="Hassi Sakari" w:date="2017-10-29T17:46:00Z">
        <w:r w:rsidR="00A962E3" w:rsidRPr="007710C8">
          <w:rPr>
            <w:rFonts w:ascii="Times New Roman" w:hAnsi="Times New Roman"/>
            <w:szCs w:val="24"/>
          </w:rPr>
          <w:t>D</w:t>
        </w:r>
      </w:ins>
      <w:del w:id="252" w:author="Hassi Sakari" w:date="2017-10-29T17:46:00Z">
        <w:r w:rsidR="002A5012" w:rsidRPr="007710C8" w:rsidDel="00A962E3">
          <w:rPr>
            <w:rFonts w:ascii="Times New Roman" w:hAnsi="Times New Roman"/>
            <w:szCs w:val="24"/>
          </w:rPr>
          <w:delText>d</w:delText>
        </w:r>
      </w:del>
      <w:r w:rsidR="002A5012" w:rsidRPr="007710C8">
        <w:rPr>
          <w:rFonts w:ascii="Times New Roman" w:hAnsi="Times New Roman"/>
          <w:szCs w:val="24"/>
        </w:rPr>
        <w:t>atan visualisointiprosessissa.</w:t>
      </w:r>
    </w:p>
    <w:p w14:paraId="72047AC6" w14:textId="7EB6091D" w:rsidR="00261747" w:rsidRPr="007710C8" w:rsidRDefault="00D3076A" w:rsidP="007710C8">
      <w:pPr>
        <w:spacing w:line="360" w:lineRule="auto"/>
        <w:ind w:firstLine="1304"/>
        <w:rPr>
          <w:rFonts w:ascii="Times New Roman" w:hAnsi="Times New Roman"/>
          <w:szCs w:val="24"/>
        </w:rPr>
      </w:pPr>
      <w:r w:rsidRPr="007710C8">
        <w:rPr>
          <w:rFonts w:ascii="Times New Roman" w:hAnsi="Times New Roman"/>
          <w:szCs w:val="24"/>
        </w:rPr>
        <w:t>Perinteisimmiksi tiedon visualisointitavoiksi voidaan luokitella: taulukot, piirakkakaaviot,</w:t>
      </w:r>
      <w:r w:rsidR="00BC1FEA" w:rsidRPr="007710C8">
        <w:rPr>
          <w:rFonts w:ascii="Times New Roman" w:hAnsi="Times New Roman"/>
          <w:szCs w:val="24"/>
        </w:rPr>
        <w:t xml:space="preserve"> pylväsdiagrammit,</w:t>
      </w:r>
      <w:r w:rsidRPr="007710C8">
        <w:rPr>
          <w:rFonts w:ascii="Times New Roman" w:hAnsi="Times New Roman"/>
          <w:szCs w:val="24"/>
        </w:rPr>
        <w:t xml:space="preserve"> viivakaaviot, pisteparvet, vuokaaviot ja esimerkiksi aikajanat. </w:t>
      </w:r>
      <w:r w:rsidR="00BC1FEA" w:rsidRPr="007710C8">
        <w:rPr>
          <w:rFonts w:ascii="Times New Roman" w:hAnsi="Times New Roman"/>
          <w:szCs w:val="24"/>
        </w:rPr>
        <w:t>Perinteiset visualisointimenetelmät muuttuvat kuitenkin tehottomiksi ja epäselviksi datan määrän kasvaessa.</w:t>
      </w:r>
      <w:r w:rsidR="00712B9F" w:rsidRPr="007710C8">
        <w:rPr>
          <w:rFonts w:ascii="Times New Roman" w:hAnsi="Times New Roman"/>
          <w:szCs w:val="24"/>
        </w:rPr>
        <w:t xml:space="preserve"> Esimerkiksi p</w:t>
      </w:r>
      <w:r w:rsidR="00BC1FEA" w:rsidRPr="007710C8">
        <w:rPr>
          <w:rFonts w:ascii="Times New Roman" w:hAnsi="Times New Roman"/>
          <w:szCs w:val="24"/>
        </w:rPr>
        <w:t>iirakkakaaviossa hyö</w:t>
      </w:r>
      <w:r w:rsidR="00712B9F" w:rsidRPr="007710C8">
        <w:rPr>
          <w:rFonts w:ascii="Times New Roman" w:hAnsi="Times New Roman"/>
          <w:szCs w:val="24"/>
        </w:rPr>
        <w:t>dynnetään värikoodausta eri osie</w:t>
      </w:r>
      <w:r w:rsidR="00BC1FEA" w:rsidRPr="007710C8">
        <w:rPr>
          <w:rFonts w:ascii="Times New Roman" w:hAnsi="Times New Roman"/>
          <w:szCs w:val="24"/>
        </w:rPr>
        <w:t xml:space="preserve">n erottamiseen toisistaan. Big </w:t>
      </w:r>
      <w:ins w:id="253" w:author="Hassi Sakari" w:date="2017-10-29T17:46:00Z">
        <w:r w:rsidR="00A962E3" w:rsidRPr="007710C8">
          <w:rPr>
            <w:rFonts w:ascii="Times New Roman" w:hAnsi="Times New Roman"/>
            <w:szCs w:val="24"/>
          </w:rPr>
          <w:t>D</w:t>
        </w:r>
      </w:ins>
      <w:del w:id="254" w:author="Hassi Sakari" w:date="2017-10-29T17:46:00Z">
        <w:r w:rsidR="00BC1FEA" w:rsidRPr="007710C8" w:rsidDel="00A962E3">
          <w:rPr>
            <w:rFonts w:ascii="Times New Roman" w:hAnsi="Times New Roman"/>
            <w:szCs w:val="24"/>
          </w:rPr>
          <w:delText>d</w:delText>
        </w:r>
      </w:del>
      <w:r w:rsidR="00BC1FEA" w:rsidRPr="007710C8">
        <w:rPr>
          <w:rFonts w:ascii="Times New Roman" w:hAnsi="Times New Roman"/>
          <w:szCs w:val="24"/>
        </w:rPr>
        <w:t xml:space="preserve">atan kohdalla tietueiden määrä on kuitenkin niin laaja, että toisistaan erottuvat värikoodaukset loppuvat kesken. Myös Ware [2004] toteaa </w:t>
      </w:r>
      <w:r w:rsidR="005A6E04" w:rsidRPr="007710C8">
        <w:rPr>
          <w:rFonts w:ascii="Times New Roman" w:hAnsi="Times New Roman"/>
          <w:szCs w:val="24"/>
        </w:rPr>
        <w:t>kirjassaan</w:t>
      </w:r>
      <w:r w:rsidR="00BC1FEA" w:rsidRPr="007710C8">
        <w:rPr>
          <w:rFonts w:ascii="Times New Roman" w:hAnsi="Times New Roman"/>
          <w:szCs w:val="24"/>
        </w:rPr>
        <w:t xml:space="preserve">, että ihmisen visuaalinen työmuisti on rajoittunut kolmesta viiteen kohteeseen kerralla, jolloin värikoodausta tulisi hyödyntää vain pienissä visualisoinneissa. </w:t>
      </w:r>
      <w:r w:rsidR="007D6579" w:rsidRPr="007710C8">
        <w:rPr>
          <w:rFonts w:ascii="Times New Roman" w:hAnsi="Times New Roman"/>
          <w:szCs w:val="24"/>
        </w:rPr>
        <w:t>Yksi suosituimmista monimuuttuja-analyysissä käytetyistä visualisointitekniikoista on pisteparvi</w:t>
      </w:r>
      <w:r w:rsidR="00883ED9" w:rsidRPr="007710C8">
        <w:rPr>
          <w:rFonts w:ascii="Times New Roman" w:hAnsi="Times New Roman"/>
          <w:szCs w:val="24"/>
        </w:rPr>
        <w:t>taulukko</w:t>
      </w:r>
      <w:r w:rsidR="0035666B" w:rsidRPr="007710C8">
        <w:rPr>
          <w:rFonts w:ascii="Times New Roman" w:hAnsi="Times New Roman"/>
          <w:i/>
          <w:szCs w:val="24"/>
        </w:rPr>
        <w:t xml:space="preserve"> (</w:t>
      </w:r>
      <w:commentRangeStart w:id="255"/>
      <w:r w:rsidR="0035666B" w:rsidRPr="007710C8">
        <w:rPr>
          <w:rFonts w:ascii="Times New Roman" w:hAnsi="Times New Roman"/>
          <w:i/>
          <w:szCs w:val="24"/>
        </w:rPr>
        <w:t xml:space="preserve">Scatter </w:t>
      </w:r>
      <w:ins w:id="256" w:author="Hassi Sakari" w:date="2017-10-29T16:23:00Z">
        <w:r w:rsidR="00E66B0E" w:rsidRPr="007710C8">
          <w:rPr>
            <w:rFonts w:ascii="Times New Roman" w:hAnsi="Times New Roman"/>
            <w:i/>
            <w:szCs w:val="24"/>
          </w:rPr>
          <w:t>P</w:t>
        </w:r>
      </w:ins>
      <w:del w:id="257" w:author="Hassi Sakari" w:date="2017-10-29T16:23:00Z">
        <w:r w:rsidR="0035666B" w:rsidRPr="007710C8" w:rsidDel="00E66B0E">
          <w:rPr>
            <w:rFonts w:ascii="Times New Roman" w:hAnsi="Times New Roman"/>
            <w:i/>
            <w:szCs w:val="24"/>
          </w:rPr>
          <w:delText>p</w:delText>
        </w:r>
      </w:del>
      <w:r w:rsidR="0035666B" w:rsidRPr="007710C8">
        <w:rPr>
          <w:rFonts w:ascii="Times New Roman" w:hAnsi="Times New Roman"/>
          <w:i/>
          <w:szCs w:val="24"/>
        </w:rPr>
        <w:t>lot</w:t>
      </w:r>
      <w:r w:rsidR="00883ED9" w:rsidRPr="007710C8">
        <w:rPr>
          <w:rFonts w:ascii="Times New Roman" w:hAnsi="Times New Roman"/>
          <w:i/>
          <w:szCs w:val="24"/>
        </w:rPr>
        <w:t xml:space="preserve"> </w:t>
      </w:r>
      <w:ins w:id="258" w:author="Hassi Sakari" w:date="2017-10-29T16:23:00Z">
        <w:r w:rsidR="00E66B0E" w:rsidRPr="007710C8">
          <w:rPr>
            <w:rFonts w:ascii="Times New Roman" w:hAnsi="Times New Roman"/>
            <w:i/>
            <w:szCs w:val="24"/>
          </w:rPr>
          <w:t>M</w:t>
        </w:r>
      </w:ins>
      <w:del w:id="259" w:author="Hassi Sakari" w:date="2017-10-29T16:23:00Z">
        <w:r w:rsidR="00883ED9" w:rsidRPr="007710C8" w:rsidDel="00E66B0E">
          <w:rPr>
            <w:rFonts w:ascii="Times New Roman" w:hAnsi="Times New Roman"/>
            <w:i/>
            <w:szCs w:val="24"/>
          </w:rPr>
          <w:delText>m</w:delText>
        </w:r>
      </w:del>
      <w:r w:rsidR="00883ED9" w:rsidRPr="007710C8">
        <w:rPr>
          <w:rFonts w:ascii="Times New Roman" w:hAnsi="Times New Roman"/>
          <w:i/>
          <w:szCs w:val="24"/>
        </w:rPr>
        <w:t>atrix</w:t>
      </w:r>
      <w:commentRangeEnd w:id="255"/>
      <w:r w:rsidR="00757336" w:rsidRPr="007710C8">
        <w:rPr>
          <w:rStyle w:val="Kommentinviite"/>
          <w:rFonts w:ascii="Times New Roman" w:hAnsi="Times New Roman"/>
        </w:rPr>
        <w:commentReference w:id="255"/>
      </w:r>
      <w:ins w:id="260" w:author="Hassi Sakari" w:date="2017-10-29T16:23:00Z">
        <w:r w:rsidR="00E66B0E" w:rsidRPr="007710C8">
          <w:rPr>
            <w:rFonts w:ascii="Times New Roman" w:hAnsi="Times New Roman"/>
            <w:i/>
            <w:szCs w:val="24"/>
          </w:rPr>
          <w:t>, SPLOM</w:t>
        </w:r>
      </w:ins>
      <w:r w:rsidR="0035666B" w:rsidRPr="007710C8">
        <w:rPr>
          <w:rFonts w:ascii="Times New Roman" w:hAnsi="Times New Roman"/>
          <w:szCs w:val="24"/>
        </w:rPr>
        <w:t>)</w:t>
      </w:r>
      <w:r w:rsidR="007D6579" w:rsidRPr="007710C8">
        <w:rPr>
          <w:rFonts w:ascii="Times New Roman" w:hAnsi="Times New Roman"/>
          <w:szCs w:val="24"/>
        </w:rPr>
        <w:t xml:space="preserve"> [</w:t>
      </w:r>
      <w:r w:rsidR="00741D35" w:rsidRPr="007710C8">
        <w:rPr>
          <w:rFonts w:ascii="Times New Roman" w:hAnsi="Times New Roman"/>
          <w:szCs w:val="24"/>
        </w:rPr>
        <w:t>Card et al. 1990</w:t>
      </w:r>
      <w:r w:rsidR="007D6579" w:rsidRPr="007710C8">
        <w:rPr>
          <w:rFonts w:ascii="Times New Roman" w:hAnsi="Times New Roman"/>
          <w:szCs w:val="24"/>
        </w:rPr>
        <w:t>]</w:t>
      </w:r>
      <w:r w:rsidR="00883ED9" w:rsidRPr="007710C8">
        <w:rPr>
          <w:rFonts w:ascii="Times New Roman" w:hAnsi="Times New Roman"/>
          <w:szCs w:val="24"/>
        </w:rPr>
        <w:t xml:space="preserve">. Pisteparvet auttavat segmenttien, raja-arvojen, trendien ja korrelaatioiden löytämisessä, mutta laajaa </w:t>
      </w:r>
      <w:r w:rsidR="00883ED9" w:rsidRPr="007710C8">
        <w:rPr>
          <w:rFonts w:ascii="Times New Roman" w:hAnsi="Times New Roman"/>
          <w:szCs w:val="24"/>
        </w:rPr>
        <w:lastRenderedPageBreak/>
        <w:t>moniulotteista dataa kuvattaessa joudutaan hyödyntämään useita eri arvoja kuvaavia pisteparvitaulukoita.</w:t>
      </w:r>
      <w:r w:rsidR="00BA6485" w:rsidRPr="007710C8">
        <w:rPr>
          <w:rFonts w:ascii="Times New Roman" w:hAnsi="Times New Roman"/>
          <w:szCs w:val="24"/>
        </w:rPr>
        <w:t xml:space="preserve"> Toinen ongelma pisteparven kohdalla </w:t>
      </w:r>
      <w:ins w:id="261" w:author="Hassi Sakari" w:date="2017-10-29T18:02:00Z">
        <w:r w:rsidR="002E0562" w:rsidRPr="007710C8">
          <w:rPr>
            <w:rFonts w:ascii="Times New Roman" w:hAnsi="Times New Roman"/>
            <w:szCs w:val="24"/>
          </w:rPr>
          <w:t>esiintyy, kun datapisteitä on niin paljon, että pisteet alkavat piirtymään toistensa päälle</w:t>
        </w:r>
      </w:ins>
      <w:del w:id="262" w:author="Hassi Sakari" w:date="2017-10-29T18:02:00Z">
        <w:r w:rsidR="00BA6485" w:rsidRPr="007710C8" w:rsidDel="002E0562">
          <w:rPr>
            <w:rFonts w:ascii="Times New Roman" w:hAnsi="Times New Roman"/>
            <w:szCs w:val="24"/>
          </w:rPr>
          <w:delText xml:space="preserve">on visuaalisuuden </w:delText>
        </w:r>
      </w:del>
      <w:del w:id="263" w:author="Hassi Sakari" w:date="2017-10-29T18:01:00Z">
        <w:r w:rsidR="00BA6485" w:rsidRPr="007710C8" w:rsidDel="00C95E6F">
          <w:rPr>
            <w:rFonts w:ascii="Times New Roman" w:hAnsi="Times New Roman"/>
            <w:szCs w:val="24"/>
          </w:rPr>
          <w:delText xml:space="preserve">heikkenemisen </w:delText>
        </w:r>
      </w:del>
      <w:del w:id="264" w:author="Hassi Sakari" w:date="2017-10-29T18:02:00Z">
        <w:r w:rsidR="00BA6485" w:rsidRPr="007710C8" w:rsidDel="002E0562">
          <w:rPr>
            <w:rFonts w:ascii="Times New Roman" w:hAnsi="Times New Roman"/>
            <w:szCs w:val="24"/>
          </w:rPr>
          <w:delText>(</w:delText>
        </w:r>
        <w:r w:rsidR="00BA6485" w:rsidRPr="007710C8" w:rsidDel="002E0562">
          <w:rPr>
            <w:rFonts w:ascii="Times New Roman" w:hAnsi="Times New Roman"/>
            <w:i/>
            <w:szCs w:val="24"/>
          </w:rPr>
          <w:delText xml:space="preserve">visual </w:delText>
        </w:r>
        <w:commentRangeStart w:id="265"/>
        <w:r w:rsidR="00BA6485" w:rsidRPr="007710C8" w:rsidDel="002E0562">
          <w:rPr>
            <w:rFonts w:ascii="Times New Roman" w:hAnsi="Times New Roman"/>
            <w:i/>
            <w:szCs w:val="24"/>
          </w:rPr>
          <w:delText>clotting</w:delText>
        </w:r>
        <w:commentRangeEnd w:id="265"/>
        <w:r w:rsidR="00994C12" w:rsidRPr="007710C8" w:rsidDel="002E0562">
          <w:rPr>
            <w:rStyle w:val="Kommentinviite"/>
            <w:rFonts w:ascii="Times New Roman" w:hAnsi="Times New Roman"/>
          </w:rPr>
          <w:commentReference w:id="265"/>
        </w:r>
        <w:r w:rsidR="00BA6485" w:rsidRPr="007710C8" w:rsidDel="002E0562">
          <w:rPr>
            <w:rFonts w:ascii="Times New Roman" w:hAnsi="Times New Roman"/>
            <w:szCs w:val="24"/>
          </w:rPr>
          <w:delText>) ongelma</w:delText>
        </w:r>
        <w:r w:rsidR="00A068CE" w:rsidRPr="007710C8" w:rsidDel="002E0562">
          <w:rPr>
            <w:rFonts w:ascii="Times New Roman" w:hAnsi="Times New Roman"/>
            <w:szCs w:val="24"/>
          </w:rPr>
          <w:delText xml:space="preserve"> tai pisteiden päällekkäisyys</w:delText>
        </w:r>
      </w:del>
      <w:r w:rsidR="00A068CE" w:rsidRPr="007710C8">
        <w:rPr>
          <w:rFonts w:ascii="Times New Roman" w:hAnsi="Times New Roman"/>
          <w:szCs w:val="24"/>
        </w:rPr>
        <w:t xml:space="preserve"> (</w:t>
      </w:r>
      <w:r w:rsidR="00A068CE" w:rsidRPr="007710C8">
        <w:rPr>
          <w:rFonts w:ascii="Times New Roman" w:hAnsi="Times New Roman"/>
          <w:i/>
          <w:szCs w:val="24"/>
        </w:rPr>
        <w:t>overplotting</w:t>
      </w:r>
      <w:r w:rsidR="00A068CE" w:rsidRPr="007710C8">
        <w:rPr>
          <w:rFonts w:ascii="Times New Roman" w:hAnsi="Times New Roman"/>
          <w:szCs w:val="24"/>
        </w:rPr>
        <w:t>)</w:t>
      </w:r>
      <w:del w:id="266" w:author="Hassi Sakari" w:date="2017-10-29T18:03:00Z">
        <w:r w:rsidR="00BA6485" w:rsidRPr="007710C8" w:rsidDel="002E0562">
          <w:rPr>
            <w:rFonts w:ascii="Times New Roman" w:hAnsi="Times New Roman"/>
            <w:szCs w:val="24"/>
          </w:rPr>
          <w:delText xml:space="preserve">, jossa datapisteitä on niin paljon, </w:delText>
        </w:r>
      </w:del>
      <w:del w:id="267" w:author="Hassi Sakari" w:date="2017-10-29T18:01:00Z">
        <w:r w:rsidR="00BA6485" w:rsidRPr="007710C8" w:rsidDel="002E0562">
          <w:rPr>
            <w:rFonts w:ascii="Times New Roman" w:hAnsi="Times New Roman"/>
            <w:szCs w:val="24"/>
          </w:rPr>
          <w:delText>että niitä ei voida enää selkeästi erottaa toisistaan</w:delText>
        </w:r>
      </w:del>
      <w:r w:rsidR="00BA6485" w:rsidRPr="007710C8">
        <w:rPr>
          <w:rFonts w:ascii="Times New Roman" w:hAnsi="Times New Roman"/>
          <w:szCs w:val="24"/>
        </w:rPr>
        <w:t>.</w:t>
      </w:r>
      <w:ins w:id="268" w:author="Hassi Sakari" w:date="2017-10-29T18:03:00Z">
        <w:r w:rsidR="002E0562" w:rsidRPr="007710C8">
          <w:rPr>
            <w:rFonts w:ascii="Times New Roman" w:hAnsi="Times New Roman"/>
            <w:szCs w:val="24"/>
          </w:rPr>
          <w:t xml:space="preserve"> Visualisoinnin sotkeutuminen (</w:t>
        </w:r>
        <w:r w:rsidR="002E0562" w:rsidRPr="007710C8">
          <w:rPr>
            <w:rFonts w:ascii="Times New Roman" w:hAnsi="Times New Roman"/>
            <w:i/>
            <w:szCs w:val="24"/>
          </w:rPr>
          <w:t xml:space="preserve">clutter, visual </w:t>
        </w:r>
        <w:commentRangeStart w:id="269"/>
        <w:r w:rsidR="002E0562" w:rsidRPr="007710C8">
          <w:rPr>
            <w:rFonts w:ascii="Times New Roman" w:hAnsi="Times New Roman"/>
            <w:i/>
            <w:szCs w:val="24"/>
          </w:rPr>
          <w:t>clotting</w:t>
        </w:r>
        <w:commentRangeEnd w:id="269"/>
        <w:r w:rsidR="002E0562" w:rsidRPr="007710C8">
          <w:rPr>
            <w:rStyle w:val="Kommentinviite"/>
            <w:rFonts w:ascii="Times New Roman" w:hAnsi="Times New Roman"/>
          </w:rPr>
          <w:commentReference w:id="269"/>
        </w:r>
        <w:r w:rsidR="002E0562" w:rsidRPr="007710C8">
          <w:rPr>
            <w:rFonts w:ascii="Times New Roman" w:hAnsi="Times New Roman"/>
            <w:szCs w:val="24"/>
          </w:rPr>
          <w:t xml:space="preserve">) </w:t>
        </w:r>
      </w:ins>
      <w:ins w:id="270" w:author="Hassi Sakari" w:date="2017-10-29T18:04:00Z">
        <w:r w:rsidR="002E0562" w:rsidRPr="007710C8">
          <w:rPr>
            <w:rFonts w:ascii="Times New Roman" w:hAnsi="Times New Roman"/>
            <w:szCs w:val="24"/>
          </w:rPr>
          <w:t>on päälle piirtymisestä</w:t>
        </w:r>
      </w:ins>
      <w:r w:rsidR="00BA6485" w:rsidRPr="007710C8">
        <w:rPr>
          <w:rFonts w:ascii="Times New Roman" w:hAnsi="Times New Roman"/>
          <w:szCs w:val="24"/>
        </w:rPr>
        <w:t xml:space="preserve"> </w:t>
      </w:r>
      <w:ins w:id="271" w:author="Hassi Sakari" w:date="2017-10-29T18:04:00Z">
        <w:r w:rsidR="002E0562" w:rsidRPr="007710C8">
          <w:rPr>
            <w:rFonts w:ascii="Times New Roman" w:hAnsi="Times New Roman"/>
            <w:szCs w:val="24"/>
          </w:rPr>
          <w:t>juontuva ongelma, jolloin ei voida enää hahmottaa datapisteiden</w:t>
        </w:r>
      </w:ins>
      <w:ins w:id="272" w:author="Hassi Sakari" w:date="2017-10-29T18:05:00Z">
        <w:r w:rsidR="002E0562" w:rsidRPr="007710C8">
          <w:rPr>
            <w:rFonts w:ascii="Times New Roman" w:hAnsi="Times New Roman"/>
            <w:szCs w:val="24"/>
          </w:rPr>
          <w:t xml:space="preserve"> </w:t>
        </w:r>
      </w:ins>
      <w:ins w:id="273" w:author="Hassi Sakari" w:date="2017-10-29T18:04:00Z">
        <w:r w:rsidR="002E0562" w:rsidRPr="007710C8">
          <w:rPr>
            <w:rFonts w:ascii="Times New Roman" w:hAnsi="Times New Roman"/>
            <w:szCs w:val="24"/>
          </w:rPr>
          <w:t>sijaintia</w:t>
        </w:r>
      </w:ins>
      <w:ins w:id="274" w:author="Hassi Sakari" w:date="2017-10-29T18:05:00Z">
        <w:r w:rsidR="002E0562" w:rsidRPr="007710C8">
          <w:rPr>
            <w:rFonts w:ascii="Times New Roman" w:hAnsi="Times New Roman"/>
            <w:szCs w:val="24"/>
          </w:rPr>
          <w:t xml:space="preserve"> ja raja-alueita</w:t>
        </w:r>
      </w:ins>
      <w:ins w:id="275" w:author="Hassi Sakari" w:date="2017-10-29T18:04:00Z">
        <w:r w:rsidR="002E0562" w:rsidRPr="007710C8">
          <w:rPr>
            <w:rFonts w:ascii="Times New Roman" w:hAnsi="Times New Roman"/>
            <w:szCs w:val="24"/>
          </w:rPr>
          <w:t xml:space="preserve"> </w:t>
        </w:r>
      </w:ins>
      <w:ins w:id="276" w:author="Hassi Sakari" w:date="2017-10-29T18:05:00Z">
        <w:r w:rsidR="002E0562" w:rsidRPr="007710C8">
          <w:rPr>
            <w:rFonts w:ascii="Times New Roman" w:hAnsi="Times New Roman"/>
            <w:szCs w:val="24"/>
          </w:rPr>
          <w:t>visualisoinnin</w:t>
        </w:r>
      </w:ins>
      <w:ins w:id="277" w:author="Hassi Sakari" w:date="2017-10-29T18:04:00Z">
        <w:r w:rsidR="002E0562" w:rsidRPr="007710C8">
          <w:rPr>
            <w:rFonts w:ascii="Times New Roman" w:hAnsi="Times New Roman"/>
            <w:szCs w:val="24"/>
          </w:rPr>
          <w:t xml:space="preserve"> </w:t>
        </w:r>
      </w:ins>
      <w:ins w:id="278" w:author="Hassi Sakari" w:date="2017-10-29T18:05:00Z">
        <w:r w:rsidR="002E0562" w:rsidRPr="007710C8">
          <w:rPr>
            <w:rFonts w:ascii="Times New Roman" w:hAnsi="Times New Roman"/>
            <w:szCs w:val="24"/>
          </w:rPr>
          <w:t xml:space="preserve">sisällä </w:t>
        </w:r>
      </w:ins>
      <w:r w:rsidR="00BA6485" w:rsidRPr="007710C8">
        <w:rPr>
          <w:rFonts w:ascii="Times New Roman" w:hAnsi="Times New Roman"/>
          <w:szCs w:val="24"/>
        </w:rPr>
        <w:t>[</w:t>
      </w:r>
      <w:ins w:id="279" w:author="Hassi Sakari" w:date="2017-10-29T18:05:00Z">
        <w:r w:rsidR="002E0562" w:rsidRPr="007710C8">
          <w:rPr>
            <w:rFonts w:ascii="Times New Roman" w:hAnsi="Times New Roman"/>
            <w:szCs w:val="24"/>
          </w:rPr>
          <w:t>Du</w:t>
        </w:r>
      </w:ins>
      <w:del w:id="280" w:author="Hassi Sakari" w:date="2017-10-29T18:05:00Z">
        <w:r w:rsidR="00BA6485" w:rsidRPr="007710C8" w:rsidDel="002E0562">
          <w:rPr>
            <w:rFonts w:ascii="Times New Roman" w:hAnsi="Times New Roman"/>
            <w:szCs w:val="24"/>
          </w:rPr>
          <w:delText>Fei</w:delText>
        </w:r>
      </w:del>
      <w:r w:rsidR="00BA6485" w:rsidRPr="007710C8">
        <w:rPr>
          <w:rFonts w:ascii="Times New Roman" w:hAnsi="Times New Roman"/>
          <w:szCs w:val="24"/>
        </w:rPr>
        <w:t xml:space="preserve"> </w:t>
      </w:r>
      <w:r w:rsidR="00BA6485" w:rsidRPr="007710C8">
        <w:rPr>
          <w:rFonts w:ascii="Times New Roman" w:hAnsi="Times New Roman"/>
          <w:szCs w:val="24"/>
          <w:rPrChange w:id="281" w:author="Hassi Sakari" w:date="2017-10-29T17:47:00Z">
            <w:rPr>
              <w:rFonts w:ascii="Times New Roman" w:hAnsi="Times New Roman"/>
              <w:i/>
              <w:szCs w:val="24"/>
            </w:rPr>
          </w:rPrChange>
        </w:rPr>
        <w:t>et al</w:t>
      </w:r>
      <w:r w:rsidR="00BA6485" w:rsidRPr="007710C8">
        <w:rPr>
          <w:rFonts w:ascii="Times New Roman" w:hAnsi="Times New Roman"/>
          <w:szCs w:val="24"/>
        </w:rPr>
        <w:t>. 2016</w:t>
      </w:r>
      <w:r w:rsidR="00A068CE" w:rsidRPr="007710C8">
        <w:rPr>
          <w:rFonts w:ascii="Times New Roman" w:hAnsi="Times New Roman"/>
          <w:szCs w:val="24"/>
        </w:rPr>
        <w:t xml:space="preserve">, Fisher </w:t>
      </w:r>
      <w:r w:rsidR="00A068CE" w:rsidRPr="007710C8">
        <w:rPr>
          <w:rFonts w:ascii="Times New Roman" w:hAnsi="Times New Roman"/>
          <w:color w:val="000000" w:themeColor="text1"/>
          <w:szCs w:val="24"/>
        </w:rPr>
        <w:t>2016</w:t>
      </w:r>
      <w:r w:rsidR="00BA6485" w:rsidRPr="007710C8">
        <w:rPr>
          <w:rFonts w:ascii="Times New Roman" w:hAnsi="Times New Roman"/>
          <w:szCs w:val="24"/>
        </w:rPr>
        <w:t>].</w:t>
      </w:r>
      <w:r w:rsidR="00F56A58" w:rsidRPr="007710C8">
        <w:rPr>
          <w:rFonts w:ascii="Times New Roman" w:hAnsi="Times New Roman"/>
          <w:szCs w:val="24"/>
        </w:rPr>
        <w:t xml:space="preserve"> Visuaalisuuden heikkenemisen ongelma on esitetty</w:t>
      </w:r>
      <w:r w:rsidR="00181435" w:rsidRPr="007710C8">
        <w:rPr>
          <w:rFonts w:ascii="Times New Roman" w:hAnsi="Times New Roman"/>
          <w:szCs w:val="24"/>
        </w:rPr>
        <w:t>n</w:t>
      </w:r>
      <w:r w:rsidR="00F56A58" w:rsidRPr="007710C8">
        <w:rPr>
          <w:rFonts w:ascii="Times New Roman" w:hAnsi="Times New Roman"/>
          <w:szCs w:val="24"/>
        </w:rPr>
        <w:t xml:space="preserve">ä </w:t>
      </w:r>
      <w:commentRangeStart w:id="282"/>
      <w:r w:rsidR="00F56A58" w:rsidRPr="007710C8">
        <w:rPr>
          <w:rFonts w:ascii="Times New Roman" w:hAnsi="Times New Roman"/>
          <w:szCs w:val="24"/>
          <w:rPrChange w:id="283" w:author="Hassi Sakari" w:date="2017-10-29T16:24:00Z">
            <w:rPr>
              <w:rFonts w:ascii="Times New Roman" w:hAnsi="Times New Roman"/>
              <w:i/>
              <w:szCs w:val="24"/>
            </w:rPr>
          </w:rPrChange>
        </w:rPr>
        <w:t>Kuvassa 3</w:t>
      </w:r>
      <w:commentRangeEnd w:id="282"/>
      <w:r w:rsidR="00757336" w:rsidRPr="007710C8">
        <w:rPr>
          <w:rStyle w:val="Kommentinviite"/>
          <w:rFonts w:ascii="Times New Roman" w:hAnsi="Times New Roman"/>
        </w:rPr>
        <w:commentReference w:id="282"/>
      </w:r>
      <w:r w:rsidR="00F56A58" w:rsidRPr="007710C8">
        <w:rPr>
          <w:rFonts w:ascii="Times New Roman" w:hAnsi="Times New Roman"/>
          <w:i/>
          <w:szCs w:val="24"/>
        </w:rPr>
        <w:t>.</w:t>
      </w:r>
      <w:r w:rsidR="00F56A58" w:rsidRPr="007710C8">
        <w:rPr>
          <w:rFonts w:ascii="Times New Roman" w:hAnsi="Times New Roman"/>
          <w:szCs w:val="24"/>
        </w:rPr>
        <w:t xml:space="preserve"> </w:t>
      </w:r>
    </w:p>
    <w:p w14:paraId="30E6EE06" w14:textId="77777777" w:rsidR="00F56A58" w:rsidRPr="007710C8" w:rsidRDefault="00F56A58" w:rsidP="007710C8">
      <w:pPr>
        <w:spacing w:line="360" w:lineRule="auto"/>
        <w:ind w:firstLine="1304"/>
        <w:jc w:val="center"/>
        <w:rPr>
          <w:rFonts w:ascii="Times New Roman" w:hAnsi="Times New Roman"/>
          <w:szCs w:val="24"/>
        </w:rPr>
      </w:pPr>
      <w:r w:rsidRPr="007710C8">
        <w:rPr>
          <w:rFonts w:ascii="Times New Roman" w:hAnsi="Times New Roman"/>
          <w:noProof/>
          <w:szCs w:val="24"/>
          <w:lang w:eastAsia="fi-FI"/>
        </w:rPr>
        <w:drawing>
          <wp:inline distT="0" distB="0" distL="0" distR="0" wp14:anchorId="381FADA2" wp14:editId="3254F605">
            <wp:extent cx="2827020" cy="2793299"/>
            <wp:effectExtent l="0" t="0" r="0" b="0"/>
            <wp:docPr id="3" name="Kuv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34556" cy="2800746"/>
                    </a:xfrm>
                    <a:prstGeom prst="rect">
                      <a:avLst/>
                    </a:prstGeom>
                    <a:noFill/>
                    <a:ln>
                      <a:noFill/>
                    </a:ln>
                  </pic:spPr>
                </pic:pic>
              </a:graphicData>
            </a:graphic>
          </wp:inline>
        </w:drawing>
      </w:r>
    </w:p>
    <w:p w14:paraId="26462BD5" w14:textId="1A112C9D" w:rsidR="00F56A58" w:rsidRPr="007710C8" w:rsidRDefault="00F56A58" w:rsidP="007710C8">
      <w:pPr>
        <w:spacing w:line="360" w:lineRule="auto"/>
        <w:ind w:firstLine="1304"/>
        <w:jc w:val="center"/>
        <w:rPr>
          <w:rFonts w:ascii="Times New Roman" w:hAnsi="Times New Roman"/>
          <w:i/>
          <w:sz w:val="22"/>
          <w:szCs w:val="22"/>
        </w:rPr>
      </w:pPr>
      <w:r w:rsidRPr="007710C8">
        <w:rPr>
          <w:rFonts w:ascii="Times New Roman" w:hAnsi="Times New Roman"/>
          <w:i/>
          <w:sz w:val="22"/>
          <w:szCs w:val="22"/>
        </w:rPr>
        <w:t>Kuva 3. Visuaalisuuden heikkenemisen ongelma (visual clotting) kuvattuna 3D-pisteparvessa. [</w:t>
      </w:r>
      <w:del w:id="284" w:author="Hassi Sakari" w:date="2017-10-29T18:06:00Z">
        <w:r w:rsidRPr="007710C8" w:rsidDel="0063171B">
          <w:rPr>
            <w:rFonts w:ascii="Times New Roman" w:hAnsi="Times New Roman"/>
            <w:i/>
            <w:sz w:val="22"/>
            <w:szCs w:val="22"/>
          </w:rPr>
          <w:delText>Fe</w:delText>
        </w:r>
      </w:del>
      <w:ins w:id="285" w:author="Hassi Sakari" w:date="2017-10-29T18:06:00Z">
        <w:r w:rsidR="0063171B" w:rsidRPr="007710C8">
          <w:rPr>
            <w:rFonts w:ascii="Times New Roman" w:hAnsi="Times New Roman"/>
            <w:i/>
            <w:sz w:val="22"/>
            <w:szCs w:val="22"/>
          </w:rPr>
          <w:t>Du</w:t>
        </w:r>
      </w:ins>
      <w:del w:id="286" w:author="Hassi Sakari" w:date="2017-10-29T18:06:00Z">
        <w:r w:rsidRPr="007710C8" w:rsidDel="0063171B">
          <w:rPr>
            <w:rFonts w:ascii="Times New Roman" w:hAnsi="Times New Roman"/>
            <w:i/>
            <w:sz w:val="22"/>
            <w:szCs w:val="22"/>
          </w:rPr>
          <w:delText>i</w:delText>
        </w:r>
      </w:del>
      <w:r w:rsidRPr="007710C8">
        <w:rPr>
          <w:rFonts w:ascii="Times New Roman" w:hAnsi="Times New Roman"/>
          <w:i/>
          <w:sz w:val="22"/>
          <w:szCs w:val="22"/>
        </w:rPr>
        <w:t xml:space="preserve"> et al. 2016].</w:t>
      </w:r>
    </w:p>
    <w:p w14:paraId="6D0C4113" w14:textId="77777777" w:rsidR="009D71B4" w:rsidRPr="007710C8" w:rsidRDefault="009D71B4" w:rsidP="007710C8">
      <w:pPr>
        <w:spacing w:line="360" w:lineRule="auto"/>
        <w:ind w:firstLine="1304"/>
        <w:jc w:val="center"/>
        <w:rPr>
          <w:rFonts w:ascii="Times New Roman" w:hAnsi="Times New Roman"/>
          <w:i/>
          <w:sz w:val="22"/>
          <w:szCs w:val="22"/>
        </w:rPr>
      </w:pPr>
    </w:p>
    <w:p w14:paraId="0A2966AC" w14:textId="3CBF94F0" w:rsidR="00165EC1" w:rsidRPr="007710C8" w:rsidRDefault="009F65FE" w:rsidP="007710C8">
      <w:pPr>
        <w:spacing w:line="360" w:lineRule="auto"/>
        <w:ind w:firstLine="1304"/>
        <w:rPr>
          <w:rFonts w:ascii="Times New Roman" w:hAnsi="Times New Roman"/>
          <w:szCs w:val="24"/>
        </w:rPr>
      </w:pPr>
      <w:r w:rsidRPr="007710C8">
        <w:rPr>
          <w:rFonts w:ascii="Times New Roman" w:hAnsi="Times New Roman"/>
          <w:szCs w:val="24"/>
        </w:rPr>
        <w:t>Big D</w:t>
      </w:r>
      <w:r w:rsidR="00712B9F" w:rsidRPr="007710C8">
        <w:rPr>
          <w:rFonts w:ascii="Times New Roman" w:hAnsi="Times New Roman"/>
          <w:szCs w:val="24"/>
        </w:rPr>
        <w:t>ataa kuvattaessa</w:t>
      </w:r>
      <w:r w:rsidR="00165EC1" w:rsidRPr="007710C8">
        <w:rPr>
          <w:rFonts w:ascii="Times New Roman" w:hAnsi="Times New Roman"/>
          <w:szCs w:val="24"/>
        </w:rPr>
        <w:t xml:space="preserve"> tarpeet visualisoinnille säilyvät hyvin samanlaisina</w:t>
      </w:r>
      <w:r w:rsidR="00712B9F" w:rsidRPr="007710C8">
        <w:rPr>
          <w:rFonts w:ascii="Times New Roman" w:hAnsi="Times New Roman"/>
          <w:szCs w:val="24"/>
        </w:rPr>
        <w:t xml:space="preserve"> kuin normaalissakin tilanteissa, mutta näiden tarpeiden saavuttaminen vaatii normaalia enemmän työtä</w:t>
      </w:r>
      <w:r w:rsidR="00165EC1" w:rsidRPr="007710C8">
        <w:rPr>
          <w:rFonts w:ascii="Times New Roman" w:hAnsi="Times New Roman"/>
          <w:szCs w:val="24"/>
        </w:rPr>
        <w:t xml:space="preserve">. </w:t>
      </w:r>
      <w:r w:rsidR="00165EC1" w:rsidRPr="007710C8">
        <w:rPr>
          <w:rFonts w:ascii="Times New Roman" w:hAnsi="Times New Roman"/>
          <w:color w:val="000000" w:themeColor="text1"/>
          <w:szCs w:val="24"/>
        </w:rPr>
        <w:t xml:space="preserve">Olshannikova </w:t>
      </w:r>
      <w:r w:rsidR="00165EC1" w:rsidRPr="007710C8">
        <w:rPr>
          <w:rFonts w:ascii="Times New Roman" w:hAnsi="Times New Roman"/>
          <w:szCs w:val="24"/>
        </w:rPr>
        <w:t xml:space="preserve">ja kumppanit [2015] määrittävät tutkimuksessaan big datan visualisoinnin merkittävimmiksi tekijöiksi seuraavat: piilotettujen yhteyksien tai anomalioiden identifiointi, spesifisten arvojen etsimisen joustavuus, eri arvojen kvantitatiivinen vertailu ja käyttäjän reaaliaikainen vuorovaikutus visualisoinnin kanssa. Näiden tavoitteiden saavuttaminen kuitenkin vaikeutuu käsiteltäessä huomattavasti isompia datajoukkoja, joihin aikaisemmin esitetyt, perinteiset visualisointitekniikat, taipuvat huonosti. </w:t>
      </w:r>
      <w:commentRangeStart w:id="287"/>
      <w:r w:rsidR="00F56A58" w:rsidRPr="007710C8">
        <w:rPr>
          <w:rFonts w:ascii="Times New Roman" w:hAnsi="Times New Roman"/>
          <w:szCs w:val="24"/>
        </w:rPr>
        <w:t>Perinteisempien visual</w:t>
      </w:r>
      <w:r w:rsidR="00C45E14" w:rsidRPr="007710C8">
        <w:rPr>
          <w:rFonts w:ascii="Times New Roman" w:hAnsi="Times New Roman"/>
          <w:szCs w:val="24"/>
        </w:rPr>
        <w:t>isointitekniikoiden heikon Big D</w:t>
      </w:r>
      <w:r w:rsidR="00F56A58" w:rsidRPr="007710C8">
        <w:rPr>
          <w:rFonts w:ascii="Times New Roman" w:hAnsi="Times New Roman"/>
          <w:szCs w:val="24"/>
        </w:rPr>
        <w:t>ata soveltuvuuden takia</w:t>
      </w:r>
      <w:r w:rsidR="00165EC1" w:rsidRPr="007710C8">
        <w:rPr>
          <w:rFonts w:ascii="Times New Roman" w:hAnsi="Times New Roman"/>
          <w:szCs w:val="24"/>
        </w:rPr>
        <w:t>,</w:t>
      </w:r>
      <w:r w:rsidR="00F56A58" w:rsidRPr="007710C8">
        <w:rPr>
          <w:rFonts w:ascii="Times New Roman" w:hAnsi="Times New Roman"/>
          <w:szCs w:val="24"/>
        </w:rPr>
        <w:t xml:space="preserve"> s</w:t>
      </w:r>
      <w:r w:rsidR="00566896" w:rsidRPr="007710C8">
        <w:rPr>
          <w:rFonts w:ascii="Times New Roman" w:hAnsi="Times New Roman"/>
          <w:szCs w:val="24"/>
        </w:rPr>
        <w:t xml:space="preserve">euraavaksi </w:t>
      </w:r>
      <w:r w:rsidR="00F56A58" w:rsidRPr="007710C8">
        <w:rPr>
          <w:rFonts w:ascii="Times New Roman" w:hAnsi="Times New Roman"/>
          <w:szCs w:val="24"/>
        </w:rPr>
        <w:t>käydään lävitse normaalista poikkeavampia visualisointitapoja</w:t>
      </w:r>
      <w:r w:rsidR="00165EC1" w:rsidRPr="007710C8">
        <w:rPr>
          <w:rFonts w:ascii="Times New Roman" w:hAnsi="Times New Roman"/>
          <w:szCs w:val="24"/>
        </w:rPr>
        <w:t>, jotka tukevat erityisesti kompleksisen, monia ulottuvuuksia sisältävän datan käyttöä</w:t>
      </w:r>
      <w:r w:rsidR="00F56A58" w:rsidRPr="007710C8">
        <w:rPr>
          <w:rFonts w:ascii="Times New Roman" w:hAnsi="Times New Roman"/>
          <w:szCs w:val="24"/>
        </w:rPr>
        <w:t xml:space="preserve">. </w:t>
      </w:r>
      <w:commentRangeEnd w:id="287"/>
      <w:r w:rsidR="00E639B5" w:rsidRPr="007710C8">
        <w:rPr>
          <w:rStyle w:val="Kommentinviite"/>
          <w:rFonts w:ascii="Times New Roman" w:hAnsi="Times New Roman"/>
        </w:rPr>
        <w:commentReference w:id="287"/>
      </w:r>
      <w:r w:rsidR="00F56A58" w:rsidRPr="007710C8">
        <w:rPr>
          <w:rFonts w:ascii="Times New Roman" w:hAnsi="Times New Roman"/>
          <w:szCs w:val="24"/>
        </w:rPr>
        <w:t>Visualisointitekniikoista</w:t>
      </w:r>
      <w:r w:rsidR="00566896" w:rsidRPr="007710C8">
        <w:rPr>
          <w:rFonts w:ascii="Times New Roman" w:hAnsi="Times New Roman"/>
          <w:szCs w:val="24"/>
        </w:rPr>
        <w:t xml:space="preserve"> </w:t>
      </w:r>
      <w:r w:rsidR="00F56A58" w:rsidRPr="007710C8">
        <w:rPr>
          <w:rFonts w:ascii="Times New Roman" w:hAnsi="Times New Roman"/>
          <w:szCs w:val="24"/>
        </w:rPr>
        <w:t>arvioidaan niiden soveltuvuutta isojen tietomäärien visualisoimiseksi ja esitellään tekniikoiden vahvuudet ja heikkoudet</w:t>
      </w:r>
      <w:r w:rsidR="00566896" w:rsidRPr="007710C8">
        <w:rPr>
          <w:rFonts w:ascii="Times New Roman" w:hAnsi="Times New Roman"/>
          <w:szCs w:val="24"/>
        </w:rPr>
        <w:t>.</w:t>
      </w:r>
      <w:r w:rsidR="00D3076A" w:rsidRPr="007710C8">
        <w:rPr>
          <w:rFonts w:ascii="Times New Roman" w:hAnsi="Times New Roman"/>
          <w:szCs w:val="24"/>
        </w:rPr>
        <w:t xml:space="preserve"> </w:t>
      </w:r>
    </w:p>
    <w:p w14:paraId="71549632" w14:textId="77777777" w:rsidR="00785110" w:rsidRPr="007710C8" w:rsidRDefault="00785110" w:rsidP="007710C8">
      <w:pPr>
        <w:spacing w:line="360" w:lineRule="auto"/>
        <w:ind w:firstLine="0"/>
        <w:rPr>
          <w:rFonts w:ascii="Times New Roman" w:hAnsi="Times New Roman"/>
          <w:szCs w:val="24"/>
        </w:rPr>
      </w:pPr>
    </w:p>
    <w:p w14:paraId="417F30C6" w14:textId="3DA716A0" w:rsidR="00C45E14" w:rsidRPr="007710C8" w:rsidRDefault="00566896" w:rsidP="007710C8">
      <w:pPr>
        <w:pStyle w:val="Otsikko21"/>
        <w:spacing w:line="360" w:lineRule="auto"/>
        <w:ind w:firstLine="0"/>
      </w:pPr>
      <w:bookmarkStart w:id="288" w:name="_Toc503616895"/>
      <w:r w:rsidRPr="007710C8">
        <w:lastRenderedPageBreak/>
        <w:t xml:space="preserve">3.2.1 </w:t>
      </w:r>
      <w:r w:rsidR="006660E6" w:rsidRPr="007710C8">
        <w:t>Parallel coordinates</w:t>
      </w:r>
      <w:bookmarkEnd w:id="288"/>
    </w:p>
    <w:p w14:paraId="5060823F" w14:textId="77777777" w:rsidR="00516FFB" w:rsidRPr="007710C8" w:rsidRDefault="00516FFB" w:rsidP="007710C8">
      <w:pPr>
        <w:spacing w:line="360" w:lineRule="auto"/>
        <w:ind w:firstLine="0"/>
        <w:rPr>
          <w:rFonts w:ascii="Times New Roman" w:hAnsi="Times New Roman"/>
          <w:szCs w:val="24"/>
        </w:rPr>
      </w:pPr>
      <w:commentRangeStart w:id="289"/>
      <w:r w:rsidRPr="007710C8">
        <w:rPr>
          <w:rFonts w:ascii="Times New Roman" w:hAnsi="Times New Roman"/>
          <w:i/>
          <w:szCs w:val="24"/>
        </w:rPr>
        <w:t xml:space="preserve">Rinnakkaisten koordinaattien </w:t>
      </w:r>
      <w:commentRangeEnd w:id="289"/>
      <w:r w:rsidR="00315B33" w:rsidRPr="007710C8">
        <w:rPr>
          <w:rStyle w:val="Kommentinviite"/>
          <w:rFonts w:ascii="Times New Roman" w:hAnsi="Times New Roman"/>
        </w:rPr>
        <w:commentReference w:id="289"/>
      </w:r>
      <w:r w:rsidRPr="007710C8">
        <w:rPr>
          <w:rFonts w:ascii="Times New Roman" w:hAnsi="Times New Roman"/>
          <w:szCs w:val="24"/>
        </w:rPr>
        <w:t>tekniikkaa käytetään yksittäisen dataelementin piirtämiseen useiden dimensioiden välillä. Täten tekniikka soveltuu erityisen hyvin moniulotteisen datan esittämiseen</w:t>
      </w:r>
      <w:r w:rsidR="0045651F" w:rsidRPr="007710C8">
        <w:rPr>
          <w:rFonts w:ascii="Times New Roman" w:hAnsi="Times New Roman"/>
          <w:szCs w:val="24"/>
        </w:rPr>
        <w:t xml:space="preserve"> ja on erittäin laajasti käytetty</w:t>
      </w:r>
      <w:commentRangeStart w:id="290"/>
      <w:r w:rsidRPr="007710C8">
        <w:rPr>
          <w:rFonts w:ascii="Times New Roman" w:hAnsi="Times New Roman"/>
          <w:szCs w:val="24"/>
        </w:rPr>
        <w:t>. [</w:t>
      </w:r>
      <w:r w:rsidR="00856073" w:rsidRPr="007710C8">
        <w:rPr>
          <w:rFonts w:ascii="Times New Roman" w:hAnsi="Times New Roman"/>
          <w:szCs w:val="24"/>
        </w:rPr>
        <w:t>Wang</w:t>
      </w:r>
      <w:r w:rsidRPr="007710C8">
        <w:rPr>
          <w:rFonts w:ascii="Times New Roman" w:hAnsi="Times New Roman"/>
          <w:szCs w:val="24"/>
        </w:rPr>
        <w:t xml:space="preserve"> </w:t>
      </w:r>
      <w:r w:rsidRPr="007710C8">
        <w:rPr>
          <w:rFonts w:ascii="Times New Roman" w:hAnsi="Times New Roman"/>
          <w:i/>
          <w:szCs w:val="24"/>
        </w:rPr>
        <w:t>et al.</w:t>
      </w:r>
      <w:r w:rsidRPr="007710C8">
        <w:rPr>
          <w:rFonts w:ascii="Times New Roman" w:hAnsi="Times New Roman"/>
          <w:szCs w:val="24"/>
        </w:rPr>
        <w:t xml:space="preserve"> 2015]. </w:t>
      </w:r>
      <w:commentRangeEnd w:id="290"/>
      <w:r w:rsidR="007349FF" w:rsidRPr="007710C8">
        <w:rPr>
          <w:rStyle w:val="Kommentinviite"/>
          <w:rFonts w:ascii="Times New Roman" w:hAnsi="Times New Roman"/>
        </w:rPr>
        <w:commentReference w:id="290"/>
      </w:r>
      <w:r w:rsidR="00B2309D" w:rsidRPr="007710C8">
        <w:rPr>
          <w:rFonts w:ascii="Times New Roman" w:hAnsi="Times New Roman"/>
          <w:szCs w:val="24"/>
        </w:rPr>
        <w:t>Pääperiaatteena on esittää jokaisen tietueen arvot sarjana vierekkäisiä akseleita ja jokainen arvo on l</w:t>
      </w:r>
      <w:r w:rsidR="0045651F" w:rsidRPr="007710C8">
        <w:rPr>
          <w:rFonts w:ascii="Times New Roman" w:hAnsi="Times New Roman"/>
          <w:szCs w:val="24"/>
        </w:rPr>
        <w:t>inkitetty osaksi omaa akseliaan. Visualisointityyli voidaan nähdä yksinkertaisemmillaan kuin taulukkona, jonka rivien sarakkeiden välille on vedetty yhdistävät viivat.</w:t>
      </w:r>
      <w:r w:rsidR="00B2309D" w:rsidRPr="007710C8">
        <w:rPr>
          <w:rFonts w:ascii="Times New Roman" w:hAnsi="Times New Roman"/>
          <w:szCs w:val="24"/>
        </w:rPr>
        <w:t xml:space="preserve"> Tämän takia rinnakkaisten koordinaattien avulla voidaan visualisoida useita arvoja sisältävät tietueet yhdessä kuvaajassa. </w:t>
      </w:r>
      <w:r w:rsidR="0045651F" w:rsidRPr="007710C8">
        <w:rPr>
          <w:rFonts w:ascii="Times New Roman" w:hAnsi="Times New Roman"/>
          <w:szCs w:val="24"/>
        </w:rPr>
        <w:t>Myös rinnakkaisten koordinaattien visualisointi sisältää saman ongelman kuin pisteparvi: Tietomäärän kasvaessa viivat alkavat vahvasti piirtymään toistensa päälle, jolloin visualisoinnista on enää vaikea erottaa mitään. Täten</w:t>
      </w:r>
      <w:r w:rsidR="00E01605" w:rsidRPr="007710C8">
        <w:rPr>
          <w:rFonts w:ascii="Times New Roman" w:hAnsi="Times New Roman"/>
          <w:szCs w:val="24"/>
        </w:rPr>
        <w:t xml:space="preserve"> visualisointitekniikkaa on vaikea hyödyntää isoille data joukolle, jonka tietueiden määr</w:t>
      </w:r>
      <w:r w:rsidR="00E529D9" w:rsidRPr="007710C8">
        <w:rPr>
          <w:rFonts w:ascii="Times New Roman" w:hAnsi="Times New Roman"/>
          <w:szCs w:val="24"/>
        </w:rPr>
        <w:t>ä</w:t>
      </w:r>
      <w:r w:rsidR="00E01605" w:rsidRPr="007710C8">
        <w:rPr>
          <w:rFonts w:ascii="Times New Roman" w:hAnsi="Times New Roman"/>
          <w:szCs w:val="24"/>
        </w:rPr>
        <w:t xml:space="preserve"> nousee yli kahden tuhannen. </w:t>
      </w:r>
    </w:p>
    <w:p w14:paraId="217199EF" w14:textId="77777777" w:rsidR="00B35099" w:rsidRPr="007710C8" w:rsidRDefault="00B35099" w:rsidP="007710C8">
      <w:pPr>
        <w:spacing w:line="360" w:lineRule="auto"/>
        <w:ind w:firstLine="0"/>
        <w:rPr>
          <w:rFonts w:ascii="Times New Roman" w:hAnsi="Times New Roman"/>
          <w:szCs w:val="24"/>
        </w:rPr>
      </w:pPr>
    </w:p>
    <w:p w14:paraId="1E2B20A5" w14:textId="77777777" w:rsidR="00002C0F" w:rsidRPr="007710C8" w:rsidRDefault="00B35099" w:rsidP="007710C8">
      <w:pPr>
        <w:spacing w:line="360" w:lineRule="auto"/>
        <w:ind w:firstLine="0"/>
        <w:jc w:val="center"/>
        <w:rPr>
          <w:rFonts w:ascii="Times New Roman" w:hAnsi="Times New Roman"/>
          <w:szCs w:val="24"/>
        </w:rPr>
      </w:pPr>
      <w:r w:rsidRPr="007710C8">
        <w:rPr>
          <w:rFonts w:ascii="Times New Roman" w:hAnsi="Times New Roman"/>
          <w:noProof/>
          <w:lang w:eastAsia="fi-FI"/>
        </w:rPr>
        <w:drawing>
          <wp:inline distT="0" distB="0" distL="0" distR="0" wp14:anchorId="006EF350" wp14:editId="3B790134">
            <wp:extent cx="4218955" cy="2430780"/>
            <wp:effectExtent l="0" t="0" r="0" b="0"/>
            <wp:docPr id="7" name="Kuv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4236982" cy="2441166"/>
                    </a:xfrm>
                    <a:prstGeom prst="rect">
                      <a:avLst/>
                    </a:prstGeom>
                  </pic:spPr>
                </pic:pic>
              </a:graphicData>
            </a:graphic>
          </wp:inline>
        </w:drawing>
      </w:r>
    </w:p>
    <w:p w14:paraId="779023F8" w14:textId="77777777" w:rsidR="00B35099" w:rsidRPr="007710C8" w:rsidRDefault="00B35099"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Kuva 4. D3-kirjaston luoma esimerkki rinnakkaisten koordinaattien visualisoinnista, jossa on kuvattuna automallien tietoja.  </w:t>
      </w:r>
    </w:p>
    <w:p w14:paraId="6FC0CC9D" w14:textId="77777777" w:rsidR="00B35099" w:rsidRPr="007710C8" w:rsidRDefault="00B35099" w:rsidP="007710C8">
      <w:pPr>
        <w:spacing w:line="360" w:lineRule="auto"/>
        <w:ind w:firstLine="0"/>
        <w:jc w:val="center"/>
        <w:rPr>
          <w:rFonts w:ascii="Times New Roman" w:hAnsi="Times New Roman"/>
          <w:i/>
          <w:sz w:val="22"/>
          <w:szCs w:val="22"/>
        </w:rPr>
      </w:pPr>
    </w:p>
    <w:p w14:paraId="5276960D" w14:textId="77777777" w:rsidR="00566896" w:rsidRDefault="00D74554" w:rsidP="001B3764">
      <w:pPr>
        <w:pStyle w:val="otsikko22"/>
      </w:pPr>
      <w:bookmarkStart w:id="291" w:name="_Toc503616896"/>
      <w:r w:rsidRPr="007710C8">
        <w:t>3.2.2 Star co</w:t>
      </w:r>
      <w:r w:rsidR="0057456A" w:rsidRPr="007710C8">
        <w:t>o</w:t>
      </w:r>
      <w:r w:rsidRPr="007710C8">
        <w:t>rdinates</w:t>
      </w:r>
      <w:bookmarkEnd w:id="291"/>
    </w:p>
    <w:p w14:paraId="02F9B828" w14:textId="77777777" w:rsidR="001B3764" w:rsidRPr="007710C8" w:rsidRDefault="001B3764" w:rsidP="001B3764">
      <w:pPr>
        <w:pStyle w:val="otsikko22"/>
      </w:pPr>
    </w:p>
    <w:p w14:paraId="2A6743AB" w14:textId="67ADBA51" w:rsidR="006F19CE" w:rsidRPr="007710C8" w:rsidRDefault="006C2E3B" w:rsidP="007710C8">
      <w:pPr>
        <w:spacing w:line="360" w:lineRule="auto"/>
        <w:ind w:firstLine="0"/>
        <w:rPr>
          <w:rFonts w:ascii="Times New Roman" w:hAnsi="Times New Roman"/>
          <w:szCs w:val="24"/>
        </w:rPr>
      </w:pPr>
      <w:r w:rsidRPr="007710C8">
        <w:rPr>
          <w:rFonts w:ascii="Times New Roman" w:hAnsi="Times New Roman"/>
          <w:szCs w:val="24"/>
        </w:rPr>
        <w:t>Tähtikoordinaatit ovat</w:t>
      </w:r>
      <w:r w:rsidR="006F19CE" w:rsidRPr="007710C8">
        <w:rPr>
          <w:rFonts w:ascii="Times New Roman" w:hAnsi="Times New Roman"/>
          <w:szCs w:val="24"/>
        </w:rPr>
        <w:t xml:space="preserve"> yksinkertainen, tehokas ja hyvin tunnettu tiedon interaktiotapa moniulotteisen datan visualisoimiseen. Yleisimmin tekniikkaa käytetään tutkimuksellisiin tarkoituksiin kuten klusterien analysoimiseen, poikkeavien havaintojen suodattamiseen ja trendien havaitsemiseen [</w:t>
      </w:r>
      <w:r w:rsidR="00B726D5" w:rsidRPr="007710C8">
        <w:rPr>
          <w:rFonts w:ascii="Times New Roman" w:hAnsi="Times New Roman"/>
          <w:szCs w:val="24"/>
        </w:rPr>
        <w:t>Rubio-</w:t>
      </w:r>
      <w:r w:rsidR="00A61F43" w:rsidRPr="007710C8">
        <w:rPr>
          <w:rFonts w:ascii="Times New Roman" w:hAnsi="Times New Roman"/>
          <w:szCs w:val="24"/>
        </w:rPr>
        <w:t>Sanchez &amp; Sanchez, 2014</w:t>
      </w:r>
      <w:r w:rsidR="006F19CE" w:rsidRPr="007710C8">
        <w:rPr>
          <w:rFonts w:ascii="Times New Roman" w:hAnsi="Times New Roman"/>
          <w:szCs w:val="24"/>
        </w:rPr>
        <w:t xml:space="preserve">]. </w:t>
      </w:r>
      <w:r w:rsidR="00BD10B1" w:rsidRPr="007710C8">
        <w:rPr>
          <w:rFonts w:ascii="Times New Roman" w:hAnsi="Times New Roman"/>
          <w:szCs w:val="24"/>
        </w:rPr>
        <w:t xml:space="preserve">Tähtikoordinaattien käytön tarkoituksena onkin luoda helposti ymmärrettäviä moniulotteisia visualisointeja, jotka tukevat data joukon sisällön hahmottamisprosessia. Täten päämäärä ei ole numeerinen analyysi vaan yleiskäsityksen luominen tiedon sisällöstä [Kandogan </w:t>
      </w:r>
      <w:r w:rsidR="00BD7CF5" w:rsidRPr="007710C8">
        <w:rPr>
          <w:rFonts w:ascii="Times New Roman" w:hAnsi="Times New Roman"/>
          <w:szCs w:val="24"/>
        </w:rPr>
        <w:t>2000, 2001</w:t>
      </w:r>
      <w:r w:rsidR="00BD10B1" w:rsidRPr="007710C8">
        <w:rPr>
          <w:rFonts w:ascii="Times New Roman" w:hAnsi="Times New Roman"/>
          <w:szCs w:val="24"/>
        </w:rPr>
        <w:t xml:space="preserve">]. </w:t>
      </w:r>
    </w:p>
    <w:p w14:paraId="569BD3E2" w14:textId="7575EC7A" w:rsidR="00884375" w:rsidRPr="007710C8" w:rsidRDefault="006F3F78" w:rsidP="007710C8">
      <w:pPr>
        <w:spacing w:line="360" w:lineRule="auto"/>
        <w:ind w:firstLine="0"/>
        <w:rPr>
          <w:rFonts w:ascii="Times New Roman" w:hAnsi="Times New Roman"/>
          <w:szCs w:val="24"/>
        </w:rPr>
      </w:pPr>
      <w:r w:rsidRPr="007710C8">
        <w:rPr>
          <w:rFonts w:ascii="Times New Roman" w:hAnsi="Times New Roman"/>
          <w:szCs w:val="24"/>
        </w:rPr>
        <w:lastRenderedPageBreak/>
        <w:tab/>
        <w:t xml:space="preserve">Tähtikoordinaattitekniikan ideana on järjestää koordinaattiakselit ympyrän sisälle, jossa jokainen </w:t>
      </w:r>
      <w:r w:rsidR="00C45E14" w:rsidRPr="007710C8">
        <w:rPr>
          <w:rFonts w:ascii="Times New Roman" w:hAnsi="Times New Roman"/>
          <w:szCs w:val="24"/>
        </w:rPr>
        <w:t>samanpituinen</w:t>
      </w:r>
      <w:r w:rsidR="006C2E3B" w:rsidRPr="007710C8">
        <w:rPr>
          <w:rFonts w:ascii="Times New Roman" w:hAnsi="Times New Roman"/>
          <w:szCs w:val="24"/>
        </w:rPr>
        <w:t xml:space="preserve"> </w:t>
      </w:r>
      <w:r w:rsidRPr="007710C8">
        <w:rPr>
          <w:rFonts w:ascii="Times New Roman" w:hAnsi="Times New Roman"/>
          <w:szCs w:val="24"/>
        </w:rPr>
        <w:t xml:space="preserve">akseli omaa lähtökohtaisesti yhtä suren kulman ympyrän keskustan ja akselin välillä. </w:t>
      </w:r>
      <w:r w:rsidR="00ED6B28" w:rsidRPr="007710C8">
        <w:rPr>
          <w:rFonts w:ascii="Times New Roman" w:hAnsi="Times New Roman"/>
          <w:szCs w:val="24"/>
        </w:rPr>
        <w:t>Chenin [2014] mukaan t</w:t>
      </w:r>
      <w:r w:rsidRPr="007710C8">
        <w:rPr>
          <w:rFonts w:ascii="Times New Roman" w:hAnsi="Times New Roman"/>
          <w:szCs w:val="24"/>
        </w:rPr>
        <w:t>ähtikoordinaattitekniikkaa voidaan hyödyntää jopa miljardien eri tietueiden yhtä aikaiseen kuvaamiseen, sillä visualisointi tukee päällekkäin menevien tietojen aggregointia syvyystiedon muodossa</w:t>
      </w:r>
      <w:r w:rsidR="00B67BB6" w:rsidRPr="007710C8">
        <w:rPr>
          <w:rFonts w:ascii="Times New Roman" w:hAnsi="Times New Roman"/>
          <w:szCs w:val="24"/>
        </w:rPr>
        <w:t xml:space="preserve"> toisin kuin esimerk</w:t>
      </w:r>
      <w:r w:rsidR="00ED6B28" w:rsidRPr="007710C8">
        <w:rPr>
          <w:rFonts w:ascii="Times New Roman" w:hAnsi="Times New Roman"/>
          <w:szCs w:val="24"/>
        </w:rPr>
        <w:t>iksi rinnakkaiset koordinaatit</w:t>
      </w:r>
      <w:r w:rsidRPr="007710C8">
        <w:rPr>
          <w:rFonts w:ascii="Times New Roman" w:hAnsi="Times New Roman"/>
          <w:szCs w:val="24"/>
        </w:rPr>
        <w:t>.</w:t>
      </w:r>
      <w:r w:rsidR="00ED6B28" w:rsidRPr="007710C8">
        <w:rPr>
          <w:rFonts w:ascii="Times New Roman" w:hAnsi="Times New Roman"/>
          <w:szCs w:val="24"/>
        </w:rPr>
        <w:t xml:space="preserve"> </w:t>
      </w:r>
      <w:r w:rsidRPr="007710C8">
        <w:rPr>
          <w:rFonts w:ascii="Times New Roman" w:hAnsi="Times New Roman"/>
          <w:szCs w:val="24"/>
        </w:rPr>
        <w:t xml:space="preserve"> </w:t>
      </w:r>
      <w:r w:rsidR="00ED6B28" w:rsidRPr="007710C8">
        <w:rPr>
          <w:rFonts w:ascii="Times New Roman" w:hAnsi="Times New Roman"/>
          <w:szCs w:val="24"/>
        </w:rPr>
        <w:t>Lisäksi Chen toteaa tutkimuksessaan, että tähtikoordinaa</w:t>
      </w:r>
      <w:r w:rsidR="00B726D5" w:rsidRPr="007710C8">
        <w:rPr>
          <w:rFonts w:ascii="Times New Roman" w:hAnsi="Times New Roman"/>
          <w:szCs w:val="24"/>
        </w:rPr>
        <w:t>tit soveltuvat erityisen hyvin Big D</w:t>
      </w:r>
      <w:r w:rsidR="00ED6B28" w:rsidRPr="007710C8">
        <w:rPr>
          <w:rFonts w:ascii="Times New Roman" w:hAnsi="Times New Roman"/>
          <w:szCs w:val="24"/>
        </w:rPr>
        <w:t>atan visualisointiin, sillä visualisoinnissa ei tarvitse laskea tietueparien (</w:t>
      </w:r>
      <w:r w:rsidR="00ED6B28" w:rsidRPr="007710C8">
        <w:rPr>
          <w:rFonts w:ascii="Times New Roman" w:hAnsi="Times New Roman"/>
          <w:i/>
          <w:szCs w:val="24"/>
        </w:rPr>
        <w:t>pairwise</w:t>
      </w:r>
      <w:r w:rsidR="00ED6B28" w:rsidRPr="007710C8">
        <w:rPr>
          <w:rFonts w:ascii="Times New Roman" w:hAnsi="Times New Roman"/>
          <w:szCs w:val="24"/>
        </w:rPr>
        <w:t>) välisiä etäisyyksiä, vaan tieto etäisyyksistä säilötään visualisoinnin pohjalla toimivaan malliin. Tämä erottelu mahdollistaa esimerkiksi aikaisemmin mainitun syvyystietojen hyödyntämisen visualisoinnissa.</w:t>
      </w:r>
    </w:p>
    <w:p w14:paraId="331C59FF" w14:textId="3365C940" w:rsidR="006F3F78" w:rsidRPr="007710C8" w:rsidRDefault="00884375" w:rsidP="007710C8">
      <w:pPr>
        <w:spacing w:line="360" w:lineRule="auto"/>
        <w:ind w:firstLine="0"/>
        <w:rPr>
          <w:rFonts w:ascii="Times New Roman" w:hAnsi="Times New Roman"/>
          <w:szCs w:val="24"/>
        </w:rPr>
      </w:pPr>
      <w:r w:rsidRPr="007710C8">
        <w:rPr>
          <w:rFonts w:ascii="Times New Roman" w:hAnsi="Times New Roman"/>
          <w:szCs w:val="24"/>
        </w:rPr>
        <w:tab/>
      </w:r>
      <w:r w:rsidR="00ED6B28" w:rsidRPr="007710C8">
        <w:rPr>
          <w:rFonts w:ascii="Times New Roman" w:hAnsi="Times New Roman"/>
          <w:szCs w:val="24"/>
        </w:rPr>
        <w:t xml:space="preserve"> </w:t>
      </w:r>
      <w:r w:rsidR="006F3F78" w:rsidRPr="007710C8">
        <w:rPr>
          <w:rFonts w:ascii="Times New Roman" w:hAnsi="Times New Roman"/>
          <w:szCs w:val="24"/>
        </w:rPr>
        <w:t xml:space="preserve">Tähtikoordinaatteihin pohjautuvaa klusterianalyysia ja validointia on </w:t>
      </w:r>
      <w:r w:rsidR="006C2E3B" w:rsidRPr="007710C8">
        <w:rPr>
          <w:rFonts w:ascii="Times New Roman" w:hAnsi="Times New Roman"/>
          <w:szCs w:val="24"/>
        </w:rPr>
        <w:t xml:space="preserve">hyödynnetty esimerkiksi </w:t>
      </w:r>
      <w:r w:rsidR="006F3F78" w:rsidRPr="007710C8">
        <w:rPr>
          <w:rFonts w:ascii="Times New Roman" w:hAnsi="Times New Roman"/>
          <w:szCs w:val="24"/>
        </w:rPr>
        <w:t>Kandoganin tutkimuksessa [2001]</w:t>
      </w:r>
      <w:r w:rsidR="002F08A4" w:rsidRPr="007710C8">
        <w:rPr>
          <w:rFonts w:ascii="Times New Roman" w:hAnsi="Times New Roman"/>
          <w:szCs w:val="24"/>
        </w:rPr>
        <w:t xml:space="preserve">, </w:t>
      </w:r>
      <w:r w:rsidR="006F7601" w:rsidRPr="007710C8">
        <w:rPr>
          <w:rFonts w:ascii="Times New Roman" w:hAnsi="Times New Roman"/>
          <w:szCs w:val="24"/>
        </w:rPr>
        <w:t>VISTA -järjestelmässä [Chen &amp; Liu, 2004]</w:t>
      </w:r>
      <w:r w:rsidR="002F08A4" w:rsidRPr="007710C8">
        <w:rPr>
          <w:rFonts w:ascii="Times New Roman" w:hAnsi="Times New Roman"/>
          <w:szCs w:val="24"/>
        </w:rPr>
        <w:t xml:space="preserve"> sekä</w:t>
      </w:r>
      <w:r w:rsidR="00423DF9" w:rsidRPr="007710C8">
        <w:rPr>
          <w:rFonts w:ascii="Times New Roman" w:hAnsi="Times New Roman"/>
          <w:szCs w:val="24"/>
        </w:rPr>
        <w:t xml:space="preserve"> Longin &amp; Linsenin</w:t>
      </w:r>
      <w:r w:rsidR="00150C13" w:rsidRPr="007710C8">
        <w:rPr>
          <w:rFonts w:ascii="Times New Roman" w:hAnsi="Times New Roman"/>
          <w:szCs w:val="24"/>
        </w:rPr>
        <w:t xml:space="preserve"> [</w:t>
      </w:r>
      <w:r w:rsidR="00D61236" w:rsidRPr="007710C8">
        <w:rPr>
          <w:rFonts w:ascii="Times New Roman" w:hAnsi="Times New Roman"/>
          <w:szCs w:val="24"/>
        </w:rPr>
        <w:t>2011</w:t>
      </w:r>
      <w:r w:rsidR="00150C13" w:rsidRPr="007710C8">
        <w:rPr>
          <w:rFonts w:ascii="Times New Roman" w:hAnsi="Times New Roman"/>
          <w:szCs w:val="24"/>
        </w:rPr>
        <w:t>]</w:t>
      </w:r>
      <w:r w:rsidR="00423DF9" w:rsidRPr="007710C8">
        <w:rPr>
          <w:rFonts w:ascii="Times New Roman" w:hAnsi="Times New Roman"/>
          <w:szCs w:val="24"/>
        </w:rPr>
        <w:t xml:space="preserve"> </w:t>
      </w:r>
      <w:r w:rsidR="002E7D16" w:rsidRPr="007710C8">
        <w:rPr>
          <w:rFonts w:ascii="Times New Roman" w:hAnsi="Times New Roman"/>
          <w:szCs w:val="24"/>
        </w:rPr>
        <w:t>moni</w:t>
      </w:r>
      <w:r w:rsidR="00423DF9" w:rsidRPr="007710C8">
        <w:rPr>
          <w:rFonts w:ascii="Times New Roman" w:hAnsi="Times New Roman"/>
          <w:szCs w:val="24"/>
        </w:rPr>
        <w:t>ulotteista dataa käsittelevässä tutkimuksessa.</w:t>
      </w:r>
      <w:r w:rsidR="007B29D6" w:rsidRPr="007710C8">
        <w:rPr>
          <w:rFonts w:ascii="Times New Roman" w:hAnsi="Times New Roman"/>
          <w:szCs w:val="24"/>
        </w:rPr>
        <w:t xml:space="preserve"> T</w:t>
      </w:r>
      <w:r w:rsidR="00D17148" w:rsidRPr="007710C8">
        <w:rPr>
          <w:rFonts w:ascii="Times New Roman" w:hAnsi="Times New Roman"/>
          <w:szCs w:val="24"/>
        </w:rPr>
        <w:t>ähtikoordinaattie</w:t>
      </w:r>
      <w:r w:rsidR="007B29D6" w:rsidRPr="007710C8">
        <w:rPr>
          <w:rFonts w:ascii="Times New Roman" w:hAnsi="Times New Roman"/>
          <w:szCs w:val="24"/>
        </w:rPr>
        <w:t xml:space="preserve">n hyödyntäminen vaatii myös käyttäjän interaktiota ja harvoin visualisointi on heti alussa käyttäjälle arvoa tuottava ilman käyttäjän tekemiä päätöksiä ja analyysiä. </w:t>
      </w:r>
      <w:r w:rsidR="00A720CA" w:rsidRPr="007710C8">
        <w:rPr>
          <w:rFonts w:ascii="Times New Roman" w:hAnsi="Times New Roman"/>
          <w:szCs w:val="24"/>
        </w:rPr>
        <w:t xml:space="preserve">Tärkeimmäksi näistä voidaan lukea </w:t>
      </w:r>
      <w:r w:rsidR="00A720CA" w:rsidRPr="007710C8">
        <w:rPr>
          <w:rFonts w:ascii="Times New Roman" w:eastAsia="SimSun" w:hAnsi="Times New Roman"/>
          <w:iCs/>
          <w:color w:val="auto"/>
          <w:szCs w:val="24"/>
        </w:rPr>
        <w:t>alpha</w:t>
      </w:r>
      <w:r w:rsidR="00A720CA" w:rsidRPr="007710C8">
        <w:rPr>
          <w:rFonts w:ascii="Times New Roman" w:hAnsi="Times New Roman"/>
          <w:szCs w:val="24"/>
        </w:rPr>
        <w:t xml:space="preserve"> arvon mukauttaminen.</w:t>
      </w:r>
      <w:r w:rsidR="001921B2" w:rsidRPr="007710C8">
        <w:rPr>
          <w:rFonts w:ascii="Times New Roman" w:hAnsi="Times New Roman"/>
          <w:szCs w:val="24"/>
        </w:rPr>
        <w:t xml:space="preserve"> Arvon muuttaminen tapahtuu skaalaamalla akselien pituutta, jonka avulla pystytään lisäämään tai vähentämään </w:t>
      </w:r>
      <w:r w:rsidR="00FC2345" w:rsidRPr="007710C8">
        <w:rPr>
          <w:rFonts w:ascii="Times New Roman" w:hAnsi="Times New Roman"/>
          <w:szCs w:val="24"/>
        </w:rPr>
        <w:t>eri</w:t>
      </w:r>
      <w:r w:rsidR="001921B2" w:rsidRPr="007710C8">
        <w:rPr>
          <w:rFonts w:ascii="Times New Roman" w:hAnsi="Times New Roman"/>
          <w:szCs w:val="24"/>
        </w:rPr>
        <w:t xml:space="preserve"> </w:t>
      </w:r>
      <w:r w:rsidR="00FC2345" w:rsidRPr="007710C8">
        <w:rPr>
          <w:rFonts w:ascii="Times New Roman" w:hAnsi="Times New Roman"/>
          <w:szCs w:val="24"/>
        </w:rPr>
        <w:t>ulottuvuuksien</w:t>
      </w:r>
      <w:r w:rsidR="001921B2" w:rsidRPr="007710C8">
        <w:rPr>
          <w:rFonts w:ascii="Times New Roman" w:hAnsi="Times New Roman"/>
          <w:szCs w:val="24"/>
        </w:rPr>
        <w:t xml:space="preserve"> painoarvoa visualisoinnissa. Muihin yleisimpiin vuorovaikutustapoihin lukeutuvat esimerkiksi arvoalueiden antaminen, tietueiden valitseminen ja arvojen välisten korrelaatiopainotusten muuttaminen [Kandogan 2000]. Muokkauksen jälkeen visualisointi joudutaan piirtämään kokonaan uudelleen. Täten käyttäjän tekemien, jatkuvien uudelleenmääritysten takia, vuorovaikutusprosesseihin tulee</w:t>
      </w:r>
      <w:r w:rsidR="00C45E14" w:rsidRPr="007710C8">
        <w:rPr>
          <w:rFonts w:ascii="Times New Roman" w:hAnsi="Times New Roman"/>
          <w:szCs w:val="24"/>
        </w:rPr>
        <w:t xml:space="preserve"> kiinnittää erityistä huomiota Big D</w:t>
      </w:r>
      <w:r w:rsidR="001921B2" w:rsidRPr="007710C8">
        <w:rPr>
          <w:rFonts w:ascii="Times New Roman" w:hAnsi="Times New Roman"/>
          <w:szCs w:val="24"/>
        </w:rPr>
        <w:t>ata</w:t>
      </w:r>
      <w:r w:rsidR="005405DE" w:rsidRPr="007710C8">
        <w:rPr>
          <w:rFonts w:ascii="Times New Roman" w:hAnsi="Times New Roman"/>
          <w:szCs w:val="24"/>
        </w:rPr>
        <w:t>a hyödyntävissä järjestelmissä</w:t>
      </w:r>
      <w:r w:rsidR="00122236" w:rsidRPr="007710C8">
        <w:rPr>
          <w:rFonts w:ascii="Times New Roman" w:hAnsi="Times New Roman"/>
          <w:szCs w:val="24"/>
        </w:rPr>
        <w:t xml:space="preserve">, jotta muutokset pystytään prosessoimaan </w:t>
      </w:r>
      <w:r w:rsidR="00F611B2" w:rsidRPr="007710C8">
        <w:rPr>
          <w:rFonts w:ascii="Times New Roman" w:hAnsi="Times New Roman"/>
          <w:szCs w:val="24"/>
        </w:rPr>
        <w:t>nopeasti heikentämättä käyttökokemusta</w:t>
      </w:r>
      <w:r w:rsidR="00D55343" w:rsidRPr="007710C8">
        <w:rPr>
          <w:rFonts w:ascii="Times New Roman" w:hAnsi="Times New Roman"/>
          <w:szCs w:val="24"/>
        </w:rPr>
        <w:t>.</w:t>
      </w:r>
    </w:p>
    <w:p w14:paraId="61B55DC2" w14:textId="69B76284" w:rsidR="00D55343" w:rsidRPr="007710C8" w:rsidRDefault="00D55343" w:rsidP="007710C8">
      <w:pPr>
        <w:spacing w:line="360" w:lineRule="auto"/>
        <w:ind w:firstLine="0"/>
        <w:rPr>
          <w:rFonts w:ascii="Times New Roman" w:hAnsi="Times New Roman"/>
          <w:szCs w:val="24"/>
        </w:rPr>
      </w:pPr>
      <w:r w:rsidRPr="007710C8">
        <w:rPr>
          <w:rFonts w:ascii="Times New Roman" w:hAnsi="Times New Roman"/>
          <w:szCs w:val="24"/>
        </w:rPr>
        <w:tab/>
        <w:t xml:space="preserve">Tähtikoordinaattien tukiessa moniulotteista dataa ja soveltuessa myös massiivisten tietojoukkojen esittämiseen, tähtikoordinaatit voidaan nähdä </w:t>
      </w:r>
      <w:r w:rsidR="001D10DB" w:rsidRPr="007710C8">
        <w:rPr>
          <w:rFonts w:ascii="Times New Roman" w:hAnsi="Times New Roman"/>
          <w:szCs w:val="24"/>
        </w:rPr>
        <w:t>kattavimpana</w:t>
      </w:r>
      <w:r w:rsidRPr="007710C8">
        <w:rPr>
          <w:rFonts w:ascii="Times New Roman" w:hAnsi="Times New Roman"/>
          <w:szCs w:val="24"/>
        </w:rPr>
        <w:t xml:space="preserve"> </w:t>
      </w:r>
      <w:r w:rsidR="00FB3329" w:rsidRPr="007710C8">
        <w:rPr>
          <w:rFonts w:ascii="Times New Roman" w:hAnsi="Times New Roman"/>
          <w:szCs w:val="24"/>
        </w:rPr>
        <w:t xml:space="preserve">visualisointivaihtoehtona </w:t>
      </w:r>
      <w:r w:rsidR="00C45E14" w:rsidRPr="007710C8">
        <w:rPr>
          <w:rFonts w:ascii="Times New Roman" w:hAnsi="Times New Roman"/>
          <w:szCs w:val="24"/>
        </w:rPr>
        <w:t>Big D</w:t>
      </w:r>
      <w:r w:rsidR="009F0154" w:rsidRPr="007710C8">
        <w:rPr>
          <w:rFonts w:ascii="Times New Roman" w:hAnsi="Times New Roman"/>
          <w:szCs w:val="24"/>
        </w:rPr>
        <w:t xml:space="preserve">ataa varten, sillä teoriassa data joukon suuruudella ei ole vaikutusta visualisoinnin onnistumiseen. </w:t>
      </w:r>
      <w:r w:rsidRPr="007710C8">
        <w:rPr>
          <w:rFonts w:ascii="Times New Roman" w:hAnsi="Times New Roman"/>
          <w:szCs w:val="24"/>
        </w:rPr>
        <w:t>Lisäksi Kandoganin [2000, 2001] tutkimusten mukaan, t</w:t>
      </w:r>
      <w:r w:rsidR="009F0154" w:rsidRPr="007710C8">
        <w:rPr>
          <w:rFonts w:ascii="Times New Roman" w:hAnsi="Times New Roman"/>
          <w:szCs w:val="24"/>
        </w:rPr>
        <w:t>ähtikoordinaattien t</w:t>
      </w:r>
      <w:r w:rsidRPr="007710C8">
        <w:rPr>
          <w:rFonts w:ascii="Times New Roman" w:hAnsi="Times New Roman"/>
          <w:szCs w:val="24"/>
        </w:rPr>
        <w:t>ekniikka soveltuu erityisesti data-analyysin ensimmäisiin vaiheisiin, joissa</w:t>
      </w:r>
      <w:r w:rsidR="00DC2C3E" w:rsidRPr="007710C8">
        <w:rPr>
          <w:rFonts w:ascii="Times New Roman" w:hAnsi="Times New Roman"/>
          <w:szCs w:val="24"/>
        </w:rPr>
        <w:t xml:space="preserve"> pyritään hahmottamaan tietojoukon yleis</w:t>
      </w:r>
      <w:r w:rsidR="009F0154" w:rsidRPr="007710C8">
        <w:rPr>
          <w:rFonts w:ascii="Times New Roman" w:hAnsi="Times New Roman"/>
          <w:szCs w:val="24"/>
        </w:rPr>
        <w:t>iä ominaisuuksia</w:t>
      </w:r>
      <w:r w:rsidR="00DC2C3E" w:rsidRPr="007710C8">
        <w:rPr>
          <w:rFonts w:ascii="Times New Roman" w:hAnsi="Times New Roman"/>
          <w:szCs w:val="24"/>
        </w:rPr>
        <w:t xml:space="preserve">. Tämä prosessinvaihe tulee olemaan painotettuna myös tämän tutkimuksen virtuaalitodellisuus-sovellutuksessa. </w:t>
      </w:r>
      <w:r w:rsidRPr="007710C8">
        <w:rPr>
          <w:rFonts w:ascii="Times New Roman" w:hAnsi="Times New Roman"/>
          <w:szCs w:val="24"/>
        </w:rPr>
        <w:t xml:space="preserve"> </w:t>
      </w:r>
    </w:p>
    <w:p w14:paraId="05DAB851" w14:textId="77777777" w:rsidR="006C4070" w:rsidRPr="007710C8" w:rsidRDefault="006C4070" w:rsidP="007710C8">
      <w:pPr>
        <w:spacing w:line="360" w:lineRule="auto"/>
        <w:ind w:firstLine="0"/>
        <w:rPr>
          <w:rFonts w:ascii="Times New Roman" w:hAnsi="Times New Roman"/>
          <w:szCs w:val="24"/>
        </w:rPr>
      </w:pPr>
    </w:p>
    <w:p w14:paraId="32DDB0ED" w14:textId="77777777" w:rsidR="001F2AEE" w:rsidRPr="007710C8" w:rsidRDefault="001F2AEE" w:rsidP="007710C8">
      <w:pPr>
        <w:spacing w:line="360" w:lineRule="auto"/>
        <w:ind w:firstLine="0"/>
        <w:rPr>
          <w:rFonts w:ascii="Times New Roman" w:hAnsi="Times New Roman"/>
          <w:szCs w:val="24"/>
        </w:rPr>
      </w:pPr>
      <w:r w:rsidRPr="007710C8">
        <w:rPr>
          <w:rFonts w:ascii="Times New Roman" w:hAnsi="Times New Roman"/>
          <w:noProof/>
          <w:szCs w:val="24"/>
          <w:lang w:eastAsia="fi-FI"/>
        </w:rPr>
        <w:lastRenderedPageBreak/>
        <w:drawing>
          <wp:anchor distT="0" distB="0" distL="114300" distR="114300" simplePos="0" relativeHeight="251658240" behindDoc="1" locked="0" layoutInCell="1" allowOverlap="1" wp14:anchorId="2C300A20" wp14:editId="4A013196">
            <wp:simplePos x="0" y="0"/>
            <wp:positionH relativeFrom="column">
              <wp:posOffset>2766060</wp:posOffset>
            </wp:positionH>
            <wp:positionV relativeFrom="paragraph">
              <wp:posOffset>-4445</wp:posOffset>
            </wp:positionV>
            <wp:extent cx="3429000" cy="2914650"/>
            <wp:effectExtent l="19050" t="0" r="0" b="0"/>
            <wp:wrapNone/>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3429000" cy="2914650"/>
                    </a:xfrm>
                    <a:prstGeom prst="rect">
                      <a:avLst/>
                    </a:prstGeom>
                    <a:noFill/>
                    <a:ln w="9525">
                      <a:noFill/>
                      <a:miter lim="800000"/>
                      <a:headEnd/>
                      <a:tailEnd/>
                    </a:ln>
                  </pic:spPr>
                </pic:pic>
              </a:graphicData>
            </a:graphic>
          </wp:anchor>
        </w:drawing>
      </w:r>
      <w:r w:rsidRPr="007710C8">
        <w:rPr>
          <w:rFonts w:ascii="Times New Roman" w:hAnsi="Times New Roman"/>
          <w:noProof/>
          <w:szCs w:val="24"/>
          <w:lang w:eastAsia="fi-FI"/>
        </w:rPr>
        <w:drawing>
          <wp:inline distT="0" distB="0" distL="0" distR="0" wp14:anchorId="2AD817AB" wp14:editId="3F10BC3C">
            <wp:extent cx="2647950" cy="2695575"/>
            <wp:effectExtent l="1905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srcRect/>
                    <a:stretch>
                      <a:fillRect/>
                    </a:stretch>
                  </pic:blipFill>
                  <pic:spPr bwMode="auto">
                    <a:xfrm>
                      <a:off x="0" y="0"/>
                      <a:ext cx="2647950" cy="2695575"/>
                    </a:xfrm>
                    <a:prstGeom prst="rect">
                      <a:avLst/>
                    </a:prstGeom>
                    <a:noFill/>
                    <a:ln w="9525">
                      <a:noFill/>
                      <a:miter lim="800000"/>
                      <a:headEnd/>
                      <a:tailEnd/>
                    </a:ln>
                  </pic:spPr>
                </pic:pic>
              </a:graphicData>
            </a:graphic>
          </wp:inline>
        </w:drawing>
      </w:r>
      <w:r w:rsidRPr="007710C8">
        <w:rPr>
          <w:rFonts w:ascii="Times New Roman" w:hAnsi="Times New Roman"/>
          <w:szCs w:val="24"/>
        </w:rPr>
        <w:t xml:space="preserve"> </w:t>
      </w:r>
    </w:p>
    <w:p w14:paraId="7DD94218" w14:textId="77777777" w:rsidR="00D74554" w:rsidRPr="007710C8" w:rsidRDefault="00D74554" w:rsidP="007710C8">
      <w:pPr>
        <w:spacing w:line="360" w:lineRule="auto"/>
        <w:ind w:firstLine="0"/>
        <w:jc w:val="center"/>
        <w:rPr>
          <w:rFonts w:ascii="Times New Roman" w:hAnsi="Times New Roman"/>
          <w:b/>
          <w:szCs w:val="24"/>
        </w:rPr>
      </w:pPr>
    </w:p>
    <w:p w14:paraId="12C9964C" w14:textId="77777777" w:rsidR="001F2AEE" w:rsidRPr="007710C8" w:rsidRDefault="00CD219A"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5. Long &amp; Linsen [</w:t>
      </w:r>
      <w:r w:rsidR="00D61236" w:rsidRPr="007710C8">
        <w:rPr>
          <w:rFonts w:ascii="Times New Roman" w:hAnsi="Times New Roman"/>
          <w:i/>
          <w:sz w:val="22"/>
          <w:szCs w:val="22"/>
        </w:rPr>
        <w:t>2011</w:t>
      </w:r>
      <w:r w:rsidRPr="007710C8">
        <w:rPr>
          <w:rFonts w:ascii="Times New Roman" w:hAnsi="Times New Roman"/>
          <w:i/>
          <w:sz w:val="22"/>
          <w:szCs w:val="22"/>
        </w:rPr>
        <w:t>] kuvasivat 10-ulotteista (vas.) ja 20-ulotteista dataa 3D-muodossa tähtikoordinaattien avulla.</w:t>
      </w:r>
    </w:p>
    <w:p w14:paraId="5A979396" w14:textId="77777777" w:rsidR="00CD219A" w:rsidRPr="007710C8" w:rsidRDefault="00CD219A" w:rsidP="007710C8">
      <w:pPr>
        <w:spacing w:line="360" w:lineRule="auto"/>
        <w:ind w:firstLine="0"/>
        <w:rPr>
          <w:rFonts w:ascii="Times New Roman" w:hAnsi="Times New Roman"/>
          <w:b/>
          <w:szCs w:val="24"/>
        </w:rPr>
      </w:pPr>
    </w:p>
    <w:p w14:paraId="0405C141" w14:textId="77777777" w:rsidR="00A4612D" w:rsidRPr="007710C8" w:rsidRDefault="00D74554" w:rsidP="007710C8">
      <w:pPr>
        <w:pStyle w:val="Otsikko21"/>
        <w:spacing w:line="360" w:lineRule="auto"/>
        <w:ind w:firstLine="0"/>
      </w:pPr>
      <w:bookmarkStart w:id="292" w:name="_Toc503616897"/>
      <w:r w:rsidRPr="007710C8">
        <w:t>3.2.3</w:t>
      </w:r>
      <w:r w:rsidR="00DC2C3E" w:rsidRPr="007710C8">
        <w:t xml:space="preserve"> Tree map</w:t>
      </w:r>
      <w:bookmarkEnd w:id="292"/>
    </w:p>
    <w:p w14:paraId="6BD39355" w14:textId="77777777" w:rsidR="00DC2C3E" w:rsidRPr="007710C8" w:rsidRDefault="009303CC" w:rsidP="007710C8">
      <w:pPr>
        <w:spacing w:line="360" w:lineRule="auto"/>
        <w:ind w:firstLine="0"/>
        <w:rPr>
          <w:rFonts w:ascii="Times New Roman" w:hAnsi="Times New Roman"/>
          <w:szCs w:val="24"/>
        </w:rPr>
      </w:pPr>
      <w:r w:rsidRPr="007710C8">
        <w:rPr>
          <w:rFonts w:ascii="Times New Roman" w:hAnsi="Times New Roman"/>
          <w:szCs w:val="24"/>
        </w:rPr>
        <w:t>Kla</w:t>
      </w:r>
      <w:r w:rsidR="009F0154" w:rsidRPr="007710C8">
        <w:rPr>
          <w:rFonts w:ascii="Times New Roman" w:hAnsi="Times New Roman"/>
          <w:szCs w:val="24"/>
        </w:rPr>
        <w:t>ssinen puukartta tarjoaa mahdollisuuden</w:t>
      </w:r>
      <w:r w:rsidRPr="007710C8">
        <w:rPr>
          <w:rFonts w:ascii="Times New Roman" w:hAnsi="Times New Roman"/>
          <w:szCs w:val="24"/>
        </w:rPr>
        <w:t xml:space="preserve"> aggregoida tietoa datajoukon hierarkian ylemmillä tasoilla ja </w:t>
      </w:r>
      <w:r w:rsidR="009F0154" w:rsidRPr="007710C8">
        <w:rPr>
          <w:rFonts w:ascii="Times New Roman" w:hAnsi="Times New Roman"/>
          <w:szCs w:val="24"/>
        </w:rPr>
        <w:t>tarjoaa</w:t>
      </w:r>
      <w:r w:rsidRPr="007710C8">
        <w:rPr>
          <w:rFonts w:ascii="Times New Roman" w:hAnsi="Times New Roman"/>
          <w:szCs w:val="24"/>
        </w:rPr>
        <w:t xml:space="preserve"> hierarkian avulla yhä tarkempia näkymiä tiedon sisällöstä [Shneiderman 1992]. </w:t>
      </w:r>
      <w:r w:rsidR="00FE436C" w:rsidRPr="007710C8">
        <w:rPr>
          <w:rFonts w:ascii="Times New Roman" w:hAnsi="Times New Roman"/>
          <w:szCs w:val="24"/>
        </w:rPr>
        <w:t>Puuk</w:t>
      </w:r>
      <w:r w:rsidR="009F0154" w:rsidRPr="007710C8">
        <w:rPr>
          <w:rFonts w:ascii="Times New Roman" w:hAnsi="Times New Roman"/>
          <w:szCs w:val="24"/>
        </w:rPr>
        <w:t>artoilla voidaan esittää hierar</w:t>
      </w:r>
      <w:r w:rsidR="00FE436C" w:rsidRPr="007710C8">
        <w:rPr>
          <w:rFonts w:ascii="Times New Roman" w:hAnsi="Times New Roman"/>
          <w:szCs w:val="24"/>
        </w:rPr>
        <w:t>kista dataa, jaoteltuna sisäkkäisiin suorakulmioihin. Jokainen tietoelementti toimii puun yhtenä haarana, jolle annetaan suorakulmio, mikä sisältää elementin sisältämät arvot jaettuna uusiin, pienempiin suorakulmioihin. Puukartoissa usein hyödynnetään tiilien kokojen ja värien korrelaatiota, jolloin tiedon sisältö</w:t>
      </w:r>
      <w:r w:rsidR="009F0154" w:rsidRPr="007710C8">
        <w:rPr>
          <w:rFonts w:ascii="Times New Roman" w:hAnsi="Times New Roman"/>
          <w:szCs w:val="24"/>
        </w:rPr>
        <w:t xml:space="preserve"> ja merkittävyys on käyttäjälle helpommin hahmotettavissa. Puukarttojen </w:t>
      </w:r>
      <w:r w:rsidR="00FE436C" w:rsidRPr="007710C8">
        <w:rPr>
          <w:rFonts w:ascii="Times New Roman" w:hAnsi="Times New Roman"/>
          <w:szCs w:val="24"/>
        </w:rPr>
        <w:t>hyvänä puolena on</w:t>
      </w:r>
      <w:r w:rsidR="009F0154" w:rsidRPr="007710C8">
        <w:rPr>
          <w:rFonts w:ascii="Times New Roman" w:hAnsi="Times New Roman"/>
          <w:szCs w:val="24"/>
        </w:rPr>
        <w:t xml:space="preserve"> lisäksi se</w:t>
      </w:r>
      <w:r w:rsidR="00FE436C" w:rsidRPr="007710C8">
        <w:rPr>
          <w:rFonts w:ascii="Times New Roman" w:hAnsi="Times New Roman"/>
          <w:szCs w:val="24"/>
        </w:rPr>
        <w:t>, että visualisointi käyttää tehokkaasti tilaa hyödykseen ja mukautuu pienempäänkin tilaan.</w:t>
      </w:r>
    </w:p>
    <w:p w14:paraId="2EC810FA" w14:textId="77777777" w:rsidR="00D74554" w:rsidRPr="007710C8" w:rsidRDefault="001179EF" w:rsidP="007710C8">
      <w:pPr>
        <w:spacing w:line="360" w:lineRule="auto"/>
        <w:ind w:firstLine="0"/>
        <w:rPr>
          <w:rFonts w:ascii="Times New Roman" w:hAnsi="Times New Roman"/>
          <w:szCs w:val="24"/>
        </w:rPr>
      </w:pPr>
      <w:r w:rsidRPr="007710C8">
        <w:rPr>
          <w:rFonts w:ascii="Times New Roman" w:hAnsi="Times New Roman"/>
          <w:szCs w:val="24"/>
        </w:rPr>
        <w:tab/>
        <w:t>Puukarttojen si</w:t>
      </w:r>
      <w:r w:rsidR="00C15A4D" w:rsidRPr="007710C8">
        <w:rPr>
          <w:rFonts w:ascii="Times New Roman" w:hAnsi="Times New Roman"/>
          <w:szCs w:val="24"/>
        </w:rPr>
        <w:t xml:space="preserve">sältäessä hyviä ominaisuuksia, se voitaisiin sovellettuna versiona nähdä hyvänä vaihtoehtona tiedon visualisoinnille virtuaalitodellisuuden ympäristössä. Kuitenkin erityisesti Puukarttojen kohdalla, visualisointitekniikan hyödyntäminen riippuu yhä vahvemmin </w:t>
      </w:r>
      <w:r w:rsidR="00D74030" w:rsidRPr="007710C8">
        <w:rPr>
          <w:rFonts w:ascii="Times New Roman" w:hAnsi="Times New Roman"/>
          <w:szCs w:val="24"/>
        </w:rPr>
        <w:t xml:space="preserve">datan sisällöstä, sillä kuten mainittua, puukarttojen visualisointi nojaa vahvasti tiedon hierarkkisuuteen. </w:t>
      </w:r>
      <w:r w:rsidR="009D5D12" w:rsidRPr="007710C8">
        <w:rPr>
          <w:rFonts w:ascii="Times New Roman" w:hAnsi="Times New Roman"/>
          <w:szCs w:val="24"/>
        </w:rPr>
        <w:t>Tietojoukon ollessa</w:t>
      </w:r>
      <w:r w:rsidR="00D74030" w:rsidRPr="007710C8">
        <w:rPr>
          <w:rFonts w:ascii="Times New Roman" w:hAnsi="Times New Roman"/>
          <w:szCs w:val="24"/>
        </w:rPr>
        <w:t xml:space="preserve"> sisällöltään</w:t>
      </w:r>
      <w:r w:rsidR="009D5D12" w:rsidRPr="007710C8">
        <w:rPr>
          <w:rFonts w:ascii="Times New Roman" w:hAnsi="Times New Roman"/>
          <w:szCs w:val="24"/>
        </w:rPr>
        <w:t xml:space="preserve"> ja ulottuvuuksiensa</w:t>
      </w:r>
      <w:r w:rsidR="00D74030" w:rsidRPr="007710C8">
        <w:rPr>
          <w:rFonts w:ascii="Times New Roman" w:hAnsi="Times New Roman"/>
          <w:szCs w:val="24"/>
        </w:rPr>
        <w:t xml:space="preserve"> osalta vahvasti heterogeenistä, tietojoukon sisäisistä korrelaatioista tulee epäluotettavia ja puukartaston </w:t>
      </w:r>
      <w:r w:rsidR="009F0154" w:rsidRPr="007710C8">
        <w:rPr>
          <w:rFonts w:ascii="Times New Roman" w:hAnsi="Times New Roman"/>
          <w:szCs w:val="24"/>
        </w:rPr>
        <w:t xml:space="preserve">luomasta </w:t>
      </w:r>
      <w:r w:rsidR="00D74030" w:rsidRPr="007710C8">
        <w:rPr>
          <w:rFonts w:ascii="Times New Roman" w:hAnsi="Times New Roman"/>
          <w:szCs w:val="24"/>
        </w:rPr>
        <w:t>visualisoinnista tulee hankalasti tulkittava.</w:t>
      </w:r>
    </w:p>
    <w:p w14:paraId="4C400C47" w14:textId="77777777" w:rsidR="00DC4C88" w:rsidRPr="007710C8" w:rsidRDefault="00DC4C88" w:rsidP="007710C8">
      <w:pPr>
        <w:spacing w:line="360" w:lineRule="auto"/>
        <w:ind w:firstLine="0"/>
        <w:rPr>
          <w:rFonts w:ascii="Times New Roman" w:hAnsi="Times New Roman"/>
          <w:szCs w:val="24"/>
        </w:rPr>
      </w:pPr>
    </w:p>
    <w:p w14:paraId="5023E83E" w14:textId="77777777" w:rsidR="009303CC" w:rsidRPr="007710C8" w:rsidRDefault="009303CC" w:rsidP="007710C8">
      <w:pPr>
        <w:spacing w:line="360" w:lineRule="auto"/>
        <w:ind w:firstLine="0"/>
        <w:jc w:val="center"/>
        <w:rPr>
          <w:rFonts w:ascii="Times New Roman" w:hAnsi="Times New Roman"/>
          <w:b/>
          <w:szCs w:val="24"/>
        </w:rPr>
      </w:pPr>
      <w:r w:rsidRPr="007710C8">
        <w:rPr>
          <w:rFonts w:ascii="Times New Roman" w:hAnsi="Times New Roman"/>
          <w:noProof/>
          <w:lang w:eastAsia="fi-FI"/>
        </w:rPr>
        <w:lastRenderedPageBreak/>
        <w:drawing>
          <wp:inline distT="0" distB="0" distL="0" distR="0" wp14:anchorId="00121DB9" wp14:editId="520AE01A">
            <wp:extent cx="3909060" cy="3257550"/>
            <wp:effectExtent l="0" t="0" r="0" b="0"/>
            <wp:docPr id="8" name="Kuva 8" descr="https://upload.wikimedia.org/wikipedia/commons/d/d9/US_Presidential_Elections_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d/d9/US_Presidential_Elections_201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12742" cy="3260618"/>
                    </a:xfrm>
                    <a:prstGeom prst="rect">
                      <a:avLst/>
                    </a:prstGeom>
                    <a:noFill/>
                    <a:ln>
                      <a:noFill/>
                    </a:ln>
                  </pic:spPr>
                </pic:pic>
              </a:graphicData>
            </a:graphic>
          </wp:inline>
        </w:drawing>
      </w:r>
    </w:p>
    <w:p w14:paraId="0C91744F" w14:textId="77777777" w:rsidR="00D74554" w:rsidRPr="007710C8" w:rsidRDefault="0055400B"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6. Puukartta luotuna USA:n vuoden 2012 presidentinvaalien äänestystuloksen jakautumisesta.</w:t>
      </w:r>
    </w:p>
    <w:p w14:paraId="4327AFC0" w14:textId="77777777" w:rsidR="00785110" w:rsidRPr="007710C8" w:rsidRDefault="00785110" w:rsidP="007710C8">
      <w:pPr>
        <w:spacing w:line="360" w:lineRule="auto"/>
        <w:ind w:firstLine="0"/>
        <w:rPr>
          <w:rFonts w:ascii="Times New Roman" w:hAnsi="Times New Roman"/>
          <w:szCs w:val="24"/>
        </w:rPr>
      </w:pPr>
    </w:p>
    <w:p w14:paraId="648E234D" w14:textId="77777777" w:rsidR="00785110" w:rsidRPr="007710C8" w:rsidRDefault="00785110" w:rsidP="007710C8">
      <w:pPr>
        <w:spacing w:line="360" w:lineRule="auto"/>
        <w:ind w:firstLine="0"/>
        <w:rPr>
          <w:rFonts w:ascii="Times New Roman" w:hAnsi="Times New Roman"/>
          <w:szCs w:val="24"/>
        </w:rPr>
      </w:pPr>
    </w:p>
    <w:p w14:paraId="3BED36E9" w14:textId="77777777" w:rsidR="00D91104" w:rsidRPr="007710C8" w:rsidRDefault="009D5D12" w:rsidP="007710C8">
      <w:pPr>
        <w:pStyle w:val="otsikko22"/>
        <w:spacing w:line="360" w:lineRule="auto"/>
      </w:pPr>
      <w:bookmarkStart w:id="293" w:name="_Toc503616898"/>
      <w:r w:rsidRPr="007710C8">
        <w:t>3.3</w:t>
      </w:r>
      <w:r w:rsidR="00152D44" w:rsidRPr="007710C8">
        <w:t xml:space="preserve"> Visualisoinnin </w:t>
      </w:r>
      <w:r w:rsidR="00451140" w:rsidRPr="007710C8">
        <w:t>työkalut</w:t>
      </w:r>
      <w:bookmarkEnd w:id="293"/>
    </w:p>
    <w:p w14:paraId="16605EBD" w14:textId="77777777" w:rsidR="000A110E" w:rsidRPr="007710C8" w:rsidRDefault="000A110E" w:rsidP="007710C8">
      <w:pPr>
        <w:spacing w:line="360" w:lineRule="auto"/>
        <w:ind w:firstLine="0"/>
        <w:rPr>
          <w:rFonts w:ascii="Times New Roman" w:hAnsi="Times New Roman"/>
          <w:b/>
        </w:rPr>
      </w:pPr>
    </w:p>
    <w:p w14:paraId="0A1F4730" w14:textId="77777777" w:rsidR="00D91104" w:rsidRPr="007710C8" w:rsidRDefault="00F2572C" w:rsidP="007710C8">
      <w:pPr>
        <w:spacing w:line="360" w:lineRule="auto"/>
        <w:ind w:firstLine="0"/>
        <w:rPr>
          <w:rFonts w:ascii="Times New Roman" w:hAnsi="Times New Roman"/>
        </w:rPr>
      </w:pPr>
      <w:r w:rsidRPr="007710C8">
        <w:rPr>
          <w:rFonts w:ascii="Times New Roman" w:hAnsi="Times New Roman"/>
        </w:rPr>
        <w:t xml:space="preserve">Datan visualisointi tarkoittaa tiedon esittämistä järjestelmällisessä muodossa, sisältäen muuttujien ja yksikköjen tiedot [Khan &amp; Khan 2011]. </w:t>
      </w:r>
    </w:p>
    <w:p w14:paraId="6CFABDB3" w14:textId="77777777" w:rsidR="00B860B8" w:rsidRPr="007710C8" w:rsidRDefault="00B860B8" w:rsidP="007710C8">
      <w:pPr>
        <w:spacing w:line="360" w:lineRule="auto"/>
        <w:ind w:firstLine="0"/>
        <w:rPr>
          <w:rFonts w:ascii="Times New Roman" w:hAnsi="Times New Roman"/>
        </w:rPr>
      </w:pPr>
    </w:p>
    <w:tbl>
      <w:tblPr>
        <w:tblW w:w="0" w:type="auto"/>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8" w:type="dxa"/>
        </w:tblCellMar>
        <w:tblLook w:val="04A0" w:firstRow="1" w:lastRow="0" w:firstColumn="1" w:lastColumn="0" w:noHBand="0" w:noVBand="1"/>
      </w:tblPr>
      <w:tblGrid>
        <w:gridCol w:w="5065"/>
        <w:gridCol w:w="1984"/>
      </w:tblGrid>
      <w:tr w:rsidR="00D91104" w:rsidRPr="007710C8" w14:paraId="253EE039"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A4C5DE2" w14:textId="77777777" w:rsidR="00D91104" w:rsidRPr="007710C8" w:rsidRDefault="00152D44" w:rsidP="007710C8">
            <w:pPr>
              <w:spacing w:line="360" w:lineRule="auto"/>
              <w:ind w:firstLine="0"/>
              <w:jc w:val="center"/>
              <w:rPr>
                <w:rFonts w:ascii="Times New Roman" w:hAnsi="Times New Roman"/>
                <w:b/>
              </w:rPr>
            </w:pPr>
            <w:r w:rsidRPr="007710C8">
              <w:rPr>
                <w:rFonts w:ascii="Times New Roman" w:hAnsi="Times New Roman"/>
                <w:b/>
              </w:rPr>
              <w:t>Edut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EBA89A3" w14:textId="77777777" w:rsidR="00D91104" w:rsidRPr="007710C8" w:rsidRDefault="00152D44" w:rsidP="007710C8">
            <w:pPr>
              <w:spacing w:line="360" w:lineRule="auto"/>
              <w:ind w:firstLine="0"/>
              <w:jc w:val="center"/>
              <w:rPr>
                <w:rFonts w:ascii="Times New Roman" w:hAnsi="Times New Roman"/>
                <w:b/>
              </w:rPr>
            </w:pPr>
            <w:r w:rsidRPr="007710C8">
              <w:rPr>
                <w:rFonts w:ascii="Times New Roman" w:hAnsi="Times New Roman"/>
                <w:b/>
              </w:rPr>
              <w:t>Prosentit (%)</w:t>
            </w:r>
          </w:p>
        </w:tc>
      </w:tr>
      <w:tr w:rsidR="00D91104" w:rsidRPr="007710C8" w14:paraId="5FFA2141" w14:textId="77777777">
        <w:trPr>
          <w:trHeight w:val="337"/>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82CB269"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Parantunut päätöksenteko</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5C55FD3"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77</w:t>
            </w:r>
          </w:p>
        </w:tc>
      </w:tr>
      <w:tr w:rsidR="00D91104" w:rsidRPr="007710C8" w14:paraId="31A17B42"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9DAA145"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Parempi ad-hoc data-analyysi</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36981B2"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43</w:t>
            </w:r>
          </w:p>
        </w:tc>
      </w:tr>
      <w:tr w:rsidR="00D91104" w:rsidRPr="007710C8" w14:paraId="08E34566"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B02548B"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Parantunut yhteistyö ja tiedon jakaminen</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43720980"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41</w:t>
            </w:r>
          </w:p>
        </w:tc>
      </w:tr>
      <w:tr w:rsidR="00D91104" w:rsidRPr="007710C8" w14:paraId="0C2580CF" w14:textId="77777777">
        <w:trPr>
          <w:trHeight w:val="689"/>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1EA21FD" w14:textId="77777777" w:rsidR="00D91104" w:rsidRPr="007710C8" w:rsidRDefault="00152D44" w:rsidP="007710C8">
            <w:pPr>
              <w:spacing w:line="360" w:lineRule="auto"/>
              <w:ind w:firstLine="0"/>
              <w:jc w:val="left"/>
              <w:rPr>
                <w:rFonts w:ascii="Times New Roman" w:hAnsi="Times New Roman"/>
              </w:rPr>
            </w:pPr>
            <w:r w:rsidRPr="007710C8">
              <w:rPr>
                <w:rFonts w:ascii="Times New Roman" w:hAnsi="Times New Roman"/>
              </w:rPr>
              <w:t>Itsepalvelumahdollisuuksien tarjoaminen loppukäyttäjille</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E26A8C5"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36</w:t>
            </w:r>
          </w:p>
        </w:tc>
      </w:tr>
      <w:tr w:rsidR="00D91104" w:rsidRPr="007710C8" w14:paraId="4477B55F"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5CB469D" w14:textId="77777777" w:rsidR="00D91104" w:rsidRPr="007710C8" w:rsidRDefault="00152D44" w:rsidP="007710C8">
            <w:pPr>
              <w:spacing w:line="360" w:lineRule="auto"/>
              <w:ind w:firstLine="0"/>
              <w:rPr>
                <w:rFonts w:ascii="Times New Roman" w:hAnsi="Times New Roman"/>
                <w:lang w:val="en-US"/>
              </w:rPr>
            </w:pPr>
            <w:r w:rsidRPr="007710C8">
              <w:rPr>
                <w:rFonts w:ascii="Times New Roman" w:hAnsi="Times New Roman"/>
                <w:lang w:val="en-US"/>
              </w:rPr>
              <w:t>Kasvanut ROI (Return on investment)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260BE77"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34</w:t>
            </w:r>
          </w:p>
        </w:tc>
      </w:tr>
      <w:tr w:rsidR="00D91104" w:rsidRPr="007710C8" w14:paraId="550115C3"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F75C4B2"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Aikasäästöt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407A992"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20</w:t>
            </w:r>
          </w:p>
        </w:tc>
      </w:tr>
      <w:tr w:rsidR="00D91104" w:rsidRPr="007710C8" w14:paraId="754F579E"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5ACBDDF"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Vähentynyt IT-kuorma</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EFCDA4B"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15</w:t>
            </w:r>
          </w:p>
        </w:tc>
      </w:tr>
    </w:tbl>
    <w:p w14:paraId="7FE149A5" w14:textId="7EE8C1C6" w:rsidR="00D91104" w:rsidRPr="007710C8" w:rsidRDefault="00152D4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Taulukko 1. Datan</w:t>
      </w:r>
      <w:r w:rsidR="001431E9" w:rsidRPr="007710C8">
        <w:rPr>
          <w:rFonts w:ascii="Times New Roman" w:hAnsi="Times New Roman"/>
          <w:i/>
          <w:sz w:val="22"/>
          <w:szCs w:val="22"/>
        </w:rPr>
        <w:t xml:space="preserve"> visualisointit</w:t>
      </w:r>
      <w:r w:rsidR="00045FF7" w:rsidRPr="007710C8">
        <w:rPr>
          <w:rFonts w:ascii="Times New Roman" w:hAnsi="Times New Roman"/>
          <w:i/>
          <w:sz w:val="22"/>
          <w:szCs w:val="22"/>
        </w:rPr>
        <w:t>yökalujen hyödyt [Sucharitha et</w:t>
      </w:r>
      <w:r w:rsidR="001431E9" w:rsidRPr="007710C8">
        <w:rPr>
          <w:rFonts w:ascii="Times New Roman" w:hAnsi="Times New Roman"/>
          <w:i/>
          <w:sz w:val="22"/>
          <w:szCs w:val="22"/>
        </w:rPr>
        <w:t xml:space="preserve"> al, 2014].</w:t>
      </w:r>
    </w:p>
    <w:p w14:paraId="0E79FEDB" w14:textId="77777777" w:rsidR="00C45E14" w:rsidRPr="007710C8" w:rsidRDefault="00C45E14" w:rsidP="007710C8">
      <w:pPr>
        <w:spacing w:line="360" w:lineRule="auto"/>
        <w:ind w:firstLine="0"/>
        <w:jc w:val="center"/>
        <w:rPr>
          <w:rFonts w:ascii="Times New Roman" w:hAnsi="Times New Roman"/>
          <w:i/>
          <w:sz w:val="22"/>
          <w:szCs w:val="22"/>
        </w:rPr>
      </w:pPr>
    </w:p>
    <w:p w14:paraId="00D34BE3" w14:textId="77777777" w:rsidR="00D91104" w:rsidRPr="007710C8" w:rsidRDefault="00D91104" w:rsidP="007710C8">
      <w:pPr>
        <w:pStyle w:val="Default"/>
        <w:spacing w:line="360" w:lineRule="auto"/>
        <w:jc w:val="center"/>
        <w:rPr>
          <w:b/>
          <w:bCs/>
        </w:rPr>
      </w:pPr>
    </w:p>
    <w:p w14:paraId="4512EA34" w14:textId="2BBAA663" w:rsidR="00D91104" w:rsidRPr="007710C8" w:rsidRDefault="000075BC" w:rsidP="007710C8">
      <w:pPr>
        <w:pStyle w:val="Default"/>
        <w:spacing w:line="360" w:lineRule="auto"/>
        <w:jc w:val="both"/>
        <w:rPr>
          <w:bCs/>
        </w:rPr>
      </w:pPr>
      <w:r w:rsidRPr="007710C8">
        <w:rPr>
          <w:bCs/>
        </w:rPr>
        <w:lastRenderedPageBreak/>
        <w:t>Sucharitha ja kumppanit [2014] esittiv</w:t>
      </w:r>
      <w:r w:rsidR="00CE6ECF" w:rsidRPr="007710C8">
        <w:rPr>
          <w:bCs/>
        </w:rPr>
        <w:t>ät</w:t>
      </w:r>
      <w:r w:rsidR="00045FF7" w:rsidRPr="007710C8">
        <w:rPr>
          <w:bCs/>
        </w:rPr>
        <w:t xml:space="preserve"> Big D</w:t>
      </w:r>
      <w:r w:rsidR="00CE6ECF" w:rsidRPr="007710C8">
        <w:rPr>
          <w:bCs/>
        </w:rPr>
        <w:t>ataa käsittelevässä kyselytutkimuksessaan visualisointityökalujen suurimmat hyödyt (Taulukko 1</w:t>
      </w:r>
      <w:r w:rsidR="00CE6ECF" w:rsidRPr="007710C8">
        <w:rPr>
          <w:bCs/>
          <w:i/>
        </w:rPr>
        <w:t>).</w:t>
      </w:r>
      <w:r w:rsidR="00CE6ECF" w:rsidRPr="007710C8">
        <w:rPr>
          <w:bCs/>
        </w:rPr>
        <w:t xml:space="preserve"> Tutkimuksen tulosten pohjalta suurin osa vastaajista oli sitä mieltä, että tiedon visualisointia voidaan erityisesti käyttää osana tehokkaampaa päätöksentekoprosessia. Visualisointityökalujen käyttö tuo myös tiedon sisällön yhä laajemman segmentin käyttöön, kun tieto on muunnettu </w:t>
      </w:r>
      <w:r w:rsidR="00F97A6F" w:rsidRPr="007710C8">
        <w:rPr>
          <w:bCs/>
        </w:rPr>
        <w:t>ymmärrettävään ja helpommin lähestyttävään</w:t>
      </w:r>
      <w:r w:rsidR="00CE6ECF" w:rsidRPr="007710C8">
        <w:rPr>
          <w:bCs/>
        </w:rPr>
        <w:t xml:space="preserve"> muotoon.</w:t>
      </w:r>
      <w:r w:rsidR="006E5B2C" w:rsidRPr="007710C8">
        <w:rPr>
          <w:bCs/>
        </w:rPr>
        <w:t xml:space="preserve"> Tällöin</w:t>
      </w:r>
      <w:r w:rsidR="00CE6ECF" w:rsidRPr="007710C8">
        <w:rPr>
          <w:bCs/>
        </w:rPr>
        <w:t xml:space="preserve"> </w:t>
      </w:r>
      <w:r w:rsidR="006E5B2C" w:rsidRPr="007710C8">
        <w:rPr>
          <w:bCs/>
        </w:rPr>
        <w:t>visualisoinnit tarjoavat yrityksille mahdollisuuden havaita tuotteen, myyntien ja asiakkaiden välisiä korrelaatiosuhteita, jolloin kohdemarkkinointi tehostuu. Visualisointi tarjoaa myös työvälineen yrityksen toiminnan seurantaan, jota voidaan hyödyntää riskianalyysien tekemisessä.</w:t>
      </w:r>
    </w:p>
    <w:p w14:paraId="01AFA337" w14:textId="38085B36" w:rsidR="00FB3329" w:rsidRPr="007710C8" w:rsidRDefault="00C5032C" w:rsidP="007710C8">
      <w:pPr>
        <w:spacing w:line="360" w:lineRule="auto"/>
        <w:ind w:firstLine="1304"/>
        <w:rPr>
          <w:rFonts w:ascii="Times New Roman" w:hAnsi="Times New Roman"/>
        </w:rPr>
      </w:pPr>
      <w:r w:rsidRPr="007710C8">
        <w:rPr>
          <w:rFonts w:ascii="Times New Roman" w:hAnsi="Times New Roman"/>
        </w:rPr>
        <w:t>Data määrien ja datan kompleksisuuden kasvaessa</w:t>
      </w:r>
      <w:r w:rsidR="006E5B2C" w:rsidRPr="007710C8">
        <w:rPr>
          <w:rFonts w:ascii="Times New Roman" w:hAnsi="Times New Roman"/>
        </w:rPr>
        <w:t>,</w:t>
      </w:r>
      <w:r w:rsidRPr="007710C8">
        <w:rPr>
          <w:rFonts w:ascii="Times New Roman" w:hAnsi="Times New Roman"/>
        </w:rPr>
        <w:t xml:space="preserve"> </w:t>
      </w:r>
      <w:r w:rsidR="006E5B2C" w:rsidRPr="007710C8">
        <w:rPr>
          <w:rFonts w:ascii="Times New Roman" w:hAnsi="Times New Roman"/>
        </w:rPr>
        <w:t>yhä pidemmälle menevien</w:t>
      </w:r>
      <w:r w:rsidRPr="007710C8">
        <w:rPr>
          <w:rFonts w:ascii="Times New Roman" w:hAnsi="Times New Roman"/>
        </w:rPr>
        <w:t xml:space="preserve"> tavoitteiden saavuttaminen työkalujen avulla kuitenkin vaikeutuu. Isoja tietojoukkoja käsiteltäessä on yleensä tukeuduttu tiedon tiivistämiseen käsittelyn h</w:t>
      </w:r>
      <w:r w:rsidR="00045FF7" w:rsidRPr="007710C8">
        <w:rPr>
          <w:rFonts w:ascii="Times New Roman" w:hAnsi="Times New Roman"/>
        </w:rPr>
        <w:t>elpottamiseksi, mutta Big D</w:t>
      </w:r>
      <w:r w:rsidR="00EA27EE" w:rsidRPr="007710C8">
        <w:rPr>
          <w:rFonts w:ascii="Times New Roman" w:hAnsi="Times New Roman"/>
        </w:rPr>
        <w:t xml:space="preserve">ataa tiivistettäessä </w:t>
      </w:r>
      <w:r w:rsidRPr="007710C8">
        <w:rPr>
          <w:rFonts w:ascii="Times New Roman" w:hAnsi="Times New Roman"/>
        </w:rPr>
        <w:t xml:space="preserve">ei voida suoraan määrittää, mikä osa tiedosta voidaan jättää pois. [Olshannikova et al. 2015]. </w:t>
      </w:r>
      <w:r w:rsidR="00B860B8" w:rsidRPr="007710C8">
        <w:rPr>
          <w:rFonts w:ascii="Times New Roman" w:hAnsi="Times New Roman"/>
        </w:rPr>
        <w:t xml:space="preserve">Visualisointityökalujen haasteena onkin yhdistää abstrakti tieto osaksi reaalimaailmaa visuaalisen esityksen kautta. Näistä </w:t>
      </w:r>
      <w:r w:rsidR="00EA27EE" w:rsidRPr="007710C8">
        <w:rPr>
          <w:rFonts w:ascii="Times New Roman" w:hAnsi="Times New Roman"/>
        </w:rPr>
        <w:t>tekijöistä</w:t>
      </w:r>
      <w:r w:rsidR="00B860B8" w:rsidRPr="007710C8">
        <w:rPr>
          <w:rFonts w:ascii="Times New Roman" w:hAnsi="Times New Roman"/>
        </w:rPr>
        <w:t xml:space="preserve"> johtuen,</w:t>
      </w:r>
      <w:r w:rsidRPr="007710C8">
        <w:rPr>
          <w:rFonts w:ascii="Times New Roman" w:hAnsi="Times New Roman"/>
        </w:rPr>
        <w:t xml:space="preserve"> v</w:t>
      </w:r>
      <w:r w:rsidR="00B860B8" w:rsidRPr="007710C8">
        <w:rPr>
          <w:rFonts w:ascii="Times New Roman" w:hAnsi="Times New Roman"/>
        </w:rPr>
        <w:t>isualisointityökalujen tulisi</w:t>
      </w:r>
      <w:r w:rsidRPr="007710C8">
        <w:rPr>
          <w:rFonts w:ascii="Times New Roman" w:hAnsi="Times New Roman"/>
        </w:rPr>
        <w:t xml:space="preserve"> jatkossa tarjota yhä joustavampia ratkaisuita data joukon määrittelyyn ja analyys</w:t>
      </w:r>
      <w:r w:rsidR="00B860B8" w:rsidRPr="007710C8">
        <w:rPr>
          <w:rFonts w:ascii="Times New Roman" w:hAnsi="Times New Roman"/>
        </w:rPr>
        <w:t>iin. Tämän lisäksi v</w:t>
      </w:r>
      <w:r w:rsidRPr="007710C8">
        <w:rPr>
          <w:rFonts w:ascii="Times New Roman" w:hAnsi="Times New Roman"/>
        </w:rPr>
        <w:t>isualisointityökalujen esityksen</w:t>
      </w:r>
      <w:r w:rsidR="00B860B8" w:rsidRPr="007710C8">
        <w:rPr>
          <w:rFonts w:ascii="Times New Roman" w:hAnsi="Times New Roman"/>
        </w:rPr>
        <w:t xml:space="preserve"> tulisi myös</w:t>
      </w:r>
      <w:r w:rsidRPr="007710C8">
        <w:rPr>
          <w:rFonts w:ascii="Times New Roman" w:hAnsi="Times New Roman"/>
        </w:rPr>
        <w:t xml:space="preserve"> täyttää </w:t>
      </w:r>
      <w:r w:rsidR="00B860B8" w:rsidRPr="007710C8">
        <w:rPr>
          <w:rFonts w:ascii="Times New Roman" w:hAnsi="Times New Roman"/>
        </w:rPr>
        <w:t xml:space="preserve">ainakin </w:t>
      </w:r>
      <w:r w:rsidRPr="007710C8">
        <w:rPr>
          <w:rFonts w:ascii="Times New Roman" w:hAnsi="Times New Roman"/>
        </w:rPr>
        <w:t>seuraavat kolme vaatimusta: Ilmaisevuus (esitä vain tieto, jota data sisältää), tehokkuus (pohjautuen ihmisen kognitiiviseen havainnointiin) ja soveltuvuus (visualisoinnin hyöty-kustannus su</w:t>
      </w:r>
      <w:r w:rsidR="00230B4F" w:rsidRPr="007710C8">
        <w:rPr>
          <w:rFonts w:ascii="Times New Roman" w:hAnsi="Times New Roman"/>
        </w:rPr>
        <w:t>hde) [Miksc</w:t>
      </w:r>
      <w:r w:rsidR="0082758B" w:rsidRPr="007710C8">
        <w:rPr>
          <w:rFonts w:ascii="Times New Roman" w:hAnsi="Times New Roman"/>
        </w:rPr>
        <w:t>h</w:t>
      </w:r>
      <w:r w:rsidR="007572D2">
        <w:rPr>
          <w:rFonts w:ascii="Times New Roman" w:hAnsi="Times New Roman"/>
        </w:rPr>
        <w:t xml:space="preserve"> &amp; Aigner, 2014;</w:t>
      </w:r>
      <w:r w:rsidR="00230B4F" w:rsidRPr="007710C8">
        <w:rPr>
          <w:rFonts w:ascii="Times New Roman" w:hAnsi="Times New Roman"/>
        </w:rPr>
        <w:t xml:space="preserve"> M</w:t>
      </w:r>
      <w:r w:rsidR="00725FD6" w:rsidRPr="007710C8">
        <w:rPr>
          <w:rFonts w:ascii="Times New Roman" w:hAnsi="Times New Roman"/>
        </w:rPr>
        <w:t>u</w:t>
      </w:r>
      <w:r w:rsidRPr="007710C8">
        <w:rPr>
          <w:rFonts w:ascii="Times New Roman" w:hAnsi="Times New Roman"/>
        </w:rPr>
        <w:t xml:space="preserve">ller &amp; Schumann 2003]. </w:t>
      </w:r>
    </w:p>
    <w:p w14:paraId="4A151726" w14:textId="77777777" w:rsidR="00FB3329" w:rsidRPr="007710C8" w:rsidRDefault="009C097F" w:rsidP="007710C8">
      <w:pPr>
        <w:spacing w:line="360" w:lineRule="auto"/>
        <w:rPr>
          <w:rFonts w:ascii="Times New Roman" w:hAnsi="Times New Roman"/>
        </w:rPr>
      </w:pPr>
      <w:r w:rsidRPr="007710C8">
        <w:rPr>
          <w:rFonts w:ascii="Times New Roman" w:hAnsi="Times New Roman"/>
        </w:rPr>
        <w:t>Datajoukkojen alati laajentuessa ja muuttuessa yhä kompleksisemmiksi tutk</w:t>
      </w:r>
      <w:r w:rsidR="00EA27EE" w:rsidRPr="007710C8">
        <w:rPr>
          <w:rFonts w:ascii="Times New Roman" w:hAnsi="Times New Roman"/>
        </w:rPr>
        <w:t>ijat ovatkin alkaneet visualisoinneissa painottaa</w:t>
      </w:r>
      <w:r w:rsidRPr="007710C8">
        <w:rPr>
          <w:rFonts w:ascii="Times New Roman" w:hAnsi="Times New Roman"/>
        </w:rPr>
        <w:t xml:space="preserve"> vuorovaikutustyökalujen tärkeyttä. Tällöin päätös sisällön rajaamisesta, tulkinnasta ja joukon sisäisten yhteyksien etsinnästä annetaan yhä vahvemmin käyttäjälle. Päämääränä on tarjota lähtökohtaisesti mahdollisimman paljon dataa käyttäjän näkyville ja tarjota mahdollisimman tehokkaat työkalut datan tulkintaan. Tällöin visualisoinni</w:t>
      </w:r>
      <w:r w:rsidR="00EA27EE" w:rsidRPr="007710C8">
        <w:rPr>
          <w:rFonts w:ascii="Times New Roman" w:hAnsi="Times New Roman"/>
        </w:rPr>
        <w:t>n käytöstä tulee joustavampaa, minkä tulisi tehostaa analysoinnin tekemistä</w:t>
      </w:r>
      <w:r w:rsidRPr="007710C8">
        <w:rPr>
          <w:rFonts w:ascii="Times New Roman" w:hAnsi="Times New Roman"/>
        </w:rPr>
        <w:t>.  Wang ja kumppanit [2015] toteavatkin tutkimuksessaan, että käyttäjän osallistaminen ja interaktiivisten työkalujen käyttö on hyvin tärkeää</w:t>
      </w:r>
      <w:r w:rsidR="00D210BC" w:rsidRPr="007710C8">
        <w:rPr>
          <w:rFonts w:ascii="Times New Roman" w:hAnsi="Times New Roman"/>
        </w:rPr>
        <w:t>, sillä</w:t>
      </w:r>
      <w:r w:rsidRPr="007710C8">
        <w:rPr>
          <w:rFonts w:ascii="Times New Roman" w:hAnsi="Times New Roman"/>
        </w:rPr>
        <w:t xml:space="preserve"> staattiset </w:t>
      </w:r>
      <w:r w:rsidR="00237F53" w:rsidRPr="007710C8">
        <w:rPr>
          <w:rFonts w:ascii="Times New Roman" w:hAnsi="Times New Roman"/>
        </w:rPr>
        <w:t>visualisoinnit</w:t>
      </w:r>
      <w:r w:rsidR="00AF36B4" w:rsidRPr="007710C8">
        <w:rPr>
          <w:rFonts w:ascii="Times New Roman" w:hAnsi="Times New Roman"/>
        </w:rPr>
        <w:t xml:space="preserve"> eivät tee autuaaksi ja</w:t>
      </w:r>
      <w:r w:rsidR="00237F53" w:rsidRPr="007710C8">
        <w:rPr>
          <w:rFonts w:ascii="Times New Roman" w:hAnsi="Times New Roman"/>
        </w:rPr>
        <w:t xml:space="preserve"> ovat huomattavasti</w:t>
      </w:r>
      <w:r w:rsidR="00AF36B4" w:rsidRPr="007710C8">
        <w:rPr>
          <w:rFonts w:ascii="Times New Roman" w:hAnsi="Times New Roman"/>
        </w:rPr>
        <w:t xml:space="preserve"> tehottomampia datajoukkoa </w:t>
      </w:r>
      <w:r w:rsidR="00237F53" w:rsidRPr="007710C8">
        <w:rPr>
          <w:rFonts w:ascii="Times New Roman" w:hAnsi="Times New Roman"/>
        </w:rPr>
        <w:t>analysoitaessa. Visualisoinneissa tulisikin nojautua ihmisen kognitiiviseen kykyyn havaita visuaalisia malleja ja siirtää kriittinen ajattelu käyttäjän vastuulle.</w:t>
      </w:r>
      <w:r w:rsidR="00420027" w:rsidRPr="007710C8">
        <w:rPr>
          <w:rFonts w:ascii="Times New Roman" w:hAnsi="Times New Roman"/>
        </w:rPr>
        <w:t xml:space="preserve"> Khan &amp; Khan [2011] nimeävät tutkimuksessaan vuorovaikutteisen visualisoinnin vaiheet:</w:t>
      </w:r>
    </w:p>
    <w:p w14:paraId="2625E00E" w14:textId="77777777" w:rsidR="00625E09" w:rsidRPr="007710C8" w:rsidRDefault="00625E09" w:rsidP="007710C8">
      <w:pPr>
        <w:spacing w:line="360" w:lineRule="auto"/>
        <w:rPr>
          <w:rFonts w:ascii="Times New Roman" w:hAnsi="Times New Roman"/>
        </w:rPr>
      </w:pPr>
    </w:p>
    <w:p w14:paraId="16113C00" w14:textId="77777777" w:rsidR="00420027" w:rsidRPr="007710C8" w:rsidRDefault="00420027"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szCs w:val="24"/>
        </w:rPr>
        <w:t xml:space="preserve">Valitseminen: </w:t>
      </w:r>
      <w:r w:rsidR="00D210BC" w:rsidRPr="007710C8">
        <w:rPr>
          <w:rFonts w:ascii="Times New Roman" w:hAnsi="Times New Roman"/>
          <w:szCs w:val="24"/>
        </w:rPr>
        <w:t>Käyttäjällä tulee olla</w:t>
      </w:r>
      <w:r w:rsidR="00D210BC" w:rsidRPr="007710C8">
        <w:rPr>
          <w:rFonts w:ascii="Times New Roman" w:hAnsi="Times New Roman"/>
          <w:i/>
          <w:szCs w:val="24"/>
        </w:rPr>
        <w:t xml:space="preserve"> </w:t>
      </w:r>
      <w:r w:rsidR="00D210BC" w:rsidRPr="007710C8">
        <w:rPr>
          <w:rFonts w:ascii="Times New Roman" w:hAnsi="Times New Roman"/>
          <w:szCs w:val="24"/>
        </w:rPr>
        <w:t>m</w:t>
      </w:r>
      <w:r w:rsidR="00625E09" w:rsidRPr="007710C8">
        <w:rPr>
          <w:rFonts w:ascii="Times New Roman" w:hAnsi="Times New Roman"/>
          <w:szCs w:val="24"/>
        </w:rPr>
        <w:t>ahdol</w:t>
      </w:r>
      <w:r w:rsidR="001375DB" w:rsidRPr="007710C8">
        <w:rPr>
          <w:rFonts w:ascii="Times New Roman" w:hAnsi="Times New Roman"/>
          <w:szCs w:val="24"/>
        </w:rPr>
        <w:t>lisuus valita yksittäinen tietue</w:t>
      </w:r>
      <w:r w:rsidR="00D210BC" w:rsidRPr="007710C8">
        <w:rPr>
          <w:rFonts w:ascii="Times New Roman" w:hAnsi="Times New Roman"/>
          <w:szCs w:val="24"/>
        </w:rPr>
        <w:t xml:space="preserve">, alijoukko tai koko datajoukko </w:t>
      </w:r>
      <w:r w:rsidR="00625E09" w:rsidRPr="007710C8">
        <w:rPr>
          <w:rFonts w:ascii="Times New Roman" w:hAnsi="Times New Roman"/>
          <w:szCs w:val="24"/>
        </w:rPr>
        <w:t>oman kiinnostuksen mukaisesti.</w:t>
      </w:r>
      <w:r w:rsidR="00625E09" w:rsidRPr="007710C8">
        <w:rPr>
          <w:rFonts w:ascii="Times New Roman" w:hAnsi="Times New Roman"/>
          <w:i/>
          <w:szCs w:val="24"/>
        </w:rPr>
        <w:t xml:space="preserve"> </w:t>
      </w:r>
    </w:p>
    <w:p w14:paraId="2E378758" w14:textId="77777777" w:rsidR="0021518A" w:rsidRPr="007710C8" w:rsidRDefault="0021518A"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iCs/>
          <w:szCs w:val="24"/>
        </w:rPr>
        <w:lastRenderedPageBreak/>
        <w:t xml:space="preserve">Linkitysten tekeminen: </w:t>
      </w:r>
      <w:r w:rsidRPr="007710C8">
        <w:rPr>
          <w:rFonts w:ascii="Times New Roman" w:hAnsi="Times New Roman"/>
          <w:iCs/>
          <w:szCs w:val="24"/>
        </w:rPr>
        <w:t xml:space="preserve">Mahdollisuus linkittää tietueita toisiinsa ja vertailla niiden sisältämiä arvoja eri näkymissä. </w:t>
      </w:r>
    </w:p>
    <w:p w14:paraId="23500F6A" w14:textId="77777777" w:rsidR="0021518A" w:rsidRPr="007710C8" w:rsidRDefault="0021518A"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iCs/>
          <w:szCs w:val="24"/>
        </w:rPr>
        <w:t xml:space="preserve">Suodattaminen: </w:t>
      </w:r>
      <w:r w:rsidRPr="007710C8">
        <w:rPr>
          <w:rFonts w:ascii="Times New Roman" w:hAnsi="Times New Roman"/>
          <w:iCs/>
          <w:szCs w:val="24"/>
        </w:rPr>
        <w:t>Auttaa käyttäjää muuttamaan esillä olevan tiedon määrää ja auttaa keskittämään fokuksen niihin elementteihin, joista ollaan kiinnostuneita.</w:t>
      </w:r>
      <w:r w:rsidRPr="007710C8">
        <w:rPr>
          <w:rFonts w:ascii="Times New Roman" w:hAnsi="Times New Roman"/>
          <w:i/>
          <w:iCs/>
          <w:szCs w:val="24"/>
        </w:rPr>
        <w:t xml:space="preserve"> </w:t>
      </w:r>
    </w:p>
    <w:p w14:paraId="516C242F" w14:textId="77777777" w:rsidR="00775A5D" w:rsidRPr="007710C8" w:rsidRDefault="0021518A"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iCs/>
          <w:szCs w:val="24"/>
        </w:rPr>
        <w:t xml:space="preserve">Uudelleen järjestäminen: </w:t>
      </w:r>
      <w:r w:rsidRPr="007710C8">
        <w:rPr>
          <w:rFonts w:ascii="Times New Roman" w:hAnsi="Times New Roman"/>
          <w:iCs/>
          <w:szCs w:val="24"/>
        </w:rPr>
        <w:t xml:space="preserve">Spatiaalisen näkymän ollessa tärkein tapa visuaalisessa havainnoinnissa, tulee käyttäjällä olla mahdollisuus muuttaa tiedon asettelutapaa ja näkymää uusien näkökulmien saamiseksi. </w:t>
      </w:r>
    </w:p>
    <w:p w14:paraId="3CB4EE46" w14:textId="77777777" w:rsidR="00342402" w:rsidRPr="007710C8" w:rsidRDefault="00342402" w:rsidP="007710C8">
      <w:pPr>
        <w:pStyle w:val="Default"/>
        <w:spacing w:line="360" w:lineRule="auto"/>
        <w:rPr>
          <w:bCs/>
        </w:rPr>
      </w:pPr>
    </w:p>
    <w:p w14:paraId="0425CD0C" w14:textId="77777777" w:rsidR="00342402" w:rsidRPr="007710C8" w:rsidRDefault="004A2B8E" w:rsidP="007710C8">
      <w:pPr>
        <w:pStyle w:val="Otsikko21"/>
        <w:spacing w:line="360" w:lineRule="auto"/>
        <w:ind w:firstLine="0"/>
      </w:pPr>
      <w:bookmarkStart w:id="294" w:name="_Toc503616899"/>
      <w:r w:rsidRPr="007710C8">
        <w:t>3.4</w:t>
      </w:r>
      <w:r w:rsidR="00342402" w:rsidRPr="007710C8">
        <w:t xml:space="preserve"> Visualisoinnin prosessi</w:t>
      </w:r>
      <w:bookmarkEnd w:id="294"/>
    </w:p>
    <w:p w14:paraId="39380221" w14:textId="77777777" w:rsidR="004A2B8E" w:rsidRPr="007710C8" w:rsidRDefault="004A2B8E" w:rsidP="007710C8">
      <w:pPr>
        <w:spacing w:line="360" w:lineRule="auto"/>
        <w:rPr>
          <w:rFonts w:ascii="Times New Roman" w:hAnsi="Times New Roman"/>
        </w:rPr>
      </w:pPr>
    </w:p>
    <w:p w14:paraId="34B66B61" w14:textId="77777777" w:rsidR="00342402" w:rsidRPr="007710C8" w:rsidRDefault="00BA32FD" w:rsidP="007710C8">
      <w:pPr>
        <w:pStyle w:val="Default"/>
        <w:spacing w:line="360" w:lineRule="auto"/>
        <w:jc w:val="both"/>
        <w:rPr>
          <w:bCs/>
        </w:rPr>
      </w:pPr>
      <w:r w:rsidRPr="007710C8">
        <w:rPr>
          <w:bCs/>
        </w:rPr>
        <w:t xml:space="preserve">Visualisointityökalujen haasteiden ja vaatimusten esittelyn jälkeen </w:t>
      </w:r>
      <w:r w:rsidR="00354EFA" w:rsidRPr="007710C8">
        <w:rPr>
          <w:bCs/>
        </w:rPr>
        <w:t>käydään läpi</w:t>
      </w:r>
      <w:r w:rsidRPr="007710C8">
        <w:rPr>
          <w:bCs/>
        </w:rPr>
        <w:t xml:space="preserve"> </w:t>
      </w:r>
      <w:r w:rsidR="00354EFA" w:rsidRPr="007710C8">
        <w:rPr>
          <w:bCs/>
        </w:rPr>
        <w:t>yleisluontoinen</w:t>
      </w:r>
      <w:r w:rsidRPr="007710C8">
        <w:rPr>
          <w:bCs/>
        </w:rPr>
        <w:t xml:space="preserve"> prosessi</w:t>
      </w:r>
      <w:r w:rsidR="00354EFA" w:rsidRPr="007710C8">
        <w:rPr>
          <w:bCs/>
        </w:rPr>
        <w:t>malli</w:t>
      </w:r>
      <w:r w:rsidRPr="007710C8">
        <w:rPr>
          <w:bCs/>
        </w:rPr>
        <w:t xml:space="preserve"> visualisoinnin </w:t>
      </w:r>
      <w:r w:rsidR="00354EFA" w:rsidRPr="007710C8">
        <w:rPr>
          <w:bCs/>
        </w:rPr>
        <w:t>toteuttamiseksi</w:t>
      </w:r>
      <w:r w:rsidRPr="007710C8">
        <w:rPr>
          <w:bCs/>
        </w:rPr>
        <w:t xml:space="preserve">. </w:t>
      </w:r>
      <w:r w:rsidR="00785D2C" w:rsidRPr="007710C8">
        <w:rPr>
          <w:bCs/>
        </w:rPr>
        <w:t>Tietotekninen p</w:t>
      </w:r>
      <w:r w:rsidR="00C71719" w:rsidRPr="007710C8">
        <w:rPr>
          <w:bCs/>
        </w:rPr>
        <w:t>rosessi raa'an datan johtamisesta visualisoinniksi (</w:t>
      </w:r>
      <w:r w:rsidR="00C71719" w:rsidRPr="007710C8">
        <w:rPr>
          <w:bCs/>
          <w:i/>
        </w:rPr>
        <w:t>visualization pipeline</w:t>
      </w:r>
      <w:r w:rsidR="00C71719" w:rsidRPr="007710C8">
        <w:rPr>
          <w:bCs/>
        </w:rPr>
        <w:t xml:space="preserve">) </w:t>
      </w:r>
      <w:r w:rsidR="00785D2C" w:rsidRPr="007710C8">
        <w:rPr>
          <w:bCs/>
        </w:rPr>
        <w:t>noudattaa vahvasti</w:t>
      </w:r>
      <w:r w:rsidR="005802ED" w:rsidRPr="007710C8">
        <w:rPr>
          <w:bCs/>
        </w:rPr>
        <w:t xml:space="preserve"> edellisessä kappaleessa Khan </w:t>
      </w:r>
      <w:r w:rsidR="00785D2C" w:rsidRPr="007710C8">
        <w:rPr>
          <w:bCs/>
        </w:rPr>
        <w:t xml:space="preserve">&amp; Khanin [2011] käyttäjän näkökulmasta tekemää vuorovaikutteisen visualisoinnin prosessia. </w:t>
      </w:r>
      <w:r w:rsidR="00EB0904" w:rsidRPr="007710C8">
        <w:rPr>
          <w:bCs/>
        </w:rPr>
        <w:t>Järjestelmätason visualisoinnin prosessi on määritelty koostuvan</w:t>
      </w:r>
      <w:r w:rsidR="00C71719" w:rsidRPr="007710C8">
        <w:rPr>
          <w:bCs/>
        </w:rPr>
        <w:t xml:space="preserve"> seuraavista vaiheista: Tiedon analysoiminen, suodattaminen, kartoittaminen ja kuvantaminen</w:t>
      </w:r>
      <w:r w:rsidR="00C67343" w:rsidRPr="007710C8">
        <w:rPr>
          <w:bCs/>
        </w:rPr>
        <w:t xml:space="preserve"> [</w:t>
      </w:r>
      <w:r w:rsidR="006922AF" w:rsidRPr="007710C8">
        <w:rPr>
          <w:bCs/>
        </w:rPr>
        <w:t>InfoVis</w:t>
      </w:r>
      <w:r w:rsidR="00C67343" w:rsidRPr="007710C8">
        <w:rPr>
          <w:bCs/>
        </w:rPr>
        <w:t>]</w:t>
      </w:r>
      <w:r w:rsidR="00C71719" w:rsidRPr="007710C8">
        <w:rPr>
          <w:bCs/>
        </w:rPr>
        <w:t xml:space="preserve">. </w:t>
      </w:r>
    </w:p>
    <w:p w14:paraId="55423557" w14:textId="77777777" w:rsidR="00C71719" w:rsidRPr="007710C8" w:rsidRDefault="00C71719" w:rsidP="007710C8">
      <w:pPr>
        <w:pStyle w:val="Default"/>
        <w:spacing w:line="360" w:lineRule="auto"/>
        <w:jc w:val="both"/>
        <w:rPr>
          <w:bCs/>
        </w:rPr>
      </w:pPr>
    </w:p>
    <w:p w14:paraId="680520EC" w14:textId="77777777" w:rsidR="00C71719" w:rsidRPr="007710C8" w:rsidRDefault="00C71719" w:rsidP="007710C8">
      <w:pPr>
        <w:pStyle w:val="Default"/>
        <w:numPr>
          <w:ilvl w:val="0"/>
          <w:numId w:val="6"/>
        </w:numPr>
        <w:spacing w:line="360" w:lineRule="auto"/>
        <w:jc w:val="both"/>
        <w:rPr>
          <w:bCs/>
        </w:rPr>
      </w:pPr>
      <w:r w:rsidRPr="007710C8">
        <w:rPr>
          <w:bCs/>
          <w:i/>
        </w:rPr>
        <w:t>Tiedon analysoinnissa</w:t>
      </w:r>
      <w:r w:rsidRPr="007710C8">
        <w:rPr>
          <w:bCs/>
        </w:rPr>
        <w:t xml:space="preserve"> data valmistellaan visualisoimista varten esimerkiksi poistamalla puuttuvat tai virheelliseksi määritetyt arvot tai suodattamalla osa ei-halutuista arvoista pois. </w:t>
      </w:r>
    </w:p>
    <w:p w14:paraId="27CCE12B" w14:textId="77777777" w:rsidR="00C71719" w:rsidRPr="007710C8" w:rsidRDefault="00C71719" w:rsidP="007710C8">
      <w:pPr>
        <w:pStyle w:val="Default"/>
        <w:numPr>
          <w:ilvl w:val="0"/>
          <w:numId w:val="6"/>
        </w:numPr>
        <w:spacing w:line="360" w:lineRule="auto"/>
        <w:jc w:val="both"/>
        <w:rPr>
          <w:bCs/>
        </w:rPr>
      </w:pPr>
      <w:r w:rsidRPr="007710C8">
        <w:rPr>
          <w:bCs/>
          <w:i/>
        </w:rPr>
        <w:t>Suodattamisessa</w:t>
      </w:r>
      <w:r w:rsidRPr="007710C8">
        <w:rPr>
          <w:bCs/>
        </w:rPr>
        <w:t xml:space="preserve"> valitaan halutut osat tietojoukosta visualisointia varten usein käyttäjän toimesta</w:t>
      </w:r>
      <w:r w:rsidR="00D00FE5" w:rsidRPr="007710C8">
        <w:rPr>
          <w:bCs/>
        </w:rPr>
        <w:t>.</w:t>
      </w:r>
    </w:p>
    <w:p w14:paraId="79E6E384" w14:textId="77777777" w:rsidR="00C71719" w:rsidRPr="007710C8" w:rsidRDefault="00D00FE5" w:rsidP="007710C8">
      <w:pPr>
        <w:pStyle w:val="Default"/>
        <w:numPr>
          <w:ilvl w:val="0"/>
          <w:numId w:val="6"/>
        </w:numPr>
        <w:spacing w:line="360" w:lineRule="auto"/>
        <w:jc w:val="both"/>
        <w:rPr>
          <w:bCs/>
        </w:rPr>
      </w:pPr>
      <w:r w:rsidRPr="007710C8">
        <w:rPr>
          <w:bCs/>
          <w:i/>
        </w:rPr>
        <w:t>Kartoittamisessa</w:t>
      </w:r>
      <w:r w:rsidRPr="007710C8">
        <w:rPr>
          <w:bCs/>
        </w:rPr>
        <w:t xml:space="preserve"> data, josta ollaan kiinnostuneita</w:t>
      </w:r>
      <w:r w:rsidR="001431E9" w:rsidRPr="007710C8">
        <w:rPr>
          <w:bCs/>
        </w:rPr>
        <w:t>,</w:t>
      </w:r>
      <w:r w:rsidRPr="007710C8">
        <w:rPr>
          <w:bCs/>
        </w:rPr>
        <w:t xml:space="preserve"> liitetään osaksi geometrisiä primitiivejä, (esimerkiksi pisteet ja viivat) ja niiden ominaisuuksia (väri, sijainti, koko). </w:t>
      </w:r>
    </w:p>
    <w:p w14:paraId="29B3484C" w14:textId="77777777" w:rsidR="00D00FE5" w:rsidRPr="007710C8" w:rsidRDefault="00D00FE5" w:rsidP="007710C8">
      <w:pPr>
        <w:pStyle w:val="Default"/>
        <w:numPr>
          <w:ilvl w:val="0"/>
          <w:numId w:val="6"/>
        </w:numPr>
        <w:spacing w:line="360" w:lineRule="auto"/>
        <w:jc w:val="both"/>
        <w:rPr>
          <w:bCs/>
        </w:rPr>
      </w:pPr>
      <w:r w:rsidRPr="007710C8">
        <w:rPr>
          <w:bCs/>
          <w:i/>
        </w:rPr>
        <w:t>Kuvantamisessa</w:t>
      </w:r>
      <w:r w:rsidRPr="007710C8">
        <w:rPr>
          <w:bCs/>
        </w:rPr>
        <w:t xml:space="preserve"> aikaisempien vaiheiden pohjalta muodostettu geometrinen data muunnetaan kuvalliseen, visualisoituun muotoon.</w:t>
      </w:r>
    </w:p>
    <w:p w14:paraId="5DE96380" w14:textId="77777777" w:rsidR="006922AF" w:rsidRPr="007710C8" w:rsidRDefault="006922AF" w:rsidP="007710C8">
      <w:pPr>
        <w:pStyle w:val="Default"/>
        <w:spacing w:line="360" w:lineRule="auto"/>
        <w:rPr>
          <w:bCs/>
        </w:rPr>
      </w:pPr>
    </w:p>
    <w:p w14:paraId="5D9B01CF" w14:textId="77777777" w:rsidR="00C60F26" w:rsidRPr="007710C8" w:rsidRDefault="00C60F26" w:rsidP="007710C8">
      <w:pPr>
        <w:pStyle w:val="Default"/>
        <w:spacing w:line="360" w:lineRule="auto"/>
        <w:rPr>
          <w:bCs/>
        </w:rPr>
      </w:pPr>
    </w:p>
    <w:p w14:paraId="1EA15A03" w14:textId="77777777" w:rsidR="006922AF" w:rsidRPr="007710C8" w:rsidRDefault="006922AF" w:rsidP="007710C8">
      <w:pPr>
        <w:pStyle w:val="Default"/>
        <w:spacing w:line="360" w:lineRule="auto"/>
        <w:jc w:val="center"/>
        <w:rPr>
          <w:bCs/>
        </w:rPr>
      </w:pPr>
      <w:r w:rsidRPr="007710C8">
        <w:rPr>
          <w:noProof/>
          <w:lang w:eastAsia="fi-FI"/>
        </w:rPr>
        <w:drawing>
          <wp:inline distT="0" distB="0" distL="0" distR="0" wp14:anchorId="0644317F" wp14:editId="012B9368">
            <wp:extent cx="5314950" cy="1040407"/>
            <wp:effectExtent l="19050" t="0" r="0" b="0"/>
            <wp:docPr id="1" name="Picture 1" descr="File:Dossantos04vis pi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ossantos04vis pipeline.png"/>
                    <pic:cNvPicPr>
                      <a:picLocks noChangeAspect="1" noChangeArrowheads="1"/>
                    </pic:cNvPicPr>
                  </pic:nvPicPr>
                  <pic:blipFill>
                    <a:blip r:embed="rId21" cstate="print"/>
                    <a:srcRect/>
                    <a:stretch>
                      <a:fillRect/>
                    </a:stretch>
                  </pic:blipFill>
                  <pic:spPr bwMode="auto">
                    <a:xfrm>
                      <a:off x="0" y="0"/>
                      <a:ext cx="5311093" cy="1039652"/>
                    </a:xfrm>
                    <a:prstGeom prst="rect">
                      <a:avLst/>
                    </a:prstGeom>
                    <a:noFill/>
                    <a:ln w="9525">
                      <a:noFill/>
                      <a:miter lim="800000"/>
                      <a:headEnd/>
                      <a:tailEnd/>
                    </a:ln>
                  </pic:spPr>
                </pic:pic>
              </a:graphicData>
            </a:graphic>
          </wp:inline>
        </w:drawing>
      </w:r>
    </w:p>
    <w:p w14:paraId="2F06E993" w14:textId="77777777" w:rsidR="006922AF" w:rsidRPr="007710C8" w:rsidRDefault="00E94CF0" w:rsidP="007710C8">
      <w:pPr>
        <w:pStyle w:val="Default"/>
        <w:spacing w:line="360" w:lineRule="auto"/>
        <w:jc w:val="center"/>
        <w:rPr>
          <w:bCs/>
          <w:i/>
          <w:sz w:val="22"/>
          <w:szCs w:val="22"/>
        </w:rPr>
      </w:pPr>
      <w:r w:rsidRPr="007710C8">
        <w:rPr>
          <w:bCs/>
          <w:i/>
          <w:sz w:val="22"/>
          <w:szCs w:val="22"/>
        </w:rPr>
        <w:t>Kuva 7</w:t>
      </w:r>
      <w:r w:rsidR="001431E9" w:rsidRPr="007710C8">
        <w:rPr>
          <w:bCs/>
          <w:i/>
          <w:sz w:val="22"/>
          <w:szCs w:val="22"/>
        </w:rPr>
        <w:t>. Visualisoinnin prosessi kuvattuna.</w:t>
      </w:r>
      <w:r w:rsidR="006922AF" w:rsidRPr="007710C8">
        <w:rPr>
          <w:bCs/>
          <w:i/>
          <w:sz w:val="22"/>
          <w:szCs w:val="22"/>
        </w:rPr>
        <w:t>.</w:t>
      </w:r>
    </w:p>
    <w:p w14:paraId="373B86FE" w14:textId="77777777" w:rsidR="00775A5D" w:rsidRPr="007710C8" w:rsidRDefault="00775A5D" w:rsidP="007710C8">
      <w:pPr>
        <w:pStyle w:val="Default"/>
        <w:spacing w:line="360" w:lineRule="auto"/>
        <w:jc w:val="center"/>
        <w:rPr>
          <w:bCs/>
          <w:i/>
          <w:sz w:val="22"/>
          <w:szCs w:val="22"/>
        </w:rPr>
      </w:pPr>
    </w:p>
    <w:p w14:paraId="01B688E8" w14:textId="66C4DD3B" w:rsidR="00775A5D" w:rsidRPr="007710C8" w:rsidRDefault="00775A5D" w:rsidP="007710C8">
      <w:pPr>
        <w:spacing w:line="360" w:lineRule="auto"/>
        <w:ind w:firstLine="0"/>
        <w:rPr>
          <w:rFonts w:ascii="Times New Roman" w:hAnsi="Times New Roman"/>
        </w:rPr>
      </w:pPr>
      <w:r w:rsidRPr="007710C8">
        <w:rPr>
          <w:rFonts w:ascii="Times New Roman" w:hAnsi="Times New Roman"/>
        </w:rPr>
        <w:lastRenderedPageBreak/>
        <w:t xml:space="preserve">Perinteistä visualisoinnin prosessia hyödyntäviä järjestelmiä on kehitetty useita vuosien varrella. Nykyään visualisoitavan datan määrä asettaa näille kuitenkin haasteensa, sillä tiedon käsittely, suodattaminen ja </w:t>
      </w:r>
      <w:r w:rsidR="00F80408" w:rsidRPr="007710C8">
        <w:rPr>
          <w:rFonts w:ascii="Times New Roman" w:hAnsi="Times New Roman"/>
        </w:rPr>
        <w:t>yhteen liittäminen</w:t>
      </w:r>
      <w:r w:rsidRPr="007710C8">
        <w:rPr>
          <w:rFonts w:ascii="Times New Roman" w:hAnsi="Times New Roman"/>
        </w:rPr>
        <w:t xml:space="preserve"> suoritetaan offline</w:t>
      </w:r>
      <w:r w:rsidR="00F80408" w:rsidRPr="007710C8">
        <w:rPr>
          <w:rFonts w:ascii="Times New Roman" w:hAnsi="Times New Roman"/>
        </w:rPr>
        <w:t xml:space="preserve"> </w:t>
      </w:r>
      <w:r w:rsidRPr="007710C8">
        <w:rPr>
          <w:rFonts w:ascii="Times New Roman" w:hAnsi="Times New Roman"/>
        </w:rPr>
        <w:t xml:space="preserve">-tilassa paikallisesti, välittämättä kustannuksista. Datan määrän kasvaessa ongelmat kasvavat, kun yhä enemmän siirretään </w:t>
      </w:r>
      <w:r w:rsidR="00C5438C" w:rsidRPr="007710C8">
        <w:rPr>
          <w:rFonts w:ascii="Times New Roman" w:hAnsi="Times New Roman"/>
        </w:rPr>
        <w:t>tietoa</w:t>
      </w:r>
      <w:r w:rsidRPr="007710C8">
        <w:rPr>
          <w:rFonts w:ascii="Times New Roman" w:hAnsi="Times New Roman"/>
        </w:rPr>
        <w:t xml:space="preserve"> säilöv</w:t>
      </w:r>
      <w:r w:rsidR="00C5438C" w:rsidRPr="007710C8">
        <w:rPr>
          <w:rFonts w:ascii="Times New Roman" w:hAnsi="Times New Roman"/>
        </w:rPr>
        <w:t>ä</w:t>
      </w:r>
      <w:r w:rsidRPr="007710C8">
        <w:rPr>
          <w:rFonts w:ascii="Times New Roman" w:hAnsi="Times New Roman"/>
        </w:rPr>
        <w:t>n moduul</w:t>
      </w:r>
      <w:r w:rsidR="00C5438C" w:rsidRPr="007710C8">
        <w:rPr>
          <w:rFonts w:ascii="Times New Roman" w:hAnsi="Times New Roman"/>
        </w:rPr>
        <w:t>in</w:t>
      </w:r>
      <w:r w:rsidR="00A522C0" w:rsidRPr="007710C8">
        <w:rPr>
          <w:rFonts w:ascii="Times New Roman" w:hAnsi="Times New Roman"/>
        </w:rPr>
        <w:t xml:space="preserve"> (tietokanta)</w:t>
      </w:r>
      <w:r w:rsidR="00C5438C" w:rsidRPr="007710C8">
        <w:rPr>
          <w:rFonts w:ascii="Times New Roman" w:hAnsi="Times New Roman"/>
        </w:rPr>
        <w:t xml:space="preserve"> ja kuvantamisen suorittava</w:t>
      </w:r>
      <w:r w:rsidRPr="007710C8">
        <w:rPr>
          <w:rFonts w:ascii="Times New Roman" w:hAnsi="Times New Roman"/>
        </w:rPr>
        <w:t xml:space="preserve">n moduulin </w:t>
      </w:r>
      <w:r w:rsidR="00A522C0" w:rsidRPr="007710C8">
        <w:rPr>
          <w:rFonts w:ascii="Times New Roman" w:hAnsi="Times New Roman"/>
        </w:rPr>
        <w:t xml:space="preserve">(käyttöliittymä) </w:t>
      </w:r>
      <w:r w:rsidRPr="007710C8">
        <w:rPr>
          <w:rFonts w:ascii="Times New Roman" w:hAnsi="Times New Roman"/>
        </w:rPr>
        <w:t>välillä</w:t>
      </w:r>
      <w:r w:rsidR="00C5438C" w:rsidRPr="007710C8">
        <w:rPr>
          <w:rFonts w:ascii="Times New Roman" w:hAnsi="Times New Roman"/>
        </w:rPr>
        <w:t xml:space="preserve"> (</w:t>
      </w:r>
      <w:r w:rsidR="00C5438C" w:rsidRPr="007710C8">
        <w:rPr>
          <w:rFonts w:ascii="Times New Roman" w:hAnsi="Times New Roman"/>
          <w:i/>
        </w:rPr>
        <w:t xml:space="preserve">client </w:t>
      </w:r>
      <w:r w:rsidR="00CF0DA2" w:rsidRPr="007710C8">
        <w:rPr>
          <w:rFonts w:ascii="Times New Roman" w:hAnsi="Times New Roman"/>
          <w:i/>
        </w:rPr>
        <w:t>– server malli</w:t>
      </w:r>
      <w:r w:rsidR="00CF0DA2" w:rsidRPr="007710C8">
        <w:rPr>
          <w:rFonts w:ascii="Times New Roman" w:hAnsi="Times New Roman"/>
        </w:rPr>
        <w:t>)</w:t>
      </w:r>
      <w:r w:rsidRPr="007710C8">
        <w:rPr>
          <w:rFonts w:ascii="Times New Roman" w:hAnsi="Times New Roman"/>
        </w:rPr>
        <w:t xml:space="preserve"> [Vo </w:t>
      </w:r>
      <w:r w:rsidRPr="007710C8">
        <w:rPr>
          <w:rStyle w:val="Korostus"/>
          <w:rFonts w:ascii="Times New Roman" w:hAnsi="Times New Roman"/>
          <w:i w:val="0"/>
        </w:rPr>
        <w:t>et al</w:t>
      </w:r>
      <w:r w:rsidRPr="007710C8">
        <w:rPr>
          <w:rFonts w:ascii="Times New Roman" w:hAnsi="Times New Roman"/>
          <w:i/>
        </w:rPr>
        <w:t>.,</w:t>
      </w:r>
      <w:r w:rsidRPr="007710C8">
        <w:rPr>
          <w:rFonts w:ascii="Times New Roman" w:hAnsi="Times New Roman"/>
        </w:rPr>
        <w:t xml:space="preserve"> 2011]. </w:t>
      </w:r>
      <w:r w:rsidR="006068A5" w:rsidRPr="007710C8">
        <w:rPr>
          <w:rFonts w:ascii="Times New Roman" w:hAnsi="Times New Roman"/>
        </w:rPr>
        <w:t xml:space="preserve">Myös Moreland [2013] toteaa tutkimuksessaan, että nykyiset, ahneet visualisoinnin algoritmit on suunnattu tarjoamaan lyhytaikaista laskentaa isolle datajoukolle. Toisena ongelmana Moreland näkee visualisointijärjestelmien huonon skaalautuvuuden jatkuvaan ja dynaamiseen datajoukkojen käsittelyyn. Aikaisempien visualisointityökalut ovat muuntautuneet huonosti tukemaan uusia ja kompleksisempia tietorakenteita, joten ratkaisuja on lähdetty hakemaan muualta. </w:t>
      </w:r>
      <w:r w:rsidRPr="007710C8">
        <w:rPr>
          <w:rFonts w:ascii="Times New Roman" w:hAnsi="Times New Roman"/>
        </w:rPr>
        <w:t xml:space="preserve">Suurten datajoukkojen käsittelyä ja visualisointia varten onkin </w:t>
      </w:r>
      <w:r w:rsidR="006068A5" w:rsidRPr="007710C8">
        <w:rPr>
          <w:rFonts w:ascii="Times New Roman" w:hAnsi="Times New Roman"/>
        </w:rPr>
        <w:t>kasvamassa määrin alettu käyttämää</w:t>
      </w:r>
      <w:r w:rsidR="00CF0DA2" w:rsidRPr="007710C8">
        <w:rPr>
          <w:rFonts w:ascii="Times New Roman" w:hAnsi="Times New Roman"/>
        </w:rPr>
        <w:t>n</w:t>
      </w:r>
      <w:r w:rsidRPr="007710C8">
        <w:rPr>
          <w:rFonts w:ascii="Times New Roman" w:hAnsi="Times New Roman"/>
        </w:rPr>
        <w:t xml:space="preserve"> </w:t>
      </w:r>
      <w:r w:rsidRPr="007710C8">
        <w:rPr>
          <w:rFonts w:ascii="Times New Roman" w:hAnsi="Times New Roman"/>
          <w:i/>
        </w:rPr>
        <w:t>MapReduce</w:t>
      </w:r>
      <w:r w:rsidR="00CF0DA2" w:rsidRPr="007710C8">
        <w:rPr>
          <w:rFonts w:ascii="Times New Roman" w:hAnsi="Times New Roman"/>
        </w:rPr>
        <w:t xml:space="preserve"> – arkkitehtuuria. MapReduce -arkkitehtuuri onkin</w:t>
      </w:r>
      <w:r w:rsidRPr="007710C8">
        <w:rPr>
          <w:rFonts w:ascii="Times New Roman" w:hAnsi="Times New Roman"/>
        </w:rPr>
        <w:t xml:space="preserve"> suunniteltu suurten data määrien nopeaa käsittelyä varten.</w:t>
      </w:r>
    </w:p>
    <w:p w14:paraId="52AEDC76" w14:textId="77777777" w:rsidR="006922AF" w:rsidRPr="007710C8" w:rsidRDefault="006922AF" w:rsidP="007710C8">
      <w:pPr>
        <w:pStyle w:val="Default"/>
        <w:spacing w:line="360" w:lineRule="auto"/>
        <w:rPr>
          <w:bCs/>
        </w:rPr>
      </w:pPr>
    </w:p>
    <w:p w14:paraId="194C6CD8" w14:textId="77777777" w:rsidR="00B31899" w:rsidRPr="007710C8" w:rsidRDefault="004A2B8E" w:rsidP="007710C8">
      <w:pPr>
        <w:pStyle w:val="Otsikko21"/>
        <w:spacing w:line="360" w:lineRule="auto"/>
        <w:ind w:firstLine="0"/>
      </w:pPr>
      <w:bookmarkStart w:id="295" w:name="_Toc503616900"/>
      <w:r w:rsidRPr="007710C8">
        <w:t xml:space="preserve">3.5 </w:t>
      </w:r>
      <w:r w:rsidR="00B31899" w:rsidRPr="007710C8">
        <w:t>MapReduce</w:t>
      </w:r>
      <w:bookmarkEnd w:id="295"/>
    </w:p>
    <w:p w14:paraId="23F85A03" w14:textId="77777777" w:rsidR="00C60F26" w:rsidRPr="007710C8" w:rsidRDefault="00CA7FAF" w:rsidP="007710C8">
      <w:pPr>
        <w:pStyle w:val="Default"/>
        <w:spacing w:line="360" w:lineRule="auto"/>
        <w:jc w:val="both"/>
        <w:rPr>
          <w:bCs/>
        </w:rPr>
      </w:pPr>
      <w:r w:rsidRPr="007710C8">
        <w:rPr>
          <w:bCs/>
        </w:rPr>
        <w:t xml:space="preserve"> </w:t>
      </w:r>
    </w:p>
    <w:p w14:paraId="09A1D9C5" w14:textId="77777777" w:rsidR="008F6495" w:rsidRPr="007710C8" w:rsidRDefault="00775A5D" w:rsidP="007710C8">
      <w:pPr>
        <w:pStyle w:val="Default"/>
        <w:spacing w:line="360" w:lineRule="auto"/>
        <w:jc w:val="both"/>
        <w:rPr>
          <w:bCs/>
        </w:rPr>
      </w:pPr>
      <w:r w:rsidRPr="007710C8">
        <w:rPr>
          <w:bCs/>
          <w:i/>
        </w:rPr>
        <w:t>MapR</w:t>
      </w:r>
      <w:r w:rsidR="00CA7FAF" w:rsidRPr="007710C8">
        <w:rPr>
          <w:bCs/>
          <w:i/>
        </w:rPr>
        <w:t>educe</w:t>
      </w:r>
      <w:r w:rsidR="00A522C0" w:rsidRPr="007710C8">
        <w:rPr>
          <w:bCs/>
        </w:rPr>
        <w:t xml:space="preserve"> on yleiskäyttöinen ja kevyt</w:t>
      </w:r>
      <w:r w:rsidR="00CA7FAF" w:rsidRPr="007710C8">
        <w:rPr>
          <w:bCs/>
        </w:rPr>
        <w:t xml:space="preserve"> viitekehys, joka on kehitetty erityisesti tiedon rinnakkaiseen prosessointiin hajautetussa järjestelmäympäristössä. </w:t>
      </w:r>
      <w:r w:rsidR="00CA7FAF" w:rsidRPr="007710C8">
        <w:rPr>
          <w:bCs/>
          <w:i/>
        </w:rPr>
        <w:t>MapReduce</w:t>
      </w:r>
      <w:r w:rsidR="00CA7FAF" w:rsidRPr="007710C8">
        <w:rPr>
          <w:bCs/>
        </w:rPr>
        <w:t xml:space="preserve"> on osa </w:t>
      </w:r>
      <w:r w:rsidR="00CA7FAF" w:rsidRPr="007710C8">
        <w:rPr>
          <w:bCs/>
          <w:i/>
        </w:rPr>
        <w:t xml:space="preserve">Apache Hadoopin </w:t>
      </w:r>
      <w:r w:rsidR="00CA7FAF" w:rsidRPr="007710C8">
        <w:rPr>
          <w:bCs/>
        </w:rPr>
        <w:t>avoimeen lähdekoodiin pohjautuvaa kirjastoa, jo</w:t>
      </w:r>
      <w:r w:rsidR="008F6495" w:rsidRPr="007710C8">
        <w:rPr>
          <w:bCs/>
        </w:rPr>
        <w:t xml:space="preserve">nka tarkoituksena on mahdollistaa isojen tietomassojen käsittely hajauttamalla tiedon prosessointi pilvipalveluympäristössä useiden laitteiden hoidettavaksi. </w:t>
      </w:r>
      <w:r w:rsidR="00CA7FAF" w:rsidRPr="007710C8">
        <w:rPr>
          <w:bCs/>
          <w:i/>
        </w:rPr>
        <w:t>MapReduce</w:t>
      </w:r>
      <w:r w:rsidR="00CA7FAF" w:rsidRPr="007710C8">
        <w:rPr>
          <w:bCs/>
        </w:rPr>
        <w:t xml:space="preserve"> perustuu kahden op</w:t>
      </w:r>
      <w:r w:rsidR="008F6495" w:rsidRPr="007710C8">
        <w:rPr>
          <w:bCs/>
        </w:rPr>
        <w:t>eraation abstraktioon:</w:t>
      </w:r>
    </w:p>
    <w:p w14:paraId="212C0248" w14:textId="77777777" w:rsidR="005C65D2" w:rsidRPr="007710C8" w:rsidRDefault="005C65D2" w:rsidP="007710C8">
      <w:pPr>
        <w:pStyle w:val="Default"/>
        <w:spacing w:line="360" w:lineRule="auto"/>
        <w:jc w:val="both"/>
        <w:rPr>
          <w:bCs/>
        </w:rPr>
      </w:pPr>
    </w:p>
    <w:p w14:paraId="306041F9" w14:textId="77777777" w:rsidR="008F6495" w:rsidRPr="007710C8" w:rsidRDefault="008F6495" w:rsidP="007710C8">
      <w:pPr>
        <w:pStyle w:val="Default"/>
        <w:numPr>
          <w:ilvl w:val="0"/>
          <w:numId w:val="9"/>
        </w:numPr>
        <w:spacing w:line="360" w:lineRule="auto"/>
        <w:jc w:val="both"/>
        <w:rPr>
          <w:bCs/>
        </w:rPr>
      </w:pPr>
      <w:r w:rsidRPr="007710C8">
        <w:rPr>
          <w:bCs/>
          <w:i/>
        </w:rPr>
        <w:t xml:space="preserve">Map: </w:t>
      </w:r>
      <w:r w:rsidRPr="007710C8">
        <w:rPr>
          <w:bCs/>
        </w:rPr>
        <w:t>Prosessoi saamansa avain/arvo parit ja tuottaa näistä nolla tai enemmän avain/arvo pareja tuloksena.</w:t>
      </w:r>
    </w:p>
    <w:p w14:paraId="77CFC1AC" w14:textId="77777777" w:rsidR="00B9271D" w:rsidRPr="007710C8" w:rsidRDefault="008F6495" w:rsidP="007710C8">
      <w:pPr>
        <w:pStyle w:val="Default"/>
        <w:numPr>
          <w:ilvl w:val="0"/>
          <w:numId w:val="9"/>
        </w:numPr>
        <w:spacing w:line="360" w:lineRule="auto"/>
        <w:jc w:val="both"/>
        <w:rPr>
          <w:bCs/>
        </w:rPr>
      </w:pPr>
      <w:r w:rsidRPr="007710C8">
        <w:rPr>
          <w:bCs/>
          <w:i/>
        </w:rPr>
        <w:t>Reduce:</w:t>
      </w:r>
      <w:r w:rsidRPr="007710C8">
        <w:rPr>
          <w:bCs/>
        </w:rPr>
        <w:t xml:space="preserve"> Kutsutaan kerran jokaisen uniikin avaimen kohdalla. Funktio iteroi kaikkien arvojen lävitse, jotka jakavat saman avaimen ja tuottaa tuloksena nollan tai nollaa isomman arvon. </w:t>
      </w:r>
    </w:p>
    <w:p w14:paraId="7845E9FA" w14:textId="77777777" w:rsidR="001C7E86" w:rsidRPr="007710C8" w:rsidRDefault="001C7E86" w:rsidP="007710C8">
      <w:pPr>
        <w:pStyle w:val="Default"/>
        <w:spacing w:line="360" w:lineRule="auto"/>
        <w:jc w:val="center"/>
        <w:rPr>
          <w:bCs/>
        </w:rPr>
      </w:pPr>
      <w:r w:rsidRPr="007710C8">
        <w:rPr>
          <w:noProof/>
          <w:lang w:eastAsia="fi-FI"/>
        </w:rPr>
        <w:lastRenderedPageBreak/>
        <w:drawing>
          <wp:inline distT="0" distB="0" distL="0" distR="0" wp14:anchorId="7FC2AE15" wp14:editId="6A9D4966">
            <wp:extent cx="4747260" cy="2315508"/>
            <wp:effectExtent l="0" t="0" r="0" b="0"/>
            <wp:docPr id="2"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4754652" cy="2319113"/>
                    </a:xfrm>
                    <a:prstGeom prst="rect">
                      <a:avLst/>
                    </a:prstGeom>
                  </pic:spPr>
                </pic:pic>
              </a:graphicData>
            </a:graphic>
          </wp:inline>
        </w:drawing>
      </w:r>
    </w:p>
    <w:p w14:paraId="2D2E1DD3" w14:textId="77777777" w:rsidR="001C7E86" w:rsidRPr="007710C8" w:rsidRDefault="00E94CF0" w:rsidP="007710C8">
      <w:pPr>
        <w:pStyle w:val="Default"/>
        <w:spacing w:line="360" w:lineRule="auto"/>
        <w:jc w:val="center"/>
        <w:rPr>
          <w:bCs/>
          <w:i/>
          <w:sz w:val="22"/>
          <w:szCs w:val="22"/>
        </w:rPr>
      </w:pPr>
      <w:r w:rsidRPr="007710C8">
        <w:rPr>
          <w:bCs/>
          <w:i/>
          <w:sz w:val="22"/>
          <w:szCs w:val="22"/>
        </w:rPr>
        <w:t>Kuva 8</w:t>
      </w:r>
      <w:r w:rsidR="001C7E86" w:rsidRPr="007710C8">
        <w:rPr>
          <w:bCs/>
          <w:i/>
          <w:sz w:val="22"/>
          <w:szCs w:val="22"/>
        </w:rPr>
        <w:t xml:space="preserve">. Simuloitu kuvaus MapReduce </w:t>
      </w:r>
      <w:r w:rsidR="00A2369C" w:rsidRPr="007710C8">
        <w:rPr>
          <w:bCs/>
          <w:i/>
          <w:sz w:val="22"/>
          <w:szCs w:val="22"/>
        </w:rPr>
        <w:t>– funktion</w:t>
      </w:r>
      <w:r w:rsidR="001C7E86" w:rsidRPr="007710C8">
        <w:rPr>
          <w:bCs/>
          <w:i/>
          <w:sz w:val="22"/>
          <w:szCs w:val="22"/>
        </w:rPr>
        <w:t xml:space="preserve"> toiminnasta. </w:t>
      </w:r>
    </w:p>
    <w:p w14:paraId="5D3AE0D2" w14:textId="77777777" w:rsidR="001C7E86" w:rsidRPr="007710C8" w:rsidRDefault="001431E9" w:rsidP="007710C8">
      <w:pPr>
        <w:pStyle w:val="Default"/>
        <w:spacing w:line="360" w:lineRule="auto"/>
        <w:jc w:val="center"/>
        <w:rPr>
          <w:bCs/>
          <w:i/>
          <w:sz w:val="22"/>
          <w:szCs w:val="22"/>
          <w:u w:val="single"/>
        </w:rPr>
      </w:pPr>
      <w:r w:rsidRPr="007710C8">
        <w:rPr>
          <w:bCs/>
          <w:i/>
          <w:sz w:val="22"/>
          <w:szCs w:val="22"/>
          <w:u w:val="single"/>
        </w:rPr>
        <w:t>(</w:t>
      </w:r>
      <w:hyperlink r:id="rId23" w:history="1">
        <w:r w:rsidR="001C7E86" w:rsidRPr="007710C8">
          <w:rPr>
            <w:rStyle w:val="Hyperlinkki"/>
            <w:bCs/>
            <w:i/>
            <w:sz w:val="22"/>
            <w:szCs w:val="22"/>
          </w:rPr>
          <w:t>http://www.edureka.co/big-data-and-hadoop-course-curriculum</w:t>
        </w:r>
      </w:hyperlink>
      <w:r w:rsidRPr="007710C8">
        <w:rPr>
          <w:bCs/>
          <w:i/>
          <w:sz w:val="22"/>
          <w:szCs w:val="22"/>
          <w:u w:val="single"/>
        </w:rPr>
        <w:t>)</w:t>
      </w:r>
    </w:p>
    <w:p w14:paraId="36CFC8D5" w14:textId="77777777" w:rsidR="001C7E86" w:rsidRPr="007710C8" w:rsidRDefault="001C7E86" w:rsidP="007710C8">
      <w:pPr>
        <w:pStyle w:val="Default"/>
        <w:spacing w:line="360" w:lineRule="auto"/>
        <w:jc w:val="center"/>
        <w:rPr>
          <w:bCs/>
        </w:rPr>
      </w:pPr>
    </w:p>
    <w:p w14:paraId="5C586679" w14:textId="77777777" w:rsidR="00A522C0" w:rsidRPr="007710C8" w:rsidRDefault="001C7E86" w:rsidP="007710C8">
      <w:pPr>
        <w:pStyle w:val="Default"/>
        <w:spacing w:line="360" w:lineRule="auto"/>
        <w:jc w:val="both"/>
        <w:rPr>
          <w:bCs/>
        </w:rPr>
      </w:pPr>
      <w:r w:rsidRPr="007710C8">
        <w:rPr>
          <w:bCs/>
          <w:i/>
        </w:rPr>
        <w:t>MapReducen</w:t>
      </w:r>
      <w:r w:rsidRPr="007710C8">
        <w:rPr>
          <w:bCs/>
        </w:rPr>
        <w:t xml:space="preserve"> suoritus alkaa </w:t>
      </w:r>
      <w:r w:rsidRPr="007710C8">
        <w:rPr>
          <w:bCs/>
          <w:i/>
        </w:rPr>
        <w:t>Map</w:t>
      </w:r>
      <w:r w:rsidR="001431E9" w:rsidRPr="007710C8">
        <w:rPr>
          <w:bCs/>
        </w:rPr>
        <w:t xml:space="preserve"> </w:t>
      </w:r>
      <w:r w:rsidRPr="007710C8">
        <w:rPr>
          <w:bCs/>
        </w:rPr>
        <w:t>-vaiheella,</w:t>
      </w:r>
      <w:r w:rsidR="00A522C0" w:rsidRPr="007710C8">
        <w:rPr>
          <w:bCs/>
        </w:rPr>
        <w:t xml:space="preserve"> jossa jokainen avain/arvo pari</w:t>
      </w:r>
      <w:r w:rsidRPr="007710C8">
        <w:rPr>
          <w:bCs/>
        </w:rPr>
        <w:t xml:space="preserve"> luodaan annetun syötteen pohjalta. Tämän jälkeen </w:t>
      </w:r>
      <w:r w:rsidRPr="007710C8">
        <w:rPr>
          <w:bCs/>
          <w:i/>
        </w:rPr>
        <w:t>Shuffle</w:t>
      </w:r>
      <w:r w:rsidR="001431E9" w:rsidRPr="007710C8">
        <w:rPr>
          <w:bCs/>
        </w:rPr>
        <w:t xml:space="preserve"> </w:t>
      </w:r>
      <w:r w:rsidRPr="007710C8">
        <w:rPr>
          <w:bCs/>
        </w:rPr>
        <w:t xml:space="preserve">-vaiheessa edellisen vaiheen avain/arvo parit ryhmitellään avaimen mukaisesti (saman avaimen omaavat samaan ryhmään). Lopuksi </w:t>
      </w:r>
      <w:r w:rsidRPr="007710C8">
        <w:rPr>
          <w:bCs/>
          <w:i/>
        </w:rPr>
        <w:t>Reduce</w:t>
      </w:r>
      <w:r w:rsidRPr="007710C8">
        <w:rPr>
          <w:bCs/>
        </w:rPr>
        <w:t xml:space="preserve"> -operaation avulla avain/arvo pareista koostetaan lopullinen tulos yhdistämällä arvot yhtenevän avaimen alaisuuteen. Tarkemmin operaation suoritus on kuvattu </w:t>
      </w:r>
      <w:r w:rsidRPr="007710C8">
        <w:rPr>
          <w:bCs/>
          <w:i/>
        </w:rPr>
        <w:t xml:space="preserve">Kuvassa 4. </w:t>
      </w:r>
      <w:r w:rsidRPr="007710C8">
        <w:rPr>
          <w:bCs/>
        </w:rPr>
        <w:t>missä simuloidaan sanojen määrän simulointia saadusta syötteestä.</w:t>
      </w:r>
      <w:r w:rsidR="00F2477A" w:rsidRPr="007710C8">
        <w:rPr>
          <w:bCs/>
        </w:rPr>
        <w:t xml:space="preserve"> </w:t>
      </w:r>
    </w:p>
    <w:p w14:paraId="46601AA8" w14:textId="37695FAA" w:rsidR="00CA7FAF" w:rsidRPr="007710C8" w:rsidRDefault="00F2477A" w:rsidP="007710C8">
      <w:pPr>
        <w:pStyle w:val="Default"/>
        <w:spacing w:line="360" w:lineRule="auto"/>
        <w:ind w:firstLine="560"/>
        <w:jc w:val="both"/>
        <w:rPr>
          <w:bCs/>
        </w:rPr>
      </w:pPr>
      <w:r w:rsidRPr="007710C8">
        <w:rPr>
          <w:bCs/>
        </w:rPr>
        <w:t xml:space="preserve">Hadoopin ja MapReducen </w:t>
      </w:r>
      <w:r w:rsidR="00A522C0" w:rsidRPr="007710C8">
        <w:rPr>
          <w:bCs/>
        </w:rPr>
        <w:t>käytön avulla</w:t>
      </w:r>
      <w:r w:rsidRPr="007710C8">
        <w:rPr>
          <w:bCs/>
        </w:rPr>
        <w:t xml:space="preserve"> vältytään myös hajautetun ohjelmasuorituksen, datan hajauttamisen ja jakamisen sekä virheistä palautumisen ongelmiin varautumiselta, mitkä tarjotaan suoraan Hadoop </w:t>
      </w:r>
      <w:r w:rsidR="00714CDA" w:rsidRPr="007710C8">
        <w:rPr>
          <w:bCs/>
        </w:rPr>
        <w:t>– kirjaston</w:t>
      </w:r>
      <w:r w:rsidRPr="007710C8">
        <w:rPr>
          <w:bCs/>
        </w:rPr>
        <w:t xml:space="preserve"> </w:t>
      </w:r>
      <w:r w:rsidR="00356A07" w:rsidRPr="007710C8">
        <w:rPr>
          <w:bCs/>
        </w:rPr>
        <w:t xml:space="preserve">toimesta. Nämä yhdessä tekevät MapReducesta </w:t>
      </w:r>
      <w:r w:rsidR="00A522C0" w:rsidRPr="007710C8">
        <w:rPr>
          <w:bCs/>
        </w:rPr>
        <w:t>yksinkertaisen, mutta tehokkaan</w:t>
      </w:r>
      <w:r w:rsidR="00356A07" w:rsidRPr="007710C8">
        <w:rPr>
          <w:bCs/>
        </w:rPr>
        <w:t xml:space="preserve"> vaihtoehdon</w:t>
      </w:r>
      <w:r w:rsidR="00A522C0" w:rsidRPr="007710C8">
        <w:rPr>
          <w:bCs/>
        </w:rPr>
        <w:t xml:space="preserve"> s</w:t>
      </w:r>
      <w:r w:rsidR="00893ED7" w:rsidRPr="007710C8">
        <w:rPr>
          <w:bCs/>
        </w:rPr>
        <w:t>uurten datajoukkojen käsittelyyn, yhdistettynä vielä</w:t>
      </w:r>
      <w:r w:rsidR="002068D4" w:rsidRPr="007710C8">
        <w:rPr>
          <w:bCs/>
        </w:rPr>
        <w:t xml:space="preserve"> </w:t>
      </w:r>
      <w:r w:rsidR="00356A07" w:rsidRPr="007710C8">
        <w:rPr>
          <w:bCs/>
        </w:rPr>
        <w:t xml:space="preserve">järjestelmän </w:t>
      </w:r>
      <w:r w:rsidR="00893ED7" w:rsidRPr="007710C8">
        <w:rPr>
          <w:bCs/>
        </w:rPr>
        <w:t>riippumattomuuden</w:t>
      </w:r>
      <w:r w:rsidR="00356A07" w:rsidRPr="007710C8">
        <w:rPr>
          <w:bCs/>
        </w:rPr>
        <w:t xml:space="preserve"> </w:t>
      </w:r>
      <w:r w:rsidR="002068D4" w:rsidRPr="007710C8">
        <w:rPr>
          <w:bCs/>
        </w:rPr>
        <w:t xml:space="preserve">luettavaksi annetun </w:t>
      </w:r>
      <w:r w:rsidR="00356A07" w:rsidRPr="007710C8">
        <w:rPr>
          <w:bCs/>
        </w:rPr>
        <w:t>datan määrästä</w:t>
      </w:r>
      <w:r w:rsidR="007C4303" w:rsidRPr="007710C8">
        <w:rPr>
          <w:bCs/>
        </w:rPr>
        <w:t xml:space="preserve"> </w:t>
      </w:r>
      <w:r w:rsidR="007C4303" w:rsidRPr="007710C8">
        <w:t xml:space="preserve">[Vo </w:t>
      </w:r>
      <w:r w:rsidR="007C4303" w:rsidRPr="007710C8">
        <w:rPr>
          <w:rStyle w:val="Korostus"/>
        </w:rPr>
        <w:t>et al</w:t>
      </w:r>
      <w:r w:rsidR="007C4303" w:rsidRPr="007710C8">
        <w:t>., 2011</w:t>
      </w:r>
      <w:r w:rsidR="00ED7F0F" w:rsidRPr="007710C8">
        <w:t>]</w:t>
      </w:r>
      <w:r w:rsidR="00356A07" w:rsidRPr="007710C8">
        <w:rPr>
          <w:bCs/>
        </w:rPr>
        <w:t>.</w:t>
      </w:r>
      <w:r w:rsidR="004C7BAF" w:rsidRPr="007710C8">
        <w:rPr>
          <w:bCs/>
        </w:rPr>
        <w:t xml:space="preserve"> </w:t>
      </w:r>
      <w:r w:rsidR="00CA7FAF" w:rsidRPr="007710C8">
        <w:rPr>
          <w:bCs/>
        </w:rPr>
        <w:t>Vo ja kumppanit</w:t>
      </w:r>
      <w:r w:rsidR="005E203F" w:rsidRPr="007710C8">
        <w:rPr>
          <w:bCs/>
        </w:rPr>
        <w:t xml:space="preserve"> [2011]</w:t>
      </w:r>
      <w:r w:rsidR="00CA7FAF" w:rsidRPr="007710C8">
        <w:rPr>
          <w:bCs/>
        </w:rPr>
        <w:t xml:space="preserve"> </w:t>
      </w:r>
      <w:r w:rsidR="004C7BAF" w:rsidRPr="007710C8">
        <w:rPr>
          <w:bCs/>
        </w:rPr>
        <w:t>myös huomioivat</w:t>
      </w:r>
      <w:r w:rsidR="00CA7FAF" w:rsidRPr="007710C8">
        <w:rPr>
          <w:bCs/>
        </w:rPr>
        <w:t xml:space="preserve"> tutkimuksessaan, että yleisiä visualisointiin käytettyjä algoritmeja voidaan luonnollisesti kuvata </w:t>
      </w:r>
      <w:r w:rsidR="00CA7FAF" w:rsidRPr="007710C8">
        <w:rPr>
          <w:bCs/>
          <w:i/>
        </w:rPr>
        <w:t>MapReducen</w:t>
      </w:r>
      <w:r w:rsidR="00CA7FAF" w:rsidRPr="007710C8">
        <w:rPr>
          <w:bCs/>
        </w:rPr>
        <w:t xml:space="preserve"> käyttämällä abstraktiolla ja luoda täten yksinkertaisia sekä erittäin hyvin skaalautuvia järjestelmiä.</w:t>
      </w:r>
      <w:r w:rsidR="006B58FF" w:rsidRPr="007710C8">
        <w:rPr>
          <w:bCs/>
        </w:rPr>
        <w:t xml:space="preserve"> </w:t>
      </w:r>
    </w:p>
    <w:p w14:paraId="6FEB6BAE" w14:textId="77777777" w:rsidR="00D91104" w:rsidRPr="007710C8" w:rsidRDefault="00D91104" w:rsidP="007710C8">
      <w:pPr>
        <w:spacing w:line="360" w:lineRule="auto"/>
        <w:ind w:firstLine="0"/>
        <w:rPr>
          <w:rFonts w:ascii="Times New Roman" w:hAnsi="Times New Roman"/>
          <w:sz w:val="21"/>
        </w:rPr>
      </w:pPr>
    </w:p>
    <w:p w14:paraId="358EEB72" w14:textId="77777777" w:rsidR="00D91104" w:rsidRPr="007710C8" w:rsidRDefault="00D91104" w:rsidP="007710C8">
      <w:pPr>
        <w:spacing w:line="360" w:lineRule="auto"/>
        <w:rPr>
          <w:rFonts w:ascii="Times New Roman" w:hAnsi="Times New Roman"/>
        </w:rPr>
      </w:pPr>
    </w:p>
    <w:p w14:paraId="46EB4A5B" w14:textId="77777777" w:rsidR="00D91104" w:rsidRPr="007710C8" w:rsidRDefault="00152D44" w:rsidP="007710C8">
      <w:pPr>
        <w:pStyle w:val="Otsikko11"/>
        <w:spacing w:line="360" w:lineRule="auto"/>
        <w:ind w:firstLine="0"/>
        <w:rPr>
          <w:rFonts w:ascii="Times New Roman" w:hAnsi="Times New Roman"/>
          <w:color w:val="00000A"/>
        </w:rPr>
      </w:pPr>
      <w:bookmarkStart w:id="296" w:name="_Toc462643324"/>
      <w:bookmarkStart w:id="297" w:name="_Toc463943276"/>
      <w:bookmarkStart w:id="298" w:name="_Toc503616901"/>
      <w:bookmarkEnd w:id="296"/>
      <w:bookmarkEnd w:id="297"/>
      <w:r w:rsidRPr="007710C8">
        <w:rPr>
          <w:rFonts w:ascii="Times New Roman" w:hAnsi="Times New Roman"/>
          <w:color w:val="00000A"/>
        </w:rPr>
        <w:t>4. VIRTUAALITODELLISUUDEN HYÖDYNTÄMINEN</w:t>
      </w:r>
      <w:bookmarkEnd w:id="298"/>
    </w:p>
    <w:p w14:paraId="4B906C02" w14:textId="77777777" w:rsidR="00A911D0" w:rsidRPr="007710C8" w:rsidRDefault="00A911D0" w:rsidP="007710C8">
      <w:pPr>
        <w:spacing w:line="360" w:lineRule="auto"/>
        <w:ind w:firstLine="0"/>
        <w:rPr>
          <w:rFonts w:ascii="Times New Roman" w:hAnsi="Times New Roman"/>
        </w:rPr>
      </w:pPr>
    </w:p>
    <w:p w14:paraId="7E8C7897" w14:textId="77777777" w:rsidR="00EA5354" w:rsidRPr="007710C8" w:rsidRDefault="00EA5354" w:rsidP="007710C8">
      <w:pPr>
        <w:pStyle w:val="Otsikko21"/>
        <w:spacing w:line="360" w:lineRule="auto"/>
        <w:ind w:firstLine="0"/>
      </w:pPr>
      <w:bookmarkStart w:id="299" w:name="_Toc503616902"/>
      <w:r w:rsidRPr="007710C8">
        <w:t>4.1 Virtuaalitodellisuus aikaisemmin</w:t>
      </w:r>
      <w:bookmarkEnd w:id="299"/>
    </w:p>
    <w:p w14:paraId="6DFB4053" w14:textId="77777777" w:rsidR="00A50B8C" w:rsidRPr="007710C8" w:rsidRDefault="00A50B8C" w:rsidP="007710C8">
      <w:pPr>
        <w:spacing w:line="360" w:lineRule="auto"/>
        <w:rPr>
          <w:rFonts w:ascii="Times New Roman" w:hAnsi="Times New Roman"/>
        </w:rPr>
      </w:pPr>
    </w:p>
    <w:p w14:paraId="5ADF9993" w14:textId="02B5E88D" w:rsidR="00A911D0" w:rsidRPr="007710C8" w:rsidRDefault="00A911D0" w:rsidP="007710C8">
      <w:pPr>
        <w:spacing w:line="360" w:lineRule="auto"/>
        <w:ind w:firstLine="0"/>
        <w:rPr>
          <w:rFonts w:ascii="Times New Roman" w:hAnsi="Times New Roman"/>
        </w:rPr>
      </w:pPr>
      <w:r w:rsidRPr="007710C8">
        <w:rPr>
          <w:rFonts w:ascii="Times New Roman" w:hAnsi="Times New Roman"/>
        </w:rPr>
        <w:lastRenderedPageBreak/>
        <w:t xml:space="preserve">Tieteellisessä tutkimuksessa virtuaalitodellisuus on </w:t>
      </w:r>
      <w:r w:rsidR="0003046D" w:rsidRPr="007710C8">
        <w:rPr>
          <w:rFonts w:ascii="Times New Roman" w:hAnsi="Times New Roman"/>
        </w:rPr>
        <w:t xml:space="preserve">jo pidempään </w:t>
      </w:r>
      <w:r w:rsidRPr="007710C8">
        <w:rPr>
          <w:rFonts w:ascii="Times New Roman" w:hAnsi="Times New Roman"/>
        </w:rPr>
        <w:t>nähty tehokkaana alustana ihmisen ja teknologian välisessä vuorovaikutuksessa</w:t>
      </w:r>
      <w:r w:rsidR="00222497" w:rsidRPr="007710C8">
        <w:rPr>
          <w:rFonts w:ascii="Times New Roman" w:hAnsi="Times New Roman"/>
        </w:rPr>
        <w:t xml:space="preserve"> [Burdea &amp; Coi</w:t>
      </w:r>
      <w:r w:rsidR="00645E0D" w:rsidRPr="007710C8">
        <w:rPr>
          <w:rFonts w:ascii="Times New Roman" w:hAnsi="Times New Roman"/>
        </w:rPr>
        <w:t>ffet</w:t>
      </w:r>
      <w:r w:rsidR="00222497" w:rsidRPr="007710C8">
        <w:rPr>
          <w:rFonts w:ascii="Times New Roman" w:hAnsi="Times New Roman"/>
        </w:rPr>
        <w:t>, 2003]</w:t>
      </w:r>
      <w:r w:rsidRPr="007710C8">
        <w:rPr>
          <w:rFonts w:ascii="Times New Roman" w:hAnsi="Times New Roman"/>
        </w:rPr>
        <w:t>.</w:t>
      </w:r>
      <w:r w:rsidR="0003046D" w:rsidRPr="007710C8">
        <w:rPr>
          <w:rFonts w:ascii="Times New Roman" w:hAnsi="Times New Roman"/>
        </w:rPr>
        <w:t xml:space="preserve"> Kim [2005] määritteli aikoinaan</w:t>
      </w:r>
      <w:r w:rsidR="00222497" w:rsidRPr="007710C8">
        <w:rPr>
          <w:rFonts w:ascii="Times New Roman" w:hAnsi="Times New Roman"/>
        </w:rPr>
        <w:t xml:space="preserve"> tutkimuksessaan virtuaalitodellisuuden järjestelmäksi, joka takaa </w:t>
      </w:r>
      <w:r w:rsidR="001B5026" w:rsidRPr="007710C8">
        <w:rPr>
          <w:rFonts w:ascii="Times New Roman" w:hAnsi="Times New Roman"/>
        </w:rPr>
        <w:t>saumattoman</w:t>
      </w:r>
      <w:r w:rsidR="00222497" w:rsidRPr="007710C8">
        <w:rPr>
          <w:rFonts w:ascii="Times New Roman" w:hAnsi="Times New Roman"/>
        </w:rPr>
        <w:t xml:space="preserve"> </w:t>
      </w:r>
      <w:r w:rsidR="001B5026" w:rsidRPr="007710C8">
        <w:rPr>
          <w:rFonts w:ascii="Times New Roman" w:hAnsi="Times New Roman"/>
        </w:rPr>
        <w:t xml:space="preserve">käyttökokemuksen </w:t>
      </w:r>
      <w:r w:rsidR="00222497" w:rsidRPr="007710C8">
        <w:rPr>
          <w:rFonts w:ascii="Times New Roman" w:hAnsi="Times New Roman"/>
        </w:rPr>
        <w:t>ja koostuu useiden näyttöjen kokoonpanosta.</w:t>
      </w:r>
      <w:r w:rsidR="001B5026" w:rsidRPr="007710C8">
        <w:rPr>
          <w:rFonts w:ascii="Times New Roman" w:hAnsi="Times New Roman"/>
        </w:rPr>
        <w:t xml:space="preserve"> Näiden tehokkaiden ja innovatiivisten laitteiden onkin todettu tarjoavan työkalun moniulotteisen ja kollaboratiivisen datan visualisoimiseen</w:t>
      </w:r>
      <w:r w:rsidR="005877AE" w:rsidRPr="007710C8">
        <w:rPr>
          <w:rFonts w:ascii="Times New Roman" w:hAnsi="Times New Roman"/>
        </w:rPr>
        <w:t>. Wangin ja kumppaneiden [2015] mukaan virtuaalitodellisuudella pystytään erityisesti edistämään tiedon geometrian ymmärrystä (muotojen, kokojen merkitys) sekä hahmottamaan tiedon sisältö intuitiivisemmin tehokkaamman visualisoinnin kautta.</w:t>
      </w:r>
    </w:p>
    <w:p w14:paraId="4FF3E188" w14:textId="77777777" w:rsidR="007B3791" w:rsidRPr="007710C8" w:rsidRDefault="007C2F48" w:rsidP="007B3791">
      <w:pPr>
        <w:spacing w:line="360" w:lineRule="auto"/>
        <w:ind w:firstLine="0"/>
        <w:rPr>
          <w:rFonts w:ascii="Times New Roman" w:hAnsi="Times New Roman"/>
        </w:rPr>
      </w:pPr>
      <w:r w:rsidRPr="007710C8">
        <w:rPr>
          <w:rFonts w:ascii="Times New Roman" w:hAnsi="Times New Roman"/>
        </w:rPr>
        <w:tab/>
        <w:t>CAVE–ympäristöjä (</w:t>
      </w:r>
      <w:r w:rsidRPr="007710C8">
        <w:rPr>
          <w:rFonts w:ascii="Times New Roman" w:hAnsi="Times New Roman"/>
          <w:i/>
        </w:rPr>
        <w:t>Cave Automatic Virtual Environment</w:t>
      </w:r>
      <w:r w:rsidRPr="007710C8">
        <w:rPr>
          <w:rFonts w:ascii="Times New Roman" w:hAnsi="Times New Roman"/>
        </w:rPr>
        <w:t>) on jo pitkään hyödynnetty osana tieteellisiä tutkimuksia, joissa on haluttu hyödyntää virtuaalitodellisuuden elementtejä. CAVE pohjaiset järjestelmät ovat oll</w:t>
      </w:r>
      <w:r w:rsidR="00460BA8" w:rsidRPr="007710C8">
        <w:rPr>
          <w:rFonts w:ascii="Times New Roman" w:hAnsi="Times New Roman"/>
        </w:rPr>
        <w:t>eet hyvin kalliita ja niiden pystyttäminen on vaatinut paljon aikaa. Oculus Rift ja HTC Vive esimerkkeinä, tarjoavatkin nykyään halvemman ratkaisun hyödyntää virtuaalitodellisuutta eri toimialueilla ja sen mahdollisuudet on huomattu myös tutkimuspuolella.</w:t>
      </w:r>
      <w:r w:rsidR="00DD19A1" w:rsidRPr="007710C8">
        <w:rPr>
          <w:rFonts w:ascii="Times New Roman" w:hAnsi="Times New Roman"/>
        </w:rPr>
        <w:t xml:space="preserve"> Ensimmäinen HMD-tyyppinen (Head Moundted Display) laite kehitettiin Sutherlandin [1968] toimesta ja Cox, Patterson sekä Thiebaux [</w:t>
      </w:r>
      <w:r w:rsidR="006B3467" w:rsidRPr="007710C8">
        <w:rPr>
          <w:rFonts w:ascii="Times New Roman" w:hAnsi="Times New Roman"/>
        </w:rPr>
        <w:t xml:space="preserve">Cox et al., </w:t>
      </w:r>
      <w:r w:rsidR="00DD19A1" w:rsidRPr="007710C8">
        <w:rPr>
          <w:rFonts w:ascii="Times New Roman" w:hAnsi="Times New Roman"/>
        </w:rPr>
        <w:t xml:space="preserve">1997] lähettivät patentin liittyen äänen sekä eleiden hyödyntämiseen 3D-ympäristöissä. </w:t>
      </w:r>
      <w:r w:rsidR="00CF6D83" w:rsidRPr="007710C8">
        <w:rPr>
          <w:rFonts w:ascii="Times New Roman" w:hAnsi="Times New Roman"/>
        </w:rPr>
        <w:t>Cruz-Neira sekä kumppanit [</w:t>
      </w:r>
      <w:r w:rsidR="008A41A9" w:rsidRPr="007710C8">
        <w:rPr>
          <w:rFonts w:ascii="Times New Roman" w:hAnsi="Times New Roman"/>
        </w:rPr>
        <w:t xml:space="preserve">Cruz-Neira et al., </w:t>
      </w:r>
      <w:r w:rsidR="00CF6D83" w:rsidRPr="007710C8">
        <w:rPr>
          <w:rFonts w:ascii="Times New Roman" w:hAnsi="Times New Roman"/>
        </w:rPr>
        <w:t xml:space="preserve">1993] hyödynsivät jo aikaisessa vaiheessa </w:t>
      </w:r>
      <w:r w:rsidR="00300BCD" w:rsidRPr="007710C8">
        <w:rPr>
          <w:rFonts w:ascii="Times New Roman" w:hAnsi="Times New Roman"/>
        </w:rPr>
        <w:t>CAVE-ympäristöä tutkimuksessaan ja</w:t>
      </w:r>
      <w:r w:rsidR="00CF6D83" w:rsidRPr="007710C8">
        <w:rPr>
          <w:rFonts w:ascii="Times New Roman" w:hAnsi="Times New Roman"/>
        </w:rPr>
        <w:t xml:space="preserve"> </w:t>
      </w:r>
      <w:r w:rsidR="002D00C2" w:rsidRPr="007710C8">
        <w:rPr>
          <w:rFonts w:ascii="Times New Roman" w:hAnsi="Times New Roman"/>
        </w:rPr>
        <w:t>Beck [2003] hyödynsi virtuaalitodellisuutta omassa kaupunkeja mal</w:t>
      </w:r>
      <w:r w:rsidR="00CF6D83" w:rsidRPr="007710C8">
        <w:rPr>
          <w:rFonts w:ascii="Times New Roman" w:hAnsi="Times New Roman"/>
        </w:rPr>
        <w:t>lintavassa VRGIS-järjestelmässä</w:t>
      </w:r>
      <w:r w:rsidR="00300BCD" w:rsidRPr="007710C8">
        <w:rPr>
          <w:rFonts w:ascii="Times New Roman" w:hAnsi="Times New Roman"/>
        </w:rPr>
        <w:t>, joka tunnetaan tutkimusalalla hyvin. Myöhemmin</w:t>
      </w:r>
      <w:r w:rsidR="002D00C2" w:rsidRPr="007710C8">
        <w:rPr>
          <w:rFonts w:ascii="Times New Roman" w:hAnsi="Times New Roman"/>
        </w:rPr>
        <w:t xml:space="preserve"> Foo ja kumppanit [2009]</w:t>
      </w:r>
      <w:r w:rsidR="00300BCD" w:rsidRPr="007710C8">
        <w:rPr>
          <w:rFonts w:ascii="Times New Roman" w:hAnsi="Times New Roman"/>
        </w:rPr>
        <w:t xml:space="preserve"> ottivat virtuaalitodellisuuden mukaan jo terveydenhuoltoonkin ja</w:t>
      </w:r>
      <w:r w:rsidR="00C32F71" w:rsidRPr="007710C8">
        <w:rPr>
          <w:rFonts w:ascii="Times New Roman" w:hAnsi="Times New Roman"/>
        </w:rPr>
        <w:t xml:space="preserve"> käyttivät virtuaalitodellisuutta </w:t>
      </w:r>
      <w:r w:rsidR="00300BCD" w:rsidRPr="007710C8">
        <w:rPr>
          <w:rFonts w:ascii="Times New Roman" w:hAnsi="Times New Roman"/>
        </w:rPr>
        <w:t xml:space="preserve">osana </w:t>
      </w:r>
      <w:r w:rsidR="00C32F71" w:rsidRPr="007710C8">
        <w:rPr>
          <w:rFonts w:ascii="Times New Roman" w:hAnsi="Times New Roman"/>
        </w:rPr>
        <w:t xml:space="preserve">endoskooppisten operaatioiden </w:t>
      </w:r>
      <w:r w:rsidR="00300BCD" w:rsidRPr="007710C8">
        <w:rPr>
          <w:rFonts w:ascii="Times New Roman" w:hAnsi="Times New Roman"/>
        </w:rPr>
        <w:t>suunnittelua</w:t>
      </w:r>
      <w:r w:rsidR="00CF6D83" w:rsidRPr="007710C8">
        <w:rPr>
          <w:rFonts w:ascii="Times New Roman" w:hAnsi="Times New Roman"/>
        </w:rPr>
        <w:t xml:space="preserve">. Näiden lisäksi virtuaalitodellisuuden tutkimus on vahvasti pyrkinyt löytämään ratkaisuja vaikeista motorisista vammoista kärsivien ihmisten kuntoutukseen. </w:t>
      </w:r>
      <w:r w:rsidR="00300BCD" w:rsidRPr="007710C8">
        <w:rPr>
          <w:rFonts w:ascii="Times New Roman" w:hAnsi="Times New Roman"/>
        </w:rPr>
        <w:t>Hyödynnetyn t</w:t>
      </w:r>
      <w:r w:rsidR="00CF6D83" w:rsidRPr="007710C8">
        <w:rPr>
          <w:rFonts w:ascii="Times New Roman" w:hAnsi="Times New Roman"/>
        </w:rPr>
        <w:t>ekno</w:t>
      </w:r>
      <w:r w:rsidR="00300BCD" w:rsidRPr="007710C8">
        <w:rPr>
          <w:rFonts w:ascii="Times New Roman" w:hAnsi="Times New Roman"/>
        </w:rPr>
        <w:t xml:space="preserve">logian näkökulmasta katsottuna </w:t>
      </w:r>
      <w:r w:rsidR="00FC10B3" w:rsidRPr="007710C8">
        <w:rPr>
          <w:rFonts w:ascii="Times New Roman" w:hAnsi="Times New Roman"/>
        </w:rPr>
        <w:t xml:space="preserve">CAVE-tyyliset ratkaisut </w:t>
      </w:r>
      <w:r w:rsidR="00637122" w:rsidRPr="007710C8">
        <w:rPr>
          <w:rFonts w:ascii="Times New Roman" w:hAnsi="Times New Roman"/>
        </w:rPr>
        <w:t xml:space="preserve">ovat </w:t>
      </w:r>
      <w:r w:rsidR="00300BCD" w:rsidRPr="007710C8">
        <w:rPr>
          <w:rFonts w:ascii="Times New Roman" w:hAnsi="Times New Roman"/>
        </w:rPr>
        <w:t xml:space="preserve">tällä hetkellä </w:t>
      </w:r>
      <w:r w:rsidR="00637122" w:rsidRPr="007710C8">
        <w:rPr>
          <w:rFonts w:ascii="Times New Roman" w:hAnsi="Times New Roman"/>
        </w:rPr>
        <w:t>tutkimuksissa</w:t>
      </w:r>
      <w:r w:rsidR="00FC10B3" w:rsidRPr="007710C8">
        <w:rPr>
          <w:rFonts w:ascii="Times New Roman" w:hAnsi="Times New Roman"/>
        </w:rPr>
        <w:t xml:space="preserve"> </w:t>
      </w:r>
      <w:r w:rsidR="00637122" w:rsidRPr="007710C8">
        <w:rPr>
          <w:rFonts w:ascii="Times New Roman" w:hAnsi="Times New Roman"/>
        </w:rPr>
        <w:t>korva</w:t>
      </w:r>
      <w:ins w:id="300" w:author="Harri Siirtola" w:date="2017-06-18T18:34:00Z">
        <w:r w:rsidR="00EA5003" w:rsidRPr="007710C8">
          <w:rPr>
            <w:rFonts w:ascii="Times New Roman" w:hAnsi="Times New Roman"/>
          </w:rPr>
          <w:t>u</w:t>
        </w:r>
      </w:ins>
      <w:r w:rsidR="00637122" w:rsidRPr="007710C8">
        <w:rPr>
          <w:rFonts w:ascii="Times New Roman" w:hAnsi="Times New Roman"/>
        </w:rPr>
        <w:t>tumassa</w:t>
      </w:r>
      <w:r w:rsidR="00FC10B3" w:rsidRPr="007710C8">
        <w:rPr>
          <w:rFonts w:ascii="Times New Roman" w:hAnsi="Times New Roman"/>
        </w:rPr>
        <w:t xml:space="preserve"> HMD-pohjaisilla virtuaalitodellisuuden laitteilla</w:t>
      </w:r>
      <w:r w:rsidR="00300BCD" w:rsidRPr="007710C8">
        <w:rPr>
          <w:rFonts w:ascii="Times New Roman" w:hAnsi="Times New Roman"/>
        </w:rPr>
        <w:t>, mikä on varsin ymmärrettävä trendi</w:t>
      </w:r>
      <w:r w:rsidR="00FC10B3" w:rsidRPr="007710C8">
        <w:rPr>
          <w:rFonts w:ascii="Times New Roman" w:hAnsi="Times New Roman"/>
        </w:rPr>
        <w:t>. Virtuaalitodellisuuden ala on kuitenkin hyvin uusi ja sen potentiaali on vielä nykyään</w:t>
      </w:r>
      <w:r w:rsidR="00300BCD" w:rsidRPr="007710C8">
        <w:rPr>
          <w:rFonts w:ascii="Times New Roman" w:hAnsi="Times New Roman"/>
        </w:rPr>
        <w:t>kin huonosti hyödynnetty. Tästä</w:t>
      </w:r>
      <w:r w:rsidR="00FC10B3" w:rsidRPr="007710C8">
        <w:rPr>
          <w:rFonts w:ascii="Times New Roman" w:hAnsi="Times New Roman"/>
        </w:rPr>
        <w:t xml:space="preserve"> kertoo virtuaalitodellisuusalustoille tuotetun sisällön </w:t>
      </w:r>
      <w:r w:rsidR="00300BCD" w:rsidRPr="007710C8">
        <w:rPr>
          <w:rFonts w:ascii="Times New Roman" w:hAnsi="Times New Roman"/>
        </w:rPr>
        <w:t xml:space="preserve">ja ratkaisujen </w:t>
      </w:r>
      <w:r w:rsidR="00FC10B3" w:rsidRPr="007710C8">
        <w:rPr>
          <w:rFonts w:ascii="Times New Roman" w:hAnsi="Times New Roman"/>
        </w:rPr>
        <w:t xml:space="preserve">niukkuus pelejä lukuun ottamatta.  Tutkimuksellisessa mielessä tilanne on tietysti hyvä, koska se avaa mahdollisuuden pohtimaan, mitä kaikkea virtuaalitodellisuudella voitaisiin saada aikaan. </w:t>
      </w:r>
      <w:r w:rsidR="007B3791" w:rsidRPr="007B3791">
        <w:rPr>
          <w:rFonts w:ascii="Times New Roman" w:hAnsi="Times New Roman"/>
        </w:rPr>
        <w:t>Alan kehityksen myötä virtuaalitodellisuuslasit mahdollistavat jatkossa myös katseenseurannan, minkä hyödyntäminen on erityisen tärkeää. Tällä hetkellä virtuaalitodellisuuteen pohjautuvassa sisällöntuottamisessa on haasteena erityisesti käyttäjän vapaus katsoa mihin haluaa, jolloin kriittinen sisältö saattaa mennä ohitse. Tällöin katseenseurannan avulla voidaan tarjota käyttäjälle huomioita esitettävään sisältöön liittyen, jos käyttäjän huomio on kiinnittynyt toisaalle.</w:t>
      </w:r>
      <w:r w:rsidR="007B3791" w:rsidRPr="007710C8">
        <w:rPr>
          <w:rFonts w:ascii="Times New Roman" w:hAnsi="Times New Roman"/>
        </w:rPr>
        <w:t xml:space="preserve"> </w:t>
      </w:r>
    </w:p>
    <w:p w14:paraId="3BF3546F" w14:textId="3B56A5B4" w:rsidR="0072518C" w:rsidRPr="007710C8" w:rsidRDefault="0072518C" w:rsidP="007B3791">
      <w:pPr>
        <w:spacing w:line="360" w:lineRule="auto"/>
        <w:ind w:firstLine="1304"/>
        <w:rPr>
          <w:rFonts w:ascii="Times New Roman" w:hAnsi="Times New Roman"/>
        </w:rPr>
      </w:pPr>
      <w:r w:rsidRPr="007710C8">
        <w:rPr>
          <w:rFonts w:ascii="Times New Roman" w:hAnsi="Times New Roman"/>
        </w:rPr>
        <w:lastRenderedPageBreak/>
        <w:t>Virtuaalitodellisuuden esittelyn jälkeen, tässä työssä käydään yleisesti lävitse virtuaalitodellisuuden HM</w:t>
      </w:r>
      <w:r w:rsidR="00300BCD" w:rsidRPr="007710C8">
        <w:rPr>
          <w:rFonts w:ascii="Times New Roman" w:hAnsi="Times New Roman"/>
        </w:rPr>
        <w:t>D-pohjaisen teknologian sisältö sekä</w:t>
      </w:r>
      <w:r w:rsidRPr="007710C8">
        <w:rPr>
          <w:rFonts w:ascii="Times New Roman" w:hAnsi="Times New Roman"/>
        </w:rPr>
        <w:t xml:space="preserve"> teknologia ja keskitytään erityisesti HTC:n keittämiin </w:t>
      </w:r>
      <w:r w:rsidRPr="007710C8">
        <w:rPr>
          <w:rFonts w:ascii="Times New Roman" w:hAnsi="Times New Roman"/>
          <w:i/>
        </w:rPr>
        <w:t>Vive</w:t>
      </w:r>
      <w:r w:rsidRPr="007710C8">
        <w:rPr>
          <w:rFonts w:ascii="Times New Roman" w:hAnsi="Times New Roman"/>
        </w:rPr>
        <w:t xml:space="preserve">–virtuaalitodellisuuslaseihin, joita tullaan myös tässä </w:t>
      </w:r>
      <w:r w:rsidR="00300BCD" w:rsidRPr="007710C8">
        <w:rPr>
          <w:rFonts w:ascii="Times New Roman" w:hAnsi="Times New Roman"/>
        </w:rPr>
        <w:t>tutkielmassa myöhemmin</w:t>
      </w:r>
      <w:r w:rsidRPr="007710C8">
        <w:rPr>
          <w:rFonts w:ascii="Times New Roman" w:hAnsi="Times New Roman"/>
        </w:rPr>
        <w:t xml:space="preserve"> hyödyntämään.</w:t>
      </w:r>
    </w:p>
    <w:p w14:paraId="4A007110" w14:textId="77777777" w:rsidR="00CF6D83" w:rsidRDefault="00CF6D83" w:rsidP="007710C8">
      <w:pPr>
        <w:spacing w:line="360" w:lineRule="auto"/>
        <w:ind w:firstLine="0"/>
        <w:rPr>
          <w:rFonts w:ascii="Times New Roman" w:hAnsi="Times New Roman"/>
        </w:rPr>
      </w:pPr>
    </w:p>
    <w:p w14:paraId="061FB8EB" w14:textId="77777777" w:rsidR="007B3791" w:rsidRPr="007710C8" w:rsidRDefault="007B3791" w:rsidP="007710C8">
      <w:pPr>
        <w:spacing w:line="360" w:lineRule="auto"/>
        <w:ind w:firstLine="0"/>
        <w:rPr>
          <w:rFonts w:ascii="Times New Roman" w:hAnsi="Times New Roman"/>
        </w:rPr>
      </w:pPr>
    </w:p>
    <w:p w14:paraId="0DFE508D" w14:textId="77777777" w:rsidR="00CF6D83" w:rsidRPr="007710C8" w:rsidRDefault="00E35009" w:rsidP="007710C8">
      <w:pPr>
        <w:pStyle w:val="Otsikko21"/>
        <w:spacing w:line="360" w:lineRule="auto"/>
        <w:ind w:firstLine="0"/>
      </w:pPr>
      <w:bookmarkStart w:id="301" w:name="_Toc503616903"/>
      <w:r w:rsidRPr="007710C8">
        <w:t>4.2</w:t>
      </w:r>
      <w:r w:rsidR="00CF6D83" w:rsidRPr="007710C8">
        <w:t xml:space="preserve"> Big Datan visualisointijärjestelmät</w:t>
      </w:r>
      <w:bookmarkEnd w:id="301"/>
    </w:p>
    <w:p w14:paraId="7064ED9D" w14:textId="77777777" w:rsidR="000F6E20" w:rsidRPr="007710C8" w:rsidRDefault="000F6E20" w:rsidP="007710C8">
      <w:pPr>
        <w:spacing w:line="360" w:lineRule="auto"/>
        <w:ind w:firstLine="0"/>
        <w:rPr>
          <w:rFonts w:ascii="Times New Roman" w:hAnsi="Times New Roman"/>
          <w:b/>
        </w:rPr>
      </w:pPr>
    </w:p>
    <w:p w14:paraId="6AFC894F" w14:textId="1FC6EAD7" w:rsidR="00E96C22" w:rsidRPr="007710C8" w:rsidRDefault="00FA260F" w:rsidP="007710C8">
      <w:pPr>
        <w:spacing w:line="360" w:lineRule="auto"/>
        <w:ind w:firstLine="0"/>
        <w:rPr>
          <w:rFonts w:ascii="Times New Roman" w:hAnsi="Times New Roman"/>
        </w:rPr>
      </w:pPr>
      <w:r w:rsidRPr="007710C8">
        <w:rPr>
          <w:rFonts w:ascii="Times New Roman" w:hAnsi="Times New Roman"/>
        </w:rPr>
        <w:t>Soveltuva tiedon visualisointi on Tengin ja kumppaneiden [2015] mukaan su</w:t>
      </w:r>
      <w:r w:rsidR="00D141B0" w:rsidRPr="007710C8">
        <w:rPr>
          <w:rFonts w:ascii="Times New Roman" w:hAnsi="Times New Roman"/>
        </w:rPr>
        <w:t>urin helpottava tekijä Big D</w:t>
      </w:r>
      <w:r w:rsidR="004F4873" w:rsidRPr="007710C8">
        <w:rPr>
          <w:rFonts w:ascii="Times New Roman" w:hAnsi="Times New Roman"/>
        </w:rPr>
        <w:t>atan</w:t>
      </w:r>
      <w:r w:rsidRPr="007710C8">
        <w:rPr>
          <w:rFonts w:ascii="Times New Roman" w:hAnsi="Times New Roman"/>
        </w:rPr>
        <w:t xml:space="preserve"> hyödyntämisessä ja analysoinnissa. Myös Plugfelder</w:t>
      </w:r>
      <w:r w:rsidR="00F934DF" w:rsidRPr="007710C8">
        <w:rPr>
          <w:rFonts w:ascii="Times New Roman" w:hAnsi="Times New Roman"/>
        </w:rPr>
        <w:t xml:space="preserve"> ja Helmut</w:t>
      </w:r>
      <w:r w:rsidRPr="007710C8">
        <w:rPr>
          <w:rFonts w:ascii="Times New Roman" w:hAnsi="Times New Roman"/>
        </w:rPr>
        <w:t xml:space="preserve"> [2013] </w:t>
      </w:r>
      <w:r w:rsidR="00F934DF" w:rsidRPr="007710C8">
        <w:rPr>
          <w:rFonts w:ascii="Times New Roman" w:hAnsi="Times New Roman"/>
        </w:rPr>
        <w:t>pitävät</w:t>
      </w:r>
      <w:r w:rsidRPr="007710C8">
        <w:rPr>
          <w:rFonts w:ascii="Times New Roman" w:hAnsi="Times New Roman"/>
        </w:rPr>
        <w:t xml:space="preserve"> </w:t>
      </w:r>
      <w:commentRangeStart w:id="302"/>
      <w:r w:rsidRPr="007710C8">
        <w:rPr>
          <w:rFonts w:ascii="Times New Roman" w:hAnsi="Times New Roman"/>
        </w:rPr>
        <w:t>kattavaa tiedonvisualisointia vaatimuksena sille, että kerätty tieto saadaan valjastettua käyttöön</w:t>
      </w:r>
      <w:commentRangeEnd w:id="302"/>
      <w:r w:rsidR="00E377AE" w:rsidRPr="007710C8">
        <w:rPr>
          <w:rStyle w:val="Kommentinviite"/>
          <w:rFonts w:ascii="Times New Roman" w:hAnsi="Times New Roman"/>
        </w:rPr>
        <w:commentReference w:id="302"/>
      </w:r>
      <w:r w:rsidRPr="007710C8">
        <w:rPr>
          <w:rFonts w:ascii="Times New Roman" w:hAnsi="Times New Roman"/>
        </w:rPr>
        <w:t xml:space="preserve"> ja saatettua myös vähemmän asiantuntevuutta omaavien henkilöiden käyttöön. Virtuaalitodellisu</w:t>
      </w:r>
      <w:r w:rsidR="008B2335" w:rsidRPr="007710C8">
        <w:rPr>
          <w:rFonts w:ascii="Times New Roman" w:hAnsi="Times New Roman"/>
        </w:rPr>
        <w:t xml:space="preserve">utta hyödyntäviä </w:t>
      </w:r>
      <w:r w:rsidR="00D141B0" w:rsidRPr="007710C8">
        <w:rPr>
          <w:rFonts w:ascii="Times New Roman" w:hAnsi="Times New Roman"/>
        </w:rPr>
        <w:t>Big D</w:t>
      </w:r>
      <w:r w:rsidRPr="007710C8">
        <w:rPr>
          <w:rFonts w:ascii="Times New Roman" w:hAnsi="Times New Roman"/>
        </w:rPr>
        <w:t>atan v</w:t>
      </w:r>
      <w:r w:rsidR="008B2335" w:rsidRPr="007710C8">
        <w:rPr>
          <w:rFonts w:ascii="Times New Roman" w:hAnsi="Times New Roman"/>
        </w:rPr>
        <w:t>isualiso</w:t>
      </w:r>
      <w:r w:rsidR="004F4873" w:rsidRPr="007710C8">
        <w:rPr>
          <w:rFonts w:ascii="Times New Roman" w:hAnsi="Times New Roman"/>
        </w:rPr>
        <w:t xml:space="preserve">intijärjestelmiä ei </w:t>
      </w:r>
      <w:r w:rsidR="008B2335" w:rsidRPr="007710C8">
        <w:rPr>
          <w:rFonts w:ascii="Times New Roman" w:hAnsi="Times New Roman"/>
        </w:rPr>
        <w:t>ole kaupallisina versioina saatavilla, mutta aiheeseen liittyviä tutkimuksia ja tutkimuksellisia järjestelmiä on tehty muutamia.</w:t>
      </w:r>
      <w:r w:rsidR="00E96C22" w:rsidRPr="007710C8">
        <w:rPr>
          <w:rFonts w:ascii="Times New Roman" w:hAnsi="Times New Roman"/>
        </w:rPr>
        <w:t xml:space="preserve"> Seuraavaksi k</w:t>
      </w:r>
      <w:r w:rsidR="00D141B0" w:rsidRPr="007710C8">
        <w:rPr>
          <w:rFonts w:ascii="Times New Roman" w:hAnsi="Times New Roman"/>
        </w:rPr>
        <w:t>äydään läpi kolme, erityisesti Big D</w:t>
      </w:r>
      <w:r w:rsidR="00E96C22" w:rsidRPr="007710C8">
        <w:rPr>
          <w:rFonts w:ascii="Times New Roman" w:hAnsi="Times New Roman"/>
        </w:rPr>
        <w:t>atan visualisointiin pohjautuvaa, virtuaalitodellisuuden järjestelmää ja arvioidaan niiden tutkimuksellista sisältöä tätä tutkimustyötä silmällä pitäen.</w:t>
      </w:r>
    </w:p>
    <w:p w14:paraId="752C7D7A" w14:textId="4FC4CD58" w:rsidR="00682528" w:rsidRPr="007710C8" w:rsidRDefault="001474F4" w:rsidP="007710C8">
      <w:pPr>
        <w:spacing w:line="360" w:lineRule="auto"/>
        <w:ind w:firstLine="0"/>
        <w:rPr>
          <w:rFonts w:ascii="Times New Roman" w:hAnsi="Times New Roman"/>
        </w:rPr>
      </w:pPr>
      <w:r w:rsidRPr="007710C8">
        <w:rPr>
          <w:rFonts w:ascii="Times New Roman" w:hAnsi="Times New Roman"/>
        </w:rPr>
        <w:tab/>
      </w:r>
      <w:r w:rsidR="008B2335" w:rsidRPr="007710C8">
        <w:rPr>
          <w:rFonts w:ascii="Times New Roman" w:hAnsi="Times New Roman"/>
        </w:rPr>
        <w:t xml:space="preserve"> Donalekin ja kumppanien</w:t>
      </w:r>
      <w:r w:rsidR="00EB232F" w:rsidRPr="007710C8">
        <w:rPr>
          <w:rFonts w:ascii="Times New Roman" w:hAnsi="Times New Roman"/>
        </w:rPr>
        <w:t xml:space="preserve"> </w:t>
      </w:r>
      <w:r w:rsidR="008B2335" w:rsidRPr="007710C8">
        <w:rPr>
          <w:rFonts w:ascii="Times New Roman" w:hAnsi="Times New Roman"/>
        </w:rPr>
        <w:t>[2014] tekemää tutkimusta voidaan pitää ensimmäisenä</w:t>
      </w:r>
      <w:r w:rsidR="001E7A11" w:rsidRPr="007710C8">
        <w:rPr>
          <w:rFonts w:ascii="Times New Roman" w:hAnsi="Times New Roman"/>
        </w:rPr>
        <w:t xml:space="preserve"> työnä, </w:t>
      </w:r>
      <w:r w:rsidR="00D72115" w:rsidRPr="007710C8">
        <w:rPr>
          <w:rFonts w:ascii="Times New Roman" w:hAnsi="Times New Roman"/>
        </w:rPr>
        <w:t>jossa virtuaalitodellisuuden</w:t>
      </w:r>
      <w:r w:rsidR="001E7A11" w:rsidRPr="007710C8">
        <w:rPr>
          <w:rFonts w:ascii="Times New Roman" w:hAnsi="Times New Roman"/>
        </w:rPr>
        <w:t xml:space="preserve"> h</w:t>
      </w:r>
      <w:r w:rsidR="00D141B0" w:rsidRPr="007710C8">
        <w:rPr>
          <w:rFonts w:ascii="Times New Roman" w:hAnsi="Times New Roman"/>
        </w:rPr>
        <w:t>yötyjä Big D</w:t>
      </w:r>
      <w:r w:rsidR="00D72115" w:rsidRPr="007710C8">
        <w:rPr>
          <w:rFonts w:ascii="Times New Roman" w:hAnsi="Times New Roman"/>
        </w:rPr>
        <w:t>atan</w:t>
      </w:r>
      <w:r w:rsidR="001E7A11" w:rsidRPr="007710C8">
        <w:rPr>
          <w:rFonts w:ascii="Times New Roman" w:hAnsi="Times New Roman"/>
        </w:rPr>
        <w:t xml:space="preserve"> visualisoinnissa on tutkimuksellisesti arvioitu</w:t>
      </w:r>
      <w:r w:rsidR="008B2335" w:rsidRPr="007710C8">
        <w:rPr>
          <w:rFonts w:ascii="Times New Roman" w:hAnsi="Times New Roman"/>
        </w:rPr>
        <w:t xml:space="preserve">. He kehittivät tutkimuksessaan iVIZ-visualisointijärjestelmän, joka on suunnattu käytettäväksi </w:t>
      </w:r>
      <w:r w:rsidR="004F4873" w:rsidRPr="007710C8">
        <w:rPr>
          <w:rFonts w:ascii="Times New Roman" w:hAnsi="Times New Roman"/>
        </w:rPr>
        <w:t xml:space="preserve">tiedon analysoimista varten </w:t>
      </w:r>
      <w:r w:rsidR="008B2335" w:rsidRPr="007710C8">
        <w:rPr>
          <w:rFonts w:ascii="Times New Roman" w:hAnsi="Times New Roman"/>
        </w:rPr>
        <w:t xml:space="preserve">virtuaalilasien </w:t>
      </w:r>
      <w:r w:rsidR="004F4873" w:rsidRPr="007710C8">
        <w:rPr>
          <w:rFonts w:ascii="Times New Roman" w:hAnsi="Times New Roman"/>
        </w:rPr>
        <w:t>tai suoraan selaimen kautta</w:t>
      </w:r>
      <w:r w:rsidR="008B2335" w:rsidRPr="007710C8">
        <w:rPr>
          <w:rFonts w:ascii="Times New Roman" w:hAnsi="Times New Roman"/>
        </w:rPr>
        <w:t>.</w:t>
      </w:r>
      <w:r w:rsidR="00D72115" w:rsidRPr="007710C8">
        <w:rPr>
          <w:rFonts w:ascii="Times New Roman" w:hAnsi="Times New Roman"/>
        </w:rPr>
        <w:t xml:space="preserve"> Donalekin ja kumppaneiden [2014] tutkimuksen lähtökohta oli hyvin samanlainen kuin tässäkin tutkimuksessa: Hyödyntää virtuaalitodellisuutta yleisenä, </w:t>
      </w:r>
      <w:del w:id="303" w:author="Harri Siirtola" w:date="2017-06-18T18:54:00Z">
        <w:r w:rsidR="00D72115" w:rsidRPr="007710C8" w:rsidDel="00EA70C2">
          <w:rPr>
            <w:rFonts w:ascii="Times New Roman" w:hAnsi="Times New Roman"/>
          </w:rPr>
          <w:delText>abstraktoituna</w:delText>
        </w:r>
      </w:del>
      <w:ins w:id="304" w:author="Harri Siirtola" w:date="2017-06-18T18:54:00Z">
        <w:r w:rsidR="00EA70C2" w:rsidRPr="007710C8">
          <w:rPr>
            <w:rFonts w:ascii="Times New Roman" w:hAnsi="Times New Roman"/>
          </w:rPr>
          <w:t>abstrahoituna</w:t>
        </w:r>
      </w:ins>
      <w:r w:rsidR="00D72115" w:rsidRPr="007710C8">
        <w:rPr>
          <w:rFonts w:ascii="Times New Roman" w:hAnsi="Times New Roman"/>
        </w:rPr>
        <w:t xml:space="preserve"> visualisointityökaluna, joka tarjoaisi mahdollisuuden silmäillä ja analysoida </w:t>
      </w:r>
      <w:r w:rsidRPr="007710C8">
        <w:rPr>
          <w:rFonts w:ascii="Times New Roman" w:hAnsi="Times New Roman"/>
        </w:rPr>
        <w:t xml:space="preserve">mitä tahansa tietoa. </w:t>
      </w:r>
      <w:r w:rsidR="001751EE" w:rsidRPr="007710C8">
        <w:rPr>
          <w:rFonts w:ascii="Times New Roman" w:hAnsi="Times New Roman"/>
        </w:rPr>
        <w:t xml:space="preserve">Donalekilla ja kumppaneilla [2014] oli selvä näkökulma tutkimuksessaan siitä, että algoritmit eivät vielä nykyään pysty löytämään piilotettuja kytköksiä tietojoukon sisältä vaan tulee hyödyntää primitiivisintä järjestelmää, eli käyttäjän havainnointikykyä. Tästä syystä </w:t>
      </w:r>
      <w:r w:rsidRPr="007710C8">
        <w:rPr>
          <w:rFonts w:ascii="Times New Roman" w:hAnsi="Times New Roman"/>
        </w:rPr>
        <w:t xml:space="preserve">iVIZ-järjestelmässä koko tietojoukko piirretään </w:t>
      </w:r>
      <w:r w:rsidR="001751EE" w:rsidRPr="007710C8">
        <w:rPr>
          <w:rFonts w:ascii="Times New Roman" w:hAnsi="Times New Roman"/>
        </w:rPr>
        <w:t>virtuaalimaailmaa</w:t>
      </w:r>
      <w:r w:rsidR="004F4873" w:rsidRPr="007710C8">
        <w:rPr>
          <w:rFonts w:ascii="Times New Roman" w:hAnsi="Times New Roman"/>
        </w:rPr>
        <w:t>n ilman esisuodatusta. Järjestelmässä d</w:t>
      </w:r>
      <w:r w:rsidR="001751EE" w:rsidRPr="007710C8">
        <w:rPr>
          <w:rFonts w:ascii="Times New Roman" w:hAnsi="Times New Roman"/>
        </w:rPr>
        <w:t xml:space="preserve">ataelementit </w:t>
      </w:r>
      <w:r w:rsidR="00682528" w:rsidRPr="007710C8">
        <w:rPr>
          <w:rFonts w:ascii="Times New Roman" w:hAnsi="Times New Roman"/>
        </w:rPr>
        <w:t>kytketään osaksi XYZ-akselistoa, johon käyttäjä pystyy tekemään omia määrityksiä</w:t>
      </w:r>
      <w:r w:rsidR="001751EE" w:rsidRPr="007710C8">
        <w:rPr>
          <w:rFonts w:ascii="Times New Roman" w:hAnsi="Times New Roman"/>
        </w:rPr>
        <w:t>än</w:t>
      </w:r>
      <w:r w:rsidR="00682528" w:rsidRPr="007710C8">
        <w:rPr>
          <w:rFonts w:ascii="Times New Roman" w:hAnsi="Times New Roman"/>
        </w:rPr>
        <w:t>. K</w:t>
      </w:r>
      <w:r w:rsidRPr="007710C8">
        <w:rPr>
          <w:rFonts w:ascii="Times New Roman" w:hAnsi="Times New Roman"/>
        </w:rPr>
        <w:t>äyttäjälle annetaan mahdollisuus tutkia sisältöä</w:t>
      </w:r>
      <w:r w:rsidR="00682528" w:rsidRPr="007710C8">
        <w:rPr>
          <w:rFonts w:ascii="Times New Roman" w:hAnsi="Times New Roman"/>
        </w:rPr>
        <w:t xml:space="preserve"> virtuaalimaailmassa täysin</w:t>
      </w:r>
      <w:r w:rsidRPr="007710C8">
        <w:rPr>
          <w:rFonts w:ascii="Times New Roman" w:hAnsi="Times New Roman"/>
        </w:rPr>
        <w:t xml:space="preserve"> vapaasti eri suodatusmekanismeja hyväksikäyttäen.</w:t>
      </w:r>
    </w:p>
    <w:p w14:paraId="46D6B32C" w14:textId="77777777" w:rsidR="000841E4" w:rsidRPr="007710C8" w:rsidRDefault="000841E4" w:rsidP="007710C8">
      <w:pPr>
        <w:spacing w:line="360" w:lineRule="auto"/>
        <w:ind w:firstLine="0"/>
        <w:jc w:val="center"/>
        <w:rPr>
          <w:rFonts w:ascii="Times New Roman" w:hAnsi="Times New Roman"/>
        </w:rPr>
      </w:pPr>
      <w:r w:rsidRPr="007710C8">
        <w:rPr>
          <w:rFonts w:ascii="Times New Roman" w:hAnsi="Times New Roman"/>
          <w:noProof/>
          <w:lang w:eastAsia="fi-FI"/>
        </w:rPr>
        <w:lastRenderedPageBreak/>
        <w:drawing>
          <wp:inline distT="0" distB="0" distL="0" distR="0" wp14:anchorId="2F15B77B" wp14:editId="6F2CB2F6">
            <wp:extent cx="5608320" cy="2955453"/>
            <wp:effectExtent l="0" t="0" r="0" b="0"/>
            <wp:docPr id="12" name="Kuv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5338" cy="2959151"/>
                    </a:xfrm>
                    <a:prstGeom prst="rect">
                      <a:avLst/>
                    </a:prstGeom>
                  </pic:spPr>
                </pic:pic>
              </a:graphicData>
            </a:graphic>
          </wp:inline>
        </w:drawing>
      </w:r>
    </w:p>
    <w:p w14:paraId="35A47095" w14:textId="77777777" w:rsidR="000841E4" w:rsidRPr="007710C8" w:rsidRDefault="000841E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w:t>
      </w:r>
      <w:r w:rsidR="00E94CF0" w:rsidRPr="007710C8">
        <w:rPr>
          <w:rFonts w:ascii="Times New Roman" w:hAnsi="Times New Roman"/>
          <w:i/>
          <w:sz w:val="22"/>
          <w:szCs w:val="22"/>
        </w:rPr>
        <w:t>uva 9</w:t>
      </w:r>
      <w:r w:rsidR="0014467D" w:rsidRPr="007710C8">
        <w:rPr>
          <w:rFonts w:ascii="Times New Roman" w:hAnsi="Times New Roman"/>
          <w:i/>
          <w:sz w:val="22"/>
          <w:szCs w:val="22"/>
        </w:rPr>
        <w:t>. Donalekin ja kumppaneiden</w:t>
      </w:r>
      <w:r w:rsidRPr="007710C8">
        <w:rPr>
          <w:rFonts w:ascii="Times New Roman" w:hAnsi="Times New Roman"/>
          <w:i/>
          <w:sz w:val="22"/>
          <w:szCs w:val="22"/>
        </w:rPr>
        <w:t xml:space="preserve"> [2014] kehittämän iVIZ-järjestelmän perusnäkymä.</w:t>
      </w:r>
    </w:p>
    <w:p w14:paraId="007FD68E" w14:textId="77777777" w:rsidR="000841E4" w:rsidRPr="007710C8" w:rsidRDefault="000841E4" w:rsidP="007710C8">
      <w:pPr>
        <w:spacing w:line="360" w:lineRule="auto"/>
        <w:ind w:firstLine="0"/>
        <w:jc w:val="center"/>
        <w:rPr>
          <w:rFonts w:ascii="Times New Roman" w:hAnsi="Times New Roman"/>
          <w:i/>
          <w:sz w:val="22"/>
          <w:szCs w:val="22"/>
        </w:rPr>
      </w:pPr>
    </w:p>
    <w:p w14:paraId="4356B192" w14:textId="77777777" w:rsidR="001474F4" w:rsidRPr="007710C8" w:rsidRDefault="001474F4" w:rsidP="007710C8">
      <w:pPr>
        <w:spacing w:line="360" w:lineRule="auto"/>
        <w:rPr>
          <w:rFonts w:ascii="Times New Roman" w:hAnsi="Times New Roman"/>
          <w:i/>
        </w:rPr>
      </w:pPr>
      <w:r w:rsidRPr="007710C8">
        <w:rPr>
          <w:rFonts w:ascii="Times New Roman" w:hAnsi="Times New Roman"/>
        </w:rPr>
        <w:t xml:space="preserve">Tutkimuksessa löydettiin viisi eri näkökulmaa miten tietoa </w:t>
      </w:r>
      <w:r w:rsidR="004F4873" w:rsidRPr="007710C8">
        <w:rPr>
          <w:rFonts w:ascii="Times New Roman" w:hAnsi="Times New Roman"/>
        </w:rPr>
        <w:t>voitaisiin</w:t>
      </w:r>
      <w:r w:rsidRPr="007710C8">
        <w:rPr>
          <w:rFonts w:ascii="Times New Roman" w:hAnsi="Times New Roman"/>
        </w:rPr>
        <w:t xml:space="preserve"> esittää </w:t>
      </w:r>
      <w:r w:rsidR="004F4873" w:rsidRPr="007710C8">
        <w:rPr>
          <w:rFonts w:ascii="Times New Roman" w:hAnsi="Times New Roman"/>
        </w:rPr>
        <w:t xml:space="preserve">mahdollisimman kattavasti </w:t>
      </w:r>
      <w:r w:rsidRPr="007710C8">
        <w:rPr>
          <w:rFonts w:ascii="Times New Roman" w:hAnsi="Times New Roman"/>
        </w:rPr>
        <w:t>osana yhtä dataelementtiä:</w:t>
      </w:r>
    </w:p>
    <w:p w14:paraId="6FE6F96A" w14:textId="77777777" w:rsidR="000F6E20"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XYZ – </w:t>
      </w:r>
      <w:r w:rsidRPr="007710C8">
        <w:rPr>
          <w:rFonts w:ascii="Times New Roman" w:hAnsi="Times New Roman"/>
        </w:rPr>
        <w:t>Sijainti XYZ-koordinaatistossa</w:t>
      </w:r>
    </w:p>
    <w:p w14:paraId="0AFB58D6"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RGBA – </w:t>
      </w:r>
      <w:r w:rsidRPr="007710C8">
        <w:rPr>
          <w:rFonts w:ascii="Times New Roman" w:hAnsi="Times New Roman"/>
        </w:rPr>
        <w:t>punainen, vihreä, sininen, alpha väritasokoodaus</w:t>
      </w:r>
    </w:p>
    <w:p w14:paraId="678BD0FF"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Koko – </w:t>
      </w:r>
      <w:r w:rsidRPr="007710C8">
        <w:rPr>
          <w:rFonts w:ascii="Times New Roman" w:hAnsi="Times New Roman"/>
        </w:rPr>
        <w:t>Elementin säteen pituus</w:t>
      </w:r>
    </w:p>
    <w:p w14:paraId="79DDBCDF"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Muoto – </w:t>
      </w:r>
      <w:r w:rsidRPr="007710C8">
        <w:rPr>
          <w:rFonts w:ascii="Times New Roman" w:hAnsi="Times New Roman"/>
        </w:rPr>
        <w:t>Kuutio, pyramidi, kolmio, sylinteri, pallo</w:t>
      </w:r>
    </w:p>
    <w:p w14:paraId="4AA3A8FA"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Tekstuuri – </w:t>
      </w:r>
      <w:r w:rsidRPr="007710C8">
        <w:rPr>
          <w:rFonts w:ascii="Times New Roman" w:hAnsi="Times New Roman"/>
        </w:rPr>
        <w:t>Kuva, joka voidaan piirtää elementin pintaan</w:t>
      </w:r>
    </w:p>
    <w:p w14:paraId="0396634E" w14:textId="77777777" w:rsidR="00A53CB5" w:rsidRPr="007710C8" w:rsidRDefault="00A53CB5" w:rsidP="007710C8">
      <w:pPr>
        <w:spacing w:line="360" w:lineRule="auto"/>
        <w:ind w:firstLine="0"/>
        <w:rPr>
          <w:rFonts w:ascii="Times New Roman" w:hAnsi="Times New Roman"/>
          <w:i/>
        </w:rPr>
      </w:pPr>
    </w:p>
    <w:p w14:paraId="3B6C4AB4" w14:textId="41FC462E" w:rsidR="001474F4" w:rsidRPr="007710C8" w:rsidRDefault="001474F4" w:rsidP="007710C8">
      <w:pPr>
        <w:spacing w:line="360" w:lineRule="auto"/>
        <w:ind w:firstLine="0"/>
        <w:rPr>
          <w:rFonts w:ascii="Times New Roman" w:hAnsi="Times New Roman"/>
        </w:rPr>
      </w:pPr>
      <w:r w:rsidRPr="007710C8">
        <w:rPr>
          <w:rFonts w:ascii="Times New Roman" w:hAnsi="Times New Roman"/>
        </w:rPr>
        <w:t xml:space="preserve"> </w:t>
      </w:r>
      <w:r w:rsidR="00972B7B" w:rsidRPr="007710C8">
        <w:rPr>
          <w:rFonts w:ascii="Times New Roman" w:hAnsi="Times New Roman"/>
        </w:rPr>
        <w:t>Vaikka iVIZ-järjestelmän arvioinnissa järjestelmän osoitettiin parantavan tiedon analysoinnin prosessia, järjes</w:t>
      </w:r>
      <w:r w:rsidR="003C2501" w:rsidRPr="007710C8">
        <w:rPr>
          <w:rFonts w:ascii="Times New Roman" w:hAnsi="Times New Roman"/>
        </w:rPr>
        <w:t>telmää ei silti voi kuvata vielä kovin innovatiiviseksi</w:t>
      </w:r>
      <w:r w:rsidR="00972B7B" w:rsidRPr="007710C8">
        <w:rPr>
          <w:rFonts w:ascii="Times New Roman" w:hAnsi="Times New Roman"/>
        </w:rPr>
        <w:t xml:space="preserve">. Donalek ja kumppanit [2014] eivät tutkimuksessaan avanneet tai perustelleet tekemiänsä valintoja järjestelmän visualisointipäätöksiin liittyen. Tutkimuksen pohjalta voidaan </w:t>
      </w:r>
      <w:r w:rsidR="003C2501" w:rsidRPr="007710C8">
        <w:rPr>
          <w:rFonts w:ascii="Times New Roman" w:hAnsi="Times New Roman"/>
        </w:rPr>
        <w:t>vain</w:t>
      </w:r>
      <w:r w:rsidR="00972B7B" w:rsidRPr="007710C8">
        <w:rPr>
          <w:rFonts w:ascii="Times New Roman" w:hAnsi="Times New Roman"/>
        </w:rPr>
        <w:t xml:space="preserve"> todeta, että iVIZ piirtää datae</w:t>
      </w:r>
      <w:r w:rsidR="003C2501" w:rsidRPr="007710C8">
        <w:rPr>
          <w:rFonts w:ascii="Times New Roman" w:hAnsi="Times New Roman"/>
        </w:rPr>
        <w:t>lementtejä näkyviin hyödyntäen p</w:t>
      </w:r>
      <w:r w:rsidR="00972B7B" w:rsidRPr="007710C8">
        <w:rPr>
          <w:rFonts w:ascii="Times New Roman" w:hAnsi="Times New Roman"/>
        </w:rPr>
        <w:t>isteparvi</w:t>
      </w:r>
      <w:ins w:id="305" w:author="Harri Siirtola" w:date="2017-06-18T18:55:00Z">
        <w:r w:rsidR="004A4AF3" w:rsidRPr="007710C8">
          <w:rPr>
            <w:rFonts w:ascii="Times New Roman" w:hAnsi="Times New Roman"/>
          </w:rPr>
          <w:t>-</w:t>
        </w:r>
      </w:ins>
      <w:del w:id="306" w:author="Harri Siirtola" w:date="2017-06-18T18:55:00Z">
        <w:r w:rsidR="00972B7B" w:rsidRPr="007710C8" w:rsidDel="004A4AF3">
          <w:rPr>
            <w:rFonts w:ascii="Times New Roman" w:hAnsi="Times New Roman"/>
          </w:rPr>
          <w:delText xml:space="preserve"> (</w:delText>
        </w:r>
        <w:r w:rsidR="00972B7B" w:rsidRPr="007710C8" w:rsidDel="004A4AF3">
          <w:rPr>
            <w:rFonts w:ascii="Times New Roman" w:hAnsi="Times New Roman"/>
            <w:i/>
          </w:rPr>
          <w:delText xml:space="preserve">Scatter plot) </w:delText>
        </w:r>
      </w:del>
      <w:r w:rsidR="00972B7B" w:rsidRPr="007710C8">
        <w:rPr>
          <w:rFonts w:ascii="Times New Roman" w:hAnsi="Times New Roman"/>
        </w:rPr>
        <w:t>visualisointia</w:t>
      </w:r>
      <w:ins w:id="307" w:author="Harri Siirtola" w:date="2017-06-18T18:56:00Z">
        <w:r w:rsidR="004A4AF3" w:rsidRPr="007710C8">
          <w:rPr>
            <w:rFonts w:ascii="Times New Roman" w:hAnsi="Times New Roman"/>
          </w:rPr>
          <w:t xml:space="preserve"> (</w:t>
        </w:r>
        <w:r w:rsidR="004A4AF3" w:rsidRPr="007710C8">
          <w:rPr>
            <w:rFonts w:ascii="Times New Roman" w:hAnsi="Times New Roman"/>
            <w:i/>
          </w:rPr>
          <w:t>Scatter plot)</w:t>
        </w:r>
      </w:ins>
      <w:r w:rsidR="00972B7B" w:rsidRPr="007710C8">
        <w:rPr>
          <w:rFonts w:ascii="Times New Roman" w:hAnsi="Times New Roman"/>
        </w:rPr>
        <w:t>, joka erityisesti ison datajoukon kohdalla tekee visualisoinnista sekavan. iVIZ-järjestelmä</w:t>
      </w:r>
      <w:r w:rsidR="003C2501" w:rsidRPr="007710C8">
        <w:rPr>
          <w:rFonts w:ascii="Times New Roman" w:hAnsi="Times New Roman"/>
        </w:rPr>
        <w:t>stä tarjolla olevat kuvankaappaukset itsessään jo osoittavat</w:t>
      </w:r>
      <w:r w:rsidR="00972B7B" w:rsidRPr="007710C8">
        <w:rPr>
          <w:rFonts w:ascii="Times New Roman" w:hAnsi="Times New Roman"/>
        </w:rPr>
        <w:t>, että pisteparvi-tekniikka toimii heikosti myös virtuaalitodellisuutta hyödynnettäessä (</w:t>
      </w:r>
      <w:r w:rsidR="00D141B0" w:rsidRPr="007710C8">
        <w:rPr>
          <w:rFonts w:ascii="Times New Roman" w:hAnsi="Times New Roman"/>
        </w:rPr>
        <w:t>Kuva 6</w:t>
      </w:r>
      <w:r w:rsidR="003C2501" w:rsidRPr="007710C8">
        <w:rPr>
          <w:rFonts w:ascii="Times New Roman" w:hAnsi="Times New Roman"/>
        </w:rPr>
        <w:t>). Donalek</w:t>
      </w:r>
      <w:r w:rsidR="00972B7B" w:rsidRPr="007710C8">
        <w:rPr>
          <w:rFonts w:ascii="Times New Roman" w:hAnsi="Times New Roman"/>
        </w:rPr>
        <w:t xml:space="preserve"> ja kumppanit mainitsevat tutkimuksensa lopuksi julkaisevansa alustan tiedeyhteisön käyt</w:t>
      </w:r>
      <w:r w:rsidR="00A53CB5" w:rsidRPr="007710C8">
        <w:rPr>
          <w:rFonts w:ascii="Times New Roman" w:hAnsi="Times New Roman"/>
        </w:rPr>
        <w:t>töön</w:t>
      </w:r>
      <w:ins w:id="308" w:author="Hassi Sakari" w:date="2017-10-29T16:27:00Z">
        <w:r w:rsidR="00E66B0E" w:rsidRPr="007710C8">
          <w:rPr>
            <w:rFonts w:ascii="Times New Roman" w:hAnsi="Times New Roman"/>
          </w:rPr>
          <w:t>. Vaikuttaa kuitenkin siltä</w:t>
        </w:r>
      </w:ins>
      <w:del w:id="309" w:author="Hassi Sakari" w:date="2017-10-29T16:27:00Z">
        <w:r w:rsidR="00A53CB5" w:rsidRPr="007710C8" w:rsidDel="00E66B0E">
          <w:rPr>
            <w:rFonts w:ascii="Times New Roman" w:hAnsi="Times New Roman"/>
          </w:rPr>
          <w:delText xml:space="preserve">, mutta </w:delText>
        </w:r>
      </w:del>
      <w:commentRangeStart w:id="310"/>
      <w:del w:id="311" w:author="Hassi Sakari" w:date="2017-10-29T16:26:00Z">
        <w:r w:rsidR="00A53CB5" w:rsidRPr="007710C8" w:rsidDel="00E66B0E">
          <w:rPr>
            <w:rFonts w:ascii="Times New Roman" w:hAnsi="Times New Roman"/>
          </w:rPr>
          <w:delText xml:space="preserve">merkittäviä edistysaskelia järjestelmän osalta ei ole </w:delText>
        </w:r>
        <w:r w:rsidR="00BD5811" w:rsidRPr="007710C8" w:rsidDel="00E66B0E">
          <w:rPr>
            <w:rFonts w:ascii="Times New Roman" w:hAnsi="Times New Roman"/>
          </w:rPr>
          <w:delText>enää</w:delText>
        </w:r>
        <w:r w:rsidR="00A53CB5" w:rsidRPr="007710C8" w:rsidDel="00E66B0E">
          <w:rPr>
            <w:rFonts w:ascii="Times New Roman" w:hAnsi="Times New Roman"/>
          </w:rPr>
          <w:delText xml:space="preserve"> tapahtunut</w:delText>
        </w:r>
        <w:r w:rsidR="003C2501" w:rsidRPr="007710C8" w:rsidDel="00E66B0E">
          <w:rPr>
            <w:rFonts w:ascii="Times New Roman" w:hAnsi="Times New Roman"/>
          </w:rPr>
          <w:delText xml:space="preserve"> tai tästä ei löydy informaatiota</w:delText>
        </w:r>
      </w:del>
      <w:ins w:id="312" w:author="Hassi Sakari" w:date="2017-10-29T16:27:00Z">
        <w:r w:rsidR="00E66B0E" w:rsidRPr="007710C8">
          <w:rPr>
            <w:rFonts w:ascii="Times New Roman" w:hAnsi="Times New Roman"/>
          </w:rPr>
          <w:t>, että</w:t>
        </w:r>
      </w:ins>
      <w:ins w:id="313" w:author="Hassi Sakari" w:date="2017-10-29T16:26:00Z">
        <w:r w:rsidR="00E66B0E" w:rsidRPr="007710C8">
          <w:rPr>
            <w:rFonts w:ascii="Times New Roman" w:hAnsi="Times New Roman"/>
          </w:rPr>
          <w:t xml:space="preserve"> järjestelmän kehitystyö on lopetettu</w:t>
        </w:r>
      </w:ins>
      <w:r w:rsidR="00A53CB5" w:rsidRPr="007710C8">
        <w:rPr>
          <w:rFonts w:ascii="Times New Roman" w:hAnsi="Times New Roman"/>
        </w:rPr>
        <w:t>.</w:t>
      </w:r>
      <w:commentRangeEnd w:id="310"/>
      <w:r w:rsidR="004A4AF3" w:rsidRPr="007710C8">
        <w:rPr>
          <w:rStyle w:val="Kommentinviite"/>
          <w:rFonts w:ascii="Times New Roman" w:hAnsi="Times New Roman"/>
        </w:rPr>
        <w:commentReference w:id="310"/>
      </w:r>
      <w:r w:rsidR="00A53CB5" w:rsidRPr="007710C8">
        <w:rPr>
          <w:rFonts w:ascii="Times New Roman" w:hAnsi="Times New Roman"/>
        </w:rPr>
        <w:t xml:space="preserve"> </w:t>
      </w:r>
    </w:p>
    <w:p w14:paraId="447AAB0A" w14:textId="274E9AB1" w:rsidR="00BD5811" w:rsidRPr="007710C8" w:rsidRDefault="00BD5811" w:rsidP="007710C8">
      <w:pPr>
        <w:spacing w:line="360" w:lineRule="auto"/>
        <w:ind w:firstLine="0"/>
        <w:rPr>
          <w:rFonts w:ascii="Times New Roman" w:hAnsi="Times New Roman"/>
        </w:rPr>
      </w:pPr>
      <w:r w:rsidRPr="007710C8">
        <w:rPr>
          <w:rFonts w:ascii="Times New Roman" w:hAnsi="Times New Roman"/>
        </w:rPr>
        <w:tab/>
        <w:t>Toinen tieteellis</w:t>
      </w:r>
      <w:r w:rsidR="00D141B0" w:rsidRPr="007710C8">
        <w:rPr>
          <w:rFonts w:ascii="Times New Roman" w:hAnsi="Times New Roman"/>
        </w:rPr>
        <w:t>tä tutkimusta varten luotu Big D</w:t>
      </w:r>
      <w:r w:rsidRPr="007710C8">
        <w:rPr>
          <w:rFonts w:ascii="Times New Roman" w:hAnsi="Times New Roman"/>
        </w:rPr>
        <w:t xml:space="preserve">atan virtuaalitodellisuuden visualisointialusta luotiin Moranin ja kumppaneiden [2015] </w:t>
      </w:r>
      <w:commentRangeStart w:id="314"/>
      <w:del w:id="315" w:author="Hassi Sakari" w:date="2017-10-29T16:27:00Z">
        <w:r w:rsidRPr="007710C8" w:rsidDel="00E66B0E">
          <w:rPr>
            <w:rFonts w:ascii="Times New Roman" w:hAnsi="Times New Roman"/>
          </w:rPr>
          <w:delText>toimesta</w:delText>
        </w:r>
        <w:commentRangeEnd w:id="314"/>
        <w:r w:rsidR="004A4AF3" w:rsidRPr="007710C8" w:rsidDel="00E66B0E">
          <w:rPr>
            <w:rStyle w:val="Kommentinviite"/>
            <w:rFonts w:ascii="Times New Roman" w:hAnsi="Times New Roman"/>
          </w:rPr>
          <w:commentReference w:id="314"/>
        </w:r>
      </w:del>
      <w:ins w:id="316" w:author="Hassi Sakari" w:date="2017-10-29T16:27:00Z">
        <w:r w:rsidR="00E66B0E" w:rsidRPr="007710C8">
          <w:rPr>
            <w:rFonts w:ascii="Times New Roman" w:hAnsi="Times New Roman"/>
          </w:rPr>
          <w:t>tutkimustyössä</w:t>
        </w:r>
      </w:ins>
      <w:r w:rsidRPr="007710C8">
        <w:rPr>
          <w:rFonts w:ascii="Times New Roman" w:hAnsi="Times New Roman"/>
        </w:rPr>
        <w:t xml:space="preserve">. Heidän tutkimuksessaan </w:t>
      </w:r>
      <w:r w:rsidRPr="007710C8">
        <w:rPr>
          <w:rFonts w:ascii="Times New Roman" w:hAnsi="Times New Roman"/>
        </w:rPr>
        <w:lastRenderedPageBreak/>
        <w:t>oli tavoitteena visualisoida tietoa MIT-kampuksen alueella lähetettyjen Twitter viestien sisällön pohjalta. Tutkimusryhmä mallinsi virtuaalitodellisuuteen kampusalueen ja Twitter-</w:t>
      </w:r>
      <w:r w:rsidR="001279F8" w:rsidRPr="007710C8">
        <w:rPr>
          <w:rFonts w:ascii="Times New Roman" w:hAnsi="Times New Roman"/>
        </w:rPr>
        <w:t>viestien geolokaatio-</w:t>
      </w:r>
      <w:r w:rsidRPr="007710C8">
        <w:rPr>
          <w:rFonts w:ascii="Times New Roman" w:hAnsi="Times New Roman"/>
        </w:rPr>
        <w:t>metatietoa hyödyntämällä</w:t>
      </w:r>
      <w:r w:rsidR="00784338" w:rsidRPr="007710C8">
        <w:rPr>
          <w:rFonts w:ascii="Times New Roman" w:hAnsi="Times New Roman"/>
        </w:rPr>
        <w:t>,</w:t>
      </w:r>
      <w:r w:rsidRPr="007710C8">
        <w:rPr>
          <w:rFonts w:ascii="Times New Roman" w:hAnsi="Times New Roman"/>
        </w:rPr>
        <w:t xml:space="preserve"> he pystyivät sijoittamaan viestin lähetyspaikan osaksi 3D-maailman sijaintia. </w:t>
      </w:r>
      <w:r w:rsidR="00CF49C2" w:rsidRPr="007710C8">
        <w:rPr>
          <w:rFonts w:ascii="Times New Roman" w:hAnsi="Times New Roman"/>
        </w:rPr>
        <w:t>Heidän tutkimuksess</w:t>
      </w:r>
      <w:r w:rsidR="00784338" w:rsidRPr="007710C8">
        <w:rPr>
          <w:rFonts w:ascii="Times New Roman" w:hAnsi="Times New Roman"/>
        </w:rPr>
        <w:t>a</w:t>
      </w:r>
      <w:r w:rsidR="00CF49C2" w:rsidRPr="007710C8">
        <w:rPr>
          <w:rFonts w:ascii="Times New Roman" w:hAnsi="Times New Roman"/>
        </w:rPr>
        <w:t>a</w:t>
      </w:r>
      <w:r w:rsidR="00784338" w:rsidRPr="007710C8">
        <w:rPr>
          <w:rFonts w:ascii="Times New Roman" w:hAnsi="Times New Roman"/>
        </w:rPr>
        <w:t>n</w:t>
      </w:r>
      <w:r w:rsidRPr="007710C8">
        <w:rPr>
          <w:rFonts w:ascii="Times New Roman" w:hAnsi="Times New Roman"/>
        </w:rPr>
        <w:t xml:space="preserve"> visualisoinnille ei asetettu muita määritteitä kuin data</w:t>
      </w:r>
      <w:ins w:id="317" w:author="Harri Siirtola" w:date="2017-06-18T18:59:00Z">
        <w:r w:rsidR="004A4AF3" w:rsidRPr="007710C8">
          <w:rPr>
            <w:rFonts w:ascii="Times New Roman" w:hAnsi="Times New Roman"/>
          </w:rPr>
          <w:t>-</w:t>
        </w:r>
      </w:ins>
      <w:del w:id="318" w:author="Harri Siirtola" w:date="2017-06-18T18:59:00Z">
        <w:r w:rsidRPr="007710C8" w:rsidDel="004A4AF3">
          <w:rPr>
            <w:rFonts w:ascii="Times New Roman" w:hAnsi="Times New Roman"/>
          </w:rPr>
          <w:delText xml:space="preserve"> </w:delText>
        </w:r>
      </w:del>
      <w:r w:rsidRPr="007710C8">
        <w:rPr>
          <w:rFonts w:ascii="Times New Roman" w:hAnsi="Times New Roman"/>
        </w:rPr>
        <w:t>elementin sijainti luodussa 3D-maailmassa pohjautuen mainittuun metatietoon.</w:t>
      </w:r>
      <w:r w:rsidR="00CF49C2" w:rsidRPr="007710C8">
        <w:rPr>
          <w:rFonts w:ascii="Times New Roman" w:hAnsi="Times New Roman"/>
        </w:rPr>
        <w:t xml:space="preserve"> Täten </w:t>
      </w:r>
      <w:r w:rsidR="00784338" w:rsidRPr="007710C8">
        <w:rPr>
          <w:rFonts w:ascii="Times New Roman" w:hAnsi="Times New Roman"/>
        </w:rPr>
        <w:t>visualisoinnin</w:t>
      </w:r>
      <w:r w:rsidR="00CF49C2" w:rsidRPr="007710C8">
        <w:rPr>
          <w:rFonts w:ascii="Times New Roman" w:hAnsi="Times New Roman"/>
        </w:rPr>
        <w:t xml:space="preserve"> data elementit ovat vain kasattu päällekkäin niiden jakaessa saman </w:t>
      </w:r>
      <w:r w:rsidR="00784338" w:rsidRPr="007710C8">
        <w:rPr>
          <w:rFonts w:ascii="Times New Roman" w:hAnsi="Times New Roman"/>
        </w:rPr>
        <w:t>geolokaation</w:t>
      </w:r>
      <w:r w:rsidR="00E94CF0" w:rsidRPr="007710C8">
        <w:rPr>
          <w:rFonts w:ascii="Times New Roman" w:hAnsi="Times New Roman"/>
        </w:rPr>
        <w:t xml:space="preserve"> 3D-</w:t>
      </w:r>
      <w:r w:rsidR="00784338" w:rsidRPr="007710C8">
        <w:rPr>
          <w:rFonts w:ascii="Times New Roman" w:hAnsi="Times New Roman"/>
        </w:rPr>
        <w:t>mallinnuksen sisällä</w:t>
      </w:r>
      <w:r w:rsidR="00E94CF0" w:rsidRPr="007710C8">
        <w:rPr>
          <w:rFonts w:ascii="Times New Roman" w:hAnsi="Times New Roman"/>
        </w:rPr>
        <w:t xml:space="preserve"> (Kuva 10</w:t>
      </w:r>
      <w:r w:rsidR="00CF49C2" w:rsidRPr="007710C8">
        <w:rPr>
          <w:rFonts w:ascii="Times New Roman" w:hAnsi="Times New Roman"/>
        </w:rPr>
        <w:t>.).</w:t>
      </w:r>
      <w:r w:rsidRPr="007710C8">
        <w:rPr>
          <w:rFonts w:ascii="Times New Roman" w:hAnsi="Times New Roman"/>
        </w:rPr>
        <w:t xml:space="preserve"> Moranin ja kumppaneiden tutkimuksellisena ongelmana</w:t>
      </w:r>
      <w:r w:rsidR="00784338" w:rsidRPr="007710C8">
        <w:rPr>
          <w:rFonts w:ascii="Times New Roman" w:hAnsi="Times New Roman"/>
        </w:rPr>
        <w:t xml:space="preserve"> on se</w:t>
      </w:r>
      <w:r w:rsidRPr="007710C8">
        <w:rPr>
          <w:rFonts w:ascii="Times New Roman" w:hAnsi="Times New Roman"/>
        </w:rPr>
        <w:t>, että he eivä</w:t>
      </w:r>
      <w:r w:rsidR="00D141B0" w:rsidRPr="007710C8">
        <w:rPr>
          <w:rFonts w:ascii="Times New Roman" w:hAnsi="Times New Roman"/>
        </w:rPr>
        <w:t>t varsinaisesti työstäneet Big D</w:t>
      </w:r>
      <w:r w:rsidRPr="007710C8">
        <w:rPr>
          <w:rFonts w:ascii="Times New Roman" w:hAnsi="Times New Roman"/>
        </w:rPr>
        <w:t xml:space="preserve">ataa tutkimuksessaan. Järjestelmässä kuvattiin </w:t>
      </w:r>
      <w:r w:rsidR="00784338" w:rsidRPr="007710C8">
        <w:rPr>
          <w:rFonts w:ascii="Times New Roman" w:hAnsi="Times New Roman"/>
        </w:rPr>
        <w:t xml:space="preserve">vain </w:t>
      </w:r>
      <w:r w:rsidRPr="007710C8">
        <w:rPr>
          <w:rFonts w:ascii="Times New Roman" w:hAnsi="Times New Roman"/>
        </w:rPr>
        <w:t xml:space="preserve">Twitter-viestien sisältöä, joiden </w:t>
      </w:r>
      <w:r w:rsidR="00784338" w:rsidRPr="007710C8">
        <w:rPr>
          <w:rFonts w:ascii="Times New Roman" w:hAnsi="Times New Roman"/>
        </w:rPr>
        <w:t>tietomalli</w:t>
      </w:r>
      <w:r w:rsidRPr="007710C8">
        <w:rPr>
          <w:rFonts w:ascii="Times New Roman" w:hAnsi="Times New Roman"/>
        </w:rPr>
        <w:t xml:space="preserve"> on hyvin tunnettu</w:t>
      </w:r>
      <w:r w:rsidR="00F83192" w:rsidRPr="007710C8">
        <w:rPr>
          <w:rFonts w:ascii="Times New Roman" w:hAnsi="Times New Roman"/>
        </w:rPr>
        <w:t>, minkä myös heidän tutkimus vahvistaa:</w:t>
      </w:r>
      <w:r w:rsidRPr="007710C8">
        <w:rPr>
          <w:rFonts w:ascii="Times New Roman" w:hAnsi="Times New Roman"/>
        </w:rPr>
        <w:t xml:space="preserve"> </w:t>
      </w:r>
      <w:r w:rsidR="00F83192" w:rsidRPr="007710C8">
        <w:rPr>
          <w:rFonts w:ascii="Times New Roman" w:hAnsi="Times New Roman"/>
        </w:rPr>
        <w:t>vain 2 % viesteistä sisälsi puutteita ja nämä jätettiin tutkimuksen ulkopuolelle</w:t>
      </w:r>
      <w:r w:rsidRPr="007710C8">
        <w:rPr>
          <w:rFonts w:ascii="Times New Roman" w:hAnsi="Times New Roman"/>
        </w:rPr>
        <w:t>.</w:t>
      </w:r>
      <w:r w:rsidR="00F83192" w:rsidRPr="007710C8">
        <w:rPr>
          <w:rFonts w:ascii="Times New Roman" w:hAnsi="Times New Roman"/>
        </w:rPr>
        <w:t xml:space="preserve"> Tämän lisäksi tutkimuksessa käytetyn datajoukon määrä oli vain 6000 Twitter-viestiä ja data ei ollut reaaliaikaista. Näistä syistä myöskään heidän </w:t>
      </w:r>
      <w:commentRangeStart w:id="319"/>
      <w:del w:id="320" w:author="Hassi Sakari" w:date="2017-10-29T16:27:00Z">
        <w:r w:rsidR="00F83192" w:rsidRPr="007710C8" w:rsidDel="00E66B0E">
          <w:rPr>
            <w:rFonts w:ascii="Times New Roman" w:hAnsi="Times New Roman"/>
          </w:rPr>
          <w:delText xml:space="preserve">tutkimus </w:delText>
        </w:r>
      </w:del>
      <w:commentRangeEnd w:id="319"/>
      <w:ins w:id="321" w:author="Hassi Sakari" w:date="2017-10-29T16:27:00Z">
        <w:r w:rsidR="00E66B0E" w:rsidRPr="007710C8">
          <w:rPr>
            <w:rFonts w:ascii="Times New Roman" w:hAnsi="Times New Roman"/>
          </w:rPr>
          <w:t xml:space="preserve">tutkimuksensa </w:t>
        </w:r>
      </w:ins>
      <w:r w:rsidR="004A4AF3" w:rsidRPr="007710C8">
        <w:rPr>
          <w:rStyle w:val="Kommentinviite"/>
          <w:rFonts w:ascii="Times New Roman" w:hAnsi="Times New Roman"/>
        </w:rPr>
        <w:commentReference w:id="319"/>
      </w:r>
      <w:r w:rsidR="00D141B0" w:rsidRPr="007710C8">
        <w:rPr>
          <w:rFonts w:ascii="Times New Roman" w:hAnsi="Times New Roman"/>
        </w:rPr>
        <w:t>ei vastaa Big D</w:t>
      </w:r>
      <w:r w:rsidR="00F83192" w:rsidRPr="007710C8">
        <w:rPr>
          <w:rFonts w:ascii="Times New Roman" w:hAnsi="Times New Roman"/>
        </w:rPr>
        <w:t xml:space="preserve">atan visualisointiin liittyviin </w:t>
      </w:r>
      <w:r w:rsidR="008107A9" w:rsidRPr="007710C8">
        <w:rPr>
          <w:rFonts w:ascii="Times New Roman" w:hAnsi="Times New Roman"/>
        </w:rPr>
        <w:t>peruskysymyksiin eikä tutkimuksessa ole otettu kantaa näihin kysymyksiin miltään osin</w:t>
      </w:r>
      <w:r w:rsidR="00F83192" w:rsidRPr="007710C8">
        <w:rPr>
          <w:rFonts w:ascii="Times New Roman" w:hAnsi="Times New Roman"/>
        </w:rPr>
        <w:t>.</w:t>
      </w:r>
    </w:p>
    <w:p w14:paraId="31007BB2" w14:textId="77777777" w:rsidR="00CF49C2" w:rsidRPr="007710C8" w:rsidRDefault="00CF49C2" w:rsidP="007710C8">
      <w:pPr>
        <w:spacing w:line="360" w:lineRule="auto"/>
        <w:ind w:firstLine="0"/>
        <w:rPr>
          <w:rFonts w:ascii="Times New Roman" w:hAnsi="Times New Roman"/>
        </w:rPr>
      </w:pPr>
    </w:p>
    <w:p w14:paraId="7A962611" w14:textId="77777777" w:rsidR="00CF49C2" w:rsidRPr="007710C8" w:rsidRDefault="00CF49C2"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20DA79EF" wp14:editId="78849552">
            <wp:extent cx="4079078" cy="1950085"/>
            <wp:effectExtent l="0" t="0" r="0" b="0"/>
            <wp:docPr id="13" name="Kuva 13" descr="C:\Users\hassisa\Pictures\twitter_plat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sisa\Pictures\twitter_platti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4034" cy="1971577"/>
                    </a:xfrm>
                    <a:prstGeom prst="rect">
                      <a:avLst/>
                    </a:prstGeom>
                    <a:noFill/>
                    <a:ln>
                      <a:noFill/>
                    </a:ln>
                  </pic:spPr>
                </pic:pic>
              </a:graphicData>
            </a:graphic>
          </wp:inline>
        </w:drawing>
      </w:r>
      <w:r w:rsidRPr="007710C8">
        <w:rPr>
          <w:rFonts w:ascii="Times New Roman" w:hAnsi="Times New Roman"/>
          <w:noProof/>
          <w:lang w:eastAsia="fi-FI"/>
        </w:rPr>
        <w:drawing>
          <wp:inline distT="0" distB="0" distL="0" distR="0" wp14:anchorId="11616048" wp14:editId="5FB75670">
            <wp:extent cx="2019300" cy="1964512"/>
            <wp:effectExtent l="0" t="0" r="0" b="0"/>
            <wp:docPr id="14" name="Kuva 14" descr="C:\Users\hassisa\Pictures\twitter_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sisa\Pictures\twitter_kasi.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30098" cy="1975017"/>
                    </a:xfrm>
                    <a:prstGeom prst="rect">
                      <a:avLst/>
                    </a:prstGeom>
                    <a:noFill/>
                    <a:ln>
                      <a:noFill/>
                    </a:ln>
                  </pic:spPr>
                </pic:pic>
              </a:graphicData>
            </a:graphic>
          </wp:inline>
        </w:drawing>
      </w:r>
    </w:p>
    <w:p w14:paraId="6D3F422C" w14:textId="77777777" w:rsidR="00CF49C2" w:rsidRPr="007710C8" w:rsidRDefault="00E94CF0"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10</w:t>
      </w:r>
      <w:r w:rsidR="00CF49C2" w:rsidRPr="007710C8">
        <w:rPr>
          <w:rFonts w:ascii="Times New Roman" w:hAnsi="Times New Roman"/>
          <w:i/>
          <w:sz w:val="22"/>
          <w:szCs w:val="22"/>
        </w:rPr>
        <w:t xml:space="preserve">. Moranin ja kumppaneiden [2015] visualisointialustan näkymät. </w:t>
      </w:r>
    </w:p>
    <w:p w14:paraId="2EDA96AF" w14:textId="77777777" w:rsidR="00CF49C2" w:rsidRPr="007710C8" w:rsidRDefault="00CF49C2" w:rsidP="007710C8">
      <w:pPr>
        <w:spacing w:line="360" w:lineRule="auto"/>
        <w:ind w:firstLine="0"/>
        <w:jc w:val="center"/>
        <w:rPr>
          <w:rFonts w:ascii="Times New Roman" w:hAnsi="Times New Roman"/>
          <w:i/>
          <w:sz w:val="22"/>
          <w:szCs w:val="22"/>
        </w:rPr>
      </w:pPr>
    </w:p>
    <w:p w14:paraId="12D3856E" w14:textId="2672F75E" w:rsidR="00283657" w:rsidRPr="007710C8" w:rsidRDefault="00080970" w:rsidP="007710C8">
      <w:pPr>
        <w:spacing w:line="360" w:lineRule="auto"/>
        <w:ind w:firstLine="0"/>
        <w:rPr>
          <w:rFonts w:ascii="Times New Roman" w:hAnsi="Times New Roman"/>
        </w:rPr>
      </w:pPr>
      <w:r w:rsidRPr="007710C8">
        <w:rPr>
          <w:rFonts w:ascii="Times New Roman" w:hAnsi="Times New Roman"/>
        </w:rPr>
        <w:tab/>
        <w:t xml:space="preserve">Vuonna 2015 järjestetyn Big Data VR haasteen voittajaryhmä </w:t>
      </w:r>
      <w:r w:rsidRPr="007710C8">
        <w:rPr>
          <w:rFonts w:ascii="Times New Roman" w:hAnsi="Times New Roman"/>
          <w:i/>
        </w:rPr>
        <w:t xml:space="preserve">Masters of Pie </w:t>
      </w:r>
      <w:r w:rsidRPr="007710C8">
        <w:rPr>
          <w:rFonts w:ascii="Times New Roman" w:hAnsi="Times New Roman"/>
        </w:rPr>
        <w:t xml:space="preserve">kehittivät oman Big datan visualisointiin pohjautuvan järjestelmänsä, joka osoittaa </w:t>
      </w:r>
      <w:r w:rsidR="00341CFA" w:rsidRPr="007710C8">
        <w:rPr>
          <w:rFonts w:ascii="Times New Roman" w:hAnsi="Times New Roman"/>
        </w:rPr>
        <w:t>aikaisempia tutkimuksia paremmin</w:t>
      </w:r>
      <w:r w:rsidRPr="007710C8">
        <w:rPr>
          <w:rFonts w:ascii="Times New Roman" w:hAnsi="Times New Roman"/>
        </w:rPr>
        <w:t xml:space="preserve"> visuaaliset ja vuorovaikutteiset mahdollisuudet, joita virtuaalitodellisuudessa voitaisiin hyödyntää. </w:t>
      </w:r>
      <w:commentRangeStart w:id="322"/>
      <w:r w:rsidRPr="007710C8">
        <w:rPr>
          <w:rFonts w:ascii="Times New Roman" w:hAnsi="Times New Roman"/>
        </w:rPr>
        <w:t>Ryhmä huomasi jo kehitysprosessin alussa, että pelkästään datan ripottelu virtuaalitodellisuuteen, kuten Donalek</w:t>
      </w:r>
      <w:r w:rsidR="00341CFA" w:rsidRPr="007710C8">
        <w:rPr>
          <w:rFonts w:ascii="Times New Roman" w:hAnsi="Times New Roman"/>
        </w:rPr>
        <w:t xml:space="preserve">in ja kumppaneiden </w:t>
      </w:r>
      <w:r w:rsidRPr="007710C8">
        <w:rPr>
          <w:rFonts w:ascii="Times New Roman" w:hAnsi="Times New Roman"/>
        </w:rPr>
        <w:t>[2014]</w:t>
      </w:r>
      <w:r w:rsidR="00ED35BC">
        <w:rPr>
          <w:rFonts w:ascii="Times New Roman" w:hAnsi="Times New Roman"/>
        </w:rPr>
        <w:t xml:space="preserve"> sekä</w:t>
      </w:r>
      <w:r w:rsidR="00341CFA" w:rsidRPr="007710C8">
        <w:rPr>
          <w:rFonts w:ascii="Times New Roman" w:hAnsi="Times New Roman"/>
        </w:rPr>
        <w:t xml:space="preserve"> Moranin ja kumppaneiden [2015] tutkimuksissa</w:t>
      </w:r>
      <w:ins w:id="323" w:author="Hassi Sakari" w:date="2017-10-29T16:29:00Z">
        <w:r w:rsidR="00E66B0E" w:rsidRPr="007710C8">
          <w:rPr>
            <w:rFonts w:ascii="Times New Roman" w:hAnsi="Times New Roman"/>
          </w:rPr>
          <w:t>,</w:t>
        </w:r>
      </w:ins>
      <w:del w:id="324" w:author="Hassi Sakari" w:date="2017-10-29T16:29:00Z">
        <w:r w:rsidRPr="007710C8" w:rsidDel="00E66B0E">
          <w:rPr>
            <w:rFonts w:ascii="Times New Roman" w:hAnsi="Times New Roman"/>
          </w:rPr>
          <w:delText>,</w:delText>
        </w:r>
      </w:del>
      <w:r w:rsidRPr="007710C8">
        <w:rPr>
          <w:rFonts w:ascii="Times New Roman" w:hAnsi="Times New Roman"/>
        </w:rPr>
        <w:t xml:space="preserve"> ei ole merkityksellistä</w:t>
      </w:r>
      <w:ins w:id="325" w:author="Hassi Sakari" w:date="2017-10-29T16:29:00Z">
        <w:r w:rsidR="00E66B0E" w:rsidRPr="007710C8">
          <w:rPr>
            <w:rFonts w:ascii="Times New Roman" w:hAnsi="Times New Roman"/>
          </w:rPr>
          <w:t>.</w:t>
        </w:r>
      </w:ins>
      <w:del w:id="326" w:author="Hassi Sakari" w:date="2017-10-29T16:29:00Z">
        <w:r w:rsidRPr="007710C8" w:rsidDel="00E66B0E">
          <w:rPr>
            <w:rFonts w:ascii="Times New Roman" w:hAnsi="Times New Roman"/>
          </w:rPr>
          <w:delText>,</w:delText>
        </w:r>
      </w:del>
      <w:r w:rsidRPr="007710C8">
        <w:rPr>
          <w:rFonts w:ascii="Times New Roman" w:hAnsi="Times New Roman"/>
        </w:rPr>
        <w:t xml:space="preserve"> </w:t>
      </w:r>
      <w:del w:id="327" w:author="Hassi Sakari" w:date="2017-10-29T16:29:00Z">
        <w:r w:rsidRPr="007710C8" w:rsidDel="00E66B0E">
          <w:rPr>
            <w:rFonts w:ascii="Times New Roman" w:hAnsi="Times New Roman"/>
          </w:rPr>
          <w:delText>vaan visualisoinnin</w:delText>
        </w:r>
      </w:del>
      <w:ins w:id="328" w:author="Hassi Sakari" w:date="2017-10-29T16:29:00Z">
        <w:r w:rsidR="00E66B0E" w:rsidRPr="007710C8">
          <w:rPr>
            <w:rFonts w:ascii="Times New Roman" w:hAnsi="Times New Roman"/>
          </w:rPr>
          <w:t>Virtuaalitodellisuuteen luodun toteutuksen</w:t>
        </w:r>
      </w:ins>
      <w:r w:rsidRPr="007710C8">
        <w:rPr>
          <w:rFonts w:ascii="Times New Roman" w:hAnsi="Times New Roman"/>
        </w:rPr>
        <w:t xml:space="preserve"> </w:t>
      </w:r>
      <w:del w:id="329" w:author="Hassi Sakari" w:date="2017-10-29T16:29:00Z">
        <w:r w:rsidRPr="007710C8" w:rsidDel="00E66B0E">
          <w:rPr>
            <w:rFonts w:ascii="Times New Roman" w:hAnsi="Times New Roman"/>
          </w:rPr>
          <w:delText xml:space="preserve">täytyy </w:delText>
        </w:r>
      </w:del>
      <w:ins w:id="330" w:author="Hassi Sakari" w:date="2017-10-29T16:29:00Z">
        <w:r w:rsidR="00E66B0E" w:rsidRPr="007710C8">
          <w:rPr>
            <w:rFonts w:ascii="Times New Roman" w:hAnsi="Times New Roman"/>
          </w:rPr>
          <w:t>täytyisi</w:t>
        </w:r>
      </w:ins>
      <w:ins w:id="331" w:author="Hassi Sakari" w:date="2017-10-29T16:30:00Z">
        <w:r w:rsidR="00F75446" w:rsidRPr="007710C8">
          <w:rPr>
            <w:rFonts w:ascii="Times New Roman" w:hAnsi="Times New Roman"/>
          </w:rPr>
          <w:t>kin</w:t>
        </w:r>
      </w:ins>
      <w:ins w:id="332" w:author="Hassi Sakari" w:date="2017-10-29T16:29:00Z">
        <w:r w:rsidR="00E66B0E" w:rsidRPr="007710C8">
          <w:rPr>
            <w:rFonts w:ascii="Times New Roman" w:hAnsi="Times New Roman"/>
          </w:rPr>
          <w:t xml:space="preserve"> </w:t>
        </w:r>
      </w:ins>
      <w:r w:rsidRPr="007710C8">
        <w:rPr>
          <w:rFonts w:ascii="Times New Roman" w:hAnsi="Times New Roman"/>
        </w:rPr>
        <w:t>jo itsessään helpottaa analyysin tekemistä.</w:t>
      </w:r>
      <w:commentRangeEnd w:id="322"/>
      <w:r w:rsidR="003D22E8" w:rsidRPr="007710C8">
        <w:rPr>
          <w:rStyle w:val="Kommentinviite"/>
          <w:rFonts w:ascii="Times New Roman" w:hAnsi="Times New Roman"/>
        </w:rPr>
        <w:commentReference w:id="322"/>
      </w:r>
      <w:r w:rsidRPr="007710C8">
        <w:rPr>
          <w:rFonts w:ascii="Times New Roman" w:hAnsi="Times New Roman"/>
        </w:rPr>
        <w:t xml:space="preserve"> Ryhmä päätyikin </w:t>
      </w:r>
      <w:r w:rsidR="00054E91" w:rsidRPr="007710C8">
        <w:rPr>
          <w:rFonts w:ascii="Times New Roman" w:hAnsi="Times New Roman"/>
        </w:rPr>
        <w:t xml:space="preserve">visualisoinnissaan </w:t>
      </w:r>
      <w:r w:rsidRPr="007710C8">
        <w:rPr>
          <w:rFonts w:ascii="Times New Roman" w:hAnsi="Times New Roman"/>
        </w:rPr>
        <w:t>DNA-ketjuun pohjautuvaan ratkaisuun, joka kiertyy spiraalin muotoisesti käyttäjän ympärille</w:t>
      </w:r>
      <w:r w:rsidR="00341CFA" w:rsidRPr="007710C8">
        <w:rPr>
          <w:rFonts w:ascii="Times New Roman" w:hAnsi="Times New Roman"/>
        </w:rPr>
        <w:t xml:space="preserve"> ja tuo suoraan kaiken tiedon käyttäjän näkyville</w:t>
      </w:r>
      <w:r w:rsidRPr="007710C8">
        <w:rPr>
          <w:rFonts w:ascii="Times New Roman" w:hAnsi="Times New Roman"/>
        </w:rPr>
        <w:t xml:space="preserve">. </w:t>
      </w:r>
      <w:r w:rsidR="00325A6D" w:rsidRPr="007710C8">
        <w:rPr>
          <w:rFonts w:ascii="Times New Roman" w:hAnsi="Times New Roman"/>
        </w:rPr>
        <w:t xml:space="preserve">Masters of Pien ratkaisussa käyttäjälle ei tarjota mahdollisuutta liikkua vapaasti visualisoinnissa vaan luotetaan visualisoinnin toimivuuteen itsessään sekä tehokkaisiin </w:t>
      </w:r>
      <w:r w:rsidR="00325A6D" w:rsidRPr="007710C8">
        <w:rPr>
          <w:rFonts w:ascii="Times New Roman" w:hAnsi="Times New Roman"/>
        </w:rPr>
        <w:lastRenderedPageBreak/>
        <w:t xml:space="preserve">vuorovaikutuksellisiin työkaluihin. Perinteisten valintojen ja suodatusten lisäksi, </w:t>
      </w:r>
      <w:r w:rsidR="00341CFA" w:rsidRPr="007710C8">
        <w:rPr>
          <w:rFonts w:ascii="Times New Roman" w:hAnsi="Times New Roman"/>
        </w:rPr>
        <w:t>heidän ratkaisussa tarjotaan</w:t>
      </w:r>
      <w:r w:rsidR="00325A6D" w:rsidRPr="007710C8">
        <w:rPr>
          <w:rFonts w:ascii="Times New Roman" w:hAnsi="Times New Roman"/>
        </w:rPr>
        <w:t xml:space="preserve"> </w:t>
      </w:r>
      <w:r w:rsidR="00341CFA" w:rsidRPr="007710C8">
        <w:rPr>
          <w:rFonts w:ascii="Times New Roman" w:hAnsi="Times New Roman"/>
        </w:rPr>
        <w:t xml:space="preserve">mahdollisuus datan eri ulottuvuuksien linkityksiin, jonka avulla käyttäjällä on mahdollisuus pyrkiä löytämään eri klustereita data joukon sisältä annettujen määritysten pohjalta. Masters of Pien toteutuksen taustatekijöitä esimerkiksi käytetyn datan osalta ei ole avattu, mutta heidän selvitystensä pohjalta käy selväksi, että käytettävän datajoukon sisältö on ollut etukäteen selvillä ja ainakin joiltain osin visualisointia on </w:t>
      </w:r>
      <w:r w:rsidR="00054E91" w:rsidRPr="007710C8">
        <w:rPr>
          <w:rFonts w:ascii="Times New Roman" w:hAnsi="Times New Roman"/>
        </w:rPr>
        <w:t>räätälöity</w:t>
      </w:r>
      <w:r w:rsidR="00341CFA" w:rsidRPr="007710C8">
        <w:rPr>
          <w:rFonts w:ascii="Times New Roman" w:hAnsi="Times New Roman"/>
        </w:rPr>
        <w:t xml:space="preserve"> kyseisen datajoukon mukaiseksi.</w:t>
      </w:r>
      <w:r w:rsidR="00325A6D" w:rsidRPr="007710C8">
        <w:rPr>
          <w:rFonts w:ascii="Times New Roman" w:hAnsi="Times New Roman"/>
        </w:rPr>
        <w:t xml:space="preserve"> </w:t>
      </w:r>
    </w:p>
    <w:p w14:paraId="57B275DF" w14:textId="77777777" w:rsidR="0049190F" w:rsidRPr="007710C8" w:rsidRDefault="0049190F"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177BEDF1" wp14:editId="0863F592">
            <wp:extent cx="5090160" cy="3096981"/>
            <wp:effectExtent l="0" t="0" r="0" b="0"/>
            <wp:docPr id="15" name="Kuv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10513" cy="3109364"/>
                    </a:xfrm>
                    <a:prstGeom prst="rect">
                      <a:avLst/>
                    </a:prstGeom>
                  </pic:spPr>
                </pic:pic>
              </a:graphicData>
            </a:graphic>
          </wp:inline>
        </w:drawing>
      </w:r>
    </w:p>
    <w:p w14:paraId="7460CC97" w14:textId="77777777" w:rsidR="0049190F" w:rsidRPr="007710C8" w:rsidRDefault="00E94CF0"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11</w:t>
      </w:r>
      <w:r w:rsidR="0049190F" w:rsidRPr="007710C8">
        <w:rPr>
          <w:rFonts w:ascii="Times New Roman" w:hAnsi="Times New Roman"/>
          <w:i/>
          <w:sz w:val="22"/>
          <w:szCs w:val="22"/>
        </w:rPr>
        <w:t>. Masters of Pien visualisointityökalun toteutus, jossa kuvattuna on eri arvojen linkittäminen osaksi visualisoinnin eri ulottuvuuksia kuten kehän korkeus tai sijainti.</w:t>
      </w:r>
    </w:p>
    <w:p w14:paraId="4095C23A" w14:textId="77777777" w:rsidR="00443891" w:rsidRPr="007710C8" w:rsidRDefault="00443891" w:rsidP="007710C8">
      <w:pPr>
        <w:spacing w:line="360" w:lineRule="auto"/>
        <w:ind w:firstLine="0"/>
        <w:jc w:val="center"/>
        <w:rPr>
          <w:rFonts w:ascii="Times New Roman" w:hAnsi="Times New Roman"/>
          <w:i/>
          <w:sz w:val="22"/>
          <w:szCs w:val="22"/>
        </w:rPr>
      </w:pPr>
    </w:p>
    <w:p w14:paraId="4C491132" w14:textId="77777777" w:rsidR="00443891" w:rsidRPr="007710C8" w:rsidRDefault="00443891" w:rsidP="007710C8">
      <w:pPr>
        <w:spacing w:line="360" w:lineRule="auto"/>
        <w:rPr>
          <w:rFonts w:ascii="Times New Roman" w:hAnsi="Times New Roman"/>
          <w:i/>
          <w:sz w:val="22"/>
          <w:szCs w:val="22"/>
        </w:rPr>
      </w:pPr>
    </w:p>
    <w:p w14:paraId="2A259B1C" w14:textId="77777777" w:rsidR="00443891" w:rsidRPr="007710C8" w:rsidRDefault="00443891" w:rsidP="007710C8">
      <w:pPr>
        <w:pStyle w:val="Otsikko21"/>
        <w:spacing w:line="360" w:lineRule="auto"/>
        <w:ind w:firstLine="0"/>
      </w:pPr>
      <w:bookmarkStart w:id="333" w:name="_Toc503616904"/>
      <w:r w:rsidRPr="007710C8">
        <w:t>4.3 Yhteenveto aikaisempien järjestelmien pohjalta</w:t>
      </w:r>
      <w:bookmarkEnd w:id="333"/>
    </w:p>
    <w:p w14:paraId="7FBC42E1" w14:textId="77777777" w:rsidR="00D05BB8" w:rsidRPr="007710C8" w:rsidRDefault="00D05BB8" w:rsidP="007710C8">
      <w:pPr>
        <w:spacing w:line="360" w:lineRule="auto"/>
        <w:ind w:firstLine="0"/>
        <w:rPr>
          <w:rFonts w:ascii="Times New Roman" w:hAnsi="Times New Roman"/>
        </w:rPr>
      </w:pPr>
    </w:p>
    <w:p w14:paraId="745EBD67" w14:textId="77777777" w:rsidR="00BA7396" w:rsidRPr="007710C8" w:rsidRDefault="00C47040" w:rsidP="007710C8">
      <w:pPr>
        <w:spacing w:line="360" w:lineRule="auto"/>
        <w:ind w:firstLine="0"/>
        <w:rPr>
          <w:rFonts w:ascii="Times New Roman" w:hAnsi="Times New Roman"/>
        </w:rPr>
      </w:pPr>
      <w:r w:rsidRPr="007710C8">
        <w:rPr>
          <w:rFonts w:ascii="Times New Roman" w:hAnsi="Times New Roman"/>
        </w:rPr>
        <w:t>Esimerkkien läpikäymisen jälkeen voidaan todeta, että</w:t>
      </w:r>
      <w:r w:rsidR="00283657" w:rsidRPr="007710C8">
        <w:rPr>
          <w:rFonts w:ascii="Times New Roman" w:hAnsi="Times New Roman"/>
        </w:rPr>
        <w:t xml:space="preserve"> Masters of Pie</w:t>
      </w:r>
      <w:r w:rsidR="00325A6D" w:rsidRPr="007710C8">
        <w:rPr>
          <w:rFonts w:ascii="Times New Roman" w:hAnsi="Times New Roman"/>
        </w:rPr>
        <w:t xml:space="preserve"> ryhmän </w:t>
      </w:r>
      <w:r w:rsidR="00283657" w:rsidRPr="007710C8">
        <w:rPr>
          <w:rFonts w:ascii="Times New Roman" w:hAnsi="Times New Roman"/>
        </w:rPr>
        <w:t>visualisointiratkaisu</w:t>
      </w:r>
      <w:r w:rsidR="001673C9" w:rsidRPr="007710C8">
        <w:rPr>
          <w:rFonts w:ascii="Times New Roman" w:hAnsi="Times New Roman"/>
        </w:rPr>
        <w:t xml:space="preserve"> vaikuttaa</w:t>
      </w:r>
      <w:r w:rsidRPr="007710C8">
        <w:rPr>
          <w:rFonts w:ascii="Times New Roman" w:hAnsi="Times New Roman"/>
        </w:rPr>
        <w:t xml:space="preserve"> tehokkaimmalta</w:t>
      </w:r>
      <w:r w:rsidR="001673C9" w:rsidRPr="007710C8">
        <w:rPr>
          <w:rFonts w:ascii="Times New Roman" w:hAnsi="Times New Roman"/>
        </w:rPr>
        <w:t xml:space="preserve"> ja he ovat ratkaisussaan käyttäneet omaa innovaatiotaan. Järjestelmässä </w:t>
      </w:r>
      <w:r w:rsidRPr="007710C8">
        <w:rPr>
          <w:rFonts w:ascii="Times New Roman" w:hAnsi="Times New Roman"/>
        </w:rPr>
        <w:t>on keskitytty hyvään visualisointiin ja vuorovaikutuksellisiin työkaluihin, kun taas</w:t>
      </w:r>
      <w:r w:rsidR="00325A6D" w:rsidRPr="007710C8">
        <w:rPr>
          <w:rFonts w:ascii="Times New Roman" w:hAnsi="Times New Roman"/>
        </w:rPr>
        <w:t xml:space="preserve"> muiden alustojen ratkaisu </w:t>
      </w:r>
      <w:r w:rsidRPr="007710C8">
        <w:rPr>
          <w:rFonts w:ascii="Times New Roman" w:hAnsi="Times New Roman"/>
        </w:rPr>
        <w:t>pohjautuu</w:t>
      </w:r>
      <w:r w:rsidR="001673C9" w:rsidRPr="007710C8">
        <w:rPr>
          <w:rFonts w:ascii="Times New Roman" w:hAnsi="Times New Roman"/>
        </w:rPr>
        <w:t xml:space="preserve"> vain</w:t>
      </w:r>
      <w:r w:rsidRPr="007710C8">
        <w:rPr>
          <w:rFonts w:ascii="Times New Roman" w:hAnsi="Times New Roman"/>
        </w:rPr>
        <w:t xml:space="preserve"> </w:t>
      </w:r>
      <w:r w:rsidR="00325A6D" w:rsidRPr="007710C8">
        <w:rPr>
          <w:rFonts w:ascii="Times New Roman" w:hAnsi="Times New Roman"/>
        </w:rPr>
        <w:t xml:space="preserve">datan sijoittamiseen maailmaan ja </w:t>
      </w:r>
      <w:r w:rsidRPr="007710C8">
        <w:rPr>
          <w:rFonts w:ascii="Times New Roman" w:hAnsi="Times New Roman"/>
        </w:rPr>
        <w:t>vapaaseen liikkuvuuteen sen ympärillä</w:t>
      </w:r>
      <w:r w:rsidR="00325A6D" w:rsidRPr="007710C8">
        <w:rPr>
          <w:rFonts w:ascii="Times New Roman" w:hAnsi="Times New Roman"/>
        </w:rPr>
        <w:t xml:space="preserve">. </w:t>
      </w:r>
      <w:r w:rsidR="00283657" w:rsidRPr="007710C8">
        <w:rPr>
          <w:rFonts w:ascii="Times New Roman" w:hAnsi="Times New Roman"/>
        </w:rPr>
        <w:t xml:space="preserve">Vapaan liikkumisen periaatetta ei voida nähdä datan analysoinnissa </w:t>
      </w:r>
      <w:r w:rsidR="00BA7396" w:rsidRPr="007710C8">
        <w:rPr>
          <w:rFonts w:ascii="Times New Roman" w:hAnsi="Times New Roman"/>
        </w:rPr>
        <w:t>välttämättä</w:t>
      </w:r>
      <w:r w:rsidR="00283657" w:rsidRPr="007710C8">
        <w:rPr>
          <w:rFonts w:ascii="Times New Roman" w:hAnsi="Times New Roman"/>
        </w:rPr>
        <w:t xml:space="preserve"> perusteltu</w:t>
      </w:r>
      <w:r w:rsidR="00BA7396" w:rsidRPr="007710C8">
        <w:rPr>
          <w:rFonts w:ascii="Times New Roman" w:hAnsi="Times New Roman"/>
        </w:rPr>
        <w:t>na</w:t>
      </w:r>
      <w:r w:rsidR="00283657" w:rsidRPr="007710C8">
        <w:rPr>
          <w:rFonts w:ascii="Times New Roman" w:hAnsi="Times New Roman"/>
        </w:rPr>
        <w:t>, sillä analysoinnin vaiheessa, jota kyseiset järjestelmät palvelevat, halutaan nähdä datajoukon kokonaiskuva eikä niinkään olla kiinnostuneita yksittäisten elementtien arvoista.</w:t>
      </w:r>
      <w:r w:rsidR="00BA7396" w:rsidRPr="007710C8">
        <w:rPr>
          <w:rFonts w:ascii="Times New Roman" w:hAnsi="Times New Roman"/>
        </w:rPr>
        <w:t xml:space="preserve"> Täten e</w:t>
      </w:r>
      <w:r w:rsidR="00E4052A" w:rsidRPr="007710C8">
        <w:rPr>
          <w:rFonts w:ascii="Times New Roman" w:hAnsi="Times New Roman"/>
        </w:rPr>
        <w:t xml:space="preserve">rityisesti </w:t>
      </w:r>
      <w:r w:rsidR="00BA7396" w:rsidRPr="007710C8">
        <w:rPr>
          <w:rFonts w:ascii="Times New Roman" w:hAnsi="Times New Roman"/>
        </w:rPr>
        <w:t>pääklustereiden</w:t>
      </w:r>
      <w:r w:rsidR="00E4052A" w:rsidRPr="007710C8">
        <w:rPr>
          <w:rFonts w:ascii="Times New Roman" w:hAnsi="Times New Roman"/>
        </w:rPr>
        <w:t xml:space="preserve"> löytäminen on</w:t>
      </w:r>
      <w:r w:rsidR="00BA7396" w:rsidRPr="007710C8">
        <w:rPr>
          <w:rFonts w:ascii="Times New Roman" w:hAnsi="Times New Roman"/>
        </w:rPr>
        <w:t xml:space="preserve"> datan käsittelyn alkuvaiheessa</w:t>
      </w:r>
      <w:r w:rsidR="00E4052A" w:rsidRPr="007710C8">
        <w:rPr>
          <w:rFonts w:ascii="Times New Roman" w:hAnsi="Times New Roman"/>
        </w:rPr>
        <w:t xml:space="preserve"> yksi tärkeimmistä tekijöistä</w:t>
      </w:r>
      <w:r w:rsidR="00BA7396" w:rsidRPr="007710C8">
        <w:rPr>
          <w:rFonts w:ascii="Times New Roman" w:hAnsi="Times New Roman"/>
        </w:rPr>
        <w:t xml:space="preserve">, mikä voidaan ainakin osittain nähdä </w:t>
      </w:r>
      <w:r w:rsidR="00E4052A" w:rsidRPr="007710C8">
        <w:rPr>
          <w:rFonts w:ascii="Times New Roman" w:hAnsi="Times New Roman"/>
        </w:rPr>
        <w:t xml:space="preserve">toteutuvan Masters of Pien toteutuksessa </w:t>
      </w:r>
      <w:r w:rsidR="00BA7396" w:rsidRPr="007710C8">
        <w:rPr>
          <w:rFonts w:ascii="Times New Roman" w:hAnsi="Times New Roman"/>
        </w:rPr>
        <w:t xml:space="preserve">järjestelmän tarjoamien </w:t>
      </w:r>
      <w:r w:rsidR="00E4052A" w:rsidRPr="007710C8">
        <w:rPr>
          <w:rFonts w:ascii="Times New Roman" w:hAnsi="Times New Roman"/>
        </w:rPr>
        <w:t>työkalujen avulla.</w:t>
      </w:r>
      <w:r w:rsidR="00283657" w:rsidRPr="007710C8">
        <w:rPr>
          <w:rFonts w:ascii="Times New Roman" w:hAnsi="Times New Roman"/>
        </w:rPr>
        <w:t xml:space="preserve"> Vapaa liikkuminen </w:t>
      </w:r>
      <w:r w:rsidR="00BA7396" w:rsidRPr="007710C8">
        <w:rPr>
          <w:rFonts w:ascii="Times New Roman" w:hAnsi="Times New Roman"/>
        </w:rPr>
        <w:t xml:space="preserve">virtuaalitodellisuudessa </w:t>
      </w:r>
      <w:r w:rsidR="00283657" w:rsidRPr="007710C8">
        <w:rPr>
          <w:rFonts w:ascii="Times New Roman" w:hAnsi="Times New Roman"/>
        </w:rPr>
        <w:t xml:space="preserve">voidaan nähdä myös mahdollisuutena </w:t>
      </w:r>
      <w:r w:rsidR="00283657" w:rsidRPr="007710C8">
        <w:rPr>
          <w:rFonts w:ascii="Times New Roman" w:hAnsi="Times New Roman"/>
        </w:rPr>
        <w:lastRenderedPageBreak/>
        <w:t>vaihtaa näkökulmaa tiet</w:t>
      </w:r>
      <w:r w:rsidR="00BA7396" w:rsidRPr="007710C8">
        <w:rPr>
          <w:rFonts w:ascii="Times New Roman" w:hAnsi="Times New Roman"/>
        </w:rPr>
        <w:t xml:space="preserve">ojoukkoa tarkasteltaessa. </w:t>
      </w:r>
      <w:r w:rsidR="00E4052A" w:rsidRPr="007710C8">
        <w:rPr>
          <w:rFonts w:ascii="Times New Roman" w:hAnsi="Times New Roman"/>
        </w:rPr>
        <w:t>Donalekin ja kumppaneiden [2014] sekä Moranin ja kumppaneiden [2015]</w:t>
      </w:r>
      <w:r w:rsidR="00283657" w:rsidRPr="007710C8">
        <w:rPr>
          <w:rFonts w:ascii="Times New Roman" w:hAnsi="Times New Roman"/>
        </w:rPr>
        <w:t xml:space="preserve"> tutkimuksissa data on </w:t>
      </w:r>
      <w:r w:rsidR="00BA7396" w:rsidRPr="007710C8">
        <w:rPr>
          <w:rFonts w:ascii="Times New Roman" w:hAnsi="Times New Roman"/>
        </w:rPr>
        <w:t xml:space="preserve">kuitenkin </w:t>
      </w:r>
      <w:r w:rsidR="00283657" w:rsidRPr="007710C8">
        <w:rPr>
          <w:rFonts w:ascii="Times New Roman" w:hAnsi="Times New Roman"/>
        </w:rPr>
        <w:t xml:space="preserve">sijoiteltuna </w:t>
      </w:r>
      <w:r w:rsidR="00BA7396" w:rsidRPr="007710C8">
        <w:rPr>
          <w:rFonts w:ascii="Times New Roman" w:hAnsi="Times New Roman"/>
        </w:rPr>
        <w:t xml:space="preserve">maailmaan </w:t>
      </w:r>
      <w:r w:rsidR="00283657" w:rsidRPr="007710C8">
        <w:rPr>
          <w:rFonts w:ascii="Times New Roman" w:hAnsi="Times New Roman"/>
        </w:rPr>
        <w:t>matriiseja hyödyntäen, jolloin kuvakulman vaihtamisen merkitystä on vaikea perustella</w:t>
      </w:r>
      <w:r w:rsidR="00BA7396" w:rsidRPr="007710C8">
        <w:rPr>
          <w:rFonts w:ascii="Times New Roman" w:hAnsi="Times New Roman"/>
        </w:rPr>
        <w:t>, tietoalkioiden ollessa staattisesti kiinnittyneinä koordinaatistoon</w:t>
      </w:r>
      <w:r w:rsidR="00283657" w:rsidRPr="007710C8">
        <w:rPr>
          <w:rFonts w:ascii="Times New Roman" w:hAnsi="Times New Roman"/>
        </w:rPr>
        <w:t xml:space="preserve">. </w:t>
      </w:r>
    </w:p>
    <w:p w14:paraId="7195086F" w14:textId="622CEEE5" w:rsidR="00567755" w:rsidRPr="007710C8" w:rsidRDefault="00E4052A" w:rsidP="007710C8">
      <w:pPr>
        <w:spacing w:line="360" w:lineRule="auto"/>
        <w:rPr>
          <w:rFonts w:ascii="Times New Roman" w:hAnsi="Times New Roman"/>
        </w:rPr>
      </w:pPr>
      <w:r w:rsidRPr="007710C8">
        <w:rPr>
          <w:rFonts w:ascii="Times New Roman" w:hAnsi="Times New Roman"/>
        </w:rPr>
        <w:t>Yhtenevää näillä ka</w:t>
      </w:r>
      <w:r w:rsidR="00FF6CA4" w:rsidRPr="007710C8">
        <w:rPr>
          <w:rFonts w:ascii="Times New Roman" w:hAnsi="Times New Roman"/>
        </w:rPr>
        <w:t>ikilla esimerkeillä on siinä</w:t>
      </w:r>
      <w:r w:rsidRPr="007710C8">
        <w:rPr>
          <w:rFonts w:ascii="Times New Roman" w:hAnsi="Times New Roman"/>
        </w:rPr>
        <w:t>, että</w:t>
      </w:r>
      <w:r w:rsidR="00FF6CA4" w:rsidRPr="007710C8">
        <w:rPr>
          <w:rFonts w:ascii="Times New Roman" w:hAnsi="Times New Roman"/>
        </w:rPr>
        <w:t xml:space="preserve"> yhdessäkään</w:t>
      </w:r>
      <w:r w:rsidRPr="007710C8">
        <w:rPr>
          <w:rFonts w:ascii="Times New Roman" w:hAnsi="Times New Roman"/>
        </w:rPr>
        <w:t xml:space="preserve"> </w:t>
      </w:r>
      <w:r w:rsidR="00FF6CA4" w:rsidRPr="007710C8">
        <w:rPr>
          <w:rFonts w:ascii="Times New Roman" w:hAnsi="Times New Roman"/>
        </w:rPr>
        <w:t>toteutuksessa</w:t>
      </w:r>
      <w:r w:rsidRPr="007710C8">
        <w:rPr>
          <w:rFonts w:ascii="Times New Roman" w:hAnsi="Times New Roman"/>
        </w:rPr>
        <w:t xml:space="preserve"> ei </w:t>
      </w:r>
      <w:r w:rsidR="00FF6CA4" w:rsidRPr="007710C8">
        <w:rPr>
          <w:rFonts w:ascii="Times New Roman" w:hAnsi="Times New Roman"/>
        </w:rPr>
        <w:t>oteta</w:t>
      </w:r>
      <w:r w:rsidRPr="007710C8">
        <w:rPr>
          <w:rFonts w:ascii="Times New Roman" w:hAnsi="Times New Roman"/>
        </w:rPr>
        <w:t xml:space="preserve"> </w:t>
      </w:r>
      <w:r w:rsidR="00FF6CA4" w:rsidRPr="007710C8">
        <w:rPr>
          <w:rFonts w:ascii="Times New Roman" w:hAnsi="Times New Roman"/>
        </w:rPr>
        <w:t xml:space="preserve">täysin </w:t>
      </w:r>
      <w:r w:rsidR="00BA7396" w:rsidRPr="007710C8">
        <w:rPr>
          <w:rFonts w:ascii="Times New Roman" w:hAnsi="Times New Roman"/>
        </w:rPr>
        <w:t xml:space="preserve">kantaa tämän </w:t>
      </w:r>
      <w:r w:rsidRPr="007710C8">
        <w:rPr>
          <w:rFonts w:ascii="Times New Roman" w:hAnsi="Times New Roman"/>
        </w:rPr>
        <w:t>tutkimuksen alkuvaiheessa esitettyihin</w:t>
      </w:r>
      <w:r w:rsidR="00D141B0" w:rsidRPr="007710C8">
        <w:rPr>
          <w:rFonts w:ascii="Times New Roman" w:hAnsi="Times New Roman"/>
        </w:rPr>
        <w:t xml:space="preserve"> Big D</w:t>
      </w:r>
      <w:r w:rsidRPr="007710C8">
        <w:rPr>
          <w:rFonts w:ascii="Times New Roman" w:hAnsi="Times New Roman"/>
        </w:rPr>
        <w:t>at</w:t>
      </w:r>
      <w:r w:rsidR="00DC1DC1" w:rsidRPr="007710C8">
        <w:rPr>
          <w:rFonts w:ascii="Times New Roman" w:hAnsi="Times New Roman"/>
        </w:rPr>
        <w:t>an hyödyntämisen ongelmakohtiin:</w:t>
      </w:r>
      <w:r w:rsidRPr="007710C8">
        <w:rPr>
          <w:rFonts w:ascii="Times New Roman" w:hAnsi="Times New Roman"/>
        </w:rPr>
        <w:t xml:space="preserve"> </w:t>
      </w:r>
      <w:r w:rsidR="00FF6CA4" w:rsidRPr="007710C8">
        <w:rPr>
          <w:rFonts w:ascii="Times New Roman" w:hAnsi="Times New Roman"/>
        </w:rPr>
        <w:t>Data ei ole reaaliaikaista, käytetyn datan sisältö on hyvin tai ainakin joiltain osin tiedossa ja datamäärät ovat hyvinkin maltillisia.</w:t>
      </w:r>
      <w:r w:rsidR="00E63E22" w:rsidRPr="007710C8">
        <w:rPr>
          <w:rFonts w:ascii="Times New Roman" w:hAnsi="Times New Roman"/>
        </w:rPr>
        <w:t xml:space="preserve"> Näiden tekijöiden takia aikaisemmat visualisointialustat tarjoavat heikon pohjan tässä tutkimuksessa tehtävää toteutusta ajatellen</w:t>
      </w:r>
      <w:r w:rsidR="00BA7396" w:rsidRPr="007710C8">
        <w:rPr>
          <w:rFonts w:ascii="Times New Roman" w:hAnsi="Times New Roman"/>
        </w:rPr>
        <w:t xml:space="preserve"> sekä yleisesti jatkotutkimusta silmällä pitäen</w:t>
      </w:r>
      <w:r w:rsidR="00E63E22" w:rsidRPr="007710C8">
        <w:rPr>
          <w:rFonts w:ascii="Times New Roman" w:hAnsi="Times New Roman"/>
        </w:rPr>
        <w:t>.</w:t>
      </w:r>
      <w:r w:rsidR="00443891" w:rsidRPr="007710C8">
        <w:rPr>
          <w:rFonts w:ascii="Times New Roman" w:hAnsi="Times New Roman"/>
        </w:rPr>
        <w:t xml:space="preserve"> </w:t>
      </w:r>
    </w:p>
    <w:p w14:paraId="7D717971" w14:textId="258C2CE5" w:rsidR="00E35009" w:rsidRPr="007710C8" w:rsidRDefault="00443891" w:rsidP="007710C8">
      <w:pPr>
        <w:spacing w:line="360" w:lineRule="auto"/>
        <w:rPr>
          <w:rFonts w:ascii="Times New Roman" w:hAnsi="Times New Roman"/>
        </w:rPr>
      </w:pPr>
      <w:r w:rsidRPr="007710C8">
        <w:rPr>
          <w:rFonts w:ascii="Times New Roman" w:hAnsi="Times New Roman"/>
        </w:rPr>
        <w:t>Näiden esimerkkien pohjalta voidaan</w:t>
      </w:r>
      <w:r w:rsidR="00E623D6" w:rsidRPr="007710C8">
        <w:rPr>
          <w:rFonts w:ascii="Times New Roman" w:hAnsi="Times New Roman"/>
        </w:rPr>
        <w:t xml:space="preserve"> kuitenkin</w:t>
      </w:r>
      <w:r w:rsidRPr="007710C8">
        <w:rPr>
          <w:rFonts w:ascii="Times New Roman" w:hAnsi="Times New Roman"/>
        </w:rPr>
        <w:t xml:space="preserve"> varmentaa jo aikaisemmin e</w:t>
      </w:r>
      <w:r w:rsidR="00D141B0" w:rsidRPr="007710C8">
        <w:rPr>
          <w:rFonts w:ascii="Times New Roman" w:hAnsi="Times New Roman"/>
        </w:rPr>
        <w:t>sille tullut tieto siitä, että B</w:t>
      </w:r>
      <w:r w:rsidRPr="007710C8">
        <w:rPr>
          <w:rFonts w:ascii="Times New Roman" w:hAnsi="Times New Roman"/>
        </w:rPr>
        <w:t>ig</w:t>
      </w:r>
      <w:r w:rsidR="00D141B0" w:rsidRPr="007710C8">
        <w:rPr>
          <w:rFonts w:ascii="Times New Roman" w:hAnsi="Times New Roman"/>
        </w:rPr>
        <w:t xml:space="preserve"> D</w:t>
      </w:r>
      <w:r w:rsidR="00E623D6" w:rsidRPr="007710C8">
        <w:rPr>
          <w:rFonts w:ascii="Times New Roman" w:hAnsi="Times New Roman"/>
        </w:rPr>
        <w:t>atalle suunnatun geneerisen ja datan sisältöön mukautuvan</w:t>
      </w:r>
      <w:r w:rsidRPr="007710C8">
        <w:rPr>
          <w:rFonts w:ascii="Times New Roman" w:hAnsi="Times New Roman"/>
        </w:rPr>
        <w:t xml:space="preserve"> virtuaali</w:t>
      </w:r>
      <w:ins w:id="334" w:author="Harri Siirtola" w:date="2017-06-18T19:09:00Z">
        <w:r w:rsidR="00583442" w:rsidRPr="007710C8">
          <w:rPr>
            <w:rFonts w:ascii="Times New Roman" w:hAnsi="Times New Roman"/>
          </w:rPr>
          <w:softHyphen/>
        </w:r>
      </w:ins>
      <w:r w:rsidRPr="007710C8">
        <w:rPr>
          <w:rFonts w:ascii="Times New Roman" w:hAnsi="Times New Roman"/>
        </w:rPr>
        <w:t>todellisuus</w:t>
      </w:r>
      <w:ins w:id="335" w:author="Harri Siirtola" w:date="2017-06-18T19:09:00Z">
        <w:r w:rsidR="00583442" w:rsidRPr="007710C8">
          <w:rPr>
            <w:rFonts w:ascii="Times New Roman" w:hAnsi="Times New Roman"/>
          </w:rPr>
          <w:softHyphen/>
        </w:r>
      </w:ins>
      <w:r w:rsidRPr="007710C8">
        <w:rPr>
          <w:rFonts w:ascii="Times New Roman" w:hAnsi="Times New Roman"/>
        </w:rPr>
        <w:t>järjestelmän luominen on hyvin hankala prosessi. Näiden näkemysten pohjalta ei voida ajatella, että järjestelmä osaisi algoritmien pohjalta muodostaa aina oikean visualisoinnin annetulle datasyötteelle. Käyttäjän toiminnan ja tiedon välisen vuorovaikutuksen (suodatus, attribuuttien linkitykset) tulee olla pääpainotettuna myös visualisoinnin luomisessa, jos visualisoinnin prosessi halutaan</w:t>
      </w:r>
      <w:r w:rsidR="00E623D6" w:rsidRPr="007710C8">
        <w:rPr>
          <w:rFonts w:ascii="Times New Roman" w:hAnsi="Times New Roman"/>
        </w:rPr>
        <w:t xml:space="preserve"> mahdollistaa riippumatta datan sisällöstä</w:t>
      </w:r>
      <w:r w:rsidRPr="007710C8">
        <w:rPr>
          <w:rFonts w:ascii="Times New Roman" w:hAnsi="Times New Roman"/>
        </w:rPr>
        <w:t xml:space="preserve">. Tässä ajatuksessa palataan jälleen näkemykseen, että ihminen omaa </w:t>
      </w:r>
      <w:commentRangeStart w:id="336"/>
      <w:r w:rsidRPr="007710C8">
        <w:rPr>
          <w:rFonts w:ascii="Times New Roman" w:hAnsi="Times New Roman"/>
        </w:rPr>
        <w:t xml:space="preserve">erinomaisen kyvyn havaita </w:t>
      </w:r>
      <w:ins w:id="337" w:author="Hassi Sakari" w:date="2017-10-29T16:30:00Z">
        <w:r w:rsidR="00F75446" w:rsidRPr="007710C8">
          <w:rPr>
            <w:rFonts w:ascii="Times New Roman" w:hAnsi="Times New Roman"/>
          </w:rPr>
          <w:t>datan sisäisiä rakenteita (</w:t>
        </w:r>
        <w:r w:rsidR="00F75446" w:rsidRPr="007710C8">
          <w:rPr>
            <w:rFonts w:ascii="Times New Roman" w:hAnsi="Times New Roman"/>
            <w:i/>
            <w:rPrChange w:id="338" w:author="Hassi Sakari" w:date="2017-10-29T16:31:00Z">
              <w:rPr>
                <w:rFonts w:ascii="Times New Roman" w:hAnsi="Times New Roman"/>
              </w:rPr>
            </w:rPrChange>
          </w:rPr>
          <w:t>pattern</w:t>
        </w:r>
        <w:r w:rsidR="00F75446" w:rsidRPr="007710C8">
          <w:rPr>
            <w:rFonts w:ascii="Times New Roman" w:hAnsi="Times New Roman"/>
          </w:rPr>
          <w:t xml:space="preserve">) ja riippuvuuksia </w:t>
        </w:r>
      </w:ins>
      <w:del w:id="339" w:author="Hassi Sakari" w:date="2017-10-29T16:30:00Z">
        <w:r w:rsidRPr="007710C8" w:rsidDel="00F75446">
          <w:rPr>
            <w:rFonts w:ascii="Times New Roman" w:hAnsi="Times New Roman"/>
          </w:rPr>
          <w:delText>yhtäläisyyksiä ja riippuvuussuhteita</w:delText>
        </w:r>
        <w:commentRangeEnd w:id="336"/>
        <w:r w:rsidR="00583442" w:rsidRPr="007710C8" w:rsidDel="00F75446">
          <w:rPr>
            <w:rStyle w:val="Kommentinviite"/>
            <w:rFonts w:ascii="Times New Roman" w:hAnsi="Times New Roman"/>
          </w:rPr>
          <w:commentReference w:id="336"/>
        </w:r>
        <w:r w:rsidRPr="007710C8" w:rsidDel="00F75446">
          <w:rPr>
            <w:rFonts w:ascii="Times New Roman" w:hAnsi="Times New Roman"/>
          </w:rPr>
          <w:delText xml:space="preserve"> </w:delText>
        </w:r>
      </w:del>
      <w:r w:rsidRPr="007710C8">
        <w:rPr>
          <w:rFonts w:ascii="Times New Roman" w:hAnsi="Times New Roman"/>
        </w:rPr>
        <w:t xml:space="preserve">näköaistinsa avulla, mikä koneellisesti vaatisi syvää prosessointia. Tällöin käyttäjälle annetaan vapaus poistaa häiriöt ja ottaa tarkasteluun vain häntä kiinnostavat osuudet, minkä turvin osa big datan visualisointia koskevista ongelmista saadaan eliminoitua. </w:t>
      </w:r>
      <w:r w:rsidR="00FF5F94" w:rsidRPr="007710C8">
        <w:rPr>
          <w:rFonts w:ascii="Times New Roman" w:hAnsi="Times New Roman"/>
        </w:rPr>
        <w:t>Edellä mainitut</w:t>
      </w:r>
      <w:r w:rsidRPr="007710C8">
        <w:rPr>
          <w:rFonts w:ascii="Times New Roman" w:hAnsi="Times New Roman"/>
        </w:rPr>
        <w:t xml:space="preserve"> tekijät tullaan huomioimaan tämän tutkimuksen järjestelmän kehityksessä, joka käydään tarkemmin läpi kappaleessa 5.</w:t>
      </w:r>
      <w:r w:rsidR="00FF5F94" w:rsidRPr="007710C8">
        <w:rPr>
          <w:rFonts w:ascii="Times New Roman" w:hAnsi="Times New Roman"/>
        </w:rPr>
        <w:t xml:space="preserve"> ja käydään läpi kompromissit sekä niiden perustelut, mitä mahdollisesti joudutaan kehityksen aikana tekemään eri riippuvuustekijöistä johtuen. </w:t>
      </w:r>
    </w:p>
    <w:p w14:paraId="054CCC48" w14:textId="77777777" w:rsidR="00443891" w:rsidRPr="007710C8" w:rsidRDefault="00443891" w:rsidP="007710C8">
      <w:pPr>
        <w:spacing w:line="360" w:lineRule="auto"/>
        <w:rPr>
          <w:rFonts w:ascii="Times New Roman" w:hAnsi="Times New Roman"/>
        </w:rPr>
      </w:pPr>
    </w:p>
    <w:p w14:paraId="6E458CBE" w14:textId="77777777" w:rsidR="00E35009" w:rsidRPr="007710C8" w:rsidRDefault="00E35009" w:rsidP="007710C8">
      <w:pPr>
        <w:pStyle w:val="Otsikko21"/>
        <w:spacing w:line="360" w:lineRule="auto"/>
        <w:ind w:firstLine="0"/>
      </w:pPr>
      <w:bookmarkStart w:id="340" w:name="_Toc503616905"/>
      <w:r w:rsidRPr="007710C8">
        <w:t>4</w:t>
      </w:r>
      <w:r w:rsidR="00443891" w:rsidRPr="007710C8">
        <w:t>.4</w:t>
      </w:r>
      <w:r w:rsidRPr="007710C8">
        <w:t xml:space="preserve"> HTC Vive</w:t>
      </w:r>
      <w:bookmarkEnd w:id="340"/>
    </w:p>
    <w:p w14:paraId="7D3543C4" w14:textId="53C2D3A4" w:rsidR="00E35009" w:rsidRPr="007710C8" w:rsidRDefault="00E35009" w:rsidP="007710C8">
      <w:pPr>
        <w:spacing w:line="360" w:lineRule="auto"/>
        <w:ind w:firstLine="0"/>
        <w:rPr>
          <w:rFonts w:ascii="Times New Roman" w:hAnsi="Times New Roman"/>
        </w:rPr>
      </w:pPr>
      <w:r w:rsidRPr="007710C8">
        <w:rPr>
          <w:rFonts w:ascii="Times New Roman" w:hAnsi="Times New Roman"/>
        </w:rPr>
        <w:t>Vive on HTC:n kehittämä virtuaalitodellisuusl</w:t>
      </w:r>
      <w:r w:rsidR="00E623D6" w:rsidRPr="007710C8">
        <w:rPr>
          <w:rFonts w:ascii="Times New Roman" w:hAnsi="Times New Roman"/>
        </w:rPr>
        <w:t>asien teknologia. Järjestelmä tarjoaa</w:t>
      </w:r>
      <w:r w:rsidRPr="007710C8">
        <w:rPr>
          <w:rFonts w:ascii="Times New Roman" w:hAnsi="Times New Roman"/>
        </w:rPr>
        <w:t xml:space="preserve"> tällä hetkellä </w:t>
      </w:r>
      <w:r w:rsidR="00E623D6" w:rsidRPr="007710C8">
        <w:rPr>
          <w:rFonts w:ascii="Times New Roman" w:hAnsi="Times New Roman"/>
        </w:rPr>
        <w:t>kokonaisvaltaisemman virtuaalitodellisuusratkaisun</w:t>
      </w:r>
      <w:r w:rsidRPr="007710C8">
        <w:rPr>
          <w:rFonts w:ascii="Times New Roman" w:hAnsi="Times New Roman"/>
        </w:rPr>
        <w:t xml:space="preserve"> kuin esimerkiksi </w:t>
      </w:r>
      <w:r w:rsidR="00E623D6" w:rsidRPr="007710C8">
        <w:rPr>
          <w:rFonts w:ascii="Times New Roman" w:hAnsi="Times New Roman"/>
        </w:rPr>
        <w:t>kilpailija Oculus Rift. HTC Vive tarjoaa virtuaalitodellisuusnäkymän lisäksi</w:t>
      </w:r>
      <w:r w:rsidRPr="007710C8">
        <w:rPr>
          <w:rFonts w:ascii="Times New Roman" w:hAnsi="Times New Roman"/>
        </w:rPr>
        <w:t xml:space="preserve"> käyttäjälle mahdollisuuden siirtää </w:t>
      </w:r>
      <w:r w:rsidR="00E623D6" w:rsidRPr="007710C8">
        <w:rPr>
          <w:rFonts w:ascii="Times New Roman" w:hAnsi="Times New Roman"/>
        </w:rPr>
        <w:t xml:space="preserve">oma </w:t>
      </w:r>
      <w:r w:rsidRPr="007710C8">
        <w:rPr>
          <w:rFonts w:ascii="Times New Roman" w:hAnsi="Times New Roman"/>
        </w:rPr>
        <w:t>liikehdintä reaalimaailmassa suoraksi liikkeeksi virtuaalimaailmassa, jäljentämällä</w:t>
      </w:r>
      <w:r w:rsidR="00E623D6" w:rsidRPr="007710C8">
        <w:rPr>
          <w:rFonts w:ascii="Times New Roman" w:hAnsi="Times New Roman"/>
        </w:rPr>
        <w:t xml:space="preserve"> käyttäjän liikkumista erikseen määritellyn alueen sisällä infrapunakameroiden avulla. Lisäksi järjestelmä pystyy seuraamaan </w:t>
      </w:r>
      <w:r w:rsidRPr="007710C8">
        <w:rPr>
          <w:rFonts w:ascii="Times New Roman" w:hAnsi="Times New Roman"/>
        </w:rPr>
        <w:t>päässä olevien lasien ja käsissä olevien ohjainten liikehdintää. Taulukkoon 2</w:t>
      </w:r>
      <w:del w:id="341" w:author="Hassi Sakari" w:date="2017-10-29T16:31:00Z">
        <w:r w:rsidRPr="007710C8" w:rsidDel="00F75446">
          <w:rPr>
            <w:rFonts w:ascii="Times New Roman" w:hAnsi="Times New Roman"/>
          </w:rPr>
          <w:delText>.</w:delText>
        </w:r>
      </w:del>
      <w:r w:rsidRPr="007710C8">
        <w:rPr>
          <w:rFonts w:ascii="Times New Roman" w:hAnsi="Times New Roman"/>
        </w:rPr>
        <w:t xml:space="preserve"> on </w:t>
      </w:r>
      <w:r w:rsidR="00D141B0" w:rsidRPr="007710C8">
        <w:rPr>
          <w:rFonts w:ascii="Times New Roman" w:hAnsi="Times New Roman"/>
        </w:rPr>
        <w:t>koottu vertailu</w:t>
      </w:r>
      <w:r w:rsidRPr="007710C8">
        <w:rPr>
          <w:rFonts w:ascii="Times New Roman" w:hAnsi="Times New Roman"/>
        </w:rPr>
        <w:t xml:space="preserve"> markkinoilla olevien virtuaalilasien ominaisuuksista.  Taulukon pohjalta voidaan todeta, että </w:t>
      </w:r>
      <w:r w:rsidRPr="007710C8">
        <w:rPr>
          <w:rFonts w:ascii="Times New Roman" w:hAnsi="Times New Roman"/>
        </w:rPr>
        <w:lastRenderedPageBreak/>
        <w:t xml:space="preserve">HTC Vive on vaihtoehdoista tällä hetkellä selvästi monipuolisin ja tarjoaa suoraan ratkaisun interaktioon virtuaalimaailman sisällä ilman ulkopuolisten laitteiden kytkemistä osaksi järjestelmää. </w:t>
      </w:r>
    </w:p>
    <w:p w14:paraId="7F75A205" w14:textId="77777777" w:rsidR="00443891" w:rsidRPr="007710C8" w:rsidRDefault="00443891" w:rsidP="007710C8">
      <w:pPr>
        <w:spacing w:line="360" w:lineRule="auto"/>
        <w:ind w:firstLine="0"/>
        <w:rPr>
          <w:rFonts w:ascii="Times New Roman" w:hAnsi="Times New Roman"/>
        </w:rPr>
      </w:pPr>
    </w:p>
    <w:p w14:paraId="5ED5A8B4" w14:textId="77777777" w:rsidR="00E35009" w:rsidRPr="007710C8" w:rsidRDefault="00E35009"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7DD08C4C" wp14:editId="44A32A88">
            <wp:extent cx="5094744" cy="3145155"/>
            <wp:effectExtent l="0" t="0" r="0" b="0"/>
            <wp:docPr id="9" name="Kuva 9" descr="http://www.virtuaalimaailma.fi/wp-content/uploads/2016/03/virtuaalilasit-vertailu.jpg?c5a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rtuaalimaailma.fi/wp-content/uploads/2016/03/virtuaalilasit-vertailu.jpg?c5a39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98411" cy="3147419"/>
                    </a:xfrm>
                    <a:prstGeom prst="rect">
                      <a:avLst/>
                    </a:prstGeom>
                    <a:noFill/>
                    <a:ln>
                      <a:noFill/>
                    </a:ln>
                  </pic:spPr>
                </pic:pic>
              </a:graphicData>
            </a:graphic>
          </wp:inline>
        </w:drawing>
      </w:r>
    </w:p>
    <w:p w14:paraId="45B5EA37" w14:textId="77777777" w:rsidR="00E35009" w:rsidRPr="007710C8" w:rsidRDefault="00227842"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Taulukko 2</w:t>
      </w:r>
      <w:r w:rsidR="00E35009" w:rsidRPr="007710C8">
        <w:rPr>
          <w:rFonts w:ascii="Times New Roman" w:hAnsi="Times New Roman"/>
          <w:i/>
          <w:sz w:val="22"/>
          <w:szCs w:val="22"/>
        </w:rPr>
        <w:t>. Markkinoilla olevien virtuaalilasien ominaisuuksien vertailu. (</w:t>
      </w:r>
      <w:hyperlink r:id="rId29" w:history="1">
        <w:r w:rsidR="00E35009" w:rsidRPr="007710C8">
          <w:rPr>
            <w:rStyle w:val="Hyperlinkki"/>
            <w:rFonts w:ascii="Times New Roman" w:hAnsi="Times New Roman"/>
            <w:i/>
            <w:sz w:val="22"/>
            <w:szCs w:val="22"/>
          </w:rPr>
          <w:t>www.virtuaalimaailma.fi/virtuaalilasit/</w:t>
        </w:r>
      </w:hyperlink>
      <w:r w:rsidR="00E35009" w:rsidRPr="007710C8">
        <w:rPr>
          <w:rFonts w:ascii="Times New Roman" w:hAnsi="Times New Roman"/>
          <w:i/>
          <w:sz w:val="22"/>
          <w:szCs w:val="22"/>
        </w:rPr>
        <w:t>)</w:t>
      </w:r>
    </w:p>
    <w:p w14:paraId="6EE71E3D" w14:textId="77777777" w:rsidR="00E35009" w:rsidRPr="007710C8" w:rsidRDefault="00E35009" w:rsidP="007710C8">
      <w:pPr>
        <w:spacing w:line="360" w:lineRule="auto"/>
        <w:ind w:firstLine="0"/>
        <w:rPr>
          <w:rFonts w:ascii="Times New Roman" w:hAnsi="Times New Roman"/>
          <w:i/>
          <w:sz w:val="22"/>
          <w:szCs w:val="22"/>
        </w:rPr>
      </w:pPr>
    </w:p>
    <w:p w14:paraId="337FF755" w14:textId="089D49CE" w:rsidR="00E35009" w:rsidRPr="007710C8" w:rsidRDefault="00E35009" w:rsidP="007710C8">
      <w:pPr>
        <w:spacing w:line="360" w:lineRule="auto"/>
        <w:ind w:firstLine="0"/>
        <w:rPr>
          <w:rFonts w:ascii="Times New Roman" w:hAnsi="Times New Roman"/>
          <w:i/>
          <w:sz w:val="22"/>
          <w:szCs w:val="22"/>
        </w:rPr>
      </w:pPr>
      <w:r w:rsidRPr="007710C8">
        <w:rPr>
          <w:rFonts w:ascii="Times New Roman" w:hAnsi="Times New Roman"/>
        </w:rPr>
        <w:t xml:space="preserve">Aikaisemmissa, virtuaalitodellisuuteen pohjautuvissa visualisointijärjestelmissä, on hyödynnetty Oculus Rift </w:t>
      </w:r>
      <w:ins w:id="342" w:author="Harri Siirtola" w:date="2017-06-18T19:12:00Z">
        <w:r w:rsidR="000D2359" w:rsidRPr="007710C8">
          <w:rPr>
            <w:rFonts w:ascii="Times New Roman" w:hAnsi="Times New Roman"/>
          </w:rPr>
          <w:t>-</w:t>
        </w:r>
      </w:ins>
      <w:del w:id="343" w:author="Harri Siirtola" w:date="2017-06-18T19:12:00Z">
        <w:r w:rsidRPr="007710C8" w:rsidDel="000D2359">
          <w:rPr>
            <w:rFonts w:ascii="Times New Roman" w:hAnsi="Times New Roman"/>
          </w:rPr>
          <w:delText>–</w:delText>
        </w:r>
      </w:del>
      <w:r w:rsidRPr="007710C8">
        <w:rPr>
          <w:rFonts w:ascii="Times New Roman" w:hAnsi="Times New Roman"/>
        </w:rPr>
        <w:t xml:space="preserve">virtuaalilasiteknologiaa. Oculus Rift-virtuaalilasien lisäksi Donalekin ja kumppaneiden [2014] tutkimuksessa hyödynnettiin </w:t>
      </w:r>
      <w:r w:rsidRPr="007710C8">
        <w:rPr>
          <w:rFonts w:ascii="Times New Roman" w:eastAsia="SimSun" w:hAnsi="Times New Roman"/>
          <w:i/>
          <w:iCs/>
          <w:color w:val="auto"/>
          <w:szCs w:val="24"/>
        </w:rPr>
        <w:t>Vicon</w:t>
      </w:r>
      <w:r w:rsidRPr="007710C8">
        <w:rPr>
          <w:rFonts w:ascii="Times New Roman" w:eastAsia="SimSun" w:hAnsi="Times New Roman"/>
          <w:color w:val="auto"/>
          <w:szCs w:val="24"/>
        </w:rPr>
        <w:t xml:space="preserve"> liikkeenseurantajärjestelmää </w:t>
      </w:r>
      <w:r w:rsidRPr="00360F15">
        <w:rPr>
          <w:rFonts w:ascii="Times New Roman" w:eastAsia="SimSun" w:hAnsi="Times New Roman"/>
          <w:color w:val="auto"/>
          <w:szCs w:val="24"/>
        </w:rPr>
        <w:t>[Vicon</w:t>
      </w:r>
      <w:r w:rsidRPr="007710C8">
        <w:rPr>
          <w:rFonts w:ascii="Times New Roman" w:eastAsia="SimSun" w:hAnsi="Times New Roman"/>
          <w:color w:val="auto"/>
          <w:szCs w:val="24"/>
        </w:rPr>
        <w:t xml:space="preserve">], jonka avulla käyttäjän liikkeet siirrettiin osaksi virtuaalista liikettä. Valintojen ja syötteiden antamiseen kaikissa tutkimuksissa [Donalek </w:t>
      </w:r>
      <w:commentRangeStart w:id="344"/>
      <w:r w:rsidRPr="007710C8">
        <w:rPr>
          <w:rFonts w:ascii="Times New Roman" w:eastAsia="SimSun" w:hAnsi="Times New Roman"/>
          <w:color w:val="auto"/>
          <w:szCs w:val="24"/>
          <w:rPrChange w:id="345" w:author="Hassi Sakari" w:date="2017-10-29T16:31:00Z">
            <w:rPr>
              <w:rFonts w:ascii="Times New Roman" w:eastAsia="SimSun" w:hAnsi="Times New Roman"/>
              <w:i/>
              <w:color w:val="auto"/>
              <w:szCs w:val="24"/>
            </w:rPr>
          </w:rPrChange>
        </w:rPr>
        <w:t>et. al</w:t>
      </w:r>
      <w:r w:rsidRPr="007710C8">
        <w:rPr>
          <w:rFonts w:ascii="Times New Roman" w:eastAsia="SimSun" w:hAnsi="Times New Roman"/>
          <w:color w:val="auto"/>
          <w:szCs w:val="24"/>
        </w:rPr>
        <w:t xml:space="preserve"> </w:t>
      </w:r>
      <w:commentRangeEnd w:id="344"/>
      <w:r w:rsidR="000D2359" w:rsidRPr="007710C8">
        <w:rPr>
          <w:rStyle w:val="Kommentinviite"/>
          <w:rFonts w:ascii="Times New Roman" w:hAnsi="Times New Roman"/>
        </w:rPr>
        <w:commentReference w:id="344"/>
      </w:r>
      <w:r w:rsidRPr="007710C8">
        <w:rPr>
          <w:rFonts w:ascii="Times New Roman" w:eastAsia="SimSun" w:hAnsi="Times New Roman"/>
          <w:color w:val="auto"/>
          <w:szCs w:val="24"/>
        </w:rPr>
        <w:t xml:space="preserve">2014, Moran </w:t>
      </w:r>
      <w:r w:rsidRPr="007710C8">
        <w:rPr>
          <w:rFonts w:ascii="Times New Roman" w:eastAsia="SimSun" w:hAnsi="Times New Roman"/>
          <w:color w:val="auto"/>
          <w:szCs w:val="24"/>
          <w:rPrChange w:id="346" w:author="Hassi Sakari" w:date="2017-10-29T16:31:00Z">
            <w:rPr>
              <w:rFonts w:ascii="Times New Roman" w:eastAsia="SimSun" w:hAnsi="Times New Roman"/>
              <w:i/>
              <w:color w:val="auto"/>
              <w:szCs w:val="24"/>
            </w:rPr>
          </w:rPrChange>
        </w:rPr>
        <w:t>et. al</w:t>
      </w:r>
      <w:r w:rsidRPr="007710C8">
        <w:rPr>
          <w:rFonts w:ascii="Times New Roman" w:eastAsia="SimSun" w:hAnsi="Times New Roman"/>
          <w:color w:val="auto"/>
          <w:szCs w:val="24"/>
        </w:rPr>
        <w:t xml:space="preserve"> 2015, Masters of Pie, 2015] hyödynnettiin </w:t>
      </w:r>
      <w:r w:rsidRPr="007710C8">
        <w:rPr>
          <w:rFonts w:ascii="Times New Roman" w:eastAsia="SimSun" w:hAnsi="Times New Roman"/>
          <w:i/>
          <w:color w:val="auto"/>
          <w:szCs w:val="24"/>
        </w:rPr>
        <w:t>Leap Motionin</w:t>
      </w:r>
      <w:r w:rsidRPr="007710C8">
        <w:rPr>
          <w:rFonts w:ascii="Times New Roman" w:eastAsia="SimSun" w:hAnsi="Times New Roman"/>
          <w:color w:val="auto"/>
          <w:szCs w:val="24"/>
        </w:rPr>
        <w:t xml:space="preserve"> liikkeiden ja eleiden tunnistusjärjestelmää [Leap Motion]. Kuten mainittu, näitä vuorovaikutuksellisia elementtejä ja teknologioita silmällä pitäen Vive tarjoaa suoraan jo itsessään vaaditut ominaisuudet. Lisäksi Viven ominaisuudet voidaan hel</w:t>
      </w:r>
      <w:r w:rsidR="00E623D6" w:rsidRPr="007710C8">
        <w:rPr>
          <w:rFonts w:ascii="Times New Roman" w:eastAsia="SimSun" w:hAnsi="Times New Roman"/>
          <w:color w:val="auto"/>
          <w:szCs w:val="24"/>
        </w:rPr>
        <w:t>posti ottaa käyttöön Unity3D-kehitysympäristöön</w:t>
      </w:r>
      <w:r w:rsidRPr="007710C8">
        <w:rPr>
          <w:rFonts w:ascii="Times New Roman" w:eastAsia="SimSun" w:hAnsi="Times New Roman"/>
          <w:color w:val="auto"/>
          <w:szCs w:val="24"/>
        </w:rPr>
        <w:t xml:space="preserve"> </w:t>
      </w:r>
      <w:r w:rsidR="00E623D6" w:rsidRPr="007710C8">
        <w:rPr>
          <w:rFonts w:ascii="Times New Roman" w:eastAsia="SimSun" w:hAnsi="Times New Roman"/>
          <w:color w:val="auto"/>
          <w:szCs w:val="24"/>
        </w:rPr>
        <w:t>suunnattujen kirjastojen</w:t>
      </w:r>
      <w:r w:rsidRPr="007710C8">
        <w:rPr>
          <w:rFonts w:ascii="Times New Roman" w:eastAsia="SimSun" w:hAnsi="Times New Roman"/>
          <w:color w:val="auto"/>
          <w:szCs w:val="24"/>
        </w:rPr>
        <w:t xml:space="preserve"> avulla, jolloin alustan kehitysaikaa säästyy huomattavasti. </w:t>
      </w:r>
      <w:r w:rsidR="00E623D6" w:rsidRPr="007710C8">
        <w:rPr>
          <w:rFonts w:ascii="Times New Roman" w:eastAsia="SimSun" w:hAnsi="Times New Roman"/>
          <w:color w:val="auto"/>
          <w:szCs w:val="24"/>
        </w:rPr>
        <w:t>Näistä</w:t>
      </w:r>
      <w:r w:rsidRPr="007710C8">
        <w:rPr>
          <w:rFonts w:ascii="Times New Roman" w:eastAsia="SimSun" w:hAnsi="Times New Roman"/>
          <w:color w:val="auto"/>
          <w:szCs w:val="24"/>
        </w:rPr>
        <w:t xml:space="preserve"> </w:t>
      </w:r>
      <w:r w:rsidR="00E623D6" w:rsidRPr="007710C8">
        <w:rPr>
          <w:rFonts w:ascii="Times New Roman" w:eastAsia="SimSun" w:hAnsi="Times New Roman"/>
          <w:color w:val="auto"/>
          <w:szCs w:val="24"/>
        </w:rPr>
        <w:t>syistä</w:t>
      </w:r>
      <w:r w:rsidRPr="007710C8">
        <w:rPr>
          <w:rFonts w:ascii="Times New Roman" w:eastAsia="SimSun" w:hAnsi="Times New Roman"/>
          <w:color w:val="auto"/>
          <w:szCs w:val="24"/>
        </w:rPr>
        <w:t xml:space="preserve"> tämän tutkimuksen </w:t>
      </w:r>
      <w:r w:rsidR="00D141B0" w:rsidRPr="007710C8">
        <w:rPr>
          <w:rFonts w:ascii="Times New Roman" w:eastAsia="SimSun" w:hAnsi="Times New Roman"/>
          <w:color w:val="auto"/>
          <w:szCs w:val="24"/>
        </w:rPr>
        <w:t>alusta tullaan kehittämään Vive</w:t>
      </w:r>
      <w:r w:rsidRPr="007710C8">
        <w:rPr>
          <w:rFonts w:ascii="Times New Roman" w:eastAsia="SimSun" w:hAnsi="Times New Roman"/>
          <w:color w:val="auto"/>
          <w:szCs w:val="24"/>
        </w:rPr>
        <w:t>n teknologian pohjalle. HTC Viven käyttöä tukee myös Masters of Pie ryhmän artikkelissa tekemä toteamus, jossa he toteavat, että alustan käyt</w:t>
      </w:r>
      <w:r w:rsidR="00D141B0" w:rsidRPr="007710C8">
        <w:rPr>
          <w:rFonts w:ascii="Times New Roman" w:eastAsia="SimSun" w:hAnsi="Times New Roman"/>
          <w:color w:val="auto"/>
          <w:szCs w:val="24"/>
        </w:rPr>
        <w:t>tökokemus olisi parempi HTC Viven tekniikalla</w:t>
      </w:r>
      <w:r w:rsidRPr="007710C8">
        <w:rPr>
          <w:rFonts w:ascii="Times New Roman" w:eastAsia="SimSun" w:hAnsi="Times New Roman"/>
          <w:color w:val="auto"/>
          <w:szCs w:val="24"/>
        </w:rPr>
        <w:t xml:space="preserve"> toteutettuna.</w:t>
      </w:r>
    </w:p>
    <w:p w14:paraId="73A20EE5" w14:textId="77777777" w:rsidR="00F23DD0" w:rsidRPr="007710C8" w:rsidRDefault="00F23DD0" w:rsidP="007710C8">
      <w:pPr>
        <w:spacing w:line="360" w:lineRule="auto"/>
        <w:ind w:firstLine="0"/>
        <w:rPr>
          <w:rFonts w:ascii="Times New Roman" w:hAnsi="Times New Roman"/>
        </w:rPr>
      </w:pPr>
      <w:bookmarkStart w:id="347" w:name="_Toc463943277"/>
      <w:bookmarkEnd w:id="347"/>
    </w:p>
    <w:p w14:paraId="607B5480" w14:textId="049354A5" w:rsidR="00D91104" w:rsidRPr="00360F15" w:rsidRDefault="00F23DD0" w:rsidP="00360F15">
      <w:pPr>
        <w:pStyle w:val="Otsikko11"/>
        <w:spacing w:line="360" w:lineRule="auto"/>
        <w:ind w:firstLine="0"/>
        <w:rPr>
          <w:rFonts w:ascii="Times New Roman" w:hAnsi="Times New Roman"/>
          <w:color w:val="00000A"/>
        </w:rPr>
      </w:pPr>
      <w:bookmarkStart w:id="348" w:name="_Toc462643325"/>
      <w:bookmarkStart w:id="349" w:name="_Toc463943278"/>
      <w:bookmarkStart w:id="350" w:name="_Toc503616906"/>
      <w:bookmarkEnd w:id="348"/>
      <w:bookmarkEnd w:id="349"/>
      <w:r w:rsidRPr="007710C8">
        <w:rPr>
          <w:rFonts w:ascii="Times New Roman" w:hAnsi="Times New Roman"/>
          <w:color w:val="00000A"/>
        </w:rPr>
        <w:lastRenderedPageBreak/>
        <w:t>5</w:t>
      </w:r>
      <w:r w:rsidR="00152D44" w:rsidRPr="007710C8">
        <w:rPr>
          <w:rFonts w:ascii="Times New Roman" w:hAnsi="Times New Roman"/>
          <w:color w:val="00000A"/>
        </w:rPr>
        <w:t>. TESTIJÄRJESTELMÄN KEHITYS</w:t>
      </w:r>
      <w:bookmarkEnd w:id="350"/>
    </w:p>
    <w:p w14:paraId="5F95AEA8" w14:textId="77777777" w:rsidR="00F23DD0" w:rsidRPr="007710C8" w:rsidRDefault="00F23DD0" w:rsidP="00AB7FDC">
      <w:pPr>
        <w:spacing w:line="360" w:lineRule="auto"/>
        <w:rPr>
          <w:rFonts w:ascii="Times New Roman" w:hAnsi="Times New Roman"/>
        </w:rPr>
      </w:pPr>
    </w:p>
    <w:p w14:paraId="7E8AF62B" w14:textId="77777777" w:rsidR="00DF7A43" w:rsidRDefault="00692964" w:rsidP="00AB7FDC">
      <w:pPr>
        <w:spacing w:line="360" w:lineRule="auto"/>
        <w:ind w:firstLine="0"/>
        <w:rPr>
          <w:rFonts w:ascii="Times New Roman" w:hAnsi="Times New Roman"/>
        </w:rPr>
      </w:pPr>
      <w:r>
        <w:rPr>
          <w:rFonts w:ascii="Times New Roman" w:hAnsi="Times New Roman"/>
        </w:rPr>
        <w:t xml:space="preserve">Testijärjestelmän kehittämisen tarkoituksena oli käyttäjätutkimuksessa </w:t>
      </w:r>
      <w:r w:rsidRPr="007710C8">
        <w:rPr>
          <w:rFonts w:ascii="Times New Roman" w:hAnsi="Times New Roman"/>
        </w:rPr>
        <w:t xml:space="preserve">kerätä </w:t>
      </w:r>
      <w:r>
        <w:rPr>
          <w:rFonts w:ascii="Times New Roman" w:hAnsi="Times New Roman"/>
        </w:rPr>
        <w:t>testi</w:t>
      </w:r>
      <w:r w:rsidRPr="007710C8">
        <w:rPr>
          <w:rFonts w:ascii="Times New Roman" w:hAnsi="Times New Roman"/>
        </w:rPr>
        <w:t xml:space="preserve">käyttäjiltä </w:t>
      </w:r>
      <w:r>
        <w:rPr>
          <w:rFonts w:ascii="Times New Roman" w:hAnsi="Times New Roman"/>
        </w:rPr>
        <w:t>tuntemuksia ja mielipiteitä</w:t>
      </w:r>
      <w:r w:rsidRPr="007710C8">
        <w:rPr>
          <w:rFonts w:ascii="Times New Roman" w:hAnsi="Times New Roman"/>
        </w:rPr>
        <w:t xml:space="preserve"> </w:t>
      </w:r>
      <w:r>
        <w:rPr>
          <w:rFonts w:ascii="Times New Roman" w:hAnsi="Times New Roman"/>
        </w:rPr>
        <w:t>tiedon visualisoimisesta virtuaalitodellisuudessa ja siitä miten tämä visualisointitapa vertautuu normaalin visualisointiin tietokoneen näytöltä esitettynä.</w:t>
      </w:r>
      <w:r w:rsidRPr="007710C8">
        <w:rPr>
          <w:rFonts w:ascii="Times New Roman" w:hAnsi="Times New Roman"/>
        </w:rPr>
        <w:t xml:space="preserve"> </w:t>
      </w:r>
      <w:r>
        <w:rPr>
          <w:rFonts w:ascii="Times New Roman" w:hAnsi="Times New Roman"/>
        </w:rPr>
        <w:t>Kehityksessä</w:t>
      </w:r>
      <w:r w:rsidR="00F23DD0" w:rsidRPr="007710C8">
        <w:rPr>
          <w:rFonts w:ascii="Times New Roman" w:hAnsi="Times New Roman"/>
        </w:rPr>
        <w:t xml:space="preserve"> tavoitteena oli </w:t>
      </w:r>
      <w:r>
        <w:rPr>
          <w:rFonts w:ascii="Times New Roman" w:hAnsi="Times New Roman"/>
        </w:rPr>
        <w:t xml:space="preserve">siis </w:t>
      </w:r>
      <w:r w:rsidR="00F23DD0" w:rsidRPr="007710C8">
        <w:rPr>
          <w:rFonts w:ascii="Times New Roman" w:hAnsi="Times New Roman"/>
        </w:rPr>
        <w:t>luoda datan visualisoinnin</w:t>
      </w:r>
      <w:r>
        <w:rPr>
          <w:rFonts w:ascii="Times New Roman" w:hAnsi="Times New Roman"/>
        </w:rPr>
        <w:t xml:space="preserve"> toteutus virtuaalitodellisuus</w:t>
      </w:r>
      <w:r w:rsidR="00F23DD0" w:rsidRPr="007710C8">
        <w:rPr>
          <w:rFonts w:ascii="Times New Roman" w:hAnsi="Times New Roman"/>
        </w:rPr>
        <w:t xml:space="preserve">ympäristöön sekä </w:t>
      </w:r>
      <w:r>
        <w:rPr>
          <w:rFonts w:ascii="Times New Roman" w:hAnsi="Times New Roman"/>
        </w:rPr>
        <w:t>vastaava 2D-toteutus</w:t>
      </w:r>
      <w:r w:rsidR="00F23DD0" w:rsidRPr="007710C8">
        <w:rPr>
          <w:rFonts w:ascii="Times New Roman" w:hAnsi="Times New Roman"/>
        </w:rPr>
        <w:t xml:space="preserve"> työasemaympäristöön.</w:t>
      </w:r>
      <w:r w:rsidR="00CC6DD0">
        <w:rPr>
          <w:rFonts w:ascii="Times New Roman" w:hAnsi="Times New Roman"/>
        </w:rPr>
        <w:t xml:space="preserve"> </w:t>
      </w:r>
    </w:p>
    <w:p w14:paraId="13C6F14A" w14:textId="4FA214FA" w:rsidR="006074A6" w:rsidRDefault="00F23DD0" w:rsidP="00DF7A43">
      <w:pPr>
        <w:spacing w:line="360" w:lineRule="auto"/>
        <w:ind w:firstLine="1304"/>
        <w:rPr>
          <w:rFonts w:ascii="Times New Roman" w:hAnsi="Times New Roman"/>
        </w:rPr>
      </w:pPr>
      <w:r w:rsidRPr="007710C8">
        <w:rPr>
          <w:rFonts w:ascii="Times New Roman" w:hAnsi="Times New Roman"/>
        </w:rPr>
        <w:t>Visualisointidemoja luotiin kaksi erilaista: Interaktiivinen visualisointi maapallosta, johon reaaliaikaisesti päivittyy Twitter-viestejä näkyville niiden geolokaatiotietoihin pohjautuen. Lisäksi kaksi perinteisempää visualisoinnin toteutusta pylväs</w:t>
      </w:r>
      <w:r w:rsidR="00CC6DD0">
        <w:rPr>
          <w:rFonts w:ascii="Times New Roman" w:hAnsi="Times New Roman"/>
        </w:rPr>
        <w:t>diagrammeista ja graafeista</w:t>
      </w:r>
      <w:r w:rsidRPr="007710C8">
        <w:rPr>
          <w:rFonts w:ascii="Times New Roman" w:hAnsi="Times New Roman"/>
        </w:rPr>
        <w:t xml:space="preserve">. </w:t>
      </w:r>
      <w:r w:rsidR="004E7321" w:rsidRPr="007710C8">
        <w:rPr>
          <w:rFonts w:ascii="Times New Roman" w:hAnsi="Times New Roman"/>
        </w:rPr>
        <w:t xml:space="preserve">Testijärjestelmän kokonaisuudet kehitettiin Unityn 3D </w:t>
      </w:r>
      <w:r w:rsidR="009914B7" w:rsidRPr="007710C8">
        <w:rPr>
          <w:rFonts w:ascii="Times New Roman" w:hAnsi="Times New Roman"/>
        </w:rPr>
        <w:t>– pelimoottorilla</w:t>
      </w:r>
      <w:r w:rsidR="004E7321" w:rsidRPr="007710C8">
        <w:rPr>
          <w:rFonts w:ascii="Times New Roman" w:hAnsi="Times New Roman"/>
        </w:rPr>
        <w:t>, joka</w:t>
      </w:r>
      <w:r w:rsidR="002A15FF">
        <w:rPr>
          <w:rFonts w:ascii="Times New Roman" w:hAnsi="Times New Roman"/>
        </w:rPr>
        <w:t xml:space="preserve"> erityisesti</w:t>
      </w:r>
      <w:r w:rsidR="004E7321" w:rsidRPr="007710C8">
        <w:rPr>
          <w:rFonts w:ascii="Times New Roman" w:hAnsi="Times New Roman"/>
        </w:rPr>
        <w:t xml:space="preserve"> </w:t>
      </w:r>
      <w:r w:rsidR="002A15FF">
        <w:rPr>
          <w:rFonts w:ascii="Times New Roman" w:hAnsi="Times New Roman"/>
        </w:rPr>
        <w:t xml:space="preserve">tukee järjestelmien kehitystä useille eri alustoille sekä tekee virtuaalitodellisuuden mallintamisen helpoksi </w:t>
      </w:r>
      <w:r w:rsidR="009914B7" w:rsidRPr="007710C8">
        <w:rPr>
          <w:rFonts w:ascii="Times New Roman" w:hAnsi="Times New Roman"/>
        </w:rPr>
        <w:t>[</w:t>
      </w:r>
      <w:r w:rsidR="009914B7" w:rsidRPr="00360F15">
        <w:rPr>
          <w:rFonts w:ascii="Times New Roman" w:hAnsi="Times New Roman"/>
        </w:rPr>
        <w:t>Unity</w:t>
      </w:r>
      <w:r w:rsidR="009914B7" w:rsidRPr="007710C8">
        <w:rPr>
          <w:rFonts w:ascii="Times New Roman" w:hAnsi="Times New Roman"/>
        </w:rPr>
        <w:t>].</w:t>
      </w:r>
      <w:r w:rsidR="00CC6DD0">
        <w:rPr>
          <w:rFonts w:ascii="Times New Roman" w:hAnsi="Times New Roman"/>
        </w:rPr>
        <w:t xml:space="preserve"> </w:t>
      </w:r>
      <w:r w:rsidR="002A15FF">
        <w:rPr>
          <w:rFonts w:ascii="Times New Roman" w:hAnsi="Times New Roman"/>
        </w:rPr>
        <w:t>Unityn avulla t</w:t>
      </w:r>
      <w:r w:rsidR="00CC6DD0">
        <w:rPr>
          <w:rFonts w:ascii="Times New Roman" w:hAnsi="Times New Roman"/>
        </w:rPr>
        <w:t xml:space="preserve">yöasemaympäristön </w:t>
      </w:r>
      <w:r w:rsidR="002A15FF">
        <w:rPr>
          <w:rFonts w:ascii="Times New Roman" w:hAnsi="Times New Roman"/>
        </w:rPr>
        <w:t>demojen</w:t>
      </w:r>
      <w:r w:rsidR="00CC6DD0">
        <w:rPr>
          <w:rFonts w:ascii="Times New Roman" w:hAnsi="Times New Roman"/>
        </w:rPr>
        <w:t xml:space="preserve"> visualisointi on siirretty täysin virtuaalitodellisuutta vastaavana näkymänä, mutta järjestelmän ja käyttäjän välisessä vuorovaikutuksessa on</w:t>
      </w:r>
      <w:r w:rsidR="002A15FF">
        <w:rPr>
          <w:rFonts w:ascii="Times New Roman" w:hAnsi="Times New Roman"/>
        </w:rPr>
        <w:t xml:space="preserve"> alustasta johtuvia</w:t>
      </w:r>
      <w:r w:rsidR="00CC6DD0">
        <w:rPr>
          <w:rFonts w:ascii="Times New Roman" w:hAnsi="Times New Roman"/>
        </w:rPr>
        <w:t xml:space="preserve"> eroavaisuuksia. Nämä toiminnollisuuden eroavaisuudet on kuvattu demokohtaisesti kappaleissa 5.1.1 ja 5.2.1.</w:t>
      </w:r>
      <w:r w:rsidR="00CC6DD0" w:rsidRPr="007710C8">
        <w:rPr>
          <w:rFonts w:ascii="Times New Roman" w:hAnsi="Times New Roman"/>
        </w:rPr>
        <w:t xml:space="preserve"> </w:t>
      </w:r>
      <w:r w:rsidR="009914B7" w:rsidRPr="007710C8">
        <w:rPr>
          <w:rFonts w:ascii="Times New Roman" w:hAnsi="Times New Roman"/>
        </w:rPr>
        <w:t xml:space="preserve"> </w:t>
      </w:r>
      <w:r w:rsidR="00DF7A43">
        <w:rPr>
          <w:rFonts w:ascii="Times New Roman" w:hAnsi="Times New Roman"/>
        </w:rPr>
        <w:t>Kappaleessa 4.4 arvioitiin HTC Vive – virtuaalitodellisuuslasien olevan tällä hetkellä paras vaihtoehto virtuaalitodellisuusympäristön k</w:t>
      </w:r>
      <w:r w:rsidR="00B7404C">
        <w:rPr>
          <w:rFonts w:ascii="Times New Roman" w:hAnsi="Times New Roman"/>
        </w:rPr>
        <w:t xml:space="preserve">äyttämiseen. Tutkimusta varten Vive:n laseja ei kuitenkaan saatu käyttöön. Tästä syystä testijärjestelmät jouduttiin luomaan saatavilla oleville Oculus Rift DK2 – laseille. </w:t>
      </w:r>
      <w:r w:rsidR="00395D0F">
        <w:rPr>
          <w:rFonts w:ascii="Times New Roman" w:hAnsi="Times New Roman"/>
        </w:rPr>
        <w:t xml:space="preserve">Oculus –sarjan ohjaimia ei myöskään saatu tutkimuksessa käyttöön, joten virtuaalitodellisuuden demoissa jouduttiin järjestelmän ohjaamisessa hyödyntämään Playstation –ohjainta. </w:t>
      </w:r>
    </w:p>
    <w:p w14:paraId="2F93CC00" w14:textId="567E8746" w:rsidR="00F23DD0" w:rsidRPr="007710C8" w:rsidRDefault="00395D0F" w:rsidP="006074A6">
      <w:pPr>
        <w:spacing w:line="360" w:lineRule="auto"/>
        <w:ind w:firstLine="1304"/>
        <w:rPr>
          <w:rFonts w:ascii="Times New Roman" w:hAnsi="Times New Roman"/>
        </w:rPr>
      </w:pPr>
      <w:r>
        <w:rPr>
          <w:rFonts w:ascii="Times New Roman" w:hAnsi="Times New Roman"/>
        </w:rPr>
        <w:t>Kahden luodun testijärjestelmä</w:t>
      </w:r>
      <w:r w:rsidR="006074A6">
        <w:rPr>
          <w:rFonts w:ascii="Times New Roman" w:hAnsi="Times New Roman"/>
        </w:rPr>
        <w:t>n</w:t>
      </w:r>
      <w:r w:rsidR="00F23DD0" w:rsidRPr="007710C8">
        <w:rPr>
          <w:rFonts w:ascii="Times New Roman" w:hAnsi="Times New Roman"/>
        </w:rPr>
        <w:t xml:space="preserve"> sisältö sekä tote</w:t>
      </w:r>
      <w:r w:rsidR="006074A6">
        <w:rPr>
          <w:rFonts w:ascii="Times New Roman" w:hAnsi="Times New Roman"/>
        </w:rPr>
        <w:t>utusvaihe käydään seuraavaksi tarkemmin lävitse. Kummastakin testijärjestelmästä annetaan tarkempi yleisselvitys, käydään käyttäjätestauksessa hyödynnettävät toiminnollisuudet lävitse sekä peilataan tehtyä toteutusta teoriaosuuden kappaleessa 2 Big Datalle annettuja määritteitä vasten. Osiossa arvioidaan kuinka hyvin jär</w:t>
      </w:r>
      <w:r w:rsidR="000E0410">
        <w:rPr>
          <w:rFonts w:ascii="Times New Roman" w:hAnsi="Times New Roman"/>
        </w:rPr>
        <w:t>jestelmä vastaa Big Datan annettuja määritteitä ja</w:t>
      </w:r>
      <w:r w:rsidR="006074A6">
        <w:rPr>
          <w:rFonts w:ascii="Times New Roman" w:hAnsi="Times New Roman"/>
        </w:rPr>
        <w:t xml:space="preserve"> mitä näistä </w:t>
      </w:r>
      <w:r w:rsidR="000E0410">
        <w:rPr>
          <w:rFonts w:ascii="Times New Roman" w:hAnsi="Times New Roman"/>
        </w:rPr>
        <w:t>määritteistä</w:t>
      </w:r>
      <w:r w:rsidR="006074A6">
        <w:rPr>
          <w:rFonts w:ascii="Times New Roman" w:hAnsi="Times New Roman"/>
        </w:rPr>
        <w:t xml:space="preserve"> ei ole pyst</w:t>
      </w:r>
      <w:r w:rsidR="000E0410">
        <w:rPr>
          <w:rFonts w:ascii="Times New Roman" w:hAnsi="Times New Roman"/>
        </w:rPr>
        <w:t>ytty tässä työssä lunastamaan. Määritteiden perusteluissa myös selvitetään,</w:t>
      </w:r>
      <w:r w:rsidR="006074A6">
        <w:rPr>
          <w:rFonts w:ascii="Times New Roman" w:hAnsi="Times New Roman"/>
        </w:rPr>
        <w:t xml:space="preserve"> minkälaisilla muutoksilla kyseisen </w:t>
      </w:r>
      <w:r w:rsidR="000E0410">
        <w:rPr>
          <w:rFonts w:ascii="Times New Roman" w:hAnsi="Times New Roman"/>
        </w:rPr>
        <w:t>osion</w:t>
      </w:r>
      <w:r w:rsidR="006074A6">
        <w:rPr>
          <w:rFonts w:ascii="Times New Roman" w:hAnsi="Times New Roman"/>
        </w:rPr>
        <w:t xml:space="preserve"> saisi vastaamaan Big Datan viiden V:n (</w:t>
      </w:r>
      <w:r w:rsidR="006074A6" w:rsidRPr="006074A6">
        <w:rPr>
          <w:rFonts w:ascii="Times New Roman" w:hAnsi="Times New Roman"/>
        </w:rPr>
        <w:t>Volume, Velocity, Variety, Veracity, Value</w:t>
      </w:r>
      <w:r w:rsidR="006074A6">
        <w:rPr>
          <w:rFonts w:ascii="Times New Roman" w:hAnsi="Times New Roman"/>
        </w:rPr>
        <w:t>) vaatimuksia.</w:t>
      </w:r>
    </w:p>
    <w:p w14:paraId="4FDD2CDA" w14:textId="77777777" w:rsidR="00F155D3" w:rsidRPr="007710C8" w:rsidRDefault="00F155D3" w:rsidP="007710C8">
      <w:pPr>
        <w:spacing w:line="360" w:lineRule="auto"/>
        <w:ind w:firstLine="0"/>
        <w:rPr>
          <w:rFonts w:ascii="Times New Roman" w:hAnsi="Times New Roman"/>
        </w:rPr>
      </w:pPr>
    </w:p>
    <w:p w14:paraId="03F4F335" w14:textId="38C767B7" w:rsidR="00F23DD0" w:rsidRDefault="00F23DD0" w:rsidP="001B3764">
      <w:pPr>
        <w:pStyle w:val="Otsikko21"/>
        <w:ind w:firstLine="0"/>
      </w:pPr>
      <w:bookmarkStart w:id="351" w:name="_Toc503616907"/>
      <w:r w:rsidRPr="007710C8">
        <w:t>5.1 Twitte</w:t>
      </w:r>
      <w:r w:rsidR="00DC7695" w:rsidRPr="007710C8">
        <w:t>r-viestien visualisoiminen maailmankartalla</w:t>
      </w:r>
      <w:bookmarkEnd w:id="351"/>
    </w:p>
    <w:p w14:paraId="548177D0" w14:textId="77777777" w:rsidR="001B3764" w:rsidRPr="001B3764" w:rsidRDefault="001B3764" w:rsidP="001B3764"/>
    <w:p w14:paraId="5A3F9403" w14:textId="54C4323D" w:rsidR="00A33871" w:rsidRPr="007710C8" w:rsidRDefault="00B32053" w:rsidP="007710C8">
      <w:pPr>
        <w:spacing w:line="360" w:lineRule="auto"/>
        <w:ind w:firstLine="0"/>
        <w:rPr>
          <w:rFonts w:ascii="Times New Roman" w:hAnsi="Times New Roman"/>
        </w:rPr>
      </w:pPr>
      <w:r w:rsidRPr="007710C8">
        <w:rPr>
          <w:rFonts w:ascii="Times New Roman" w:hAnsi="Times New Roman"/>
        </w:rPr>
        <w:t xml:space="preserve">Toiseksi esimerkiksi haluttiin luoda </w:t>
      </w:r>
      <w:r w:rsidR="00A33871" w:rsidRPr="007710C8">
        <w:rPr>
          <w:rFonts w:ascii="Times New Roman" w:hAnsi="Times New Roman"/>
        </w:rPr>
        <w:t>staattisemmasta</w:t>
      </w:r>
      <w:r w:rsidRPr="007710C8">
        <w:rPr>
          <w:rFonts w:ascii="Times New Roman" w:hAnsi="Times New Roman"/>
        </w:rPr>
        <w:t xml:space="preserve"> visualisoinnista poikkeava</w:t>
      </w:r>
      <w:r w:rsidR="00A33871" w:rsidRPr="007710C8">
        <w:rPr>
          <w:rFonts w:ascii="Times New Roman" w:hAnsi="Times New Roman"/>
        </w:rPr>
        <w:t>, interaktiivisempi</w:t>
      </w:r>
      <w:r w:rsidRPr="007710C8">
        <w:rPr>
          <w:rFonts w:ascii="Times New Roman" w:hAnsi="Times New Roman"/>
        </w:rPr>
        <w:t xml:space="preserve"> toteutus</w:t>
      </w:r>
      <w:r w:rsidR="00A33871" w:rsidRPr="007710C8">
        <w:rPr>
          <w:rFonts w:ascii="Times New Roman" w:hAnsi="Times New Roman"/>
        </w:rPr>
        <w:t>tapa</w:t>
      </w:r>
      <w:r w:rsidRPr="007710C8">
        <w:rPr>
          <w:rFonts w:ascii="Times New Roman" w:hAnsi="Times New Roman"/>
        </w:rPr>
        <w:t xml:space="preserve">. </w:t>
      </w:r>
      <w:r w:rsidR="004E7321" w:rsidRPr="007710C8">
        <w:rPr>
          <w:rFonts w:ascii="Times New Roman" w:hAnsi="Times New Roman"/>
        </w:rPr>
        <w:t>Demon tarkoituksena on</w:t>
      </w:r>
      <w:r w:rsidR="00A33871" w:rsidRPr="007710C8">
        <w:rPr>
          <w:rFonts w:ascii="Times New Roman" w:hAnsi="Times New Roman"/>
        </w:rPr>
        <w:t xml:space="preserve"> </w:t>
      </w:r>
      <w:r w:rsidR="004E7321" w:rsidRPr="007710C8">
        <w:rPr>
          <w:rFonts w:ascii="Times New Roman" w:hAnsi="Times New Roman"/>
        </w:rPr>
        <w:t xml:space="preserve">luoda syvempi visualisoinnillinen kokemus, jossa pystytään </w:t>
      </w:r>
      <w:r w:rsidR="004E7321" w:rsidRPr="007710C8">
        <w:rPr>
          <w:rFonts w:ascii="Times New Roman" w:hAnsi="Times New Roman"/>
        </w:rPr>
        <w:lastRenderedPageBreak/>
        <w:t>paremmin hyödyntämään virtuaalitodellisuuden interaktiotapoja kuten pään liikkeenseuranta</w:t>
      </w:r>
      <w:r w:rsidR="00641F74" w:rsidRPr="007710C8">
        <w:rPr>
          <w:rFonts w:ascii="Times New Roman" w:hAnsi="Times New Roman"/>
        </w:rPr>
        <w:t xml:space="preserve">. </w:t>
      </w:r>
      <w:r w:rsidRPr="007710C8">
        <w:rPr>
          <w:rFonts w:ascii="Times New Roman" w:hAnsi="Times New Roman"/>
        </w:rPr>
        <w:t xml:space="preserve">Visualisoinnissa haluttiin </w:t>
      </w:r>
      <w:r w:rsidR="004E7321" w:rsidRPr="007710C8">
        <w:rPr>
          <w:rFonts w:ascii="Times New Roman" w:hAnsi="Times New Roman"/>
        </w:rPr>
        <w:t>hyödyntää laajaa tietomallia, joka päivittyisi dynaamisesti käytön aikana</w:t>
      </w:r>
      <w:r w:rsidRPr="007710C8">
        <w:rPr>
          <w:rFonts w:ascii="Times New Roman" w:hAnsi="Times New Roman"/>
        </w:rPr>
        <w:t>. Lisäksi tietosisällön tuli olla monimuotoista, jotta visualisoinnilla pystyttäisiin tukemaan data</w:t>
      </w:r>
      <w:r w:rsidR="004E7321" w:rsidRPr="007710C8">
        <w:rPr>
          <w:rFonts w:ascii="Times New Roman" w:hAnsi="Times New Roman"/>
        </w:rPr>
        <w:t>n</w:t>
      </w:r>
      <w:r w:rsidRPr="007710C8">
        <w:rPr>
          <w:rFonts w:ascii="Times New Roman" w:hAnsi="Times New Roman"/>
        </w:rPr>
        <w:t xml:space="preserve"> </w:t>
      </w:r>
      <w:r w:rsidR="004E7321" w:rsidRPr="007710C8">
        <w:rPr>
          <w:rFonts w:ascii="Times New Roman" w:hAnsi="Times New Roman"/>
        </w:rPr>
        <w:t>sisällön monimuotoisempaa esittämistapaa</w:t>
      </w:r>
      <w:r w:rsidRPr="007710C8">
        <w:rPr>
          <w:rFonts w:ascii="Times New Roman" w:hAnsi="Times New Roman"/>
        </w:rPr>
        <w:t>.</w:t>
      </w:r>
      <w:r w:rsidR="00A33871" w:rsidRPr="007710C8">
        <w:rPr>
          <w:rFonts w:ascii="Times New Roman" w:hAnsi="Times New Roman"/>
        </w:rPr>
        <w:t xml:space="preserve"> </w:t>
      </w:r>
      <w:r w:rsidRPr="007710C8">
        <w:rPr>
          <w:rFonts w:ascii="Times New Roman" w:hAnsi="Times New Roman"/>
        </w:rPr>
        <w:t xml:space="preserve"> Näiden kriteerien pohjalta visualisoitavaksi data</w:t>
      </w:r>
      <w:r w:rsidR="00EB019A" w:rsidRPr="007710C8">
        <w:rPr>
          <w:rFonts w:ascii="Times New Roman" w:hAnsi="Times New Roman"/>
        </w:rPr>
        <w:t xml:space="preserve">ksi valikoitu Twitter-viestit, joita </w:t>
      </w:r>
      <w:r w:rsidR="004E7321" w:rsidRPr="007710C8">
        <w:rPr>
          <w:rFonts w:ascii="Times New Roman" w:hAnsi="Times New Roman"/>
        </w:rPr>
        <w:t>työssä hyödynnetään</w:t>
      </w:r>
      <w:r w:rsidR="00EB019A" w:rsidRPr="007710C8">
        <w:rPr>
          <w:rFonts w:ascii="Times New Roman" w:hAnsi="Times New Roman"/>
        </w:rPr>
        <w:t xml:space="preserve"> </w:t>
      </w:r>
      <w:r w:rsidR="00EB019A" w:rsidRPr="007710C8">
        <w:rPr>
          <w:rFonts w:ascii="Times New Roman" w:hAnsi="Times New Roman"/>
          <w:i/>
        </w:rPr>
        <w:t xml:space="preserve">Twitter Streaming API </w:t>
      </w:r>
      <w:r w:rsidR="00873769" w:rsidRPr="007710C8">
        <w:rPr>
          <w:rFonts w:ascii="Times New Roman" w:hAnsi="Times New Roman"/>
        </w:rPr>
        <w:t>– rajapinnan</w:t>
      </w:r>
      <w:r w:rsidR="00EB019A" w:rsidRPr="007710C8">
        <w:rPr>
          <w:rFonts w:ascii="Times New Roman" w:hAnsi="Times New Roman"/>
        </w:rPr>
        <w:t xml:space="preserve"> </w:t>
      </w:r>
      <w:r w:rsidR="004E7321" w:rsidRPr="007710C8">
        <w:rPr>
          <w:rFonts w:ascii="Times New Roman" w:hAnsi="Times New Roman"/>
        </w:rPr>
        <w:t>avulla</w:t>
      </w:r>
      <w:r w:rsidR="00873769" w:rsidRPr="007710C8">
        <w:rPr>
          <w:rFonts w:ascii="Times New Roman" w:hAnsi="Times New Roman"/>
        </w:rPr>
        <w:t xml:space="preserve"> [</w:t>
      </w:r>
      <w:r w:rsidR="00873769" w:rsidRPr="00360F15">
        <w:rPr>
          <w:rFonts w:ascii="Times New Roman" w:hAnsi="Times New Roman"/>
        </w:rPr>
        <w:t>Twitter Stream API</w:t>
      </w:r>
      <w:r w:rsidR="00873769" w:rsidRPr="007710C8">
        <w:rPr>
          <w:rFonts w:ascii="Times New Roman" w:hAnsi="Times New Roman"/>
        </w:rPr>
        <w:t>]</w:t>
      </w:r>
      <w:r w:rsidR="00EB019A" w:rsidRPr="007710C8">
        <w:rPr>
          <w:rFonts w:ascii="Times New Roman" w:hAnsi="Times New Roman"/>
          <w:i/>
        </w:rPr>
        <w:t>.</w:t>
      </w:r>
      <w:r w:rsidR="00873769" w:rsidRPr="007710C8">
        <w:rPr>
          <w:rFonts w:ascii="Times New Roman" w:hAnsi="Times New Roman"/>
        </w:rPr>
        <w:t xml:space="preserve"> Twitter-viestien rajapin</w:t>
      </w:r>
      <w:r w:rsidR="006074A6">
        <w:rPr>
          <w:rFonts w:ascii="Times New Roman" w:hAnsi="Times New Roman"/>
        </w:rPr>
        <w:t>ta tarjoaa mahdollisuuden suora</w:t>
      </w:r>
      <w:r w:rsidR="00873769" w:rsidRPr="007710C8">
        <w:rPr>
          <w:rFonts w:ascii="Times New Roman" w:hAnsi="Times New Roman"/>
        </w:rPr>
        <w:t>toistaa ja kuunnella Twitteriin luotuja viestejä reaaliajassa (</w:t>
      </w:r>
      <w:r w:rsidR="006074A6">
        <w:rPr>
          <w:rFonts w:ascii="Times New Roman" w:hAnsi="Times New Roman"/>
        </w:rPr>
        <w:t>noin 6000 viestiä sekunnissa). Rajapinta tarjoaa t</w:t>
      </w:r>
      <w:r w:rsidR="00873769" w:rsidRPr="007710C8">
        <w:rPr>
          <w:rFonts w:ascii="Times New Roman" w:hAnsi="Times New Roman"/>
        </w:rPr>
        <w:t>äyden vies</w:t>
      </w:r>
      <w:r w:rsidR="004E7321" w:rsidRPr="007710C8">
        <w:rPr>
          <w:rFonts w:ascii="Times New Roman" w:hAnsi="Times New Roman"/>
        </w:rPr>
        <w:t>teihin liittyvän tietosisällön esimerkiks</w:t>
      </w:r>
      <w:r w:rsidR="006074A6">
        <w:rPr>
          <w:rFonts w:ascii="Times New Roman" w:hAnsi="Times New Roman"/>
        </w:rPr>
        <w:t>i viestin sisällön ja käyttäjäni</w:t>
      </w:r>
      <w:r w:rsidR="004E7321" w:rsidRPr="007710C8">
        <w:rPr>
          <w:rFonts w:ascii="Times New Roman" w:hAnsi="Times New Roman"/>
        </w:rPr>
        <w:t>men.</w:t>
      </w:r>
      <w:r w:rsidR="00E35997" w:rsidRPr="007710C8">
        <w:rPr>
          <w:rFonts w:ascii="Times New Roman" w:hAnsi="Times New Roman"/>
        </w:rPr>
        <w:t xml:space="preserve"> </w:t>
      </w:r>
    </w:p>
    <w:p w14:paraId="271B6066" w14:textId="0D2DFFC7" w:rsidR="00641F74" w:rsidRPr="007710C8" w:rsidRDefault="00641F74" w:rsidP="007710C8">
      <w:pPr>
        <w:spacing w:line="360" w:lineRule="auto"/>
        <w:ind w:firstLine="0"/>
        <w:rPr>
          <w:rFonts w:ascii="Times New Roman" w:hAnsi="Times New Roman"/>
        </w:rPr>
      </w:pPr>
      <w:r w:rsidRPr="007710C8">
        <w:rPr>
          <w:rFonts w:ascii="Times New Roman" w:hAnsi="Times New Roman"/>
        </w:rPr>
        <w:tab/>
        <w:t xml:space="preserve">Käytettävään dataan ja tiedonhankintaan liittyvien päätösten jälkeen seuraava vaihe oli miettiä, minkälaisen </w:t>
      </w:r>
      <w:r w:rsidR="00F16C29">
        <w:rPr>
          <w:rFonts w:ascii="Times New Roman" w:hAnsi="Times New Roman"/>
        </w:rPr>
        <w:t>visualisaation datan ympärille voisi</w:t>
      </w:r>
      <w:r w:rsidRPr="007710C8">
        <w:rPr>
          <w:rFonts w:ascii="Times New Roman" w:hAnsi="Times New Roman"/>
        </w:rPr>
        <w:t xml:space="preserve"> luoda. Twitter-viestien </w:t>
      </w:r>
      <w:r w:rsidR="00F16C29">
        <w:rPr>
          <w:rFonts w:ascii="Times New Roman" w:hAnsi="Times New Roman"/>
        </w:rPr>
        <w:t>visualisoiminen</w:t>
      </w:r>
      <w:r w:rsidRPr="007710C8">
        <w:rPr>
          <w:rFonts w:ascii="Times New Roman" w:hAnsi="Times New Roman"/>
        </w:rPr>
        <w:t xml:space="preserve"> viestien geolokaatiotietojen pohjalta </w:t>
      </w:r>
      <w:r w:rsidR="00F16C29">
        <w:rPr>
          <w:rFonts w:ascii="Times New Roman" w:hAnsi="Times New Roman"/>
        </w:rPr>
        <w:t>maailmankartalle sijoiteltuna</w:t>
      </w:r>
      <w:r w:rsidRPr="007710C8">
        <w:rPr>
          <w:rFonts w:ascii="Times New Roman" w:hAnsi="Times New Roman"/>
        </w:rPr>
        <w:t xml:space="preserve"> on tehty jo aikaisemmin </w:t>
      </w:r>
      <w:r w:rsidR="00F16C29">
        <w:rPr>
          <w:rFonts w:ascii="Times New Roman" w:hAnsi="Times New Roman"/>
        </w:rPr>
        <w:t xml:space="preserve">#Onemilliontweetmap – projektin toimesta </w:t>
      </w:r>
      <w:r w:rsidRPr="007710C8">
        <w:rPr>
          <w:rFonts w:ascii="Times New Roman" w:hAnsi="Times New Roman"/>
        </w:rPr>
        <w:t>[</w:t>
      </w:r>
      <w:r w:rsidRPr="00DA448D">
        <w:rPr>
          <w:rFonts w:ascii="Times New Roman" w:hAnsi="Times New Roman"/>
        </w:rPr>
        <w:t>Onemilliontweetmap</w:t>
      </w:r>
      <w:r w:rsidR="00F16C29">
        <w:rPr>
          <w:rFonts w:ascii="Times New Roman" w:hAnsi="Times New Roman"/>
        </w:rPr>
        <w:t>],</w:t>
      </w:r>
      <w:r w:rsidRPr="007710C8">
        <w:rPr>
          <w:rFonts w:ascii="Times New Roman" w:hAnsi="Times New Roman"/>
        </w:rPr>
        <w:t xml:space="preserve"> mutta tämä tarjosi hyvän lähtökohdan yksityiskohtais</w:t>
      </w:r>
      <w:r w:rsidR="00F16C29">
        <w:rPr>
          <w:rFonts w:ascii="Times New Roman" w:hAnsi="Times New Roman"/>
        </w:rPr>
        <w:t>emman visualisoinnin luomiselle.</w:t>
      </w:r>
      <w:r w:rsidRPr="007710C8">
        <w:rPr>
          <w:rFonts w:ascii="Times New Roman" w:hAnsi="Times New Roman"/>
        </w:rPr>
        <w:t xml:space="preserve"> </w:t>
      </w:r>
      <w:r w:rsidR="00F16C29">
        <w:rPr>
          <w:rFonts w:ascii="Times New Roman" w:hAnsi="Times New Roman"/>
        </w:rPr>
        <w:t>Viestien visualisoiminen maapallon päälle tuntui myös tarjoavan</w:t>
      </w:r>
      <w:r w:rsidRPr="007710C8">
        <w:rPr>
          <w:rFonts w:ascii="Times New Roman" w:hAnsi="Times New Roman"/>
        </w:rPr>
        <w:t xml:space="preserve"> syvällisemmän käyttökokemuksen virtuaalitodellisuuteen. Maapallon 3D–malli ja sen toiminnollisuudet otettiin käyttöön Unitylle luodusta World Political Map</w:t>
      </w:r>
      <w:r w:rsidR="00F16C29">
        <w:rPr>
          <w:rFonts w:ascii="Times New Roman" w:hAnsi="Times New Roman"/>
        </w:rPr>
        <w:t xml:space="preserve"> </w:t>
      </w:r>
      <w:r w:rsidR="00F16C29" w:rsidRPr="007710C8">
        <w:rPr>
          <w:rFonts w:ascii="Times New Roman" w:hAnsi="Times New Roman"/>
        </w:rPr>
        <w:t>– kirjastosta</w:t>
      </w:r>
      <w:r w:rsidRPr="007710C8">
        <w:rPr>
          <w:rFonts w:ascii="Times New Roman" w:hAnsi="Times New Roman"/>
        </w:rPr>
        <w:t xml:space="preserve"> [</w:t>
      </w:r>
      <w:r w:rsidRPr="00DA448D">
        <w:rPr>
          <w:rFonts w:ascii="Times New Roman" w:hAnsi="Times New Roman"/>
        </w:rPr>
        <w:t>World Political Map</w:t>
      </w:r>
      <w:r w:rsidRPr="007710C8">
        <w:rPr>
          <w:rFonts w:ascii="Times New Roman" w:hAnsi="Times New Roman"/>
        </w:rPr>
        <w:t xml:space="preserve">]. Tämän jälkeen Twitter viestien käsittelyä varten luotiin oma </w:t>
      </w:r>
      <w:r w:rsidR="00F16C29">
        <w:rPr>
          <w:rFonts w:ascii="Times New Roman" w:hAnsi="Times New Roman"/>
        </w:rPr>
        <w:t>Golangilla toteutettu API-rajapinta (</w:t>
      </w:r>
      <w:r w:rsidR="00F16C29" w:rsidRPr="00F16C29">
        <w:rPr>
          <w:rFonts w:ascii="Times New Roman" w:hAnsi="Times New Roman"/>
          <w:i/>
        </w:rPr>
        <w:t>Application Programming Interface</w:t>
      </w:r>
      <w:r w:rsidR="00F16C29">
        <w:rPr>
          <w:rFonts w:ascii="Times New Roman" w:hAnsi="Times New Roman"/>
        </w:rPr>
        <w:t>), joka säilöö halutut viestitiedot tietokantaan. Viimeisessä vaiheessa API:in toteutettiin tarvittavat kyselyrajapinnat Unity-projektin haettavaksi. Näiden tietojen pohjalta elementit pystytään Unityssa mallintamaan geolokaatiotietojen pohjalta oikeille paikoille ja päivittämään maapallolla esitettävät viestit muutaman sekunnin välein.</w:t>
      </w:r>
    </w:p>
    <w:p w14:paraId="3C7A1CEA" w14:textId="77777777" w:rsidR="007F1D14" w:rsidRPr="007710C8" w:rsidRDefault="007F1D14" w:rsidP="007710C8">
      <w:pPr>
        <w:spacing w:line="360" w:lineRule="auto"/>
        <w:ind w:firstLine="0"/>
        <w:rPr>
          <w:rFonts w:ascii="Times New Roman" w:hAnsi="Times New Roman"/>
        </w:rPr>
      </w:pPr>
    </w:p>
    <w:p w14:paraId="2818E9AF" w14:textId="090D126E" w:rsidR="001D11D7" w:rsidRPr="007710C8" w:rsidRDefault="001D11D7"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5588B889" wp14:editId="1DC6B3F8">
            <wp:extent cx="4373880" cy="3049644"/>
            <wp:effectExtent l="0" t="0" r="7620" b="0"/>
            <wp:docPr id="16" name="Kuv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81194" cy="3054744"/>
                    </a:xfrm>
                    <a:prstGeom prst="rect">
                      <a:avLst/>
                    </a:prstGeom>
                  </pic:spPr>
                </pic:pic>
              </a:graphicData>
            </a:graphic>
          </wp:inline>
        </w:drawing>
      </w:r>
    </w:p>
    <w:p w14:paraId="33B4083D" w14:textId="2B524C5A" w:rsidR="007F1D14" w:rsidRPr="007710C8" w:rsidRDefault="007F1D1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lastRenderedPageBreak/>
        <w:t>Kuva 12. Havainnekuva Twitter-viestien visualisointidemosta.</w:t>
      </w:r>
    </w:p>
    <w:p w14:paraId="4BA14D98" w14:textId="77777777" w:rsidR="0038705F" w:rsidRPr="007710C8" w:rsidRDefault="0038705F" w:rsidP="007710C8">
      <w:pPr>
        <w:spacing w:line="360" w:lineRule="auto"/>
        <w:ind w:firstLine="0"/>
        <w:rPr>
          <w:rFonts w:ascii="Times New Roman" w:hAnsi="Times New Roman"/>
        </w:rPr>
      </w:pPr>
    </w:p>
    <w:p w14:paraId="2EA0BDD0" w14:textId="3DD0A868" w:rsidR="0038705F" w:rsidRDefault="0038705F" w:rsidP="001B3764">
      <w:pPr>
        <w:pStyle w:val="Otsikko21"/>
        <w:ind w:firstLine="0"/>
      </w:pPr>
      <w:bookmarkStart w:id="352" w:name="_Toc503616908"/>
      <w:r w:rsidRPr="007710C8">
        <w:t xml:space="preserve">5.1.1 </w:t>
      </w:r>
      <w:r w:rsidR="00E35997" w:rsidRPr="007710C8">
        <w:t>Toiminnollisuus</w:t>
      </w:r>
      <w:bookmarkEnd w:id="352"/>
    </w:p>
    <w:p w14:paraId="4AEBD61A" w14:textId="77777777" w:rsidR="001B3764" w:rsidRPr="001B3764" w:rsidRDefault="001B3764" w:rsidP="001B3764"/>
    <w:p w14:paraId="01DAC01F" w14:textId="1470D769" w:rsidR="00F23DD0" w:rsidRPr="007710C8" w:rsidRDefault="00A02E90" w:rsidP="007710C8">
      <w:pPr>
        <w:spacing w:line="360" w:lineRule="auto"/>
        <w:ind w:firstLine="0"/>
        <w:rPr>
          <w:rFonts w:ascii="Times New Roman" w:hAnsi="Times New Roman"/>
        </w:rPr>
      </w:pPr>
      <w:r w:rsidRPr="007710C8">
        <w:rPr>
          <w:rFonts w:ascii="Times New Roman" w:hAnsi="Times New Roman"/>
        </w:rPr>
        <w:t xml:space="preserve">Visualisoinnissa </w:t>
      </w:r>
      <w:r w:rsidR="001D1A01" w:rsidRPr="007710C8">
        <w:rPr>
          <w:rFonts w:ascii="Times New Roman" w:hAnsi="Times New Roman"/>
        </w:rPr>
        <w:t xml:space="preserve">tärkeimpänä tietona </w:t>
      </w:r>
      <w:r w:rsidR="00C630E3" w:rsidRPr="007710C8">
        <w:rPr>
          <w:rFonts w:ascii="Times New Roman" w:hAnsi="Times New Roman"/>
        </w:rPr>
        <w:t>korostuvat Twitter</w:t>
      </w:r>
      <w:r w:rsidR="001D1A01" w:rsidRPr="007710C8">
        <w:rPr>
          <w:rFonts w:ascii="Times New Roman" w:hAnsi="Times New Roman"/>
        </w:rPr>
        <w:t xml:space="preserve">–viestin </w:t>
      </w:r>
      <w:r w:rsidRPr="007710C8">
        <w:rPr>
          <w:rFonts w:ascii="Times New Roman" w:hAnsi="Times New Roman"/>
        </w:rPr>
        <w:t xml:space="preserve">sijaintikoordinaatit. Koordinaattien </w:t>
      </w:r>
      <w:r w:rsidR="00C630E3" w:rsidRPr="007710C8">
        <w:rPr>
          <w:rFonts w:ascii="Times New Roman" w:hAnsi="Times New Roman"/>
        </w:rPr>
        <w:t xml:space="preserve">avulla viestit </w:t>
      </w:r>
      <w:r w:rsidRPr="007710C8">
        <w:rPr>
          <w:rFonts w:ascii="Times New Roman" w:hAnsi="Times New Roman"/>
        </w:rPr>
        <w:t>piirretään</w:t>
      </w:r>
      <w:r w:rsidR="00C630E3" w:rsidRPr="007710C8">
        <w:rPr>
          <w:rFonts w:ascii="Times New Roman" w:hAnsi="Times New Roman"/>
        </w:rPr>
        <w:t xml:space="preserve"> niiden lähettämispaikkaa vastaavaan sijaintiin maapallon 3D-mallissa.</w:t>
      </w:r>
      <w:r w:rsidRPr="007710C8">
        <w:rPr>
          <w:rFonts w:ascii="Times New Roman" w:hAnsi="Times New Roman"/>
        </w:rPr>
        <w:t xml:space="preserve"> Käyttäjä voi tarkistella viestien sisältötietoja viemällä ohjattava kursori viesti-ikonin päälle. Kursorin ohjaaminen tapahtuu virtuaalitodellisuuden toteutuksessa virtuaalitodellisuuslasien liikeseurannan kautta ja työpöytätoteutuksessa hiiren avulla. Käyttäjä pystyy myös kääntämään maapalloa virtuaalitodellisuuden toteutuksessa erillisen ohjaimen avulla sekä työpöytäympäristössä hiiren painikkeen avulla. Virtuaalitodellisuuden ja työasemaympäristöjen eroavaisuudet on vielä kuvattu Taulukossa 3.  </w:t>
      </w:r>
    </w:p>
    <w:p w14:paraId="38DCAAAA" w14:textId="77777777" w:rsidR="00A02E90" w:rsidRPr="00DA448D" w:rsidRDefault="00A02E90" w:rsidP="007710C8">
      <w:pPr>
        <w:spacing w:line="360" w:lineRule="auto"/>
        <w:ind w:firstLine="1304"/>
        <w:rPr>
          <w:rFonts w:ascii="Times New Roman" w:hAnsi="Times New Roman"/>
          <w:szCs w:val="24"/>
        </w:rPr>
      </w:pPr>
    </w:p>
    <w:tbl>
      <w:tblPr>
        <w:tblStyle w:val="TaulukkoRuudukko"/>
        <w:tblW w:w="0" w:type="auto"/>
        <w:tblLook w:val="04A0" w:firstRow="1" w:lastRow="0" w:firstColumn="1" w:lastColumn="0" w:noHBand="0" w:noVBand="1"/>
      </w:tblPr>
      <w:tblGrid>
        <w:gridCol w:w="2689"/>
        <w:gridCol w:w="3729"/>
        <w:gridCol w:w="3210"/>
      </w:tblGrid>
      <w:tr w:rsidR="00A02E90" w:rsidRPr="00DA448D" w14:paraId="4FC79EF1" w14:textId="77777777" w:rsidTr="003145DD">
        <w:tc>
          <w:tcPr>
            <w:tcW w:w="2689" w:type="dxa"/>
          </w:tcPr>
          <w:p w14:paraId="7819568F" w14:textId="471883EB" w:rsidR="00A02E90" w:rsidRPr="00DA448D" w:rsidRDefault="00A02E90" w:rsidP="007710C8">
            <w:pPr>
              <w:spacing w:line="360" w:lineRule="auto"/>
              <w:ind w:firstLine="0"/>
              <w:rPr>
                <w:rFonts w:ascii="Times New Roman" w:hAnsi="Times New Roman"/>
                <w:b/>
                <w:szCs w:val="24"/>
              </w:rPr>
            </w:pPr>
            <w:r w:rsidRPr="00DA448D">
              <w:rPr>
                <w:rFonts w:ascii="Times New Roman" w:hAnsi="Times New Roman"/>
                <w:b/>
                <w:szCs w:val="24"/>
              </w:rPr>
              <w:t>Interaktio</w:t>
            </w:r>
          </w:p>
        </w:tc>
        <w:tc>
          <w:tcPr>
            <w:tcW w:w="3729" w:type="dxa"/>
          </w:tcPr>
          <w:p w14:paraId="7F1AAE8C" w14:textId="1289A5E4" w:rsidR="00A02E90" w:rsidRPr="00DA448D" w:rsidRDefault="00A02E90" w:rsidP="007710C8">
            <w:pPr>
              <w:spacing w:line="360" w:lineRule="auto"/>
              <w:ind w:firstLine="0"/>
              <w:rPr>
                <w:rFonts w:ascii="Times New Roman" w:hAnsi="Times New Roman"/>
                <w:b/>
                <w:szCs w:val="24"/>
              </w:rPr>
            </w:pPr>
            <w:r w:rsidRPr="00DA448D">
              <w:rPr>
                <w:rFonts w:ascii="Times New Roman" w:hAnsi="Times New Roman"/>
                <w:b/>
                <w:szCs w:val="24"/>
              </w:rPr>
              <w:t>Virtuaalitodellisuus</w:t>
            </w:r>
          </w:p>
        </w:tc>
        <w:tc>
          <w:tcPr>
            <w:tcW w:w="3210" w:type="dxa"/>
          </w:tcPr>
          <w:p w14:paraId="3DA721C7" w14:textId="45ADD54C" w:rsidR="00A02E90" w:rsidRPr="00DA448D" w:rsidRDefault="00A02E90" w:rsidP="007710C8">
            <w:pPr>
              <w:spacing w:line="360" w:lineRule="auto"/>
              <w:ind w:firstLine="0"/>
              <w:rPr>
                <w:rFonts w:ascii="Times New Roman" w:hAnsi="Times New Roman"/>
                <w:b/>
                <w:szCs w:val="24"/>
              </w:rPr>
            </w:pPr>
            <w:r w:rsidRPr="00DA448D">
              <w:rPr>
                <w:rFonts w:ascii="Times New Roman" w:hAnsi="Times New Roman"/>
                <w:b/>
                <w:szCs w:val="24"/>
              </w:rPr>
              <w:t>Työpöytäympäristö</w:t>
            </w:r>
          </w:p>
        </w:tc>
      </w:tr>
      <w:tr w:rsidR="00A02E90" w:rsidRPr="007710C8" w14:paraId="772FA745" w14:textId="77777777" w:rsidTr="003145DD">
        <w:tc>
          <w:tcPr>
            <w:tcW w:w="2689" w:type="dxa"/>
          </w:tcPr>
          <w:p w14:paraId="3829609D" w14:textId="22A0BFE8" w:rsidR="00A02E90" w:rsidRPr="00DA448D" w:rsidRDefault="00FC1B29" w:rsidP="007710C8">
            <w:pPr>
              <w:spacing w:line="360" w:lineRule="auto"/>
              <w:ind w:firstLine="0"/>
              <w:rPr>
                <w:rFonts w:ascii="Times New Roman" w:hAnsi="Times New Roman"/>
                <w:b/>
                <w:szCs w:val="24"/>
              </w:rPr>
            </w:pPr>
            <w:r w:rsidRPr="00DA448D">
              <w:rPr>
                <w:rFonts w:ascii="Times New Roman" w:hAnsi="Times New Roman"/>
                <w:b/>
                <w:szCs w:val="24"/>
              </w:rPr>
              <w:t>Kursorin liikuttaminen</w:t>
            </w:r>
          </w:p>
        </w:tc>
        <w:tc>
          <w:tcPr>
            <w:tcW w:w="3729" w:type="dxa"/>
          </w:tcPr>
          <w:p w14:paraId="266C3171" w14:textId="2E4802D4" w:rsidR="00A02E90" w:rsidRPr="00DA448D" w:rsidRDefault="00FC1B29" w:rsidP="007710C8">
            <w:pPr>
              <w:spacing w:line="360" w:lineRule="auto"/>
              <w:ind w:firstLine="0"/>
              <w:rPr>
                <w:rFonts w:ascii="Times New Roman" w:hAnsi="Times New Roman"/>
                <w:szCs w:val="24"/>
              </w:rPr>
            </w:pPr>
            <w:r w:rsidRPr="00DA448D">
              <w:rPr>
                <w:rFonts w:ascii="Times New Roman" w:hAnsi="Times New Roman"/>
                <w:szCs w:val="24"/>
              </w:rPr>
              <w:t>Toteutettu virtuaalitodellisuuslasien liikkeenseurannan avulla. Kursori liikkuu maapallon pinnalla päätä liikuteltaessa.</w:t>
            </w:r>
          </w:p>
        </w:tc>
        <w:tc>
          <w:tcPr>
            <w:tcW w:w="3210" w:type="dxa"/>
          </w:tcPr>
          <w:p w14:paraId="1FB17DB1" w14:textId="15C63548" w:rsidR="00A02E90" w:rsidRPr="00DA448D" w:rsidRDefault="00D4335D" w:rsidP="007710C8">
            <w:pPr>
              <w:spacing w:line="360" w:lineRule="auto"/>
              <w:ind w:firstLine="0"/>
              <w:rPr>
                <w:rFonts w:ascii="Times New Roman" w:hAnsi="Times New Roman"/>
                <w:szCs w:val="24"/>
              </w:rPr>
            </w:pPr>
            <w:r w:rsidRPr="00DA448D">
              <w:rPr>
                <w:rFonts w:ascii="Times New Roman" w:hAnsi="Times New Roman"/>
                <w:szCs w:val="24"/>
              </w:rPr>
              <w:t>Kursorin liikuttaminen hiiren avulla.</w:t>
            </w:r>
          </w:p>
        </w:tc>
      </w:tr>
      <w:tr w:rsidR="00A02E90" w:rsidRPr="007710C8" w14:paraId="675871F4" w14:textId="77777777" w:rsidTr="003145DD">
        <w:tc>
          <w:tcPr>
            <w:tcW w:w="2689" w:type="dxa"/>
          </w:tcPr>
          <w:p w14:paraId="7A30F634" w14:textId="344E14B5" w:rsidR="00A02E90" w:rsidRPr="00DA448D" w:rsidRDefault="00FC1B29" w:rsidP="007710C8">
            <w:pPr>
              <w:spacing w:line="360" w:lineRule="auto"/>
              <w:ind w:firstLine="0"/>
              <w:rPr>
                <w:rFonts w:ascii="Times New Roman" w:hAnsi="Times New Roman"/>
                <w:b/>
                <w:szCs w:val="24"/>
              </w:rPr>
            </w:pPr>
            <w:r w:rsidRPr="00DA448D">
              <w:rPr>
                <w:rFonts w:ascii="Times New Roman" w:hAnsi="Times New Roman"/>
                <w:b/>
                <w:szCs w:val="24"/>
              </w:rPr>
              <w:t>Maapallon kääntäminen</w:t>
            </w:r>
          </w:p>
        </w:tc>
        <w:tc>
          <w:tcPr>
            <w:tcW w:w="3729" w:type="dxa"/>
          </w:tcPr>
          <w:p w14:paraId="436217B6" w14:textId="0954C608" w:rsidR="00A02E90" w:rsidRPr="00DA448D" w:rsidRDefault="00FC1B29" w:rsidP="007710C8">
            <w:pPr>
              <w:spacing w:line="360" w:lineRule="auto"/>
              <w:ind w:firstLine="0"/>
              <w:rPr>
                <w:rFonts w:ascii="Times New Roman" w:hAnsi="Times New Roman"/>
                <w:szCs w:val="24"/>
              </w:rPr>
            </w:pPr>
            <w:r w:rsidRPr="00DA448D">
              <w:rPr>
                <w:rFonts w:ascii="Times New Roman" w:hAnsi="Times New Roman"/>
                <w:szCs w:val="24"/>
              </w:rPr>
              <w:t>Toteutettu erillisen ohjaimen avulla. Pitämällä ohjaimen painiketta pohjassa ja liikuttamalla ohjainta, maapallo kääntyy ohjaimen liikettä vastaavaan suuntaan.</w:t>
            </w:r>
          </w:p>
        </w:tc>
        <w:tc>
          <w:tcPr>
            <w:tcW w:w="3210" w:type="dxa"/>
          </w:tcPr>
          <w:p w14:paraId="25346D79" w14:textId="67D6C034" w:rsidR="00A02E90" w:rsidRPr="00DA448D" w:rsidRDefault="00D4335D" w:rsidP="007710C8">
            <w:pPr>
              <w:spacing w:line="360" w:lineRule="auto"/>
              <w:ind w:firstLine="0"/>
              <w:rPr>
                <w:rFonts w:ascii="Times New Roman" w:hAnsi="Times New Roman"/>
                <w:szCs w:val="24"/>
              </w:rPr>
            </w:pPr>
            <w:r w:rsidRPr="00DA448D">
              <w:rPr>
                <w:rFonts w:ascii="Times New Roman" w:hAnsi="Times New Roman"/>
                <w:szCs w:val="24"/>
              </w:rPr>
              <w:t>Pitämällä hiiren painiketta pohjassa ja kääntämällä maapalloa haluttuun suuntaan.</w:t>
            </w:r>
          </w:p>
        </w:tc>
      </w:tr>
    </w:tbl>
    <w:p w14:paraId="5149102E" w14:textId="64A63CE5" w:rsidR="00B32053" w:rsidRPr="007710C8" w:rsidRDefault="00A02E90"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Taulukko 3. Virtuaalitodellisuuden ja työpöytäympäristön eroavaisuudet maapallovisualisoinnin demossa.</w:t>
      </w:r>
    </w:p>
    <w:p w14:paraId="0F0227B5" w14:textId="77777777" w:rsidR="006074A6" w:rsidRPr="007710C8" w:rsidRDefault="006074A6" w:rsidP="007710C8">
      <w:pPr>
        <w:spacing w:line="360" w:lineRule="auto"/>
        <w:ind w:firstLine="0"/>
        <w:rPr>
          <w:rFonts w:ascii="Times New Roman" w:hAnsi="Times New Roman"/>
          <w:b/>
        </w:rPr>
      </w:pPr>
    </w:p>
    <w:p w14:paraId="03346AFC" w14:textId="27B45CF2" w:rsidR="00F23DD0" w:rsidRDefault="00F23DD0" w:rsidP="001B3764">
      <w:pPr>
        <w:pStyle w:val="Otsikko21"/>
        <w:ind w:firstLine="0"/>
      </w:pPr>
      <w:bookmarkStart w:id="353" w:name="_Toc503616909"/>
      <w:r w:rsidRPr="007710C8">
        <w:t xml:space="preserve">5.2 </w:t>
      </w:r>
      <w:r w:rsidR="005D4ABD" w:rsidRPr="007710C8">
        <w:t xml:space="preserve">Twitter </w:t>
      </w:r>
      <w:r w:rsidR="006A7A4F" w:rsidRPr="007710C8">
        <w:t>– viestitietojen</w:t>
      </w:r>
      <w:r w:rsidR="005D4ABD" w:rsidRPr="007710C8">
        <w:t xml:space="preserve"> visualisoiminen pylväs</w:t>
      </w:r>
      <w:r w:rsidR="001D42B5">
        <w:t>diagrammeilla ja graafilla</w:t>
      </w:r>
      <w:bookmarkEnd w:id="353"/>
    </w:p>
    <w:p w14:paraId="31C1E04A" w14:textId="77777777" w:rsidR="00B93C65" w:rsidRPr="00B93C65" w:rsidRDefault="00B93C65" w:rsidP="00B93C65"/>
    <w:p w14:paraId="4DFDFE8A" w14:textId="7062E0A6" w:rsidR="00560ACA" w:rsidRDefault="006A7A4F" w:rsidP="001B54BF">
      <w:pPr>
        <w:spacing w:line="360" w:lineRule="auto"/>
        <w:ind w:firstLine="0"/>
        <w:rPr>
          <w:rFonts w:ascii="Times New Roman" w:hAnsi="Times New Roman"/>
        </w:rPr>
      </w:pPr>
      <w:r>
        <w:rPr>
          <w:rFonts w:ascii="Times New Roman" w:hAnsi="Times New Roman"/>
        </w:rPr>
        <w:t xml:space="preserve">Toteutuksen toisessa osassa haluttiin keskittyä </w:t>
      </w:r>
      <w:r w:rsidR="00B428C8">
        <w:rPr>
          <w:rFonts w:ascii="Times New Roman" w:hAnsi="Times New Roman"/>
        </w:rPr>
        <w:t>perinteisempien visualisointitapojen käsittelyyn.</w:t>
      </w:r>
      <w:r w:rsidR="00C0141C">
        <w:rPr>
          <w:rFonts w:ascii="Times New Roman" w:hAnsi="Times New Roman"/>
        </w:rPr>
        <w:t xml:space="preserve"> Erityisesti kiinnostus testijärjestelmässä kohdistuu siihen, miten käyttäjät reagoivat kahteen käytännössä samanlaiseen diagrammiin, mutta virtuaalitodellisuuden ympäristössä nämä ovat tuotu vain lähemmäksi käyttäjää.</w:t>
      </w:r>
      <w:r w:rsidR="00B428C8">
        <w:rPr>
          <w:rFonts w:ascii="Times New Roman" w:hAnsi="Times New Roman"/>
        </w:rPr>
        <w:t xml:space="preserve"> Esimerkkisovellusta varten päämääränä oli </w:t>
      </w:r>
      <w:r w:rsidR="00C0141C">
        <w:rPr>
          <w:rFonts w:ascii="Times New Roman" w:hAnsi="Times New Roman"/>
        </w:rPr>
        <w:t xml:space="preserve">myös </w:t>
      </w:r>
      <w:r w:rsidR="00B428C8">
        <w:rPr>
          <w:rFonts w:ascii="Times New Roman" w:hAnsi="Times New Roman"/>
        </w:rPr>
        <w:t>luoda kaksi erilaista diagrammimallinnusta, jotka eivät o</w:t>
      </w:r>
      <w:r w:rsidR="00560ACA">
        <w:rPr>
          <w:rFonts w:ascii="Times New Roman" w:hAnsi="Times New Roman"/>
        </w:rPr>
        <w:t>lisi toteutukseltaan datan kontekstiin sidottuja</w:t>
      </w:r>
      <w:r w:rsidR="00B428C8">
        <w:rPr>
          <w:rFonts w:ascii="Times New Roman" w:hAnsi="Times New Roman"/>
        </w:rPr>
        <w:t xml:space="preserve">, kuten </w:t>
      </w:r>
      <w:r w:rsidR="009074A3">
        <w:rPr>
          <w:rFonts w:ascii="Times New Roman" w:hAnsi="Times New Roman"/>
        </w:rPr>
        <w:t>maapallovisualisoinnissa, jossa tietosisällön koordinaattitiedot johdettiin visualisoinnissa suoraan maapallon paikkatietoon</w:t>
      </w:r>
      <w:r w:rsidR="00B428C8">
        <w:rPr>
          <w:rFonts w:ascii="Times New Roman" w:hAnsi="Times New Roman"/>
        </w:rPr>
        <w:t xml:space="preserve">. </w:t>
      </w:r>
    </w:p>
    <w:p w14:paraId="01E5E917" w14:textId="450D95DB" w:rsidR="006A7A4F" w:rsidRDefault="00560ACA" w:rsidP="001B54BF">
      <w:pPr>
        <w:spacing w:line="360" w:lineRule="auto"/>
        <w:ind w:firstLine="1304"/>
        <w:rPr>
          <w:rFonts w:ascii="Times New Roman" w:hAnsi="Times New Roman"/>
        </w:rPr>
      </w:pPr>
      <w:r>
        <w:rPr>
          <w:rFonts w:ascii="Times New Roman" w:hAnsi="Times New Roman"/>
        </w:rPr>
        <w:lastRenderedPageBreak/>
        <w:t xml:space="preserve">Taustateorian pohjalta kappaleessa 3.2.2 Big Datan visualisoimiseen esitettiin käytettäväksi tähtikoordinaattien visualisaatiota, joka soveltui erityisesti käytettäväksi dataan tutustumisessa data-analyysin ensimmäisessä vaiheessa ja visualisointi mukautui myös hyvin laajoihin datamääriin. Tässä työssä vastaan tulleista aikarajoitteista ja tähtikoordinaattien haastavammasta toteutustavasta johtuen visualisointia ei pystytty 3D-mallintamaan virtuaalitodellisuuteen, joten sitä ei taustateoriasta huolimatta voitu </w:t>
      </w:r>
      <w:r w:rsidR="001B54BF">
        <w:rPr>
          <w:rFonts w:ascii="Times New Roman" w:hAnsi="Times New Roman"/>
        </w:rPr>
        <w:t xml:space="preserve">tässä </w:t>
      </w:r>
      <w:r>
        <w:rPr>
          <w:rFonts w:ascii="Times New Roman" w:hAnsi="Times New Roman"/>
        </w:rPr>
        <w:t>työssä hyödyntää.</w:t>
      </w:r>
      <w:r w:rsidR="00FC6714">
        <w:rPr>
          <w:rFonts w:ascii="Times New Roman" w:hAnsi="Times New Roman"/>
        </w:rPr>
        <w:t xml:space="preserve"> Diagrammeja varten työssä otettiin käyttöön Unityn storesta kirjasto Graph And Chart [Graph And Chart], joka tarjoaa valmiina 3D-mallinnettuja diagrammeja hyödynnettäväksi virtuaalitodellisuudessa. Näistä </w:t>
      </w:r>
      <w:r w:rsidR="0099731F">
        <w:rPr>
          <w:rFonts w:ascii="Times New Roman" w:hAnsi="Times New Roman"/>
        </w:rPr>
        <w:t>saatavilla olleista malleista</w:t>
      </w:r>
      <w:r w:rsidR="00FC6714">
        <w:rPr>
          <w:rFonts w:ascii="Times New Roman" w:hAnsi="Times New Roman"/>
        </w:rPr>
        <w:t xml:space="preserve"> esimerk</w:t>
      </w:r>
      <w:r w:rsidR="0099731F">
        <w:rPr>
          <w:rFonts w:ascii="Times New Roman" w:hAnsi="Times New Roman"/>
        </w:rPr>
        <w:t>kitoteutuksia käyttäjätestausta varten</w:t>
      </w:r>
      <w:r w:rsidR="00FC6714">
        <w:rPr>
          <w:rFonts w:ascii="Times New Roman" w:hAnsi="Times New Roman"/>
        </w:rPr>
        <w:t xml:space="preserve"> tehtiin</w:t>
      </w:r>
      <w:r w:rsidR="000779B0">
        <w:rPr>
          <w:rFonts w:ascii="Times New Roman" w:hAnsi="Times New Roman"/>
        </w:rPr>
        <w:t xml:space="preserve"> pylväsdiagrammista (Kuva 12) sekä graafista (Kuva 13).</w:t>
      </w:r>
      <w:r w:rsidR="00FC6714">
        <w:rPr>
          <w:rFonts w:ascii="Times New Roman" w:hAnsi="Times New Roman"/>
        </w:rPr>
        <w:t xml:space="preserve"> </w:t>
      </w:r>
    </w:p>
    <w:p w14:paraId="776934DF" w14:textId="77777777" w:rsidR="006074A6" w:rsidRDefault="006074A6" w:rsidP="00CC6DD0">
      <w:pPr>
        <w:spacing w:line="360" w:lineRule="auto"/>
        <w:ind w:firstLine="0"/>
        <w:rPr>
          <w:rFonts w:ascii="Times New Roman" w:hAnsi="Times New Roman"/>
        </w:rPr>
      </w:pPr>
    </w:p>
    <w:p w14:paraId="1A1E343E" w14:textId="77777777" w:rsidR="006074A6" w:rsidRDefault="006074A6" w:rsidP="00CC6DD0">
      <w:pPr>
        <w:spacing w:line="360" w:lineRule="auto"/>
        <w:ind w:firstLine="0"/>
        <w:rPr>
          <w:rFonts w:ascii="Times New Roman" w:hAnsi="Times New Roman"/>
        </w:rPr>
      </w:pPr>
    </w:p>
    <w:p w14:paraId="7EF90BF1" w14:textId="397525C3" w:rsidR="005E7D59" w:rsidRPr="009074A3" w:rsidRDefault="00CC6DD0" w:rsidP="001B3764">
      <w:pPr>
        <w:pStyle w:val="Otsikko21"/>
        <w:ind w:firstLine="0"/>
      </w:pPr>
      <w:bookmarkStart w:id="354" w:name="_Toc503616910"/>
      <w:r w:rsidRPr="009074A3">
        <w:t>5.2.1 Toiminnollisuus</w:t>
      </w:r>
      <w:bookmarkEnd w:id="354"/>
    </w:p>
    <w:p w14:paraId="483B71B4" w14:textId="647765E0" w:rsidR="009074A3" w:rsidRPr="009074A3" w:rsidRDefault="009074A3" w:rsidP="009074A3">
      <w:pPr>
        <w:ind w:firstLine="0"/>
        <w:rPr>
          <w:rFonts w:ascii="Times New Roman" w:hAnsi="Times New Roman"/>
        </w:rPr>
      </w:pPr>
      <w:r w:rsidRPr="009074A3">
        <w:rPr>
          <w:rFonts w:ascii="Times New Roman" w:hAnsi="Times New Roman"/>
        </w:rPr>
        <w:t>Pylväsdia</w:t>
      </w:r>
      <w:r>
        <w:rPr>
          <w:rFonts w:ascii="Times New Roman" w:hAnsi="Times New Roman"/>
        </w:rPr>
        <w:t>gr</w:t>
      </w:r>
      <w:r w:rsidR="00920358">
        <w:rPr>
          <w:rFonts w:ascii="Times New Roman" w:hAnsi="Times New Roman"/>
        </w:rPr>
        <w:t xml:space="preserve">ammi ja graafi visualisoinnissa käyttäjälle suunnattu toiminnollisuus liittyy maapallovisualisoinnin tavoin mallien, graafin sekä pylväsdiagrammien, pyörittämiseen sekä valintakursorin liikuttamiseen. </w:t>
      </w:r>
      <w:r w:rsidR="008013A8">
        <w:rPr>
          <w:rFonts w:ascii="Times New Roman" w:hAnsi="Times New Roman"/>
        </w:rPr>
        <w:t>Kohdistamalla valintakursorin</w:t>
      </w:r>
      <w:r w:rsidR="007C0FEE">
        <w:rPr>
          <w:rFonts w:ascii="Times New Roman" w:hAnsi="Times New Roman"/>
        </w:rPr>
        <w:t xml:space="preserve"> katseella</w:t>
      </w:r>
      <w:r w:rsidR="008013A8">
        <w:rPr>
          <w:rFonts w:ascii="Times New Roman" w:hAnsi="Times New Roman"/>
        </w:rPr>
        <w:t xml:space="preserve"> graafin tai pylväsdiagrammin eri osien päälle, käyttäjälle annetaan palautteena kyseisen kohteen sisältämä arvo ja arvon selvennys, esimerkiksi Paino: 86 kg.</w:t>
      </w:r>
      <w:r w:rsidR="007C0FEE">
        <w:rPr>
          <w:rFonts w:ascii="Times New Roman" w:hAnsi="Times New Roman"/>
        </w:rPr>
        <w:t xml:space="preserve"> Maapallovisualisoinnin mukaisesti käyttäjä pystyy silmäilemään diagrammivisualisointia haluamastaan kulmasta ohjaimen kääntöpainikkeen avulla. </w:t>
      </w:r>
    </w:p>
    <w:p w14:paraId="334C0993" w14:textId="77777777" w:rsidR="005E7D59" w:rsidRDefault="005E7D59" w:rsidP="001B54BF">
      <w:pPr>
        <w:spacing w:line="360" w:lineRule="auto"/>
        <w:ind w:firstLine="1304"/>
        <w:rPr>
          <w:rFonts w:ascii="Times New Roman" w:hAnsi="Times New Roman"/>
        </w:rPr>
      </w:pPr>
    </w:p>
    <w:tbl>
      <w:tblPr>
        <w:tblStyle w:val="TaulukkoRuudukko"/>
        <w:tblW w:w="0" w:type="auto"/>
        <w:tblLook w:val="04A0" w:firstRow="1" w:lastRow="0" w:firstColumn="1" w:lastColumn="0" w:noHBand="0" w:noVBand="1"/>
      </w:tblPr>
      <w:tblGrid>
        <w:gridCol w:w="2689"/>
        <w:gridCol w:w="3729"/>
        <w:gridCol w:w="3210"/>
      </w:tblGrid>
      <w:tr w:rsidR="005E7D59" w:rsidRPr="00DA448D" w14:paraId="6E8ADB3C" w14:textId="77777777" w:rsidTr="002E4847">
        <w:tc>
          <w:tcPr>
            <w:tcW w:w="2689" w:type="dxa"/>
          </w:tcPr>
          <w:p w14:paraId="1BB7C2FF"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Interaktio</w:t>
            </w:r>
          </w:p>
        </w:tc>
        <w:tc>
          <w:tcPr>
            <w:tcW w:w="3729" w:type="dxa"/>
          </w:tcPr>
          <w:p w14:paraId="73C06D67"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Virtuaalitodellisuus</w:t>
            </w:r>
          </w:p>
        </w:tc>
        <w:tc>
          <w:tcPr>
            <w:tcW w:w="3210" w:type="dxa"/>
          </w:tcPr>
          <w:p w14:paraId="3831EE2C"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Työpöytäympäristö</w:t>
            </w:r>
          </w:p>
        </w:tc>
      </w:tr>
      <w:tr w:rsidR="005E7D59" w:rsidRPr="00DA448D" w14:paraId="71E0F4BF" w14:textId="77777777" w:rsidTr="002E4847">
        <w:tc>
          <w:tcPr>
            <w:tcW w:w="2689" w:type="dxa"/>
          </w:tcPr>
          <w:p w14:paraId="6009710D"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Kursorin liikuttaminen</w:t>
            </w:r>
          </w:p>
        </w:tc>
        <w:tc>
          <w:tcPr>
            <w:tcW w:w="3729" w:type="dxa"/>
          </w:tcPr>
          <w:p w14:paraId="6542DB0F" w14:textId="5F3FF843" w:rsidR="005E7D59" w:rsidRPr="00DA448D" w:rsidRDefault="005E7D59" w:rsidP="00920358">
            <w:pPr>
              <w:spacing w:line="360" w:lineRule="auto"/>
              <w:ind w:firstLine="0"/>
              <w:rPr>
                <w:rFonts w:ascii="Times New Roman" w:hAnsi="Times New Roman"/>
                <w:szCs w:val="24"/>
              </w:rPr>
            </w:pPr>
            <w:r w:rsidRPr="00DA448D">
              <w:rPr>
                <w:rFonts w:ascii="Times New Roman" w:hAnsi="Times New Roman"/>
                <w:szCs w:val="24"/>
              </w:rPr>
              <w:t xml:space="preserve">Toteutettu virtuaalitodellisuuslasien liikkeenseurannan avulla. Kursori liikkuu </w:t>
            </w:r>
            <w:r w:rsidR="00920358">
              <w:rPr>
                <w:rFonts w:ascii="Times New Roman" w:hAnsi="Times New Roman"/>
                <w:szCs w:val="24"/>
              </w:rPr>
              <w:t>mallien päällä päätä liikutettaessa.</w:t>
            </w:r>
          </w:p>
        </w:tc>
        <w:tc>
          <w:tcPr>
            <w:tcW w:w="3210" w:type="dxa"/>
          </w:tcPr>
          <w:p w14:paraId="50DAB866" w14:textId="77777777" w:rsidR="005E7D59" w:rsidRPr="00DA448D" w:rsidRDefault="005E7D59" w:rsidP="002E4847">
            <w:pPr>
              <w:spacing w:line="360" w:lineRule="auto"/>
              <w:ind w:firstLine="0"/>
              <w:rPr>
                <w:rFonts w:ascii="Times New Roman" w:hAnsi="Times New Roman"/>
                <w:szCs w:val="24"/>
              </w:rPr>
            </w:pPr>
            <w:r w:rsidRPr="00DA448D">
              <w:rPr>
                <w:rFonts w:ascii="Times New Roman" w:hAnsi="Times New Roman"/>
                <w:szCs w:val="24"/>
              </w:rPr>
              <w:t>Kursorin liikuttaminen hiiren avulla.</w:t>
            </w:r>
          </w:p>
        </w:tc>
      </w:tr>
      <w:tr w:rsidR="005E7D59" w:rsidRPr="00DA448D" w14:paraId="458E4A66" w14:textId="77777777" w:rsidTr="002E4847">
        <w:tc>
          <w:tcPr>
            <w:tcW w:w="2689" w:type="dxa"/>
          </w:tcPr>
          <w:p w14:paraId="5E1A3F77" w14:textId="2E29C95B" w:rsidR="005E7D59" w:rsidRPr="00DA448D" w:rsidRDefault="005E7D59" w:rsidP="005E7D59">
            <w:pPr>
              <w:spacing w:line="360" w:lineRule="auto"/>
              <w:ind w:firstLine="0"/>
              <w:rPr>
                <w:rFonts w:ascii="Times New Roman" w:hAnsi="Times New Roman"/>
                <w:b/>
                <w:szCs w:val="24"/>
              </w:rPr>
            </w:pPr>
            <w:r>
              <w:rPr>
                <w:rFonts w:ascii="Times New Roman" w:hAnsi="Times New Roman"/>
                <w:b/>
                <w:szCs w:val="24"/>
              </w:rPr>
              <w:t>Mallin pyörittämien</w:t>
            </w:r>
          </w:p>
        </w:tc>
        <w:tc>
          <w:tcPr>
            <w:tcW w:w="3729" w:type="dxa"/>
          </w:tcPr>
          <w:p w14:paraId="3001B0A4" w14:textId="40F5EC3A" w:rsidR="005E7D59" w:rsidRPr="00DA448D" w:rsidRDefault="005E7D59" w:rsidP="005E7D59">
            <w:pPr>
              <w:spacing w:line="360" w:lineRule="auto"/>
              <w:ind w:firstLine="0"/>
              <w:rPr>
                <w:rFonts w:ascii="Times New Roman" w:hAnsi="Times New Roman"/>
                <w:szCs w:val="24"/>
              </w:rPr>
            </w:pPr>
            <w:r w:rsidRPr="00DA448D">
              <w:rPr>
                <w:rFonts w:ascii="Times New Roman" w:hAnsi="Times New Roman"/>
                <w:szCs w:val="24"/>
              </w:rPr>
              <w:t xml:space="preserve">Toteutettu erillisen ohjaimen avulla. Pitämällä ohjaimen painiketta pohjassa ja liikuttamalla ohjainta, </w:t>
            </w:r>
            <w:r>
              <w:rPr>
                <w:rFonts w:ascii="Times New Roman" w:hAnsi="Times New Roman"/>
                <w:szCs w:val="24"/>
              </w:rPr>
              <w:t>malli</w:t>
            </w:r>
            <w:r w:rsidRPr="00DA448D">
              <w:rPr>
                <w:rFonts w:ascii="Times New Roman" w:hAnsi="Times New Roman"/>
                <w:szCs w:val="24"/>
              </w:rPr>
              <w:t xml:space="preserve"> kääntyy ohjaimen liikettä vastaavaan suuntaan.</w:t>
            </w:r>
          </w:p>
        </w:tc>
        <w:tc>
          <w:tcPr>
            <w:tcW w:w="3210" w:type="dxa"/>
          </w:tcPr>
          <w:p w14:paraId="4BE25972" w14:textId="6C7C3F00" w:rsidR="005E7D59" w:rsidRPr="00DA448D" w:rsidRDefault="005E7D59" w:rsidP="005E7D59">
            <w:pPr>
              <w:spacing w:line="360" w:lineRule="auto"/>
              <w:ind w:firstLine="0"/>
              <w:rPr>
                <w:rFonts w:ascii="Times New Roman" w:hAnsi="Times New Roman"/>
                <w:szCs w:val="24"/>
              </w:rPr>
            </w:pPr>
            <w:r w:rsidRPr="00DA448D">
              <w:rPr>
                <w:rFonts w:ascii="Times New Roman" w:hAnsi="Times New Roman"/>
                <w:szCs w:val="24"/>
              </w:rPr>
              <w:t xml:space="preserve">Pitämällä hiiren painiketta pohjassa ja kääntämällä </w:t>
            </w:r>
            <w:r>
              <w:rPr>
                <w:rFonts w:ascii="Times New Roman" w:hAnsi="Times New Roman"/>
                <w:szCs w:val="24"/>
              </w:rPr>
              <w:t>mallia/diagrammia</w:t>
            </w:r>
            <w:r w:rsidRPr="00DA448D">
              <w:rPr>
                <w:rFonts w:ascii="Times New Roman" w:hAnsi="Times New Roman"/>
                <w:szCs w:val="24"/>
              </w:rPr>
              <w:t xml:space="preserve"> haluttuun suuntaan.</w:t>
            </w:r>
          </w:p>
        </w:tc>
      </w:tr>
    </w:tbl>
    <w:p w14:paraId="49373DC9" w14:textId="162A707E" w:rsidR="006A7A4F" w:rsidRDefault="005E7D59" w:rsidP="007710C8">
      <w:pPr>
        <w:spacing w:line="360" w:lineRule="auto"/>
        <w:ind w:firstLine="0"/>
        <w:rPr>
          <w:rFonts w:ascii="Times New Roman" w:hAnsi="Times New Roman"/>
        </w:rPr>
      </w:pPr>
      <w:r>
        <w:rPr>
          <w:rFonts w:ascii="Times New Roman" w:hAnsi="Times New Roman"/>
          <w:i/>
          <w:sz w:val="22"/>
          <w:szCs w:val="22"/>
        </w:rPr>
        <w:t>Taulukko 4</w:t>
      </w:r>
      <w:r w:rsidRPr="007710C8">
        <w:rPr>
          <w:rFonts w:ascii="Times New Roman" w:hAnsi="Times New Roman"/>
          <w:i/>
          <w:sz w:val="22"/>
          <w:szCs w:val="22"/>
        </w:rPr>
        <w:t xml:space="preserve">. Virtuaalitodellisuuden ja työpöytäympäristön eroavaisuudet </w:t>
      </w:r>
      <w:r>
        <w:rPr>
          <w:rFonts w:ascii="Times New Roman" w:hAnsi="Times New Roman"/>
          <w:i/>
          <w:sz w:val="22"/>
          <w:szCs w:val="22"/>
        </w:rPr>
        <w:t>diagrammien ja graafien</w:t>
      </w:r>
      <w:r w:rsidRPr="007710C8">
        <w:rPr>
          <w:rFonts w:ascii="Times New Roman" w:hAnsi="Times New Roman"/>
          <w:i/>
          <w:sz w:val="22"/>
          <w:szCs w:val="22"/>
        </w:rPr>
        <w:t xml:space="preserve"> demossa.</w:t>
      </w:r>
    </w:p>
    <w:p w14:paraId="674A23BB" w14:textId="77777777" w:rsidR="006A7A4F" w:rsidRDefault="006A7A4F" w:rsidP="007710C8">
      <w:pPr>
        <w:spacing w:line="360" w:lineRule="auto"/>
        <w:ind w:firstLine="0"/>
        <w:rPr>
          <w:rFonts w:ascii="Times New Roman" w:hAnsi="Times New Roman"/>
        </w:rPr>
      </w:pPr>
    </w:p>
    <w:p w14:paraId="4AF27BF5" w14:textId="77777777" w:rsidR="009211AD" w:rsidRDefault="009211AD" w:rsidP="007710C8">
      <w:pPr>
        <w:spacing w:line="360" w:lineRule="auto"/>
        <w:ind w:firstLine="0"/>
        <w:rPr>
          <w:rFonts w:ascii="Times New Roman" w:hAnsi="Times New Roman"/>
        </w:rPr>
      </w:pPr>
    </w:p>
    <w:p w14:paraId="5E368912" w14:textId="449A54C4" w:rsidR="00CC6DD0" w:rsidRDefault="002E4847" w:rsidP="001B3764">
      <w:pPr>
        <w:pStyle w:val="Otsikko21"/>
        <w:ind w:firstLine="0"/>
      </w:pPr>
      <w:bookmarkStart w:id="355" w:name="_Toc503616911"/>
      <w:r>
        <w:lastRenderedPageBreak/>
        <w:t>5.3</w:t>
      </w:r>
      <w:r w:rsidR="00CC6DD0" w:rsidRPr="00CC6DD0">
        <w:t xml:space="preserve"> Big Datan hyödyntäminen</w:t>
      </w:r>
      <w:r>
        <w:t xml:space="preserve"> </w:t>
      </w:r>
      <w:r w:rsidR="00E72DC4">
        <w:t xml:space="preserve">ja </w:t>
      </w:r>
      <w:r w:rsidR="00731570">
        <w:t xml:space="preserve">sen </w:t>
      </w:r>
      <w:r w:rsidR="00E72DC4">
        <w:t xml:space="preserve">ongelmat </w:t>
      </w:r>
      <w:r>
        <w:t>testijärjestelmissä</w:t>
      </w:r>
      <w:bookmarkEnd w:id="355"/>
    </w:p>
    <w:p w14:paraId="0D5BCA43" w14:textId="77777777" w:rsidR="002E4847" w:rsidRDefault="002E4847" w:rsidP="002E4847">
      <w:pPr>
        <w:ind w:firstLine="0"/>
      </w:pPr>
    </w:p>
    <w:p w14:paraId="481A6E60" w14:textId="07F9E966" w:rsidR="00E72DC4" w:rsidRDefault="00D450BA" w:rsidP="004619B8">
      <w:pPr>
        <w:spacing w:line="360" w:lineRule="auto"/>
        <w:ind w:firstLine="0"/>
        <w:rPr>
          <w:rFonts w:ascii="Times New Roman" w:hAnsi="Times New Roman"/>
        </w:rPr>
      </w:pPr>
      <w:r w:rsidRPr="00D450BA">
        <w:rPr>
          <w:rFonts w:ascii="Times New Roman" w:hAnsi="Times New Roman"/>
        </w:rPr>
        <w:t xml:space="preserve">Seuraavaksi </w:t>
      </w:r>
      <w:r>
        <w:rPr>
          <w:rFonts w:ascii="Times New Roman" w:hAnsi="Times New Roman"/>
        </w:rPr>
        <w:t>käydään lävitse Big Datan hyödyntämiseen liittyvät tekijät</w:t>
      </w:r>
      <w:r w:rsidR="00094352">
        <w:rPr>
          <w:rFonts w:ascii="Times New Roman" w:hAnsi="Times New Roman"/>
        </w:rPr>
        <w:t xml:space="preserve"> testijärjestelmissä, Kappaleessa 2.1 esitettyjen Big Datan viiden määritteen pohjalta. Kappaleessa 2.2 esitetyn Big Datan kuudennen määritteen, visualisoinnin, tekijöitä ei käydä tässä yhteydessä lävitse sen ollessa tutkimuksen varsinaisena kohteena käyttäjätutkimuksessa ja käyttäjätutkimuksen analysoinnissa.</w:t>
      </w:r>
      <w:r w:rsidR="000E2BDC">
        <w:rPr>
          <w:rFonts w:ascii="Times New Roman" w:hAnsi="Times New Roman"/>
        </w:rPr>
        <w:t xml:space="preserve"> Määritteiden toteutuman tarkemmat kuvauksen löytyvät maapallovisualisoinnin osalta Taulukosta 5 ja diagrammivisualisoinnin osalta Taulukosta 6.</w:t>
      </w:r>
    </w:p>
    <w:p w14:paraId="0D6812C4" w14:textId="77777777" w:rsidR="00E72DC4" w:rsidRDefault="00E72DC4" w:rsidP="002E4847">
      <w:pPr>
        <w:spacing w:line="360" w:lineRule="auto"/>
        <w:ind w:firstLine="0"/>
        <w:rPr>
          <w:rFonts w:ascii="Times New Roman" w:hAnsi="Times New Roman"/>
        </w:rPr>
      </w:pPr>
    </w:p>
    <w:tbl>
      <w:tblPr>
        <w:tblStyle w:val="TaulukkoRuudukko"/>
        <w:tblW w:w="0" w:type="auto"/>
        <w:tblLook w:val="04A0" w:firstRow="1" w:lastRow="0" w:firstColumn="1" w:lastColumn="0" w:noHBand="0" w:noVBand="1"/>
      </w:tblPr>
      <w:tblGrid>
        <w:gridCol w:w="1696"/>
        <w:gridCol w:w="1701"/>
        <w:gridCol w:w="6231"/>
      </w:tblGrid>
      <w:tr w:rsidR="002E4847" w14:paraId="1C81402C" w14:textId="77777777" w:rsidTr="002E4847">
        <w:tc>
          <w:tcPr>
            <w:tcW w:w="1696" w:type="dxa"/>
          </w:tcPr>
          <w:p w14:paraId="5BF5F4D9" w14:textId="77777777" w:rsidR="002E4847" w:rsidRDefault="002E4847" w:rsidP="002E4847">
            <w:pPr>
              <w:spacing w:line="360" w:lineRule="auto"/>
              <w:ind w:firstLine="0"/>
              <w:jc w:val="center"/>
              <w:rPr>
                <w:rFonts w:ascii="Times New Roman" w:hAnsi="Times New Roman"/>
                <w:b/>
              </w:rPr>
            </w:pPr>
            <w:r>
              <w:rPr>
                <w:rFonts w:ascii="Times New Roman" w:hAnsi="Times New Roman"/>
                <w:b/>
              </w:rPr>
              <w:t>Attribuutti</w:t>
            </w:r>
          </w:p>
        </w:tc>
        <w:tc>
          <w:tcPr>
            <w:tcW w:w="1701" w:type="dxa"/>
          </w:tcPr>
          <w:p w14:paraId="05BF03E0" w14:textId="768140D8" w:rsidR="002E4847" w:rsidRDefault="00895B4F" w:rsidP="002E4847">
            <w:pPr>
              <w:spacing w:line="360" w:lineRule="auto"/>
              <w:ind w:firstLine="0"/>
              <w:jc w:val="center"/>
              <w:rPr>
                <w:rFonts w:ascii="Times New Roman" w:hAnsi="Times New Roman"/>
                <w:b/>
              </w:rPr>
            </w:pPr>
            <w:r>
              <w:rPr>
                <w:rFonts w:ascii="Times New Roman" w:hAnsi="Times New Roman"/>
                <w:b/>
              </w:rPr>
              <w:t>Määritys täyttyy</w:t>
            </w:r>
          </w:p>
        </w:tc>
        <w:tc>
          <w:tcPr>
            <w:tcW w:w="6231" w:type="dxa"/>
          </w:tcPr>
          <w:p w14:paraId="0C045017" w14:textId="77777777" w:rsidR="002E4847" w:rsidRDefault="002E4847" w:rsidP="002E4847">
            <w:pPr>
              <w:spacing w:line="360" w:lineRule="auto"/>
              <w:ind w:firstLine="0"/>
              <w:jc w:val="center"/>
              <w:rPr>
                <w:rFonts w:ascii="Times New Roman" w:hAnsi="Times New Roman"/>
                <w:b/>
              </w:rPr>
            </w:pPr>
            <w:r>
              <w:rPr>
                <w:rFonts w:ascii="Times New Roman" w:hAnsi="Times New Roman"/>
                <w:b/>
              </w:rPr>
              <w:t>Kuvaus</w:t>
            </w:r>
          </w:p>
        </w:tc>
      </w:tr>
      <w:tr w:rsidR="002E4847" w14:paraId="124E0D84" w14:textId="77777777" w:rsidTr="002E4847">
        <w:tc>
          <w:tcPr>
            <w:tcW w:w="1696" w:type="dxa"/>
          </w:tcPr>
          <w:p w14:paraId="2587AC35" w14:textId="77777777" w:rsidR="002E4847" w:rsidRPr="00A928B7" w:rsidRDefault="002E4847" w:rsidP="002E4847">
            <w:pPr>
              <w:spacing w:line="360" w:lineRule="auto"/>
              <w:ind w:firstLine="0"/>
              <w:rPr>
                <w:rFonts w:ascii="Times New Roman" w:hAnsi="Times New Roman"/>
              </w:rPr>
            </w:pPr>
            <w:r w:rsidRPr="00A928B7">
              <w:rPr>
                <w:rFonts w:ascii="Times New Roman" w:hAnsi="Times New Roman"/>
              </w:rPr>
              <w:t>Volume</w:t>
            </w:r>
          </w:p>
        </w:tc>
        <w:tc>
          <w:tcPr>
            <w:tcW w:w="1701" w:type="dxa"/>
          </w:tcPr>
          <w:p w14:paraId="60E62706"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Ei</w:t>
            </w:r>
          </w:p>
        </w:tc>
        <w:tc>
          <w:tcPr>
            <w:tcW w:w="6231" w:type="dxa"/>
          </w:tcPr>
          <w:p w14:paraId="7873ECBD" w14:textId="77777777" w:rsidR="002E4847" w:rsidRPr="008A174F" w:rsidRDefault="002E4847" w:rsidP="002E4847">
            <w:pPr>
              <w:spacing w:line="360" w:lineRule="auto"/>
              <w:ind w:firstLine="0"/>
              <w:rPr>
                <w:rFonts w:ascii="Times New Roman" w:hAnsi="Times New Roman"/>
              </w:rPr>
            </w:pPr>
            <w:r>
              <w:rPr>
                <w:rFonts w:ascii="Times New Roman" w:hAnsi="Times New Roman"/>
              </w:rPr>
              <w:t>Käytetty datamäärä ei ole niin laaja että se ei mahtuisi käytettävän laitteen lokaaliin muistiin. Käytettävien viestien tietueet ovat kohtuullisen pieniä, joten ennen laitteen tallennuskapasiteettiä rajoitteeksi muodostuisi mallinnettavien elementtien määrä pelimoottorissa.</w:t>
            </w:r>
          </w:p>
        </w:tc>
      </w:tr>
      <w:tr w:rsidR="002E4847" w14:paraId="082687C3" w14:textId="77777777" w:rsidTr="002E4847">
        <w:tc>
          <w:tcPr>
            <w:tcW w:w="1696" w:type="dxa"/>
          </w:tcPr>
          <w:p w14:paraId="5769485C" w14:textId="77777777" w:rsidR="002E4847" w:rsidRPr="00A928B7" w:rsidRDefault="002E4847" w:rsidP="002E4847">
            <w:pPr>
              <w:spacing w:line="360" w:lineRule="auto"/>
              <w:ind w:firstLine="0"/>
              <w:rPr>
                <w:rFonts w:ascii="Times New Roman" w:hAnsi="Times New Roman"/>
              </w:rPr>
            </w:pPr>
            <w:r w:rsidRPr="00A928B7">
              <w:rPr>
                <w:rFonts w:ascii="Times New Roman" w:hAnsi="Times New Roman"/>
              </w:rPr>
              <w:t>Velocity</w:t>
            </w:r>
          </w:p>
        </w:tc>
        <w:tc>
          <w:tcPr>
            <w:tcW w:w="1701" w:type="dxa"/>
          </w:tcPr>
          <w:p w14:paraId="7D09CF3B"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Kyllä</w:t>
            </w:r>
          </w:p>
        </w:tc>
        <w:tc>
          <w:tcPr>
            <w:tcW w:w="6231" w:type="dxa"/>
          </w:tcPr>
          <w:p w14:paraId="7C5FF427" w14:textId="77777777" w:rsidR="002E4847" w:rsidRPr="008A174F" w:rsidRDefault="002E4847" w:rsidP="002E4847">
            <w:pPr>
              <w:spacing w:line="360" w:lineRule="auto"/>
              <w:ind w:firstLine="0"/>
              <w:rPr>
                <w:rFonts w:ascii="Times New Roman" w:hAnsi="Times New Roman"/>
              </w:rPr>
            </w:pPr>
            <w:r>
              <w:rPr>
                <w:rFonts w:ascii="Times New Roman" w:hAnsi="Times New Roman"/>
              </w:rPr>
              <w:t>Tieto päivittyy visualisointiin reaaliaikaisesti. Uudet viestit päivitetään näkymään kahden sekunnin välein.</w:t>
            </w:r>
          </w:p>
        </w:tc>
      </w:tr>
      <w:tr w:rsidR="002E4847" w14:paraId="59F6418C" w14:textId="77777777" w:rsidTr="002E4847">
        <w:tc>
          <w:tcPr>
            <w:tcW w:w="1696" w:type="dxa"/>
          </w:tcPr>
          <w:p w14:paraId="4933069A" w14:textId="77777777" w:rsidR="002E4847" w:rsidRPr="00A928B7" w:rsidRDefault="002E4847" w:rsidP="002E4847">
            <w:pPr>
              <w:spacing w:line="360" w:lineRule="auto"/>
              <w:ind w:firstLine="0"/>
              <w:rPr>
                <w:rFonts w:ascii="Times New Roman" w:hAnsi="Times New Roman"/>
              </w:rPr>
            </w:pPr>
            <w:r w:rsidRPr="00A928B7">
              <w:rPr>
                <w:rFonts w:ascii="Times New Roman" w:hAnsi="Times New Roman"/>
              </w:rPr>
              <w:t>Variety</w:t>
            </w:r>
          </w:p>
        </w:tc>
        <w:tc>
          <w:tcPr>
            <w:tcW w:w="1701" w:type="dxa"/>
          </w:tcPr>
          <w:p w14:paraId="459115B7"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Ei</w:t>
            </w:r>
          </w:p>
        </w:tc>
        <w:tc>
          <w:tcPr>
            <w:tcW w:w="6231" w:type="dxa"/>
          </w:tcPr>
          <w:p w14:paraId="69FAEA2A" w14:textId="77777777" w:rsidR="002E4847" w:rsidRPr="008A174F" w:rsidRDefault="002E4847" w:rsidP="002E4847">
            <w:pPr>
              <w:spacing w:line="360" w:lineRule="auto"/>
              <w:ind w:firstLine="0"/>
              <w:rPr>
                <w:rFonts w:ascii="Times New Roman" w:hAnsi="Times New Roman"/>
              </w:rPr>
            </w:pPr>
            <w:r>
              <w:rPr>
                <w:rFonts w:ascii="Times New Roman" w:hAnsi="Times New Roman"/>
              </w:rPr>
              <w:t>Käytetyn tiedon rakenne on hyvin tunnettu Twitterin rajapintaa hyödynnettäessä. Tästä syystä tiedon rakenne ei vaadi erillistä analyysiä tai meta-tason selvitystä.</w:t>
            </w:r>
          </w:p>
        </w:tc>
      </w:tr>
      <w:tr w:rsidR="002E4847" w14:paraId="076E425E" w14:textId="77777777" w:rsidTr="002E4847">
        <w:tc>
          <w:tcPr>
            <w:tcW w:w="1696" w:type="dxa"/>
          </w:tcPr>
          <w:p w14:paraId="573D6E1A" w14:textId="77777777" w:rsidR="002E4847" w:rsidRPr="00A928B7" w:rsidRDefault="002E4847" w:rsidP="002E4847">
            <w:pPr>
              <w:spacing w:line="360" w:lineRule="auto"/>
              <w:ind w:firstLine="0"/>
              <w:rPr>
                <w:rFonts w:ascii="Times New Roman" w:hAnsi="Times New Roman"/>
              </w:rPr>
            </w:pPr>
            <w:r w:rsidRPr="00A928B7">
              <w:rPr>
                <w:rFonts w:ascii="Times New Roman" w:hAnsi="Times New Roman"/>
              </w:rPr>
              <w:t>Veracity</w:t>
            </w:r>
          </w:p>
        </w:tc>
        <w:tc>
          <w:tcPr>
            <w:tcW w:w="1701" w:type="dxa"/>
          </w:tcPr>
          <w:p w14:paraId="6AB5B7E8"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Ei</w:t>
            </w:r>
          </w:p>
        </w:tc>
        <w:tc>
          <w:tcPr>
            <w:tcW w:w="6231" w:type="dxa"/>
          </w:tcPr>
          <w:p w14:paraId="585D1EAA" w14:textId="40CC0655" w:rsidR="002E4847" w:rsidRPr="008A174F" w:rsidRDefault="002E4847" w:rsidP="00F24FCD">
            <w:pPr>
              <w:spacing w:line="360" w:lineRule="auto"/>
              <w:ind w:firstLine="0"/>
              <w:rPr>
                <w:rFonts w:ascii="Times New Roman" w:hAnsi="Times New Roman"/>
              </w:rPr>
            </w:pPr>
            <w:r>
              <w:rPr>
                <w:rFonts w:ascii="Times New Roman" w:hAnsi="Times New Roman"/>
              </w:rPr>
              <w:t xml:space="preserve">Tieto on käyttäjien itse luomaa tai käyttäjän tiedoista koneellisesti johdettua, jolloin kaikki tieto perustuu johonkin </w:t>
            </w:r>
            <w:r w:rsidR="00F24FCD">
              <w:rPr>
                <w:rFonts w:ascii="Times New Roman" w:hAnsi="Times New Roman"/>
              </w:rPr>
              <w:t>todelliseen</w:t>
            </w:r>
            <w:r>
              <w:rPr>
                <w:rFonts w:ascii="Times New Roman" w:hAnsi="Times New Roman"/>
              </w:rPr>
              <w:t>. Tällöin tiedon epäluotettavuus ei muodostu ongelmaksi.</w:t>
            </w:r>
          </w:p>
        </w:tc>
      </w:tr>
      <w:tr w:rsidR="002E4847" w14:paraId="69A051C7" w14:textId="77777777" w:rsidTr="002E4847">
        <w:tc>
          <w:tcPr>
            <w:tcW w:w="1696" w:type="dxa"/>
          </w:tcPr>
          <w:p w14:paraId="2BF4C520" w14:textId="77777777" w:rsidR="002E4847" w:rsidRPr="00A928B7" w:rsidRDefault="002E4847" w:rsidP="002E4847">
            <w:pPr>
              <w:spacing w:line="360" w:lineRule="auto"/>
              <w:ind w:firstLine="0"/>
              <w:rPr>
                <w:rFonts w:ascii="Times New Roman" w:hAnsi="Times New Roman"/>
              </w:rPr>
            </w:pPr>
            <w:r w:rsidRPr="006074A6">
              <w:rPr>
                <w:rFonts w:ascii="Times New Roman" w:hAnsi="Times New Roman"/>
              </w:rPr>
              <w:t>Value</w:t>
            </w:r>
          </w:p>
        </w:tc>
        <w:tc>
          <w:tcPr>
            <w:tcW w:w="1701" w:type="dxa"/>
          </w:tcPr>
          <w:p w14:paraId="683B2035"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Kyllä</w:t>
            </w:r>
          </w:p>
        </w:tc>
        <w:tc>
          <w:tcPr>
            <w:tcW w:w="6231" w:type="dxa"/>
          </w:tcPr>
          <w:p w14:paraId="3F4F8B50" w14:textId="77777777" w:rsidR="002E4847" w:rsidRPr="008A174F" w:rsidRDefault="002E4847" w:rsidP="002E4847">
            <w:pPr>
              <w:spacing w:line="360" w:lineRule="auto"/>
              <w:ind w:firstLine="0"/>
              <w:rPr>
                <w:rFonts w:ascii="Times New Roman" w:hAnsi="Times New Roman"/>
              </w:rPr>
            </w:pPr>
            <w:r>
              <w:rPr>
                <w:rFonts w:ascii="Times New Roman" w:hAnsi="Times New Roman"/>
              </w:rPr>
              <w:t>Tuhansien reaaliaikaisesti päivittyvien viestien kohdalla pelkkä viestien sisältämä tietomassa on itsessään lähes hyödytön, läpikäymisen muuttuessa erittäin raskaaksi. Esimerkissä tämä tieto on valjastettu päätöksentekoprosessia tehostavaan muotoon visualisoinnin avulla, jossa eri viestisisällön omaavat viestit voidaan paikallistaa.</w:t>
            </w:r>
          </w:p>
        </w:tc>
      </w:tr>
    </w:tbl>
    <w:p w14:paraId="5651C7DC" w14:textId="1A0A1D9E" w:rsidR="002E4847" w:rsidRDefault="00775C81" w:rsidP="00775C81">
      <w:pPr>
        <w:jc w:val="center"/>
        <w:rPr>
          <w:rFonts w:ascii="Times New Roman" w:hAnsi="Times New Roman"/>
          <w:i/>
          <w:sz w:val="22"/>
          <w:szCs w:val="22"/>
        </w:rPr>
      </w:pPr>
      <w:r w:rsidRPr="00775C81">
        <w:rPr>
          <w:rFonts w:ascii="Times New Roman" w:hAnsi="Times New Roman"/>
          <w:i/>
          <w:sz w:val="22"/>
          <w:szCs w:val="22"/>
        </w:rPr>
        <w:t xml:space="preserve">Taulukko 5. Maapallovisualisaation kuvaus Big Datan määritteiden </w:t>
      </w:r>
      <w:r>
        <w:rPr>
          <w:rFonts w:ascii="Times New Roman" w:hAnsi="Times New Roman"/>
          <w:i/>
          <w:sz w:val="22"/>
          <w:szCs w:val="22"/>
        </w:rPr>
        <w:t>osalta</w:t>
      </w:r>
      <w:r w:rsidRPr="00775C81">
        <w:rPr>
          <w:rFonts w:ascii="Times New Roman" w:hAnsi="Times New Roman"/>
          <w:i/>
          <w:sz w:val="22"/>
          <w:szCs w:val="22"/>
        </w:rPr>
        <w:t>.</w:t>
      </w:r>
    </w:p>
    <w:p w14:paraId="02F00246" w14:textId="77777777" w:rsidR="00E72DC4" w:rsidRPr="00775C81" w:rsidRDefault="00E72DC4" w:rsidP="00775C81">
      <w:pPr>
        <w:jc w:val="center"/>
        <w:rPr>
          <w:rFonts w:ascii="Times New Roman" w:hAnsi="Times New Roman"/>
          <w:i/>
          <w:sz w:val="22"/>
          <w:szCs w:val="22"/>
        </w:rPr>
      </w:pPr>
    </w:p>
    <w:p w14:paraId="44DE7960" w14:textId="77777777" w:rsidR="00B84EDE" w:rsidRDefault="00B84EDE" w:rsidP="00B84EDE"/>
    <w:p w14:paraId="51AF2C18" w14:textId="77777777" w:rsidR="009074A3" w:rsidRPr="00B84EDE" w:rsidRDefault="009074A3" w:rsidP="00B84EDE"/>
    <w:tbl>
      <w:tblPr>
        <w:tblStyle w:val="TaulukkoRuudukko"/>
        <w:tblW w:w="9634" w:type="dxa"/>
        <w:tblLook w:val="04A0" w:firstRow="1" w:lastRow="0" w:firstColumn="1" w:lastColumn="0" w:noHBand="0" w:noVBand="1"/>
      </w:tblPr>
      <w:tblGrid>
        <w:gridCol w:w="1704"/>
        <w:gridCol w:w="1693"/>
        <w:gridCol w:w="6237"/>
      </w:tblGrid>
      <w:tr w:rsidR="00895B4F" w14:paraId="62B6C025" w14:textId="77777777" w:rsidTr="00895B4F">
        <w:tc>
          <w:tcPr>
            <w:tcW w:w="1704" w:type="dxa"/>
          </w:tcPr>
          <w:p w14:paraId="25909ADC" w14:textId="77777777" w:rsidR="00895B4F" w:rsidRDefault="00895B4F" w:rsidP="002E4847">
            <w:pPr>
              <w:spacing w:line="360" w:lineRule="auto"/>
              <w:ind w:firstLine="0"/>
              <w:jc w:val="center"/>
              <w:rPr>
                <w:rFonts w:ascii="Times New Roman" w:hAnsi="Times New Roman"/>
                <w:b/>
              </w:rPr>
            </w:pPr>
            <w:r>
              <w:rPr>
                <w:rFonts w:ascii="Times New Roman" w:hAnsi="Times New Roman"/>
                <w:b/>
              </w:rPr>
              <w:t>Attribuutti</w:t>
            </w:r>
          </w:p>
        </w:tc>
        <w:tc>
          <w:tcPr>
            <w:tcW w:w="1693" w:type="dxa"/>
          </w:tcPr>
          <w:p w14:paraId="3791BCCB" w14:textId="357EF9CD" w:rsidR="00895B4F" w:rsidRDefault="00895B4F" w:rsidP="00895B4F">
            <w:pPr>
              <w:spacing w:line="360" w:lineRule="auto"/>
              <w:ind w:firstLine="0"/>
              <w:jc w:val="center"/>
              <w:rPr>
                <w:rFonts w:ascii="Times New Roman" w:hAnsi="Times New Roman"/>
                <w:b/>
              </w:rPr>
            </w:pPr>
            <w:r>
              <w:rPr>
                <w:rFonts w:ascii="Times New Roman" w:hAnsi="Times New Roman"/>
                <w:b/>
              </w:rPr>
              <w:t>Määritys täyttyy</w:t>
            </w:r>
          </w:p>
        </w:tc>
        <w:tc>
          <w:tcPr>
            <w:tcW w:w="6237" w:type="dxa"/>
          </w:tcPr>
          <w:p w14:paraId="6D048D89" w14:textId="77777777" w:rsidR="00895B4F" w:rsidRDefault="00895B4F" w:rsidP="002E4847">
            <w:pPr>
              <w:spacing w:line="360" w:lineRule="auto"/>
              <w:ind w:firstLine="0"/>
              <w:jc w:val="center"/>
              <w:rPr>
                <w:rFonts w:ascii="Times New Roman" w:hAnsi="Times New Roman"/>
                <w:b/>
              </w:rPr>
            </w:pPr>
            <w:r>
              <w:rPr>
                <w:rFonts w:ascii="Times New Roman" w:hAnsi="Times New Roman"/>
                <w:b/>
              </w:rPr>
              <w:t>Kuvaus</w:t>
            </w:r>
          </w:p>
        </w:tc>
      </w:tr>
      <w:tr w:rsidR="00895B4F" w14:paraId="69E2C7EC" w14:textId="77777777" w:rsidTr="00895B4F">
        <w:tc>
          <w:tcPr>
            <w:tcW w:w="1704" w:type="dxa"/>
          </w:tcPr>
          <w:p w14:paraId="17F6438E" w14:textId="77777777" w:rsidR="00895B4F" w:rsidRPr="00A928B7" w:rsidRDefault="00895B4F" w:rsidP="002E4847">
            <w:pPr>
              <w:spacing w:line="360" w:lineRule="auto"/>
              <w:ind w:firstLine="0"/>
              <w:rPr>
                <w:rFonts w:ascii="Times New Roman" w:hAnsi="Times New Roman"/>
              </w:rPr>
            </w:pPr>
            <w:r w:rsidRPr="00A928B7">
              <w:rPr>
                <w:rFonts w:ascii="Times New Roman" w:hAnsi="Times New Roman"/>
              </w:rPr>
              <w:t>Volume</w:t>
            </w:r>
          </w:p>
        </w:tc>
        <w:tc>
          <w:tcPr>
            <w:tcW w:w="1693" w:type="dxa"/>
          </w:tcPr>
          <w:p w14:paraId="5D8A5894" w14:textId="59329DB8" w:rsidR="00895B4F" w:rsidRPr="00A928B7" w:rsidRDefault="00895B4F" w:rsidP="002E4847">
            <w:pPr>
              <w:spacing w:line="360" w:lineRule="auto"/>
              <w:ind w:firstLine="0"/>
              <w:jc w:val="center"/>
              <w:rPr>
                <w:rFonts w:ascii="Times New Roman" w:hAnsi="Times New Roman"/>
              </w:rPr>
            </w:pPr>
            <w:r>
              <w:rPr>
                <w:rFonts w:ascii="Times New Roman" w:hAnsi="Times New Roman"/>
              </w:rPr>
              <w:t>Ei</w:t>
            </w:r>
          </w:p>
        </w:tc>
        <w:tc>
          <w:tcPr>
            <w:tcW w:w="6237" w:type="dxa"/>
          </w:tcPr>
          <w:p w14:paraId="1F75163C" w14:textId="3CA44E5C" w:rsidR="00895B4F" w:rsidRDefault="00895B4F" w:rsidP="00FA08EF">
            <w:pPr>
              <w:spacing w:line="360" w:lineRule="auto"/>
              <w:ind w:firstLine="0"/>
              <w:rPr>
                <w:rFonts w:ascii="Times New Roman" w:hAnsi="Times New Roman"/>
                <w:b/>
              </w:rPr>
            </w:pPr>
            <w:r>
              <w:rPr>
                <w:rFonts w:ascii="Times New Roman" w:hAnsi="Times New Roman"/>
              </w:rPr>
              <w:t>Käytetty datamäärä ei ole niin laaja että se ei mahtuisi käytettävän laitteen lokaaliin muistiin. Visualisointien osalta datamäärä voitaisiin kasvattaa lokaalin muistin ylittäviin määriin ja tallettaa palvelinympäristöön, jos yli teratavun kokoista datajoukkoa hyödynnettäisiin.</w:t>
            </w:r>
          </w:p>
        </w:tc>
      </w:tr>
      <w:tr w:rsidR="00895B4F" w14:paraId="675F593E" w14:textId="77777777" w:rsidTr="00895B4F">
        <w:tc>
          <w:tcPr>
            <w:tcW w:w="1704" w:type="dxa"/>
          </w:tcPr>
          <w:p w14:paraId="3C1C978E" w14:textId="77777777" w:rsidR="00895B4F" w:rsidRPr="00A928B7" w:rsidRDefault="00895B4F" w:rsidP="002E4847">
            <w:pPr>
              <w:spacing w:line="360" w:lineRule="auto"/>
              <w:ind w:firstLine="0"/>
              <w:rPr>
                <w:rFonts w:ascii="Times New Roman" w:hAnsi="Times New Roman"/>
              </w:rPr>
            </w:pPr>
            <w:r w:rsidRPr="00A928B7">
              <w:rPr>
                <w:rFonts w:ascii="Times New Roman" w:hAnsi="Times New Roman"/>
              </w:rPr>
              <w:t>Velocity</w:t>
            </w:r>
          </w:p>
        </w:tc>
        <w:tc>
          <w:tcPr>
            <w:tcW w:w="1693" w:type="dxa"/>
          </w:tcPr>
          <w:p w14:paraId="2FEEEEDD" w14:textId="04089ACB" w:rsidR="00895B4F" w:rsidRPr="00A928B7" w:rsidRDefault="00895B4F" w:rsidP="002E4847">
            <w:pPr>
              <w:spacing w:line="360" w:lineRule="auto"/>
              <w:ind w:firstLine="0"/>
              <w:jc w:val="center"/>
              <w:rPr>
                <w:rFonts w:ascii="Times New Roman" w:hAnsi="Times New Roman"/>
              </w:rPr>
            </w:pPr>
            <w:r>
              <w:rPr>
                <w:rFonts w:ascii="Times New Roman" w:hAnsi="Times New Roman"/>
              </w:rPr>
              <w:t>Kyllä</w:t>
            </w:r>
          </w:p>
        </w:tc>
        <w:tc>
          <w:tcPr>
            <w:tcW w:w="6237" w:type="dxa"/>
          </w:tcPr>
          <w:p w14:paraId="7C4E6AAD" w14:textId="065F052E" w:rsidR="00895B4F" w:rsidRPr="00FA08EF" w:rsidRDefault="00895B4F" w:rsidP="002E4847">
            <w:pPr>
              <w:spacing w:line="360" w:lineRule="auto"/>
              <w:ind w:firstLine="0"/>
              <w:rPr>
                <w:rFonts w:ascii="Times New Roman" w:hAnsi="Times New Roman"/>
              </w:rPr>
            </w:pPr>
            <w:r>
              <w:rPr>
                <w:rFonts w:ascii="Times New Roman" w:hAnsi="Times New Roman"/>
              </w:rPr>
              <w:t>Visualisoinneissa käytettävä tieto on reaaliaikaisesti päivittyvä datajoukon sisällön muuttuessa.</w:t>
            </w:r>
          </w:p>
        </w:tc>
      </w:tr>
      <w:tr w:rsidR="00895B4F" w14:paraId="023762F0" w14:textId="77777777" w:rsidTr="00895B4F">
        <w:tc>
          <w:tcPr>
            <w:tcW w:w="1704" w:type="dxa"/>
          </w:tcPr>
          <w:p w14:paraId="4FEF9D07" w14:textId="77777777" w:rsidR="00895B4F" w:rsidRPr="00A928B7" w:rsidRDefault="00895B4F" w:rsidP="002E4847">
            <w:pPr>
              <w:spacing w:line="360" w:lineRule="auto"/>
              <w:ind w:firstLine="0"/>
              <w:rPr>
                <w:rFonts w:ascii="Times New Roman" w:hAnsi="Times New Roman"/>
              </w:rPr>
            </w:pPr>
            <w:r w:rsidRPr="00A928B7">
              <w:rPr>
                <w:rFonts w:ascii="Times New Roman" w:hAnsi="Times New Roman"/>
              </w:rPr>
              <w:t>Variety</w:t>
            </w:r>
          </w:p>
        </w:tc>
        <w:tc>
          <w:tcPr>
            <w:tcW w:w="1693" w:type="dxa"/>
          </w:tcPr>
          <w:p w14:paraId="3667F8E6" w14:textId="47D88B64" w:rsidR="00895B4F" w:rsidRPr="00A928B7" w:rsidRDefault="00895B4F" w:rsidP="002E4847">
            <w:pPr>
              <w:spacing w:line="360" w:lineRule="auto"/>
              <w:ind w:firstLine="0"/>
              <w:jc w:val="center"/>
              <w:rPr>
                <w:rFonts w:ascii="Times New Roman" w:hAnsi="Times New Roman"/>
              </w:rPr>
            </w:pPr>
            <w:r>
              <w:rPr>
                <w:rFonts w:ascii="Times New Roman" w:hAnsi="Times New Roman"/>
              </w:rPr>
              <w:t>Ei</w:t>
            </w:r>
          </w:p>
        </w:tc>
        <w:tc>
          <w:tcPr>
            <w:tcW w:w="6237" w:type="dxa"/>
          </w:tcPr>
          <w:p w14:paraId="4DC463D9" w14:textId="61E60B7A" w:rsidR="00895B4F" w:rsidRDefault="00895B4F" w:rsidP="00FA08EF">
            <w:pPr>
              <w:spacing w:line="360" w:lineRule="auto"/>
              <w:ind w:firstLine="0"/>
              <w:rPr>
                <w:rFonts w:ascii="Times New Roman" w:hAnsi="Times New Roman"/>
                <w:b/>
              </w:rPr>
            </w:pPr>
            <w:r>
              <w:rPr>
                <w:rFonts w:ascii="Times New Roman" w:hAnsi="Times New Roman"/>
              </w:rPr>
              <w:t>Käytetyn tiedon rakenne on tunnettu käytettyjen datajoukkojen kohdalla. Tuntemattoman sisällön omaavaa datajoukkoa ei voida diagrammi- ja graafipohjaisten visualisointien kohdalla hyödyntää, sillä tuntemattomat tietueet korruptoisivat ja väärentäisivät visualisoinnin sisällön.</w:t>
            </w:r>
          </w:p>
        </w:tc>
      </w:tr>
      <w:tr w:rsidR="00895B4F" w14:paraId="7720D4BA" w14:textId="77777777" w:rsidTr="00895B4F">
        <w:tc>
          <w:tcPr>
            <w:tcW w:w="1704" w:type="dxa"/>
          </w:tcPr>
          <w:p w14:paraId="21DB4245" w14:textId="77777777" w:rsidR="00895B4F" w:rsidRPr="00A928B7" w:rsidRDefault="00895B4F" w:rsidP="002E4847">
            <w:pPr>
              <w:spacing w:line="360" w:lineRule="auto"/>
              <w:ind w:firstLine="0"/>
              <w:rPr>
                <w:rFonts w:ascii="Times New Roman" w:hAnsi="Times New Roman"/>
              </w:rPr>
            </w:pPr>
            <w:r w:rsidRPr="00A928B7">
              <w:rPr>
                <w:rFonts w:ascii="Times New Roman" w:hAnsi="Times New Roman"/>
              </w:rPr>
              <w:t>Veracity</w:t>
            </w:r>
          </w:p>
        </w:tc>
        <w:tc>
          <w:tcPr>
            <w:tcW w:w="1693" w:type="dxa"/>
          </w:tcPr>
          <w:p w14:paraId="738A0391" w14:textId="13F9B464" w:rsidR="00895B4F" w:rsidRPr="00A928B7" w:rsidRDefault="00895B4F" w:rsidP="002E4847">
            <w:pPr>
              <w:spacing w:line="360" w:lineRule="auto"/>
              <w:ind w:firstLine="0"/>
              <w:jc w:val="center"/>
              <w:rPr>
                <w:rFonts w:ascii="Times New Roman" w:hAnsi="Times New Roman"/>
              </w:rPr>
            </w:pPr>
            <w:r>
              <w:rPr>
                <w:rFonts w:ascii="Times New Roman" w:hAnsi="Times New Roman"/>
              </w:rPr>
              <w:t>Ei</w:t>
            </w:r>
          </w:p>
        </w:tc>
        <w:tc>
          <w:tcPr>
            <w:tcW w:w="6237" w:type="dxa"/>
          </w:tcPr>
          <w:p w14:paraId="10B7D2DB" w14:textId="38CF6FE3" w:rsidR="00895B4F" w:rsidRPr="00231DE5" w:rsidRDefault="00895B4F" w:rsidP="002E4847">
            <w:pPr>
              <w:spacing w:line="360" w:lineRule="auto"/>
              <w:ind w:firstLine="0"/>
              <w:rPr>
                <w:rFonts w:ascii="Times New Roman" w:hAnsi="Times New Roman"/>
              </w:rPr>
            </w:pPr>
            <w:r>
              <w:rPr>
                <w:rFonts w:ascii="Times New Roman" w:hAnsi="Times New Roman"/>
              </w:rPr>
              <w:t>Visualisoinneissa käytetty data on noudettu luotettavasta tietokannasta, jolloin tiedon luotettavuuteen liittyvää ongelmaa ei ole.</w:t>
            </w:r>
          </w:p>
        </w:tc>
      </w:tr>
      <w:tr w:rsidR="00895B4F" w14:paraId="2756B806" w14:textId="77777777" w:rsidTr="00895B4F">
        <w:tc>
          <w:tcPr>
            <w:tcW w:w="1704" w:type="dxa"/>
          </w:tcPr>
          <w:p w14:paraId="418DD41D" w14:textId="77777777" w:rsidR="00895B4F" w:rsidRPr="00A928B7" w:rsidRDefault="00895B4F" w:rsidP="002E4847">
            <w:pPr>
              <w:spacing w:line="360" w:lineRule="auto"/>
              <w:ind w:firstLine="0"/>
              <w:rPr>
                <w:rFonts w:ascii="Times New Roman" w:hAnsi="Times New Roman"/>
              </w:rPr>
            </w:pPr>
            <w:r w:rsidRPr="006074A6">
              <w:rPr>
                <w:rFonts w:ascii="Times New Roman" w:hAnsi="Times New Roman"/>
              </w:rPr>
              <w:t>Value</w:t>
            </w:r>
          </w:p>
        </w:tc>
        <w:tc>
          <w:tcPr>
            <w:tcW w:w="1693" w:type="dxa"/>
          </w:tcPr>
          <w:p w14:paraId="790F2FC7" w14:textId="63DC0661" w:rsidR="00895B4F" w:rsidRPr="00A928B7" w:rsidRDefault="00895B4F" w:rsidP="002E4847">
            <w:pPr>
              <w:spacing w:line="360" w:lineRule="auto"/>
              <w:ind w:firstLine="0"/>
              <w:jc w:val="center"/>
              <w:rPr>
                <w:rFonts w:ascii="Times New Roman" w:hAnsi="Times New Roman"/>
              </w:rPr>
            </w:pPr>
            <w:r>
              <w:rPr>
                <w:rFonts w:ascii="Times New Roman" w:hAnsi="Times New Roman"/>
              </w:rPr>
              <w:t>Kyllä</w:t>
            </w:r>
          </w:p>
        </w:tc>
        <w:tc>
          <w:tcPr>
            <w:tcW w:w="6237" w:type="dxa"/>
          </w:tcPr>
          <w:p w14:paraId="56A8DDED" w14:textId="33866D44" w:rsidR="00895B4F" w:rsidRPr="00231DE5" w:rsidRDefault="00895B4F" w:rsidP="002E4847">
            <w:pPr>
              <w:spacing w:line="360" w:lineRule="auto"/>
              <w:ind w:firstLine="0"/>
              <w:rPr>
                <w:rFonts w:ascii="Times New Roman" w:hAnsi="Times New Roman"/>
              </w:rPr>
            </w:pPr>
            <w:r>
              <w:rPr>
                <w:rFonts w:ascii="Times New Roman" w:hAnsi="Times New Roman"/>
              </w:rPr>
              <w:t>Käytetty datajoukko on jokseenkin luettavaa suoraan tai taulukkopohjaisessa esitysmuodossa. Visualisointien avulla pystytään tuomaan tiedon sisältämä arvo paremmin esille valitsemalla kohteet, joista erityisesti ollaan kiinnostuneita (pylväsdiagrammi) tai samanaikaisesti visualisoimaan kattavammin moniulotteista datajoukkoa (graafi).</w:t>
            </w:r>
          </w:p>
        </w:tc>
      </w:tr>
    </w:tbl>
    <w:p w14:paraId="3FD2CA50" w14:textId="0870C382" w:rsidR="00775C81" w:rsidRPr="00775C81" w:rsidRDefault="00775C81" w:rsidP="00775C81">
      <w:pPr>
        <w:jc w:val="center"/>
        <w:rPr>
          <w:rFonts w:ascii="Times New Roman" w:hAnsi="Times New Roman"/>
          <w:i/>
          <w:sz w:val="22"/>
          <w:szCs w:val="22"/>
        </w:rPr>
      </w:pPr>
      <w:r>
        <w:rPr>
          <w:rFonts w:ascii="Times New Roman" w:hAnsi="Times New Roman"/>
          <w:i/>
          <w:sz w:val="22"/>
          <w:szCs w:val="22"/>
        </w:rPr>
        <w:t>Taulukko 6</w:t>
      </w:r>
      <w:r w:rsidRPr="00775C81">
        <w:rPr>
          <w:rFonts w:ascii="Times New Roman" w:hAnsi="Times New Roman"/>
          <w:i/>
          <w:sz w:val="22"/>
          <w:szCs w:val="22"/>
        </w:rPr>
        <w:t xml:space="preserve">. </w:t>
      </w:r>
      <w:r>
        <w:rPr>
          <w:rFonts w:ascii="Times New Roman" w:hAnsi="Times New Roman"/>
          <w:i/>
          <w:sz w:val="22"/>
          <w:szCs w:val="22"/>
        </w:rPr>
        <w:t>Pylväsdiagrammi- ja graafivisualisaation kuvaus Big Datan määritteiden osalta.</w:t>
      </w:r>
    </w:p>
    <w:p w14:paraId="6D6D6BED" w14:textId="324C29F6" w:rsidR="00301FDD" w:rsidRDefault="00301FDD" w:rsidP="00301FDD">
      <w:pPr>
        <w:spacing w:line="360" w:lineRule="auto"/>
        <w:ind w:firstLine="1304"/>
        <w:rPr>
          <w:rFonts w:ascii="Times New Roman" w:hAnsi="Times New Roman"/>
        </w:rPr>
      </w:pPr>
      <w:r>
        <w:rPr>
          <w:rFonts w:ascii="Times New Roman" w:hAnsi="Times New Roman"/>
        </w:rPr>
        <w:t xml:space="preserve">Tutkimuksen testijärjestelmissä voitiin ottaa huomioon joitain Big Datan määrittelyyn liittyviä tekijöitä, mutta kuten myös Kappaleessa 4.2 läpikäydyissä, aikaisemmissa Big Dataa ja virtuaalitodellisuutta käsittelevissä tutkimuksissa, näiden tekijöiden huomioon ottaminen osoittautui hyvin vaikeaksi. Kummankin testijärjestelmän osalta määritteet täyttyivät kohtien Velocity ja Value osalta. Testijärjestelmissä reaaliaikaisesti päivittyvän datan hyödyntäminen ja visualisointiin siirtäminen toteutettiin työssä suoraviivaisesti Twitter Streaming API:n ja koneellisesti generoitavan tiedon avulla. </w:t>
      </w:r>
      <w:r w:rsidRPr="007710C8">
        <w:rPr>
          <w:rFonts w:ascii="Times New Roman" w:hAnsi="Times New Roman"/>
        </w:rPr>
        <w:t xml:space="preserve">Rajapintoja hyödynnettäessä niistä saatava data ja sen rakenne on aina hyvin selkeästi kuvattu, jolloin käytettävän datan sisällön </w:t>
      </w:r>
      <w:r>
        <w:rPr>
          <w:rFonts w:ascii="Times New Roman" w:hAnsi="Times New Roman"/>
        </w:rPr>
        <w:t xml:space="preserve">tarkka analysoiminen </w:t>
      </w:r>
      <w:r w:rsidRPr="007710C8">
        <w:rPr>
          <w:rFonts w:ascii="Times New Roman" w:hAnsi="Times New Roman"/>
        </w:rPr>
        <w:t>ei muodostu ongelmaksi ja se jätetään tässä tutkimuksessa huomiotta.</w:t>
      </w:r>
      <w:r w:rsidRPr="00A928B7">
        <w:rPr>
          <w:rFonts w:ascii="Times New Roman" w:hAnsi="Times New Roman"/>
        </w:rPr>
        <w:t xml:space="preserve"> </w:t>
      </w:r>
      <w:r>
        <w:rPr>
          <w:rFonts w:ascii="Times New Roman" w:hAnsi="Times New Roman"/>
        </w:rPr>
        <w:t xml:space="preserve">Tiedon visualisointijärjestelmiä luotaessa myös tiedon arvon </w:t>
      </w:r>
      <w:r>
        <w:rPr>
          <w:rFonts w:ascii="Times New Roman" w:hAnsi="Times New Roman"/>
        </w:rPr>
        <w:lastRenderedPageBreak/>
        <w:t>esille tuominen voidaan todeta työssä täyttyvän, vaikkakin jo tietoa hyödynnettäessä on ollut tiedossa sen sisältö ja sisällön tärkeät elementit.</w:t>
      </w:r>
    </w:p>
    <w:p w14:paraId="19D258F6" w14:textId="11DDCE0A" w:rsidR="00301FDD" w:rsidRDefault="00301FDD" w:rsidP="00301FDD">
      <w:pPr>
        <w:spacing w:line="360" w:lineRule="auto"/>
        <w:ind w:firstLine="1304"/>
        <w:rPr>
          <w:rFonts w:ascii="Times New Roman" w:hAnsi="Times New Roman"/>
        </w:rPr>
      </w:pPr>
      <w:r>
        <w:rPr>
          <w:rFonts w:ascii="Times New Roman" w:hAnsi="Times New Roman"/>
        </w:rPr>
        <w:t>Tutkimuksen testausjärjestelmissä kolme Big Datan viidestä määritteestä jää kuitenkin niille annetun määrittelyn pohjalta toteutumatta. Tiedon määrä (Volume) luo kaksi erityistä ongelmaa alustalle, jonka tulisi pystyä visualisoimaan Big Dataa virtuaalitodellisuudessa.  Perusvaatimus datan niin isosta määrästä, että datajoukko ei mahtuisi paikallisen koneen kovalevylle (ainakin yli teratavu), vaatisi tässä tapauksessa oman palvelinalustansa, johon hyödynnettävä data säilöttäisiin ja data noudettaisiin erillisten rajapintakyselyiden avulla. Tämä ei aiheuttanut ongelmaa tämän tutkimuksen kohdalla, mutta näin suuren tietomäärän mallintaminen Twitter-viesteinä maapallovisualisaatiossa olisi vaatinut huomattavat määrät enemmän laskentatehoa laitteistolta, joka nyt oli saatavilla. Lisäksi toteutuksessa käytetyn Unity-pelimoottorin resurssit olisivat varmasti tulleet jossakin vaiheessa vastaan, kun aletaan puhumaan usean miljoonan viestin mallintamisesta ympäristöön.</w:t>
      </w:r>
      <w:r w:rsidR="002125FD">
        <w:rPr>
          <w:rFonts w:ascii="Times New Roman" w:hAnsi="Times New Roman"/>
        </w:rPr>
        <w:t xml:space="preserve"> Valittujen tietolähteiden alemmasta datan määrästä ja rajoitteista johtuen, testijärjestelmien kehityksessä ei ollut tarve hyödyntää Kappaleessa 3.5 esiteltyä MapReduce -arkkitehtuuria isojen tietomäärien hallitsemiseen.</w:t>
      </w:r>
    </w:p>
    <w:p w14:paraId="35ABA491" w14:textId="77777777" w:rsidR="00301FDD" w:rsidRDefault="00301FDD" w:rsidP="00301FDD">
      <w:pPr>
        <w:spacing w:line="360" w:lineRule="auto"/>
        <w:ind w:firstLine="0"/>
        <w:rPr>
          <w:rFonts w:ascii="Times New Roman" w:hAnsi="Times New Roman"/>
        </w:rPr>
      </w:pPr>
      <w:r>
        <w:rPr>
          <w:rFonts w:ascii="Times New Roman" w:hAnsi="Times New Roman"/>
        </w:rPr>
        <w:tab/>
        <w:t>Hyödynnettävän tiedon tuntematon rakenne (Variety) ja tiedon epäluotettavuus (Veracity) nähtiin kehitystyön aikana kaikista suurimpina ongelmakohtina Big Dataan pohjautuvia järjestelmiä luotaessa. Rakenteeltaan tuntemattoman datan visualisoiminen tehokkaasti virtuaalitodellisuuden ympäristössä ei tämän taustatutkimus- ja kehitystyön pohjalta vaikuta merkityksellistä tai sen ratkaiseminen vaatii huomattavasti laajemman selvityksen kuin tässä työssä.</w:t>
      </w:r>
    </w:p>
    <w:p w14:paraId="14D5284B" w14:textId="016798E2" w:rsidR="00301FDD" w:rsidRDefault="00301FDD" w:rsidP="00301FDD">
      <w:pPr>
        <w:spacing w:line="360" w:lineRule="auto"/>
        <w:ind w:firstLine="0"/>
        <w:rPr>
          <w:rFonts w:ascii="Times New Roman" w:hAnsi="Times New Roman"/>
        </w:rPr>
      </w:pPr>
      <w:r>
        <w:rPr>
          <w:rFonts w:ascii="Times New Roman" w:hAnsi="Times New Roman"/>
        </w:rPr>
        <w:t xml:space="preserve">Tutkimustyöllisestä näkökulmasta tuntemattoman tai epäluotettavan tiedon käsittelyssä ongelmaksi muodostuu myös määritteisiin soveltuvan data joukon löytäminen tai luominen. Näin laajan, rakenteeltaan tuntemattoman sekä silti jonkin säännön mukaan tietoa generoivan data joukon löytäminen ei täten tämän tutkimuksen osalta toteutunut. Testijärjestelmiin valitun datan kohdalla nämä ongelmat eivät myöskään realisoituneet, sillä rajapintoja, kuten Twitter Streaming API, hyödynnettäessä rajapinnasta </w:t>
      </w:r>
      <w:r w:rsidRPr="007710C8">
        <w:rPr>
          <w:rFonts w:ascii="Times New Roman" w:hAnsi="Times New Roman"/>
        </w:rPr>
        <w:t>saatava data ja sen rakenne on aina hyvin selkeästi kuvattu</w:t>
      </w:r>
      <w:r>
        <w:rPr>
          <w:rFonts w:ascii="Times New Roman" w:hAnsi="Times New Roman"/>
        </w:rPr>
        <w:t>. Lähimmäksi tuntematonta tai epäluotettavaa data joukkoa varmasti päästäisiin laajojen järjestelmien käyttölokeissa ja niihin liittyvässä analytiikassa. Käyttölokien analytiikkaa onkin käsitelty useissa aikaisemmissa tutkimuksissa [Mir</w:t>
      </w:r>
      <w:r w:rsidR="008732DC">
        <w:rPr>
          <w:rFonts w:ascii="Times New Roman" w:hAnsi="Times New Roman"/>
        </w:rPr>
        <w:t>anskyy et al., 2016; Wu, 2017]. Käyttölokien analytiikan</w:t>
      </w:r>
      <w:r>
        <w:rPr>
          <w:rFonts w:ascii="Times New Roman" w:hAnsi="Times New Roman"/>
        </w:rPr>
        <w:t xml:space="preserve"> tarkempi </w:t>
      </w:r>
      <w:r w:rsidR="00561458">
        <w:rPr>
          <w:rFonts w:ascii="Times New Roman" w:hAnsi="Times New Roman"/>
        </w:rPr>
        <w:t>läpikäyminen</w:t>
      </w:r>
      <w:r>
        <w:rPr>
          <w:rFonts w:ascii="Times New Roman" w:hAnsi="Times New Roman"/>
        </w:rPr>
        <w:t xml:space="preserve"> ei ole</w:t>
      </w:r>
      <w:r w:rsidR="008732DC">
        <w:rPr>
          <w:rFonts w:ascii="Times New Roman" w:hAnsi="Times New Roman"/>
        </w:rPr>
        <w:t xml:space="preserve"> osa tämän tutkimuksen sisältöä. </w:t>
      </w:r>
    </w:p>
    <w:p w14:paraId="73D04430" w14:textId="77777777" w:rsidR="00CC6DD0" w:rsidRDefault="00CC6DD0" w:rsidP="007710C8">
      <w:pPr>
        <w:spacing w:line="360" w:lineRule="auto"/>
        <w:ind w:firstLine="0"/>
        <w:rPr>
          <w:rFonts w:ascii="Times New Roman" w:hAnsi="Times New Roman"/>
          <w:b/>
        </w:rPr>
      </w:pPr>
    </w:p>
    <w:p w14:paraId="400BF29D" w14:textId="7882CAE4" w:rsidR="00D91104" w:rsidRPr="007710C8" w:rsidRDefault="00981DAB" w:rsidP="00D42138">
      <w:pPr>
        <w:pStyle w:val="Otsikko11"/>
        <w:spacing w:line="360" w:lineRule="auto"/>
        <w:ind w:firstLine="0"/>
        <w:rPr>
          <w:rFonts w:ascii="Times New Roman" w:hAnsi="Times New Roman"/>
          <w:color w:val="00000A"/>
        </w:rPr>
      </w:pPr>
      <w:bookmarkStart w:id="356" w:name="_Toc462643326"/>
      <w:bookmarkStart w:id="357" w:name="_Toc463943279"/>
      <w:bookmarkStart w:id="358" w:name="_Toc503616912"/>
      <w:bookmarkEnd w:id="356"/>
      <w:bookmarkEnd w:id="357"/>
      <w:r w:rsidRPr="007710C8">
        <w:rPr>
          <w:rFonts w:ascii="Times New Roman" w:hAnsi="Times New Roman"/>
          <w:color w:val="00000A"/>
        </w:rPr>
        <w:lastRenderedPageBreak/>
        <w:t>6.</w:t>
      </w:r>
      <w:r w:rsidR="00152D44" w:rsidRPr="007710C8">
        <w:rPr>
          <w:rFonts w:ascii="Times New Roman" w:hAnsi="Times New Roman"/>
          <w:color w:val="00000A"/>
        </w:rPr>
        <w:t xml:space="preserve"> TESTIJÄRJESTELMÄN </w:t>
      </w:r>
      <w:r w:rsidRPr="007710C8">
        <w:rPr>
          <w:rFonts w:ascii="Times New Roman" w:hAnsi="Times New Roman"/>
          <w:color w:val="00000A"/>
        </w:rPr>
        <w:t>KÄYTTÄJÄTESTAUS</w:t>
      </w:r>
      <w:bookmarkEnd w:id="358"/>
    </w:p>
    <w:p w14:paraId="6A40A4D5" w14:textId="38E0BB0A" w:rsidR="003826AD" w:rsidRDefault="00FA42D3" w:rsidP="00D42138">
      <w:pPr>
        <w:spacing w:line="360" w:lineRule="auto"/>
        <w:ind w:firstLine="0"/>
        <w:rPr>
          <w:rFonts w:ascii="Times New Roman" w:hAnsi="Times New Roman"/>
        </w:rPr>
      </w:pPr>
      <w:r>
        <w:rPr>
          <w:rFonts w:ascii="Times New Roman" w:hAnsi="Times New Roman"/>
        </w:rPr>
        <w:t>Kappaleessa esitellään testijärjestelmien käyttäjätestauksessa hyödynnettävä materiaali, tehtävät ja haastattelukysymykset. Kappaleessa käydään myös läpi käyttäjätestauksen koko prosessi ja sen eri vaiheet. Samalla esitetään myös testauksessa hyödynnetty laitteisto. Käyttäjätestauksessa hyödynnetyt lomakkeet, tehtävät ja haastattelukysymykset löytyvät tarkemmin tutkimuksen lopussa löytyvistä liitteistä.</w:t>
      </w:r>
    </w:p>
    <w:p w14:paraId="7EEB8A83" w14:textId="299D5DD1" w:rsidR="004B4861" w:rsidRPr="004B4861" w:rsidRDefault="0084798B" w:rsidP="00D42138">
      <w:pPr>
        <w:pStyle w:val="Otsikko21"/>
        <w:spacing w:line="360" w:lineRule="auto"/>
        <w:ind w:firstLine="0"/>
      </w:pPr>
      <w:bookmarkStart w:id="359" w:name="_Toc503616913"/>
      <w:r w:rsidRPr="0084798B">
        <w:lastRenderedPageBreak/>
        <w:t>6.1 Testisuunnitelma</w:t>
      </w:r>
      <w:bookmarkEnd w:id="359"/>
    </w:p>
    <w:p w14:paraId="627739BD" w14:textId="49BFFF8F" w:rsidR="00C964F6" w:rsidRDefault="0009402A" w:rsidP="00D42138">
      <w:pPr>
        <w:pStyle w:val="Otsikko21"/>
        <w:spacing w:line="360" w:lineRule="auto"/>
        <w:ind w:firstLine="0"/>
        <w:rPr>
          <w:b w:val="0"/>
        </w:rPr>
      </w:pPr>
      <w:r>
        <w:rPr>
          <w:b w:val="0"/>
        </w:rPr>
        <w:t xml:space="preserve">Käyttäjätestauksessa tarkoituksena on selvittää minkälaisena käyttäjät kokevat visualisointijärjestelmän käyttökokemuksen virtuaalitodellisuuden ja työasemaympäristön välillä. Käyttäjätestauksen sisällöksi on jokaiseen demojärjestelmään mietitty ennalta tehtäviä, joita käyttäjä pyydetään testin aikana tekemään tai esittämään vastaus. </w:t>
      </w:r>
      <w:r w:rsidR="00C964F6">
        <w:rPr>
          <w:b w:val="0"/>
        </w:rPr>
        <w:t xml:space="preserve">Tehtävien sisältö on jokaisessa osiossa tarkoitus pitää yksinkertaisena ja niiden tehtävä on lähinnä antaa motiivi järjestelmän sekä sen sisältämän datan käyttämiseen. Kaikille asetetuille tehtäville ei tarkoituksellisesti ole määritetty yksittäistä oikeaa vastausta, vaan käyttäjälle tarjotaan tässä valinnanvapauden mahdollisuus. Kysymysten vapaamuotoisuus myös toivottavasti saa käyttäjät pohtimaan vastausta erilaisista näkökulmista ja etsimään vastausta eri tavoin. </w:t>
      </w:r>
      <w:r w:rsidR="00E30670">
        <w:rPr>
          <w:b w:val="0"/>
        </w:rPr>
        <w:t>Vapaamuotoisempien kysymysten lisäksi, osaan kysymyksistä on etukäteen mietitty absoluuttinen oikea vastaus. Näiden kysymysten avulla on tarkoitus selventää sitä, että onko oikeiden vastausten ja hyödynnetyn ympäristön välillä korrelaatiota, eli löytävätkö testikäyttäjät oikeat vastaukset esimerkiksi paremmin silloin, kun hyödynnetään virtuaalitodellisuuden demojärjestelmiä.</w:t>
      </w:r>
    </w:p>
    <w:p w14:paraId="0AE3C044" w14:textId="1ADC4B50" w:rsidR="000D06F5" w:rsidRDefault="0009402A" w:rsidP="00AA7A91">
      <w:pPr>
        <w:pStyle w:val="Otsikko21"/>
        <w:spacing w:line="360" w:lineRule="auto"/>
        <w:ind w:firstLine="1304"/>
        <w:rPr>
          <w:b w:val="0"/>
        </w:rPr>
      </w:pPr>
      <w:r>
        <w:rPr>
          <w:b w:val="0"/>
        </w:rPr>
        <w:t>Jokaisen demo osion</w:t>
      </w:r>
      <w:r w:rsidR="00C964F6">
        <w:rPr>
          <w:b w:val="0"/>
        </w:rPr>
        <w:t xml:space="preserve"> sisältämien</w:t>
      </w:r>
      <w:r>
        <w:rPr>
          <w:b w:val="0"/>
        </w:rPr>
        <w:t xml:space="preserve"> tehtävien lisäksi, </w:t>
      </w:r>
      <w:r w:rsidR="00C964F6">
        <w:rPr>
          <w:b w:val="0"/>
        </w:rPr>
        <w:t>osio</w:t>
      </w:r>
      <w:r w:rsidR="00AA7A91">
        <w:rPr>
          <w:b w:val="0"/>
        </w:rPr>
        <w:t>ide</w:t>
      </w:r>
      <w:r w:rsidR="00C964F6">
        <w:rPr>
          <w:b w:val="0"/>
        </w:rPr>
        <w:t>n suorittamisen jälkeen käyttäjälle</w:t>
      </w:r>
      <w:r>
        <w:rPr>
          <w:b w:val="0"/>
        </w:rPr>
        <w:t xml:space="preserve"> esitetään muutamia kysymyksiä</w:t>
      </w:r>
      <w:r w:rsidR="00C964F6">
        <w:rPr>
          <w:b w:val="0"/>
        </w:rPr>
        <w:t xml:space="preserve"> käyttökokemuksen </w:t>
      </w:r>
      <w:r>
        <w:rPr>
          <w:b w:val="0"/>
        </w:rPr>
        <w:t>selvittämiseksi.</w:t>
      </w:r>
      <w:r w:rsidR="00F93237">
        <w:rPr>
          <w:b w:val="0"/>
        </w:rPr>
        <w:t xml:space="preserve"> Kysymyksistä viisi on kvalitatiivisia, joissa käyttäjää pyydetään vapaasti kuvailemaan käyttökokemusta.</w:t>
      </w:r>
      <w:r w:rsidR="002A6455">
        <w:rPr>
          <w:b w:val="0"/>
        </w:rPr>
        <w:t xml:space="preserve"> Haastattelukysymyksissä haluttiin erityisesti painottaa kvalitatiivisia kysymyksiä, testikäyttäjien kokemukselliset mielipiteet tulisivat esille, mitä taas kvantitatiivilla kysymyksillä on vaikea selvittää.</w:t>
      </w:r>
      <w:r w:rsidR="00F93237">
        <w:rPr>
          <w:b w:val="0"/>
        </w:rPr>
        <w:t xml:space="preserve"> </w:t>
      </w:r>
      <w:r w:rsidR="004535E7">
        <w:rPr>
          <w:b w:val="0"/>
        </w:rPr>
        <w:t>Täten k</w:t>
      </w:r>
      <w:r w:rsidR="00F93237">
        <w:rPr>
          <w:b w:val="0"/>
        </w:rPr>
        <w:t xml:space="preserve">vantitatiivisia kysymyksiä esitetään vain kaksi jokaisen demo-osion jälkeen. Kvantitatiivisten kysymysten avulla tiedustellaan jokaisen </w:t>
      </w:r>
      <w:r w:rsidR="004535E7">
        <w:rPr>
          <w:b w:val="0"/>
        </w:rPr>
        <w:t>demo-osion</w:t>
      </w:r>
      <w:r w:rsidR="00F93237">
        <w:rPr>
          <w:b w:val="0"/>
        </w:rPr>
        <w:t xml:space="preserve"> käytön mielekkyyttä sekä käyttökokemuksen luontevuutta</w:t>
      </w:r>
      <w:r w:rsidR="00022EE0">
        <w:rPr>
          <w:b w:val="0"/>
        </w:rPr>
        <w:t>. Kysymysten vastaukset esitetään</w:t>
      </w:r>
      <w:r w:rsidR="004535E7">
        <w:rPr>
          <w:b w:val="0"/>
        </w:rPr>
        <w:t xml:space="preserve"> </w:t>
      </w:r>
      <w:r w:rsidR="00022EE0">
        <w:rPr>
          <w:b w:val="0"/>
        </w:rPr>
        <w:t>10-</w:t>
      </w:r>
      <w:r w:rsidR="00CF3208">
        <w:rPr>
          <w:b w:val="0"/>
        </w:rPr>
        <w:t>portaisella Likertin-</w:t>
      </w:r>
      <w:r w:rsidR="004535E7">
        <w:rPr>
          <w:b w:val="0"/>
        </w:rPr>
        <w:t>asteikolla</w:t>
      </w:r>
      <w:r w:rsidR="00CF3208">
        <w:rPr>
          <w:b w:val="0"/>
        </w:rPr>
        <w:t xml:space="preserve"> arvoilla</w:t>
      </w:r>
      <w:r w:rsidR="004535E7">
        <w:rPr>
          <w:b w:val="0"/>
        </w:rPr>
        <w:t xml:space="preserve"> 1-10</w:t>
      </w:r>
      <w:r w:rsidR="00022EE0">
        <w:rPr>
          <w:b w:val="0"/>
        </w:rPr>
        <w:t>, minkä avulla kyselyyn vastaaja voi esittää positiivisen tai negatiivisen mielipiteensä [Likert, 1932]</w:t>
      </w:r>
      <w:r w:rsidR="00F93237">
        <w:rPr>
          <w:b w:val="0"/>
        </w:rPr>
        <w:t xml:space="preserve">. </w:t>
      </w:r>
      <w:r w:rsidR="00AE25DE">
        <w:rPr>
          <w:b w:val="0"/>
        </w:rPr>
        <w:t xml:space="preserve">Kvantitatiivisten kysymysten tuloksia </w:t>
      </w:r>
      <w:r w:rsidR="00F93237">
        <w:rPr>
          <w:b w:val="0"/>
        </w:rPr>
        <w:t>käytetään tutkimuksen lopussa ensisijaisesti virtuaalitodellisuuden ja työasemaympäristön kokemuksen arvioinnissa</w:t>
      </w:r>
      <w:r w:rsidR="00AE25DE">
        <w:rPr>
          <w:b w:val="0"/>
        </w:rPr>
        <w:t>, mahdollistaen myös osioiden välisen vertailun</w:t>
      </w:r>
      <w:r w:rsidR="00F93237">
        <w:rPr>
          <w:b w:val="0"/>
        </w:rPr>
        <w:t xml:space="preserve">. </w:t>
      </w:r>
      <w:r>
        <w:rPr>
          <w:b w:val="0"/>
        </w:rPr>
        <w:t xml:space="preserve"> </w:t>
      </w:r>
    </w:p>
    <w:p w14:paraId="24F9395E" w14:textId="2336ACBC" w:rsidR="0084798B" w:rsidRDefault="000D06F5" w:rsidP="00AA7A91">
      <w:pPr>
        <w:pStyle w:val="Otsikko21"/>
        <w:spacing w:line="360" w:lineRule="auto"/>
        <w:ind w:firstLine="1304"/>
        <w:rPr>
          <w:b w:val="0"/>
        </w:rPr>
      </w:pPr>
      <w:r>
        <w:rPr>
          <w:b w:val="0"/>
        </w:rPr>
        <w:t>Eri vaiheissa esitettävien kysymysjoukkojen</w:t>
      </w:r>
      <w:r w:rsidR="00AA7A91">
        <w:rPr>
          <w:b w:val="0"/>
        </w:rPr>
        <w:t xml:space="preserve"> sisältö riippuu siitä, mikä demo-osio on</w:t>
      </w:r>
      <w:r>
        <w:rPr>
          <w:b w:val="0"/>
        </w:rPr>
        <w:t xml:space="preserve"> ennen kysymyksiä</w:t>
      </w:r>
      <w:r w:rsidR="00AA7A91">
        <w:rPr>
          <w:b w:val="0"/>
        </w:rPr>
        <w:t xml:space="preserve"> suoritettu</w:t>
      </w:r>
      <w:r>
        <w:rPr>
          <w:b w:val="0"/>
        </w:rPr>
        <w:t>. Kolmen toisistaan eroavan kysymysjoukon esittämisen kriteerit ovat</w:t>
      </w:r>
      <w:r w:rsidR="00AA7A91">
        <w:rPr>
          <w:b w:val="0"/>
        </w:rPr>
        <w:t xml:space="preserve"> seuraavien sääntöjen </w:t>
      </w:r>
      <w:r>
        <w:rPr>
          <w:b w:val="0"/>
        </w:rPr>
        <w:t>mukaiset</w:t>
      </w:r>
      <w:r w:rsidR="00AA7A91">
        <w:rPr>
          <w:b w:val="0"/>
        </w:rPr>
        <w:t>:</w:t>
      </w:r>
    </w:p>
    <w:p w14:paraId="3CEDCB6A" w14:textId="541E83A0" w:rsidR="00AA7A91" w:rsidRPr="00AA7A91" w:rsidRDefault="00AA7A91" w:rsidP="00AA7A91">
      <w:pPr>
        <w:pStyle w:val="Luettelokappale"/>
        <w:numPr>
          <w:ilvl w:val="0"/>
          <w:numId w:val="17"/>
        </w:numPr>
        <w:spacing w:line="360" w:lineRule="auto"/>
        <w:rPr>
          <w:rFonts w:ascii="Times New Roman" w:hAnsi="Times New Roman"/>
        </w:rPr>
      </w:pPr>
      <w:r w:rsidRPr="00AA7A91">
        <w:rPr>
          <w:rFonts w:ascii="Times New Roman" w:hAnsi="Times New Roman"/>
        </w:rPr>
        <w:t>Kysymysjoukko 1. esitetään ensimmäisenä aina kun on suoritettu maapallo tai pylväsdiagrammi + graafi demo.</w:t>
      </w:r>
    </w:p>
    <w:p w14:paraId="2CB5C39F" w14:textId="2A6C0FF9" w:rsidR="00AA7A91" w:rsidRPr="00AA7A91" w:rsidRDefault="00AA7A91" w:rsidP="00AA7A91">
      <w:pPr>
        <w:pStyle w:val="Luettelokappale"/>
        <w:numPr>
          <w:ilvl w:val="0"/>
          <w:numId w:val="17"/>
        </w:numPr>
        <w:spacing w:line="360" w:lineRule="auto"/>
        <w:rPr>
          <w:rFonts w:ascii="Times New Roman" w:hAnsi="Times New Roman"/>
        </w:rPr>
      </w:pPr>
      <w:r w:rsidRPr="00AA7A91">
        <w:rPr>
          <w:rFonts w:ascii="Times New Roman" w:hAnsi="Times New Roman"/>
        </w:rPr>
        <w:t>Kysymysjoukko 2. esitetään kysymysjoukko 1. jälkeen aina kun pylväsdiagrammi sekä graafi demot on suoritettu.</w:t>
      </w:r>
    </w:p>
    <w:p w14:paraId="4102FB36" w14:textId="347869CB" w:rsidR="00AA7A91" w:rsidRDefault="00AA7A91" w:rsidP="00AA7A91">
      <w:pPr>
        <w:pStyle w:val="Luettelokappale"/>
        <w:numPr>
          <w:ilvl w:val="0"/>
          <w:numId w:val="17"/>
        </w:numPr>
        <w:spacing w:line="360" w:lineRule="auto"/>
        <w:rPr>
          <w:rFonts w:ascii="Times New Roman" w:hAnsi="Times New Roman"/>
        </w:rPr>
      </w:pPr>
      <w:r w:rsidRPr="00AA7A91">
        <w:rPr>
          <w:rFonts w:ascii="Times New Roman" w:hAnsi="Times New Roman"/>
        </w:rPr>
        <w:lastRenderedPageBreak/>
        <w:t>Kysymysjoukko 3. esitetään kysymysjoukkojen 1. ja 2. jälkeen, kun kaikki demo-osiot on suoritettu.</w:t>
      </w:r>
    </w:p>
    <w:p w14:paraId="5893B450" w14:textId="77777777" w:rsidR="00F611D2" w:rsidRDefault="00F611D2" w:rsidP="00F611D2">
      <w:pPr>
        <w:spacing w:line="360" w:lineRule="auto"/>
        <w:ind w:firstLine="0"/>
        <w:rPr>
          <w:rFonts w:ascii="Times New Roman" w:hAnsi="Times New Roman"/>
        </w:rPr>
      </w:pPr>
    </w:p>
    <w:p w14:paraId="35793967" w14:textId="008855B8" w:rsidR="00F611D2" w:rsidRPr="00F611D2" w:rsidRDefault="00F611D2" w:rsidP="00F611D2">
      <w:pPr>
        <w:spacing w:line="360" w:lineRule="auto"/>
        <w:ind w:firstLine="0"/>
        <w:rPr>
          <w:rFonts w:ascii="Times New Roman" w:hAnsi="Times New Roman"/>
        </w:rPr>
      </w:pPr>
      <w:r>
        <w:rPr>
          <w:rFonts w:ascii="Times New Roman" w:hAnsi="Times New Roman"/>
        </w:rPr>
        <w:t xml:space="preserve">Käyttäjätestin koko prosessi ja sen eri vaiheet on tarkemmin esitetty Kaaviossa 1, jossa esitettyjen kysymys- ja tehtäväjoukkojen järjestys on </w:t>
      </w:r>
      <w:r w:rsidR="00457EE3">
        <w:rPr>
          <w:rFonts w:ascii="Times New Roman" w:hAnsi="Times New Roman"/>
        </w:rPr>
        <w:t>yhä tarkemmin</w:t>
      </w:r>
      <w:r>
        <w:rPr>
          <w:rFonts w:ascii="Times New Roman" w:hAnsi="Times New Roman"/>
        </w:rPr>
        <w:t xml:space="preserve"> kuvattu</w:t>
      </w:r>
      <w:r w:rsidR="00457EE3">
        <w:rPr>
          <w:rFonts w:ascii="Times New Roman" w:hAnsi="Times New Roman"/>
        </w:rPr>
        <w:t xml:space="preserve"> </w:t>
      </w:r>
      <w:r w:rsidR="00DD0B04">
        <w:rPr>
          <w:rFonts w:ascii="Times New Roman" w:hAnsi="Times New Roman"/>
        </w:rPr>
        <w:t>tutkimuksen</w:t>
      </w:r>
      <w:r w:rsidR="00457EE3">
        <w:rPr>
          <w:rFonts w:ascii="Times New Roman" w:hAnsi="Times New Roman"/>
        </w:rPr>
        <w:t xml:space="preserve"> mahdollista toistamista varten</w:t>
      </w:r>
      <w:r>
        <w:rPr>
          <w:rFonts w:ascii="Times New Roman" w:hAnsi="Times New Roman"/>
        </w:rPr>
        <w:t>.</w:t>
      </w:r>
      <w:r w:rsidR="00457EE3">
        <w:rPr>
          <w:rFonts w:ascii="Times New Roman" w:hAnsi="Times New Roman"/>
        </w:rPr>
        <w:t xml:space="preserve"> </w:t>
      </w:r>
    </w:p>
    <w:p w14:paraId="0E8B7C1E" w14:textId="77777777" w:rsidR="0084798B" w:rsidRPr="0084798B" w:rsidRDefault="0084798B" w:rsidP="0084798B"/>
    <w:p w14:paraId="46C497AD" w14:textId="4C32C9DA" w:rsidR="0084798B" w:rsidRPr="0084798B" w:rsidRDefault="0084798B" w:rsidP="0084798B">
      <w:pPr>
        <w:pStyle w:val="Otsikko21"/>
        <w:ind w:firstLine="0"/>
      </w:pPr>
      <w:bookmarkStart w:id="360" w:name="_Toc503616914"/>
      <w:r w:rsidRPr="0084798B">
        <w:t>6.1.1 Tehtävät</w:t>
      </w:r>
      <w:bookmarkEnd w:id="360"/>
    </w:p>
    <w:p w14:paraId="6196D89C" w14:textId="77777777" w:rsidR="00883A3E" w:rsidRDefault="00883A3E" w:rsidP="00883A3E">
      <w:pPr>
        <w:ind w:firstLine="0"/>
        <w:rPr>
          <w:rFonts w:ascii="Times New Roman" w:hAnsi="Times New Roman"/>
          <w:b/>
          <w:color w:val="auto"/>
          <w:szCs w:val="26"/>
        </w:rPr>
      </w:pPr>
    </w:p>
    <w:p w14:paraId="7300B668" w14:textId="77777777" w:rsidR="00883A3E" w:rsidRDefault="00883A3E" w:rsidP="00883A3E">
      <w:pPr>
        <w:ind w:firstLine="0"/>
        <w:rPr>
          <w:rFonts w:ascii="Times New Roman" w:hAnsi="Times New Roman"/>
          <w:b/>
          <w:color w:val="auto"/>
          <w:szCs w:val="26"/>
        </w:rPr>
      </w:pPr>
    </w:p>
    <w:p w14:paraId="7D629689" w14:textId="467797AD" w:rsidR="00883A3E" w:rsidRDefault="006861EB" w:rsidP="00883A3E">
      <w:pPr>
        <w:ind w:firstLine="0"/>
        <w:rPr>
          <w:rFonts w:ascii="Times New Roman" w:hAnsi="Times New Roman"/>
          <w:b/>
          <w:color w:val="auto"/>
          <w:szCs w:val="26"/>
        </w:rPr>
      </w:pPr>
      <w:r>
        <w:rPr>
          <w:rFonts w:ascii="Times New Roman" w:hAnsi="Times New Roman"/>
          <w:b/>
          <w:color w:val="auto"/>
          <w:szCs w:val="26"/>
        </w:rPr>
        <w:t>Maapallovisualisointi</w:t>
      </w:r>
    </w:p>
    <w:p w14:paraId="6CD107D5" w14:textId="77777777" w:rsidR="006861EB" w:rsidRDefault="006861EB" w:rsidP="00883A3E">
      <w:pPr>
        <w:ind w:firstLine="0"/>
        <w:rPr>
          <w:rFonts w:ascii="Times New Roman" w:hAnsi="Times New Roman"/>
          <w:b/>
          <w:color w:val="auto"/>
          <w:szCs w:val="26"/>
        </w:rPr>
      </w:pPr>
    </w:p>
    <w:p w14:paraId="2A26783B" w14:textId="20DF4108" w:rsidR="006861EB" w:rsidRDefault="006861EB" w:rsidP="00883A3E">
      <w:pPr>
        <w:ind w:firstLine="0"/>
        <w:rPr>
          <w:rFonts w:ascii="Times New Roman" w:hAnsi="Times New Roman"/>
          <w:b/>
          <w:color w:val="auto"/>
          <w:szCs w:val="26"/>
        </w:rPr>
      </w:pPr>
      <w:r>
        <w:rPr>
          <w:rFonts w:ascii="Times New Roman" w:hAnsi="Times New Roman"/>
          <w:b/>
          <w:color w:val="auto"/>
          <w:szCs w:val="26"/>
        </w:rPr>
        <w:t>Tehtäväjoukko 1.</w:t>
      </w:r>
    </w:p>
    <w:p w14:paraId="0C217C9C" w14:textId="77777777" w:rsidR="006861EB" w:rsidRDefault="006861EB" w:rsidP="00883A3E">
      <w:pPr>
        <w:ind w:firstLine="0"/>
        <w:rPr>
          <w:rFonts w:ascii="Times New Roman" w:hAnsi="Times New Roman"/>
          <w:b/>
          <w:color w:val="auto"/>
          <w:szCs w:val="26"/>
        </w:rPr>
      </w:pPr>
    </w:p>
    <w:tbl>
      <w:tblPr>
        <w:tblStyle w:val="TaulukkoRuudukko"/>
        <w:tblW w:w="0" w:type="auto"/>
        <w:tblLook w:val="04A0" w:firstRow="1" w:lastRow="0" w:firstColumn="1" w:lastColumn="0" w:noHBand="0" w:noVBand="1"/>
      </w:tblPr>
      <w:tblGrid>
        <w:gridCol w:w="1413"/>
        <w:gridCol w:w="8215"/>
      </w:tblGrid>
      <w:tr w:rsidR="00883A3E" w:rsidRPr="006861EB" w14:paraId="7EC6EB1B" w14:textId="77777777" w:rsidTr="006861EB">
        <w:tc>
          <w:tcPr>
            <w:tcW w:w="1413" w:type="dxa"/>
          </w:tcPr>
          <w:p w14:paraId="36309746" w14:textId="36B3C42E" w:rsidR="00883A3E" w:rsidRPr="006861EB" w:rsidRDefault="006861EB" w:rsidP="00883A3E">
            <w:pPr>
              <w:ind w:firstLine="0"/>
              <w:rPr>
                <w:rFonts w:ascii="Times New Roman" w:hAnsi="Times New Roman"/>
              </w:rPr>
            </w:pPr>
            <w:r w:rsidRPr="006861EB">
              <w:rPr>
                <w:rFonts w:ascii="Times New Roman" w:hAnsi="Times New Roman"/>
              </w:rPr>
              <w:t>Tehtävä 1.</w:t>
            </w:r>
          </w:p>
        </w:tc>
        <w:tc>
          <w:tcPr>
            <w:tcW w:w="8215" w:type="dxa"/>
          </w:tcPr>
          <w:p w14:paraId="012836B2" w14:textId="10BD5F41" w:rsidR="00883A3E" w:rsidRPr="006861EB" w:rsidRDefault="00883A3E" w:rsidP="00883A3E">
            <w:pPr>
              <w:ind w:firstLine="0"/>
              <w:rPr>
                <w:rFonts w:ascii="Times New Roman" w:hAnsi="Times New Roman"/>
              </w:rPr>
            </w:pPr>
            <w:r w:rsidRPr="006861EB">
              <w:rPr>
                <w:rFonts w:ascii="Times New Roman" w:hAnsi="Times New Roman"/>
              </w:rPr>
              <w:t>Etsi maailmankartalta Australia.</w:t>
            </w:r>
          </w:p>
        </w:tc>
      </w:tr>
      <w:tr w:rsidR="00883A3E" w:rsidRPr="006861EB" w14:paraId="2A4B6AE3" w14:textId="77777777" w:rsidTr="006861EB">
        <w:tc>
          <w:tcPr>
            <w:tcW w:w="1413" w:type="dxa"/>
          </w:tcPr>
          <w:p w14:paraId="30365D9A" w14:textId="713835F4" w:rsidR="00883A3E" w:rsidRPr="006861EB" w:rsidRDefault="006861EB" w:rsidP="00883A3E">
            <w:pPr>
              <w:ind w:firstLine="0"/>
              <w:rPr>
                <w:rFonts w:ascii="Times New Roman" w:hAnsi="Times New Roman"/>
              </w:rPr>
            </w:pPr>
            <w:r w:rsidRPr="006861EB">
              <w:rPr>
                <w:rFonts w:ascii="Times New Roman" w:hAnsi="Times New Roman"/>
              </w:rPr>
              <w:t>Tehtävä 2.</w:t>
            </w:r>
          </w:p>
        </w:tc>
        <w:tc>
          <w:tcPr>
            <w:tcW w:w="8215" w:type="dxa"/>
          </w:tcPr>
          <w:p w14:paraId="30B1A674" w14:textId="224EC81C" w:rsidR="00883A3E" w:rsidRPr="006861EB" w:rsidRDefault="00883A3E" w:rsidP="00883A3E">
            <w:pPr>
              <w:ind w:firstLine="0"/>
              <w:rPr>
                <w:rFonts w:ascii="Times New Roman" w:hAnsi="Times New Roman"/>
              </w:rPr>
            </w:pPr>
            <w:r w:rsidRPr="006861EB">
              <w:rPr>
                <w:rFonts w:ascii="Times New Roman" w:hAnsi="Times New Roman"/>
              </w:rPr>
              <w:t>Etsi maailmankartalta Meksiko.</w:t>
            </w:r>
          </w:p>
        </w:tc>
      </w:tr>
      <w:tr w:rsidR="00883A3E" w:rsidRPr="006861EB" w14:paraId="282346F5" w14:textId="77777777" w:rsidTr="006861EB">
        <w:tc>
          <w:tcPr>
            <w:tcW w:w="1413" w:type="dxa"/>
          </w:tcPr>
          <w:p w14:paraId="724794D6" w14:textId="4239722F" w:rsidR="00883A3E" w:rsidRPr="006861EB" w:rsidRDefault="006861EB" w:rsidP="00883A3E">
            <w:pPr>
              <w:ind w:firstLine="0"/>
              <w:rPr>
                <w:rFonts w:ascii="Times New Roman" w:hAnsi="Times New Roman"/>
              </w:rPr>
            </w:pPr>
            <w:r w:rsidRPr="006861EB">
              <w:rPr>
                <w:rFonts w:ascii="Times New Roman" w:hAnsi="Times New Roman"/>
              </w:rPr>
              <w:t>Tehtävä 3.</w:t>
            </w:r>
          </w:p>
        </w:tc>
        <w:tc>
          <w:tcPr>
            <w:tcW w:w="8215" w:type="dxa"/>
          </w:tcPr>
          <w:p w14:paraId="3F25CC81" w14:textId="6C65F387" w:rsidR="00883A3E" w:rsidRPr="006861EB" w:rsidRDefault="00883A3E" w:rsidP="00883A3E">
            <w:pPr>
              <w:ind w:firstLine="0"/>
              <w:rPr>
                <w:rFonts w:ascii="Times New Roman" w:hAnsi="Times New Roman"/>
              </w:rPr>
            </w:pPr>
            <w:r w:rsidRPr="006861EB">
              <w:rPr>
                <w:rFonts w:ascii="Times New Roman" w:hAnsi="Times New Roman"/>
              </w:rPr>
              <w:t>Etsi maailmankartalta Suomi.</w:t>
            </w:r>
          </w:p>
        </w:tc>
      </w:tr>
      <w:tr w:rsidR="00883A3E" w:rsidRPr="006861EB" w14:paraId="529E015B" w14:textId="77777777" w:rsidTr="006861EB">
        <w:tc>
          <w:tcPr>
            <w:tcW w:w="1413" w:type="dxa"/>
          </w:tcPr>
          <w:p w14:paraId="2A504987" w14:textId="5D2CC5AB" w:rsidR="00883A3E" w:rsidRPr="006861EB" w:rsidRDefault="006861EB" w:rsidP="00883A3E">
            <w:pPr>
              <w:ind w:firstLine="0"/>
              <w:rPr>
                <w:rFonts w:ascii="Times New Roman" w:hAnsi="Times New Roman"/>
              </w:rPr>
            </w:pPr>
            <w:r w:rsidRPr="006861EB">
              <w:rPr>
                <w:rFonts w:ascii="Times New Roman" w:hAnsi="Times New Roman"/>
              </w:rPr>
              <w:t>Tehtävä 4.</w:t>
            </w:r>
          </w:p>
        </w:tc>
        <w:tc>
          <w:tcPr>
            <w:tcW w:w="8215" w:type="dxa"/>
          </w:tcPr>
          <w:p w14:paraId="65218952" w14:textId="72119888" w:rsidR="00883A3E" w:rsidRPr="006861EB" w:rsidRDefault="00883A3E" w:rsidP="00883A3E">
            <w:pPr>
              <w:ind w:firstLine="0"/>
              <w:rPr>
                <w:rFonts w:ascii="Times New Roman" w:hAnsi="Times New Roman"/>
              </w:rPr>
            </w:pPr>
            <w:r w:rsidRPr="006861EB">
              <w:rPr>
                <w:rFonts w:ascii="Times New Roman" w:hAnsi="Times New Roman"/>
              </w:rPr>
              <w:t>Lue jonkin Suomesta lähetetyn Twitter-viestin sisältö.</w:t>
            </w:r>
          </w:p>
        </w:tc>
      </w:tr>
      <w:tr w:rsidR="00883A3E" w:rsidRPr="006861EB" w14:paraId="02311D83" w14:textId="77777777" w:rsidTr="006861EB">
        <w:tc>
          <w:tcPr>
            <w:tcW w:w="1413" w:type="dxa"/>
          </w:tcPr>
          <w:p w14:paraId="6B347F2B" w14:textId="5FDBA3FA" w:rsidR="00883A3E" w:rsidRPr="006861EB" w:rsidRDefault="006861EB" w:rsidP="00883A3E">
            <w:pPr>
              <w:ind w:firstLine="0"/>
              <w:rPr>
                <w:rFonts w:ascii="Times New Roman" w:hAnsi="Times New Roman"/>
              </w:rPr>
            </w:pPr>
            <w:r w:rsidRPr="006861EB">
              <w:rPr>
                <w:rFonts w:ascii="Times New Roman" w:hAnsi="Times New Roman"/>
              </w:rPr>
              <w:t>Tehtävä 5.</w:t>
            </w:r>
          </w:p>
        </w:tc>
        <w:tc>
          <w:tcPr>
            <w:tcW w:w="8215" w:type="dxa"/>
          </w:tcPr>
          <w:p w14:paraId="57FF8F81" w14:textId="4544CE3A" w:rsidR="00883A3E" w:rsidRPr="006861EB" w:rsidRDefault="00883A3E" w:rsidP="00883A3E">
            <w:pPr>
              <w:ind w:firstLine="0"/>
              <w:rPr>
                <w:rFonts w:ascii="Times New Roman" w:hAnsi="Times New Roman"/>
              </w:rPr>
            </w:pPr>
            <w:r w:rsidRPr="006861EB">
              <w:rPr>
                <w:rFonts w:ascii="Times New Roman" w:hAnsi="Times New Roman"/>
              </w:rPr>
              <w:t>Etsi kartalta jokin maa, josta on lähetetty yli 10 Twitter-viestiä.</w:t>
            </w:r>
          </w:p>
        </w:tc>
      </w:tr>
      <w:tr w:rsidR="00883A3E" w:rsidRPr="006861EB" w14:paraId="487FB86C" w14:textId="77777777" w:rsidTr="006861EB">
        <w:tc>
          <w:tcPr>
            <w:tcW w:w="1413" w:type="dxa"/>
          </w:tcPr>
          <w:p w14:paraId="2FC39A49" w14:textId="7CE346E1" w:rsidR="00883A3E" w:rsidRPr="006861EB" w:rsidRDefault="006861EB" w:rsidP="00883A3E">
            <w:pPr>
              <w:ind w:firstLine="0"/>
              <w:rPr>
                <w:rFonts w:ascii="Times New Roman" w:hAnsi="Times New Roman"/>
              </w:rPr>
            </w:pPr>
            <w:r w:rsidRPr="006861EB">
              <w:rPr>
                <w:rFonts w:ascii="Times New Roman" w:hAnsi="Times New Roman"/>
              </w:rPr>
              <w:t>Tehtävä 6.</w:t>
            </w:r>
          </w:p>
        </w:tc>
        <w:tc>
          <w:tcPr>
            <w:tcW w:w="8215" w:type="dxa"/>
          </w:tcPr>
          <w:p w14:paraId="7E02B251" w14:textId="0538E0B8" w:rsidR="00883A3E" w:rsidRPr="006861EB" w:rsidRDefault="00883A3E" w:rsidP="00883A3E">
            <w:pPr>
              <w:ind w:firstLine="0"/>
              <w:rPr>
                <w:rFonts w:ascii="Times New Roman" w:hAnsi="Times New Roman"/>
              </w:rPr>
            </w:pPr>
            <w:r w:rsidRPr="006861EB">
              <w:rPr>
                <w:rFonts w:ascii="Times New Roman" w:hAnsi="Times New Roman"/>
              </w:rPr>
              <w:t>Etsi kartalta jokin maa, josta ei ole lähetetty yhtäkään Twitter-viestiä.</w:t>
            </w:r>
          </w:p>
        </w:tc>
      </w:tr>
    </w:tbl>
    <w:p w14:paraId="1AB42417" w14:textId="77777777" w:rsidR="00883A3E" w:rsidRDefault="00883A3E" w:rsidP="00883A3E">
      <w:pPr>
        <w:ind w:firstLine="0"/>
        <w:rPr>
          <w:rFonts w:ascii="Times New Roman" w:hAnsi="Times New Roman"/>
        </w:rPr>
      </w:pPr>
    </w:p>
    <w:p w14:paraId="7BB62BAF" w14:textId="77777777" w:rsidR="006861EB" w:rsidRDefault="006861EB" w:rsidP="00883A3E">
      <w:pPr>
        <w:ind w:firstLine="0"/>
        <w:rPr>
          <w:rFonts w:ascii="Times New Roman" w:hAnsi="Times New Roman"/>
        </w:rPr>
      </w:pPr>
    </w:p>
    <w:p w14:paraId="4FBDC042" w14:textId="439D7F17" w:rsidR="006861EB" w:rsidRDefault="006861EB" w:rsidP="006861EB">
      <w:pPr>
        <w:ind w:firstLine="0"/>
        <w:rPr>
          <w:rFonts w:ascii="Times New Roman" w:hAnsi="Times New Roman"/>
          <w:b/>
          <w:color w:val="auto"/>
          <w:szCs w:val="26"/>
        </w:rPr>
      </w:pPr>
      <w:r>
        <w:rPr>
          <w:rFonts w:ascii="Times New Roman" w:hAnsi="Times New Roman"/>
          <w:b/>
          <w:color w:val="auto"/>
          <w:szCs w:val="26"/>
        </w:rPr>
        <w:t>Tehtäväjoukko 2.</w:t>
      </w:r>
    </w:p>
    <w:p w14:paraId="2DAFE3AA" w14:textId="77777777" w:rsidR="006861EB" w:rsidRPr="006861EB" w:rsidRDefault="006861EB" w:rsidP="00883A3E">
      <w:pPr>
        <w:ind w:firstLine="0"/>
        <w:rPr>
          <w:rFonts w:ascii="Times New Roman" w:hAnsi="Times New Roman"/>
        </w:rPr>
      </w:pPr>
    </w:p>
    <w:tbl>
      <w:tblPr>
        <w:tblStyle w:val="TaulukkoRuudukko"/>
        <w:tblW w:w="0" w:type="auto"/>
        <w:tblLook w:val="04A0" w:firstRow="1" w:lastRow="0" w:firstColumn="1" w:lastColumn="0" w:noHBand="0" w:noVBand="1"/>
      </w:tblPr>
      <w:tblGrid>
        <w:gridCol w:w="1413"/>
        <w:gridCol w:w="8215"/>
      </w:tblGrid>
      <w:tr w:rsidR="00883A3E" w:rsidRPr="006861EB" w14:paraId="54A6EADC" w14:textId="77777777" w:rsidTr="006861EB">
        <w:tc>
          <w:tcPr>
            <w:tcW w:w="1413" w:type="dxa"/>
          </w:tcPr>
          <w:p w14:paraId="28C5C3F5" w14:textId="3721898E" w:rsidR="00883A3E" w:rsidRPr="006861EB" w:rsidRDefault="006861EB" w:rsidP="00DF7A43">
            <w:pPr>
              <w:ind w:firstLine="0"/>
              <w:rPr>
                <w:rFonts w:ascii="Times New Roman" w:hAnsi="Times New Roman"/>
              </w:rPr>
            </w:pPr>
            <w:r w:rsidRPr="006861EB">
              <w:rPr>
                <w:rFonts w:ascii="Times New Roman" w:hAnsi="Times New Roman"/>
              </w:rPr>
              <w:t>Tehtävä 1.</w:t>
            </w:r>
          </w:p>
        </w:tc>
        <w:tc>
          <w:tcPr>
            <w:tcW w:w="8215" w:type="dxa"/>
          </w:tcPr>
          <w:p w14:paraId="45FB4C32" w14:textId="520198C6" w:rsidR="00883A3E" w:rsidRPr="006861EB" w:rsidRDefault="00883A3E" w:rsidP="00883A3E">
            <w:pPr>
              <w:ind w:firstLine="0"/>
              <w:rPr>
                <w:rFonts w:ascii="Times New Roman" w:hAnsi="Times New Roman"/>
              </w:rPr>
            </w:pPr>
            <w:r w:rsidRPr="006861EB">
              <w:rPr>
                <w:rFonts w:ascii="Times New Roman" w:hAnsi="Times New Roman"/>
              </w:rPr>
              <w:t>Etsi maailmankartalta Kiina.</w:t>
            </w:r>
          </w:p>
        </w:tc>
      </w:tr>
      <w:tr w:rsidR="00883A3E" w:rsidRPr="006861EB" w14:paraId="02858EE3" w14:textId="77777777" w:rsidTr="006861EB">
        <w:tc>
          <w:tcPr>
            <w:tcW w:w="1413" w:type="dxa"/>
          </w:tcPr>
          <w:p w14:paraId="228CEBD1" w14:textId="7F87284B" w:rsidR="00883A3E" w:rsidRPr="006861EB" w:rsidRDefault="006861EB" w:rsidP="00DF7A43">
            <w:pPr>
              <w:ind w:firstLine="0"/>
              <w:rPr>
                <w:rFonts w:ascii="Times New Roman" w:hAnsi="Times New Roman"/>
              </w:rPr>
            </w:pPr>
            <w:r w:rsidRPr="006861EB">
              <w:rPr>
                <w:rFonts w:ascii="Times New Roman" w:hAnsi="Times New Roman"/>
              </w:rPr>
              <w:t>Tehtävä 2.</w:t>
            </w:r>
          </w:p>
        </w:tc>
        <w:tc>
          <w:tcPr>
            <w:tcW w:w="8215" w:type="dxa"/>
          </w:tcPr>
          <w:p w14:paraId="133F6800" w14:textId="48B21276" w:rsidR="00883A3E" w:rsidRPr="006861EB" w:rsidRDefault="00883A3E" w:rsidP="00883A3E">
            <w:pPr>
              <w:ind w:firstLine="0"/>
              <w:rPr>
                <w:rFonts w:ascii="Times New Roman" w:hAnsi="Times New Roman"/>
              </w:rPr>
            </w:pPr>
            <w:r w:rsidRPr="006861EB">
              <w:rPr>
                <w:rFonts w:ascii="Times New Roman" w:hAnsi="Times New Roman"/>
              </w:rPr>
              <w:t>Etsi maailmankartalta Saksa.</w:t>
            </w:r>
          </w:p>
        </w:tc>
      </w:tr>
      <w:tr w:rsidR="00883A3E" w:rsidRPr="006861EB" w14:paraId="7F033080" w14:textId="77777777" w:rsidTr="006861EB">
        <w:tc>
          <w:tcPr>
            <w:tcW w:w="1413" w:type="dxa"/>
          </w:tcPr>
          <w:p w14:paraId="58C7477F" w14:textId="4E4A36F8" w:rsidR="00883A3E" w:rsidRPr="006861EB" w:rsidRDefault="006861EB" w:rsidP="00DF7A43">
            <w:pPr>
              <w:ind w:firstLine="0"/>
              <w:rPr>
                <w:rFonts w:ascii="Times New Roman" w:hAnsi="Times New Roman"/>
              </w:rPr>
            </w:pPr>
            <w:r w:rsidRPr="006861EB">
              <w:rPr>
                <w:rFonts w:ascii="Times New Roman" w:hAnsi="Times New Roman"/>
              </w:rPr>
              <w:t>Tehtävä 3.</w:t>
            </w:r>
          </w:p>
        </w:tc>
        <w:tc>
          <w:tcPr>
            <w:tcW w:w="8215" w:type="dxa"/>
          </w:tcPr>
          <w:p w14:paraId="700EB358" w14:textId="218F900A" w:rsidR="00883A3E" w:rsidRPr="006861EB" w:rsidRDefault="00883A3E" w:rsidP="00883A3E">
            <w:pPr>
              <w:ind w:firstLine="0"/>
              <w:rPr>
                <w:rFonts w:ascii="Times New Roman" w:hAnsi="Times New Roman"/>
              </w:rPr>
            </w:pPr>
            <w:r w:rsidRPr="006861EB">
              <w:rPr>
                <w:rFonts w:ascii="Times New Roman" w:hAnsi="Times New Roman"/>
              </w:rPr>
              <w:t>Etsi maailmankartalta Yhdysvallat.</w:t>
            </w:r>
          </w:p>
        </w:tc>
      </w:tr>
      <w:tr w:rsidR="00883A3E" w:rsidRPr="006861EB" w14:paraId="14A38111" w14:textId="77777777" w:rsidTr="006861EB">
        <w:tc>
          <w:tcPr>
            <w:tcW w:w="1413" w:type="dxa"/>
          </w:tcPr>
          <w:p w14:paraId="38689051" w14:textId="75071E75" w:rsidR="00883A3E" w:rsidRPr="006861EB" w:rsidRDefault="006861EB" w:rsidP="00DF7A43">
            <w:pPr>
              <w:ind w:firstLine="0"/>
              <w:rPr>
                <w:rFonts w:ascii="Times New Roman" w:hAnsi="Times New Roman"/>
              </w:rPr>
            </w:pPr>
            <w:r w:rsidRPr="006861EB">
              <w:rPr>
                <w:rFonts w:ascii="Times New Roman" w:hAnsi="Times New Roman"/>
              </w:rPr>
              <w:t>Tehtävä 4.</w:t>
            </w:r>
          </w:p>
        </w:tc>
        <w:tc>
          <w:tcPr>
            <w:tcW w:w="8215" w:type="dxa"/>
          </w:tcPr>
          <w:p w14:paraId="1E7549F8" w14:textId="726A49F5" w:rsidR="00883A3E" w:rsidRPr="006861EB" w:rsidRDefault="00883A3E" w:rsidP="00883A3E">
            <w:pPr>
              <w:ind w:firstLine="0"/>
              <w:rPr>
                <w:rFonts w:ascii="Times New Roman" w:hAnsi="Times New Roman"/>
              </w:rPr>
            </w:pPr>
            <w:r w:rsidRPr="006861EB">
              <w:rPr>
                <w:rFonts w:ascii="Times New Roman" w:hAnsi="Times New Roman"/>
              </w:rPr>
              <w:t>Lue jonkin Yhdysvalloista lähetetyn Twitter-viestin sisältö.</w:t>
            </w:r>
          </w:p>
        </w:tc>
      </w:tr>
      <w:tr w:rsidR="00883A3E" w:rsidRPr="006861EB" w14:paraId="3709BAFA" w14:textId="77777777" w:rsidTr="006861EB">
        <w:tc>
          <w:tcPr>
            <w:tcW w:w="1413" w:type="dxa"/>
          </w:tcPr>
          <w:p w14:paraId="5F9B3813" w14:textId="03E99EF8" w:rsidR="00883A3E" w:rsidRPr="006861EB" w:rsidRDefault="006861EB" w:rsidP="00DF7A43">
            <w:pPr>
              <w:ind w:firstLine="0"/>
              <w:rPr>
                <w:rFonts w:ascii="Times New Roman" w:hAnsi="Times New Roman"/>
              </w:rPr>
            </w:pPr>
            <w:r w:rsidRPr="006861EB">
              <w:rPr>
                <w:rFonts w:ascii="Times New Roman" w:hAnsi="Times New Roman"/>
              </w:rPr>
              <w:t>Tehtävä 5.</w:t>
            </w:r>
          </w:p>
        </w:tc>
        <w:tc>
          <w:tcPr>
            <w:tcW w:w="8215" w:type="dxa"/>
          </w:tcPr>
          <w:p w14:paraId="60C31501" w14:textId="6C3F15BE" w:rsidR="00883A3E" w:rsidRPr="006861EB" w:rsidRDefault="00883A3E" w:rsidP="00883A3E">
            <w:pPr>
              <w:ind w:firstLine="0"/>
              <w:rPr>
                <w:rFonts w:ascii="Times New Roman" w:hAnsi="Times New Roman"/>
              </w:rPr>
            </w:pPr>
            <w:r w:rsidRPr="006861EB">
              <w:rPr>
                <w:rFonts w:ascii="Times New Roman" w:hAnsi="Times New Roman"/>
              </w:rPr>
              <w:t>Etsi Euroopasta jokin maa, josta on lähetetty yli 10 Twitter-viestiä.</w:t>
            </w:r>
          </w:p>
        </w:tc>
      </w:tr>
      <w:tr w:rsidR="00883A3E" w:rsidRPr="006861EB" w14:paraId="2BB5C75E" w14:textId="77777777" w:rsidTr="006861EB">
        <w:tc>
          <w:tcPr>
            <w:tcW w:w="1413" w:type="dxa"/>
          </w:tcPr>
          <w:p w14:paraId="0B56ED14" w14:textId="5196E468" w:rsidR="00883A3E" w:rsidRPr="006861EB" w:rsidRDefault="006861EB" w:rsidP="00DF7A43">
            <w:pPr>
              <w:ind w:firstLine="0"/>
              <w:rPr>
                <w:rFonts w:ascii="Times New Roman" w:hAnsi="Times New Roman"/>
              </w:rPr>
            </w:pPr>
            <w:r w:rsidRPr="006861EB">
              <w:rPr>
                <w:rFonts w:ascii="Times New Roman" w:hAnsi="Times New Roman"/>
              </w:rPr>
              <w:t>Tehtävä 6.</w:t>
            </w:r>
          </w:p>
        </w:tc>
        <w:tc>
          <w:tcPr>
            <w:tcW w:w="8215" w:type="dxa"/>
          </w:tcPr>
          <w:p w14:paraId="20D1CD18" w14:textId="59D4CF75" w:rsidR="00883A3E" w:rsidRPr="006861EB" w:rsidRDefault="00883A3E" w:rsidP="00883A3E">
            <w:pPr>
              <w:ind w:firstLine="0"/>
              <w:rPr>
                <w:rFonts w:ascii="Times New Roman" w:hAnsi="Times New Roman"/>
              </w:rPr>
            </w:pPr>
            <w:r w:rsidRPr="006861EB">
              <w:rPr>
                <w:rFonts w:ascii="Times New Roman" w:hAnsi="Times New Roman"/>
              </w:rPr>
              <w:t>Etsi Afrikasta jokin maa, josta ei ole lähetetty yhtäkään Twitter-viestiä.</w:t>
            </w:r>
          </w:p>
        </w:tc>
      </w:tr>
    </w:tbl>
    <w:p w14:paraId="0BD94200" w14:textId="77777777" w:rsidR="00883A3E" w:rsidRPr="0084798B" w:rsidRDefault="00883A3E" w:rsidP="00883A3E">
      <w:pPr>
        <w:ind w:firstLine="0"/>
      </w:pPr>
    </w:p>
    <w:p w14:paraId="0B7566B3" w14:textId="568273D3" w:rsidR="006861EB" w:rsidRDefault="006861EB" w:rsidP="00770D2F">
      <w:pPr>
        <w:pStyle w:val="Otsikko21"/>
        <w:ind w:firstLine="0"/>
      </w:pPr>
      <w:bookmarkStart w:id="361" w:name="_Toc503616915"/>
      <w:r>
        <w:t>Pylväsdiagrammi ja graafi</w:t>
      </w:r>
      <w:bookmarkEnd w:id="361"/>
    </w:p>
    <w:p w14:paraId="33F482E3" w14:textId="77777777" w:rsidR="006861EB" w:rsidRPr="006861EB" w:rsidRDefault="006861EB" w:rsidP="006861EB">
      <w:pPr>
        <w:ind w:firstLine="0"/>
      </w:pPr>
    </w:p>
    <w:p w14:paraId="0AD33117" w14:textId="5683CD62" w:rsidR="006861EB" w:rsidRDefault="006861EB" w:rsidP="006861EB">
      <w:pPr>
        <w:ind w:firstLine="0"/>
        <w:rPr>
          <w:rFonts w:ascii="Times New Roman" w:hAnsi="Times New Roman"/>
          <w:b/>
          <w:color w:val="auto"/>
          <w:szCs w:val="26"/>
        </w:rPr>
      </w:pPr>
      <w:r>
        <w:rPr>
          <w:rFonts w:ascii="Times New Roman" w:hAnsi="Times New Roman"/>
          <w:b/>
          <w:color w:val="auto"/>
          <w:szCs w:val="26"/>
        </w:rPr>
        <w:t>Tehtäväjoukko 1.</w:t>
      </w:r>
      <w:r w:rsidR="00594811">
        <w:rPr>
          <w:rFonts w:ascii="Times New Roman" w:hAnsi="Times New Roman"/>
          <w:b/>
          <w:color w:val="auto"/>
          <w:szCs w:val="26"/>
        </w:rPr>
        <w:t xml:space="preserve"> Pylväsdiagrammi</w:t>
      </w:r>
    </w:p>
    <w:tbl>
      <w:tblPr>
        <w:tblStyle w:val="TaulukkoRuudukko"/>
        <w:tblW w:w="0" w:type="auto"/>
        <w:tblLook w:val="04A0" w:firstRow="1" w:lastRow="0" w:firstColumn="1" w:lastColumn="0" w:noHBand="0" w:noVBand="1"/>
      </w:tblPr>
      <w:tblGrid>
        <w:gridCol w:w="1413"/>
        <w:gridCol w:w="8215"/>
      </w:tblGrid>
      <w:tr w:rsidR="00770D2F" w:rsidRPr="006861EB" w14:paraId="42225D39" w14:textId="77777777" w:rsidTr="00DF7A43">
        <w:tc>
          <w:tcPr>
            <w:tcW w:w="1413" w:type="dxa"/>
          </w:tcPr>
          <w:p w14:paraId="2337C51C" w14:textId="1DDFD79F" w:rsidR="00770D2F" w:rsidRPr="006861EB" w:rsidRDefault="00770D2F" w:rsidP="00770D2F">
            <w:pPr>
              <w:ind w:firstLine="0"/>
              <w:rPr>
                <w:rFonts w:ascii="Times New Roman" w:hAnsi="Times New Roman"/>
              </w:rPr>
            </w:pPr>
            <w:r w:rsidRPr="006861EB">
              <w:rPr>
                <w:rFonts w:ascii="Times New Roman" w:hAnsi="Times New Roman"/>
              </w:rPr>
              <w:t>Tehtävä 1.</w:t>
            </w:r>
          </w:p>
        </w:tc>
        <w:tc>
          <w:tcPr>
            <w:tcW w:w="8215" w:type="dxa"/>
          </w:tcPr>
          <w:p w14:paraId="2D918183" w14:textId="51DB256C" w:rsidR="00770D2F" w:rsidRPr="006861EB" w:rsidRDefault="00C05107" w:rsidP="00770D2F">
            <w:pPr>
              <w:ind w:firstLine="0"/>
              <w:rPr>
                <w:rFonts w:ascii="Times New Roman" w:hAnsi="Times New Roman"/>
              </w:rPr>
            </w:pPr>
            <w:r>
              <w:rPr>
                <w:rFonts w:ascii="Times New Roman" w:hAnsi="Times New Roman"/>
              </w:rPr>
              <w:t>Mikä on auton 7. turvaluokitus?</w:t>
            </w:r>
          </w:p>
        </w:tc>
      </w:tr>
      <w:tr w:rsidR="00770D2F" w:rsidRPr="006861EB" w14:paraId="53ACF2BA" w14:textId="77777777" w:rsidTr="00DF7A43">
        <w:tc>
          <w:tcPr>
            <w:tcW w:w="1413" w:type="dxa"/>
          </w:tcPr>
          <w:p w14:paraId="3B5F3D5B" w14:textId="50444F7D" w:rsidR="00770D2F" w:rsidRPr="006861EB" w:rsidRDefault="00770D2F" w:rsidP="00770D2F">
            <w:pPr>
              <w:ind w:firstLine="0"/>
              <w:rPr>
                <w:rFonts w:ascii="Times New Roman" w:hAnsi="Times New Roman"/>
              </w:rPr>
            </w:pPr>
            <w:r w:rsidRPr="006861EB">
              <w:rPr>
                <w:rFonts w:ascii="Times New Roman" w:hAnsi="Times New Roman"/>
              </w:rPr>
              <w:t>Tehtävä 2.</w:t>
            </w:r>
          </w:p>
        </w:tc>
        <w:tc>
          <w:tcPr>
            <w:tcW w:w="8215" w:type="dxa"/>
          </w:tcPr>
          <w:p w14:paraId="4FC1AA3E" w14:textId="111B0D38" w:rsidR="00770D2F" w:rsidRPr="006861EB" w:rsidRDefault="00C05107" w:rsidP="00770D2F">
            <w:pPr>
              <w:ind w:firstLine="0"/>
              <w:rPr>
                <w:rFonts w:ascii="Times New Roman" w:hAnsi="Times New Roman"/>
              </w:rPr>
            </w:pPr>
            <w:r>
              <w:rPr>
                <w:rFonts w:ascii="Times New Roman" w:hAnsi="Times New Roman"/>
              </w:rPr>
              <w:t>Miten auton 5. ominaisuudet mielestäsi suhteutuvat muiden diagrammissa olevien autojen ominaisuuksiin?</w:t>
            </w:r>
          </w:p>
        </w:tc>
      </w:tr>
      <w:tr w:rsidR="00770D2F" w:rsidRPr="006861EB" w14:paraId="675D14DF" w14:textId="77777777" w:rsidTr="00DF7A43">
        <w:tc>
          <w:tcPr>
            <w:tcW w:w="1413" w:type="dxa"/>
          </w:tcPr>
          <w:p w14:paraId="2CE89A1F" w14:textId="58D614FE" w:rsidR="00770D2F" w:rsidRPr="006861EB" w:rsidRDefault="00770D2F" w:rsidP="00770D2F">
            <w:pPr>
              <w:ind w:firstLine="0"/>
              <w:rPr>
                <w:rFonts w:ascii="Times New Roman" w:hAnsi="Times New Roman"/>
              </w:rPr>
            </w:pPr>
            <w:r w:rsidRPr="006861EB">
              <w:rPr>
                <w:rFonts w:ascii="Times New Roman" w:hAnsi="Times New Roman"/>
              </w:rPr>
              <w:lastRenderedPageBreak/>
              <w:t>Tehtävä 3.</w:t>
            </w:r>
          </w:p>
        </w:tc>
        <w:tc>
          <w:tcPr>
            <w:tcW w:w="8215" w:type="dxa"/>
          </w:tcPr>
          <w:p w14:paraId="726D54DA" w14:textId="2CDF3C6B" w:rsidR="00770D2F" w:rsidRPr="006861EB" w:rsidRDefault="00C05107" w:rsidP="00C05107">
            <w:pPr>
              <w:ind w:firstLine="0"/>
              <w:rPr>
                <w:rFonts w:ascii="Times New Roman" w:hAnsi="Times New Roman"/>
              </w:rPr>
            </w:pPr>
            <w:r>
              <w:rPr>
                <w:rFonts w:ascii="Times New Roman" w:hAnsi="Times New Roman"/>
              </w:rPr>
              <w:t>Miten kuvailist auton 3. ominaisuuksia?</w:t>
            </w:r>
          </w:p>
        </w:tc>
      </w:tr>
    </w:tbl>
    <w:p w14:paraId="44164043" w14:textId="77777777" w:rsidR="004D7B38" w:rsidRDefault="004D7B38" w:rsidP="006861EB">
      <w:pPr>
        <w:ind w:firstLine="0"/>
        <w:rPr>
          <w:rFonts w:ascii="Times New Roman" w:hAnsi="Times New Roman"/>
          <w:b/>
          <w:color w:val="auto"/>
          <w:szCs w:val="26"/>
        </w:rPr>
      </w:pPr>
    </w:p>
    <w:p w14:paraId="6976F5E8" w14:textId="050F026E" w:rsidR="006861EB" w:rsidRDefault="00594811" w:rsidP="006861EB">
      <w:pPr>
        <w:ind w:firstLine="0"/>
        <w:rPr>
          <w:rFonts w:ascii="Times New Roman" w:hAnsi="Times New Roman"/>
          <w:b/>
          <w:color w:val="auto"/>
          <w:szCs w:val="26"/>
        </w:rPr>
      </w:pPr>
      <w:r>
        <w:rPr>
          <w:rFonts w:ascii="Times New Roman" w:hAnsi="Times New Roman"/>
          <w:b/>
          <w:color w:val="auto"/>
          <w:szCs w:val="26"/>
        </w:rPr>
        <w:t>Tehtäväjoukko 1. Graafi</w:t>
      </w:r>
    </w:p>
    <w:tbl>
      <w:tblPr>
        <w:tblStyle w:val="TaulukkoRuudukko"/>
        <w:tblW w:w="0" w:type="auto"/>
        <w:tblLook w:val="04A0" w:firstRow="1" w:lastRow="0" w:firstColumn="1" w:lastColumn="0" w:noHBand="0" w:noVBand="1"/>
      </w:tblPr>
      <w:tblGrid>
        <w:gridCol w:w="1413"/>
        <w:gridCol w:w="8215"/>
      </w:tblGrid>
      <w:tr w:rsidR="00594811" w:rsidRPr="006861EB" w14:paraId="1DF4A5B1" w14:textId="77777777" w:rsidTr="00DF7A43">
        <w:tc>
          <w:tcPr>
            <w:tcW w:w="1413" w:type="dxa"/>
          </w:tcPr>
          <w:p w14:paraId="399CD6F9" w14:textId="77777777" w:rsidR="00594811" w:rsidRPr="006861EB" w:rsidRDefault="00594811" w:rsidP="00DF7A43">
            <w:pPr>
              <w:ind w:firstLine="0"/>
              <w:rPr>
                <w:rFonts w:ascii="Times New Roman" w:hAnsi="Times New Roman"/>
              </w:rPr>
            </w:pPr>
            <w:r w:rsidRPr="006861EB">
              <w:rPr>
                <w:rFonts w:ascii="Times New Roman" w:hAnsi="Times New Roman"/>
              </w:rPr>
              <w:t>Tehtävä 1.</w:t>
            </w:r>
          </w:p>
        </w:tc>
        <w:tc>
          <w:tcPr>
            <w:tcW w:w="8215" w:type="dxa"/>
          </w:tcPr>
          <w:p w14:paraId="50EFE36D" w14:textId="0079EE7B" w:rsidR="00594811" w:rsidRPr="006861EB" w:rsidRDefault="004D7B38" w:rsidP="00DF7A43">
            <w:pPr>
              <w:ind w:firstLine="0"/>
              <w:rPr>
                <w:rFonts w:ascii="Times New Roman" w:hAnsi="Times New Roman"/>
              </w:rPr>
            </w:pPr>
            <w:r>
              <w:rPr>
                <w:rFonts w:ascii="Times New Roman" w:hAnsi="Times New Roman"/>
              </w:rPr>
              <w:t>Mikä tieto graafissa on merkittävin tai suurin?</w:t>
            </w:r>
          </w:p>
        </w:tc>
      </w:tr>
      <w:tr w:rsidR="00594811" w:rsidRPr="006861EB" w14:paraId="5B50D9C2" w14:textId="77777777" w:rsidTr="00DF7A43">
        <w:tc>
          <w:tcPr>
            <w:tcW w:w="1413" w:type="dxa"/>
          </w:tcPr>
          <w:p w14:paraId="4D8529A7" w14:textId="77777777" w:rsidR="00594811" w:rsidRPr="006861EB" w:rsidRDefault="00594811" w:rsidP="00DF7A43">
            <w:pPr>
              <w:ind w:firstLine="0"/>
              <w:rPr>
                <w:rFonts w:ascii="Times New Roman" w:hAnsi="Times New Roman"/>
              </w:rPr>
            </w:pPr>
            <w:r w:rsidRPr="006861EB">
              <w:rPr>
                <w:rFonts w:ascii="Times New Roman" w:hAnsi="Times New Roman"/>
              </w:rPr>
              <w:t>Tehtävä 2.</w:t>
            </w:r>
          </w:p>
        </w:tc>
        <w:tc>
          <w:tcPr>
            <w:tcW w:w="8215" w:type="dxa"/>
          </w:tcPr>
          <w:p w14:paraId="089BC7E9" w14:textId="0B5CC18D" w:rsidR="00594811" w:rsidRPr="006861EB" w:rsidRDefault="004D7B38" w:rsidP="004D7B38">
            <w:pPr>
              <w:ind w:firstLine="0"/>
              <w:rPr>
                <w:rFonts w:ascii="Times New Roman" w:hAnsi="Times New Roman"/>
              </w:rPr>
            </w:pPr>
            <w:r>
              <w:rPr>
                <w:rFonts w:ascii="Times New Roman" w:hAnsi="Times New Roman"/>
              </w:rPr>
              <w:t>Minkä tiedon painoarvo kasvaa?</w:t>
            </w:r>
          </w:p>
        </w:tc>
      </w:tr>
      <w:tr w:rsidR="00594811" w:rsidRPr="006861EB" w14:paraId="4952C7A3" w14:textId="77777777" w:rsidTr="00DF7A43">
        <w:tc>
          <w:tcPr>
            <w:tcW w:w="1413" w:type="dxa"/>
          </w:tcPr>
          <w:p w14:paraId="47BED672" w14:textId="77777777" w:rsidR="00594811" w:rsidRPr="006861EB" w:rsidRDefault="00594811" w:rsidP="00DF7A43">
            <w:pPr>
              <w:ind w:firstLine="0"/>
              <w:rPr>
                <w:rFonts w:ascii="Times New Roman" w:hAnsi="Times New Roman"/>
              </w:rPr>
            </w:pPr>
            <w:r w:rsidRPr="006861EB">
              <w:rPr>
                <w:rFonts w:ascii="Times New Roman" w:hAnsi="Times New Roman"/>
              </w:rPr>
              <w:t>Tehtävä 3.</w:t>
            </w:r>
          </w:p>
        </w:tc>
        <w:tc>
          <w:tcPr>
            <w:tcW w:w="8215" w:type="dxa"/>
          </w:tcPr>
          <w:p w14:paraId="7F35ADA0" w14:textId="543B6D7C" w:rsidR="00594811" w:rsidRPr="006861EB" w:rsidRDefault="00A86A1F" w:rsidP="00DF7A43">
            <w:pPr>
              <w:ind w:firstLine="0"/>
              <w:rPr>
                <w:rFonts w:ascii="Times New Roman" w:hAnsi="Times New Roman"/>
              </w:rPr>
            </w:pPr>
            <w:r>
              <w:rPr>
                <w:rFonts w:ascii="Times New Roman" w:hAnsi="Times New Roman"/>
              </w:rPr>
              <w:t>Onko graafin tiedon muutoksessa mielestäsi havaittavissa jotakin trendiä tai kaavaa?</w:t>
            </w:r>
          </w:p>
        </w:tc>
      </w:tr>
    </w:tbl>
    <w:p w14:paraId="196B049E" w14:textId="77777777" w:rsidR="00594811" w:rsidRDefault="00594811" w:rsidP="006861EB">
      <w:pPr>
        <w:ind w:firstLine="0"/>
        <w:rPr>
          <w:rFonts w:ascii="Times New Roman" w:hAnsi="Times New Roman"/>
          <w:b/>
          <w:color w:val="auto"/>
          <w:szCs w:val="26"/>
        </w:rPr>
      </w:pPr>
    </w:p>
    <w:p w14:paraId="08F6C98D" w14:textId="7D4ABB0D" w:rsidR="004D7B38" w:rsidRDefault="004D7B38" w:rsidP="004D7B38">
      <w:pPr>
        <w:ind w:firstLine="0"/>
        <w:rPr>
          <w:rFonts w:ascii="Times New Roman" w:hAnsi="Times New Roman"/>
          <w:b/>
          <w:color w:val="auto"/>
          <w:szCs w:val="26"/>
        </w:rPr>
      </w:pPr>
      <w:r>
        <w:rPr>
          <w:rFonts w:ascii="Times New Roman" w:hAnsi="Times New Roman"/>
          <w:b/>
          <w:color w:val="auto"/>
          <w:szCs w:val="26"/>
        </w:rPr>
        <w:t>Tehtäväjoukko 1. Aikajana</w:t>
      </w:r>
    </w:p>
    <w:tbl>
      <w:tblPr>
        <w:tblStyle w:val="TaulukkoRuudukko"/>
        <w:tblW w:w="0" w:type="auto"/>
        <w:tblLook w:val="04A0" w:firstRow="1" w:lastRow="0" w:firstColumn="1" w:lastColumn="0" w:noHBand="0" w:noVBand="1"/>
      </w:tblPr>
      <w:tblGrid>
        <w:gridCol w:w="1413"/>
        <w:gridCol w:w="8215"/>
      </w:tblGrid>
      <w:tr w:rsidR="004D7B38" w:rsidRPr="006861EB" w14:paraId="55343E92" w14:textId="77777777" w:rsidTr="00DF7A43">
        <w:tc>
          <w:tcPr>
            <w:tcW w:w="1413" w:type="dxa"/>
          </w:tcPr>
          <w:p w14:paraId="7E9EDD11" w14:textId="79077765" w:rsidR="004D7B38" w:rsidRPr="006861EB" w:rsidRDefault="00A26AFE" w:rsidP="00DF7A43">
            <w:pPr>
              <w:ind w:firstLine="0"/>
              <w:rPr>
                <w:rFonts w:ascii="Times New Roman" w:hAnsi="Times New Roman"/>
              </w:rPr>
            </w:pPr>
            <w:r>
              <w:rPr>
                <w:rFonts w:ascii="Times New Roman" w:hAnsi="Times New Roman"/>
              </w:rPr>
              <w:t>Tehtävä</w:t>
            </w:r>
          </w:p>
        </w:tc>
        <w:tc>
          <w:tcPr>
            <w:tcW w:w="8215" w:type="dxa"/>
          </w:tcPr>
          <w:p w14:paraId="2F93D3E1" w14:textId="6CF7436E" w:rsidR="004D7B38" w:rsidRPr="006861EB" w:rsidRDefault="00A26AFE" w:rsidP="00C05107">
            <w:pPr>
              <w:ind w:firstLine="0"/>
              <w:rPr>
                <w:rFonts w:ascii="Times New Roman" w:hAnsi="Times New Roman"/>
              </w:rPr>
            </w:pPr>
            <w:r>
              <w:rPr>
                <w:rFonts w:ascii="Times New Roman" w:hAnsi="Times New Roman"/>
              </w:rPr>
              <w:t>Seuraa tukiasemien tilannekuvan päivittymistä</w:t>
            </w:r>
            <w:r w:rsidR="00C05107">
              <w:rPr>
                <w:rFonts w:ascii="Times New Roman" w:hAnsi="Times New Roman"/>
              </w:rPr>
              <w:t xml:space="preserve"> muutaman minuutin ajan</w:t>
            </w:r>
            <w:r>
              <w:rPr>
                <w:rFonts w:ascii="Times New Roman" w:hAnsi="Times New Roman"/>
              </w:rPr>
              <w:t xml:space="preserve">. </w:t>
            </w:r>
            <w:r w:rsidR="00C05107">
              <w:rPr>
                <w:rFonts w:ascii="Times New Roman" w:hAnsi="Times New Roman"/>
              </w:rPr>
              <w:t>Esitän tämän jälkeen</w:t>
            </w:r>
            <w:r>
              <w:rPr>
                <w:rFonts w:ascii="Times New Roman" w:hAnsi="Times New Roman"/>
              </w:rPr>
              <w:t xml:space="preserve"> muutamia kysymyksiä näkemääsi liittyen.</w:t>
            </w:r>
          </w:p>
        </w:tc>
      </w:tr>
      <w:tr w:rsidR="004D7B38" w:rsidRPr="006861EB" w14:paraId="663B06B6" w14:textId="77777777" w:rsidTr="00DF7A43">
        <w:tc>
          <w:tcPr>
            <w:tcW w:w="1413" w:type="dxa"/>
          </w:tcPr>
          <w:p w14:paraId="50514D17" w14:textId="41677334" w:rsidR="004D7B38" w:rsidRPr="006861EB" w:rsidRDefault="00A26AFE" w:rsidP="00DF7A43">
            <w:pPr>
              <w:ind w:firstLine="0"/>
              <w:rPr>
                <w:rFonts w:ascii="Times New Roman" w:hAnsi="Times New Roman"/>
              </w:rPr>
            </w:pPr>
            <w:r>
              <w:rPr>
                <w:rFonts w:ascii="Times New Roman" w:hAnsi="Times New Roman"/>
              </w:rPr>
              <w:t>Kysymys 1.</w:t>
            </w:r>
          </w:p>
        </w:tc>
        <w:tc>
          <w:tcPr>
            <w:tcW w:w="8215" w:type="dxa"/>
          </w:tcPr>
          <w:p w14:paraId="5A075454" w14:textId="49A56C98" w:rsidR="004D7B38" w:rsidRPr="006861EB" w:rsidRDefault="00A26AFE" w:rsidP="00DF7A43">
            <w:pPr>
              <w:ind w:firstLine="0"/>
              <w:rPr>
                <w:rFonts w:ascii="Times New Roman" w:hAnsi="Times New Roman"/>
              </w:rPr>
            </w:pPr>
            <w:r>
              <w:rPr>
                <w:rFonts w:ascii="Times New Roman" w:hAnsi="Times New Roman"/>
              </w:rPr>
              <w:t>Kummalla tukiasemista oli mielestäsi enemmän vikatilanteita/statuksia?</w:t>
            </w:r>
          </w:p>
        </w:tc>
      </w:tr>
      <w:tr w:rsidR="004D7B38" w:rsidRPr="006861EB" w14:paraId="3744DB0F" w14:textId="77777777" w:rsidTr="00DF7A43">
        <w:tc>
          <w:tcPr>
            <w:tcW w:w="1413" w:type="dxa"/>
          </w:tcPr>
          <w:p w14:paraId="017D590D" w14:textId="456187D9" w:rsidR="004D7B38" w:rsidRPr="006861EB" w:rsidRDefault="00A26AFE" w:rsidP="00DF7A43">
            <w:pPr>
              <w:ind w:firstLine="0"/>
              <w:rPr>
                <w:rFonts w:ascii="Times New Roman" w:hAnsi="Times New Roman"/>
              </w:rPr>
            </w:pPr>
            <w:r>
              <w:rPr>
                <w:rFonts w:ascii="Times New Roman" w:hAnsi="Times New Roman"/>
              </w:rPr>
              <w:t>Kysymys 2.</w:t>
            </w:r>
          </w:p>
        </w:tc>
        <w:tc>
          <w:tcPr>
            <w:tcW w:w="8215" w:type="dxa"/>
          </w:tcPr>
          <w:p w14:paraId="40CDEE89" w14:textId="4A09DCD4" w:rsidR="004D7B38" w:rsidRPr="006861EB" w:rsidRDefault="00A26AFE" w:rsidP="00DF7A43">
            <w:pPr>
              <w:ind w:firstLine="0"/>
              <w:rPr>
                <w:rFonts w:ascii="Times New Roman" w:hAnsi="Times New Roman"/>
              </w:rPr>
            </w:pPr>
            <w:r>
              <w:rPr>
                <w:rFonts w:ascii="Times New Roman" w:hAnsi="Times New Roman"/>
              </w:rPr>
              <w:t>Kumpi tukiasemista lähetti päivitysviestejä useammin?</w:t>
            </w:r>
          </w:p>
        </w:tc>
      </w:tr>
    </w:tbl>
    <w:p w14:paraId="292198FC" w14:textId="77777777" w:rsidR="004D7B38" w:rsidRDefault="004D7B38" w:rsidP="006861EB">
      <w:pPr>
        <w:ind w:firstLine="0"/>
        <w:rPr>
          <w:rFonts w:ascii="Times New Roman" w:hAnsi="Times New Roman"/>
          <w:b/>
          <w:color w:val="auto"/>
          <w:szCs w:val="26"/>
        </w:rPr>
      </w:pPr>
    </w:p>
    <w:p w14:paraId="0DCE0723" w14:textId="77777777" w:rsidR="006861EB" w:rsidRDefault="006861EB" w:rsidP="006861EB">
      <w:pPr>
        <w:ind w:firstLine="0"/>
        <w:rPr>
          <w:rFonts w:ascii="Times New Roman" w:hAnsi="Times New Roman"/>
          <w:b/>
          <w:color w:val="auto"/>
          <w:szCs w:val="26"/>
        </w:rPr>
      </w:pPr>
    </w:p>
    <w:p w14:paraId="7560C698" w14:textId="72957D69" w:rsidR="00594811" w:rsidRDefault="00594811" w:rsidP="00594811">
      <w:pPr>
        <w:ind w:firstLine="0"/>
        <w:rPr>
          <w:rFonts w:ascii="Times New Roman" w:hAnsi="Times New Roman"/>
          <w:b/>
          <w:color w:val="auto"/>
          <w:szCs w:val="26"/>
        </w:rPr>
      </w:pPr>
      <w:r>
        <w:rPr>
          <w:rFonts w:ascii="Times New Roman" w:hAnsi="Times New Roman"/>
          <w:b/>
          <w:color w:val="auto"/>
          <w:szCs w:val="26"/>
        </w:rPr>
        <w:t>Tehtäväjoukko 2. Pylväsdiagrammi</w:t>
      </w:r>
    </w:p>
    <w:tbl>
      <w:tblPr>
        <w:tblStyle w:val="TaulukkoRuudukko"/>
        <w:tblW w:w="0" w:type="auto"/>
        <w:tblLook w:val="04A0" w:firstRow="1" w:lastRow="0" w:firstColumn="1" w:lastColumn="0" w:noHBand="0" w:noVBand="1"/>
      </w:tblPr>
      <w:tblGrid>
        <w:gridCol w:w="1413"/>
        <w:gridCol w:w="8215"/>
      </w:tblGrid>
      <w:tr w:rsidR="00594811" w:rsidRPr="006861EB" w14:paraId="39C3AF82" w14:textId="77777777" w:rsidTr="00DF7A43">
        <w:tc>
          <w:tcPr>
            <w:tcW w:w="1413" w:type="dxa"/>
          </w:tcPr>
          <w:p w14:paraId="1CAFAF48" w14:textId="77777777" w:rsidR="00594811" w:rsidRPr="006861EB" w:rsidRDefault="00594811" w:rsidP="00DF7A43">
            <w:pPr>
              <w:ind w:firstLine="0"/>
              <w:rPr>
                <w:rFonts w:ascii="Times New Roman" w:hAnsi="Times New Roman"/>
              </w:rPr>
            </w:pPr>
            <w:r w:rsidRPr="006861EB">
              <w:rPr>
                <w:rFonts w:ascii="Times New Roman" w:hAnsi="Times New Roman"/>
              </w:rPr>
              <w:t>Tehtävä 1.</w:t>
            </w:r>
          </w:p>
        </w:tc>
        <w:tc>
          <w:tcPr>
            <w:tcW w:w="8215" w:type="dxa"/>
          </w:tcPr>
          <w:p w14:paraId="1AE40C97" w14:textId="63B3450C" w:rsidR="00594811" w:rsidRPr="006861EB" w:rsidRDefault="00A26AFE" w:rsidP="00DF7A43">
            <w:pPr>
              <w:ind w:firstLine="0"/>
              <w:rPr>
                <w:rFonts w:ascii="Times New Roman" w:hAnsi="Times New Roman"/>
              </w:rPr>
            </w:pPr>
            <w:r>
              <w:rPr>
                <w:rFonts w:ascii="Times New Roman" w:hAnsi="Times New Roman"/>
              </w:rPr>
              <w:t>Mikä henkilön henkilön 2 paino on?</w:t>
            </w:r>
          </w:p>
        </w:tc>
      </w:tr>
      <w:tr w:rsidR="00594811" w:rsidRPr="006861EB" w14:paraId="0689A309" w14:textId="77777777" w:rsidTr="00DF7A43">
        <w:tc>
          <w:tcPr>
            <w:tcW w:w="1413" w:type="dxa"/>
          </w:tcPr>
          <w:p w14:paraId="2330DFFA" w14:textId="77777777" w:rsidR="00594811" w:rsidRPr="006861EB" w:rsidRDefault="00594811" w:rsidP="00DF7A43">
            <w:pPr>
              <w:ind w:firstLine="0"/>
              <w:rPr>
                <w:rFonts w:ascii="Times New Roman" w:hAnsi="Times New Roman"/>
              </w:rPr>
            </w:pPr>
            <w:r w:rsidRPr="006861EB">
              <w:rPr>
                <w:rFonts w:ascii="Times New Roman" w:hAnsi="Times New Roman"/>
              </w:rPr>
              <w:t>Tehtävä 2.</w:t>
            </w:r>
          </w:p>
        </w:tc>
        <w:tc>
          <w:tcPr>
            <w:tcW w:w="8215" w:type="dxa"/>
          </w:tcPr>
          <w:p w14:paraId="250D33D1" w14:textId="3DB937C7" w:rsidR="00594811" w:rsidRPr="006861EB" w:rsidRDefault="00A26AFE" w:rsidP="00DF7A43">
            <w:pPr>
              <w:ind w:firstLine="0"/>
              <w:rPr>
                <w:rFonts w:ascii="Times New Roman" w:hAnsi="Times New Roman"/>
              </w:rPr>
            </w:pPr>
            <w:r>
              <w:rPr>
                <w:rFonts w:ascii="Times New Roman" w:hAnsi="Times New Roman"/>
              </w:rPr>
              <w:t>Miten kuvailisit henkilö 1 terveydentilaa annetun tiedon pohjalta?</w:t>
            </w:r>
          </w:p>
        </w:tc>
      </w:tr>
      <w:tr w:rsidR="00594811" w:rsidRPr="006861EB" w14:paraId="5D790ED9" w14:textId="77777777" w:rsidTr="00DF7A43">
        <w:tc>
          <w:tcPr>
            <w:tcW w:w="1413" w:type="dxa"/>
          </w:tcPr>
          <w:p w14:paraId="69403608" w14:textId="77777777" w:rsidR="00594811" w:rsidRPr="006861EB" w:rsidRDefault="00594811" w:rsidP="00DF7A43">
            <w:pPr>
              <w:ind w:firstLine="0"/>
              <w:rPr>
                <w:rFonts w:ascii="Times New Roman" w:hAnsi="Times New Roman"/>
              </w:rPr>
            </w:pPr>
            <w:r w:rsidRPr="006861EB">
              <w:rPr>
                <w:rFonts w:ascii="Times New Roman" w:hAnsi="Times New Roman"/>
              </w:rPr>
              <w:t>Tehtävä 3.</w:t>
            </w:r>
          </w:p>
        </w:tc>
        <w:tc>
          <w:tcPr>
            <w:tcW w:w="8215" w:type="dxa"/>
          </w:tcPr>
          <w:p w14:paraId="5F65BFB9" w14:textId="059DB286" w:rsidR="00594811" w:rsidRPr="006861EB" w:rsidRDefault="00A26AFE" w:rsidP="00DF7A43">
            <w:pPr>
              <w:ind w:firstLine="0"/>
              <w:rPr>
                <w:rFonts w:ascii="Times New Roman" w:hAnsi="Times New Roman"/>
              </w:rPr>
            </w:pPr>
            <w:r>
              <w:rPr>
                <w:rFonts w:ascii="Times New Roman" w:hAnsi="Times New Roman"/>
              </w:rPr>
              <w:t>Miten henkilön 2 terveydentila mielestäsi suhteutuu muihin diagrammissa oleviin henkilöihin?</w:t>
            </w:r>
          </w:p>
        </w:tc>
      </w:tr>
    </w:tbl>
    <w:p w14:paraId="24AC2169" w14:textId="77777777" w:rsidR="004D7B38" w:rsidRDefault="004D7B38" w:rsidP="00594811">
      <w:pPr>
        <w:ind w:firstLine="0"/>
        <w:rPr>
          <w:rFonts w:ascii="Times New Roman" w:hAnsi="Times New Roman"/>
          <w:b/>
          <w:color w:val="auto"/>
          <w:szCs w:val="26"/>
        </w:rPr>
      </w:pPr>
    </w:p>
    <w:p w14:paraId="083B713A" w14:textId="4F544214" w:rsidR="00594811" w:rsidRDefault="00594811" w:rsidP="00594811">
      <w:pPr>
        <w:ind w:firstLine="0"/>
        <w:rPr>
          <w:rFonts w:ascii="Times New Roman" w:hAnsi="Times New Roman"/>
          <w:b/>
          <w:color w:val="auto"/>
          <w:szCs w:val="26"/>
        </w:rPr>
      </w:pPr>
      <w:r>
        <w:rPr>
          <w:rFonts w:ascii="Times New Roman" w:hAnsi="Times New Roman"/>
          <w:b/>
          <w:color w:val="auto"/>
          <w:szCs w:val="26"/>
        </w:rPr>
        <w:t>Tehtäväjoukko 2. Graafi</w:t>
      </w:r>
    </w:p>
    <w:tbl>
      <w:tblPr>
        <w:tblStyle w:val="TaulukkoRuudukko"/>
        <w:tblW w:w="0" w:type="auto"/>
        <w:tblLook w:val="04A0" w:firstRow="1" w:lastRow="0" w:firstColumn="1" w:lastColumn="0" w:noHBand="0" w:noVBand="1"/>
      </w:tblPr>
      <w:tblGrid>
        <w:gridCol w:w="1413"/>
        <w:gridCol w:w="8215"/>
      </w:tblGrid>
      <w:tr w:rsidR="00594811" w:rsidRPr="006861EB" w14:paraId="148A79B6" w14:textId="77777777" w:rsidTr="00DF7A43">
        <w:tc>
          <w:tcPr>
            <w:tcW w:w="1413" w:type="dxa"/>
          </w:tcPr>
          <w:p w14:paraId="6B73821A" w14:textId="77777777" w:rsidR="00594811" w:rsidRPr="006861EB" w:rsidRDefault="00594811" w:rsidP="00DF7A43">
            <w:pPr>
              <w:ind w:firstLine="0"/>
              <w:rPr>
                <w:rFonts w:ascii="Times New Roman" w:hAnsi="Times New Roman"/>
              </w:rPr>
            </w:pPr>
            <w:r w:rsidRPr="006861EB">
              <w:rPr>
                <w:rFonts w:ascii="Times New Roman" w:hAnsi="Times New Roman"/>
              </w:rPr>
              <w:t>Tehtävä 1.</w:t>
            </w:r>
          </w:p>
        </w:tc>
        <w:tc>
          <w:tcPr>
            <w:tcW w:w="8215" w:type="dxa"/>
          </w:tcPr>
          <w:p w14:paraId="49531CF3" w14:textId="00693162" w:rsidR="00594811" w:rsidRPr="006861EB" w:rsidRDefault="004D7B38" w:rsidP="004D7B38">
            <w:pPr>
              <w:ind w:firstLine="0"/>
              <w:rPr>
                <w:rFonts w:ascii="Times New Roman" w:hAnsi="Times New Roman"/>
              </w:rPr>
            </w:pPr>
            <w:r>
              <w:rPr>
                <w:rFonts w:ascii="Times New Roman" w:hAnsi="Times New Roman"/>
              </w:rPr>
              <w:t>Minkä tiedon painoarvo graafissa laskee?</w:t>
            </w:r>
          </w:p>
        </w:tc>
      </w:tr>
      <w:tr w:rsidR="00594811" w:rsidRPr="006861EB" w14:paraId="5B5AF624" w14:textId="77777777" w:rsidTr="00DF7A43">
        <w:tc>
          <w:tcPr>
            <w:tcW w:w="1413" w:type="dxa"/>
          </w:tcPr>
          <w:p w14:paraId="1F6BF005" w14:textId="77777777" w:rsidR="00594811" w:rsidRPr="006861EB" w:rsidRDefault="00594811" w:rsidP="00DF7A43">
            <w:pPr>
              <w:ind w:firstLine="0"/>
              <w:rPr>
                <w:rFonts w:ascii="Times New Roman" w:hAnsi="Times New Roman"/>
              </w:rPr>
            </w:pPr>
            <w:r w:rsidRPr="006861EB">
              <w:rPr>
                <w:rFonts w:ascii="Times New Roman" w:hAnsi="Times New Roman"/>
              </w:rPr>
              <w:t>Tehtävä 2.</w:t>
            </w:r>
          </w:p>
        </w:tc>
        <w:tc>
          <w:tcPr>
            <w:tcW w:w="8215" w:type="dxa"/>
          </w:tcPr>
          <w:p w14:paraId="0AE3AC70" w14:textId="55B3D808" w:rsidR="00594811" w:rsidRPr="006861EB" w:rsidRDefault="004D7B38" w:rsidP="00DF7A43">
            <w:pPr>
              <w:ind w:firstLine="0"/>
              <w:rPr>
                <w:rFonts w:ascii="Times New Roman" w:hAnsi="Times New Roman"/>
              </w:rPr>
            </w:pPr>
            <w:r>
              <w:rPr>
                <w:rFonts w:ascii="Times New Roman" w:hAnsi="Times New Roman"/>
              </w:rPr>
              <w:t>Mikä tieto graafissa on merkityksettömin tai pienin?</w:t>
            </w:r>
          </w:p>
        </w:tc>
      </w:tr>
      <w:tr w:rsidR="00594811" w:rsidRPr="006861EB" w14:paraId="5A666EF2" w14:textId="77777777" w:rsidTr="00DF7A43">
        <w:tc>
          <w:tcPr>
            <w:tcW w:w="1413" w:type="dxa"/>
          </w:tcPr>
          <w:p w14:paraId="4BA1986C" w14:textId="77777777" w:rsidR="00594811" w:rsidRPr="006861EB" w:rsidRDefault="00594811" w:rsidP="00DF7A43">
            <w:pPr>
              <w:ind w:firstLine="0"/>
              <w:rPr>
                <w:rFonts w:ascii="Times New Roman" w:hAnsi="Times New Roman"/>
              </w:rPr>
            </w:pPr>
            <w:r w:rsidRPr="006861EB">
              <w:rPr>
                <w:rFonts w:ascii="Times New Roman" w:hAnsi="Times New Roman"/>
              </w:rPr>
              <w:t>Tehtävä 3.</w:t>
            </w:r>
          </w:p>
        </w:tc>
        <w:tc>
          <w:tcPr>
            <w:tcW w:w="8215" w:type="dxa"/>
          </w:tcPr>
          <w:p w14:paraId="11613CCE" w14:textId="44EA67C7" w:rsidR="00594811" w:rsidRPr="006861EB" w:rsidRDefault="00A86A1F" w:rsidP="00A86A1F">
            <w:pPr>
              <w:ind w:firstLine="0"/>
              <w:rPr>
                <w:rFonts w:ascii="Times New Roman" w:hAnsi="Times New Roman"/>
              </w:rPr>
            </w:pPr>
            <w:r>
              <w:rPr>
                <w:rFonts w:ascii="Times New Roman" w:hAnsi="Times New Roman"/>
              </w:rPr>
              <w:t>Onko graafin tiedon muutoksessa mielestäsi havaittavissa jotakin trendiä tai kaavaa?</w:t>
            </w:r>
          </w:p>
        </w:tc>
      </w:tr>
    </w:tbl>
    <w:p w14:paraId="13C4B96D" w14:textId="77777777" w:rsidR="006861EB" w:rsidRDefault="006861EB" w:rsidP="006861EB">
      <w:pPr>
        <w:ind w:firstLine="0"/>
        <w:rPr>
          <w:rFonts w:ascii="Times New Roman" w:hAnsi="Times New Roman"/>
          <w:b/>
          <w:color w:val="auto"/>
          <w:szCs w:val="26"/>
        </w:rPr>
      </w:pPr>
    </w:p>
    <w:p w14:paraId="43597B4C" w14:textId="35EE0066" w:rsidR="004D7B38" w:rsidRDefault="00B74294" w:rsidP="004D7B38">
      <w:pPr>
        <w:ind w:firstLine="0"/>
        <w:rPr>
          <w:rFonts w:ascii="Times New Roman" w:hAnsi="Times New Roman"/>
          <w:b/>
          <w:color w:val="auto"/>
          <w:szCs w:val="26"/>
        </w:rPr>
      </w:pPr>
      <w:r>
        <w:rPr>
          <w:rFonts w:ascii="Times New Roman" w:hAnsi="Times New Roman"/>
          <w:b/>
          <w:color w:val="auto"/>
          <w:szCs w:val="26"/>
        </w:rPr>
        <w:t>Tehtäväjoukko 2</w:t>
      </w:r>
      <w:r w:rsidR="004D7B38">
        <w:rPr>
          <w:rFonts w:ascii="Times New Roman" w:hAnsi="Times New Roman"/>
          <w:b/>
          <w:color w:val="auto"/>
          <w:szCs w:val="26"/>
        </w:rPr>
        <w:t>. Aikajana</w:t>
      </w:r>
    </w:p>
    <w:tbl>
      <w:tblPr>
        <w:tblStyle w:val="TaulukkoRuudukko"/>
        <w:tblW w:w="0" w:type="auto"/>
        <w:tblLook w:val="04A0" w:firstRow="1" w:lastRow="0" w:firstColumn="1" w:lastColumn="0" w:noHBand="0" w:noVBand="1"/>
      </w:tblPr>
      <w:tblGrid>
        <w:gridCol w:w="1413"/>
        <w:gridCol w:w="8215"/>
      </w:tblGrid>
      <w:tr w:rsidR="004D7B38" w:rsidRPr="006861EB" w14:paraId="060896BD" w14:textId="77777777" w:rsidTr="00DF7A43">
        <w:tc>
          <w:tcPr>
            <w:tcW w:w="1413" w:type="dxa"/>
          </w:tcPr>
          <w:p w14:paraId="5ADBDA3D" w14:textId="0CEF6BDA" w:rsidR="004D7B38" w:rsidRPr="006861EB" w:rsidRDefault="00C05107" w:rsidP="00DF7A43">
            <w:pPr>
              <w:ind w:firstLine="0"/>
              <w:rPr>
                <w:rFonts w:ascii="Times New Roman" w:hAnsi="Times New Roman"/>
              </w:rPr>
            </w:pPr>
            <w:r>
              <w:rPr>
                <w:rFonts w:ascii="Times New Roman" w:hAnsi="Times New Roman"/>
              </w:rPr>
              <w:t>Tehtävä</w:t>
            </w:r>
          </w:p>
        </w:tc>
        <w:tc>
          <w:tcPr>
            <w:tcW w:w="8215" w:type="dxa"/>
          </w:tcPr>
          <w:p w14:paraId="3F5048E0" w14:textId="4168CFC3" w:rsidR="004D7B38" w:rsidRPr="006861EB" w:rsidRDefault="00C05107" w:rsidP="00DF7A43">
            <w:pPr>
              <w:ind w:firstLine="0"/>
              <w:rPr>
                <w:rFonts w:ascii="Times New Roman" w:hAnsi="Times New Roman"/>
              </w:rPr>
            </w:pPr>
            <w:r>
              <w:rPr>
                <w:rFonts w:ascii="Times New Roman" w:hAnsi="Times New Roman"/>
              </w:rPr>
              <w:t>Seuraa osakekurssien tilanteen kehittymistä noin puolen minuutin ajan. Esitän tämän jälkeen muutamia kysymyksiä näkemääsi liittyen.</w:t>
            </w:r>
          </w:p>
        </w:tc>
      </w:tr>
      <w:tr w:rsidR="004D7B38" w:rsidRPr="006861EB" w14:paraId="2CB2CD35" w14:textId="77777777" w:rsidTr="00DF7A43">
        <w:tc>
          <w:tcPr>
            <w:tcW w:w="1413" w:type="dxa"/>
          </w:tcPr>
          <w:p w14:paraId="128B9094" w14:textId="77BA8831" w:rsidR="004D7B38" w:rsidRPr="006861EB" w:rsidRDefault="00C05107" w:rsidP="00DF7A43">
            <w:pPr>
              <w:ind w:firstLine="0"/>
              <w:rPr>
                <w:rFonts w:ascii="Times New Roman" w:hAnsi="Times New Roman"/>
              </w:rPr>
            </w:pPr>
            <w:r>
              <w:rPr>
                <w:rFonts w:ascii="Times New Roman" w:hAnsi="Times New Roman"/>
              </w:rPr>
              <w:t>Kysymys 1.</w:t>
            </w:r>
          </w:p>
        </w:tc>
        <w:tc>
          <w:tcPr>
            <w:tcW w:w="8215" w:type="dxa"/>
          </w:tcPr>
          <w:p w14:paraId="0F362EEC" w14:textId="78827FAC" w:rsidR="004D7B38" w:rsidRPr="006861EB" w:rsidRDefault="00C05107" w:rsidP="00DF7A43">
            <w:pPr>
              <w:ind w:firstLine="0"/>
              <w:rPr>
                <w:rFonts w:ascii="Times New Roman" w:hAnsi="Times New Roman"/>
              </w:rPr>
            </w:pPr>
            <w:r>
              <w:rPr>
                <w:rFonts w:ascii="Times New Roman" w:hAnsi="Times New Roman"/>
              </w:rPr>
              <w:t>Minkä osakkeen arvo heitteli mielestäsi eniten?</w:t>
            </w:r>
          </w:p>
        </w:tc>
      </w:tr>
      <w:tr w:rsidR="004D7B38" w:rsidRPr="006861EB" w14:paraId="22A85FE1" w14:textId="77777777" w:rsidTr="00DF7A43">
        <w:tc>
          <w:tcPr>
            <w:tcW w:w="1413" w:type="dxa"/>
          </w:tcPr>
          <w:p w14:paraId="627729F1" w14:textId="2FC1A1F7" w:rsidR="004D7B38" w:rsidRPr="006861EB" w:rsidRDefault="00C05107" w:rsidP="00DF7A43">
            <w:pPr>
              <w:ind w:firstLine="0"/>
              <w:rPr>
                <w:rFonts w:ascii="Times New Roman" w:hAnsi="Times New Roman"/>
              </w:rPr>
            </w:pPr>
            <w:r>
              <w:rPr>
                <w:rFonts w:ascii="Times New Roman" w:hAnsi="Times New Roman"/>
              </w:rPr>
              <w:t>Kysymys 2.</w:t>
            </w:r>
          </w:p>
        </w:tc>
        <w:tc>
          <w:tcPr>
            <w:tcW w:w="8215" w:type="dxa"/>
          </w:tcPr>
          <w:p w14:paraId="1090EB87" w14:textId="443B1A3B" w:rsidR="004D7B38" w:rsidRPr="006861EB" w:rsidRDefault="00490BE8" w:rsidP="00490BE8">
            <w:pPr>
              <w:ind w:firstLine="0"/>
              <w:rPr>
                <w:rFonts w:ascii="Times New Roman" w:hAnsi="Times New Roman"/>
              </w:rPr>
            </w:pPr>
            <w:r>
              <w:rPr>
                <w:rFonts w:ascii="Times New Roman" w:hAnsi="Times New Roman"/>
              </w:rPr>
              <w:t>Minkä osakkeen arvo kasvoi mielestäsi eniten?</w:t>
            </w:r>
          </w:p>
        </w:tc>
      </w:tr>
    </w:tbl>
    <w:p w14:paraId="4D13CB91" w14:textId="77777777" w:rsidR="006861EB" w:rsidRPr="006861EB" w:rsidRDefault="006861EB" w:rsidP="006861EB">
      <w:pPr>
        <w:ind w:firstLine="0"/>
      </w:pPr>
    </w:p>
    <w:p w14:paraId="7E458BDE" w14:textId="77777777" w:rsidR="006861EB" w:rsidRDefault="006861EB" w:rsidP="0084798B">
      <w:pPr>
        <w:pStyle w:val="Otsikko21"/>
        <w:ind w:firstLine="0"/>
      </w:pPr>
    </w:p>
    <w:p w14:paraId="7D66FB8D" w14:textId="5047CD19" w:rsidR="0084798B" w:rsidRPr="0084798B" w:rsidRDefault="0084798B" w:rsidP="0084798B">
      <w:pPr>
        <w:pStyle w:val="Otsikko21"/>
        <w:ind w:firstLine="0"/>
      </w:pPr>
      <w:bookmarkStart w:id="362" w:name="_Toc503616916"/>
      <w:r w:rsidRPr="0084798B">
        <w:t>6.1.2 Haastattelukysymykset</w:t>
      </w:r>
      <w:bookmarkEnd w:id="362"/>
    </w:p>
    <w:p w14:paraId="4C312C24" w14:textId="77777777" w:rsidR="0084798B" w:rsidRDefault="0084798B" w:rsidP="0084798B">
      <w:pPr>
        <w:spacing w:line="360" w:lineRule="auto"/>
        <w:ind w:firstLine="0"/>
        <w:rPr>
          <w:rFonts w:ascii="Times New Roman" w:hAnsi="Times New Roman"/>
        </w:rPr>
      </w:pPr>
    </w:p>
    <w:p w14:paraId="18254618" w14:textId="77777777" w:rsidR="0084798B" w:rsidRDefault="0084798B" w:rsidP="0084798B">
      <w:pPr>
        <w:spacing w:line="360" w:lineRule="auto"/>
        <w:ind w:firstLine="0"/>
        <w:rPr>
          <w:rFonts w:ascii="Times New Roman" w:hAnsi="Times New Roman"/>
        </w:rPr>
      </w:pPr>
    </w:p>
    <w:p w14:paraId="1C10448B" w14:textId="4D3DB62C" w:rsidR="0084798B" w:rsidRPr="0084798B" w:rsidRDefault="00AA7A91" w:rsidP="0084798B">
      <w:pPr>
        <w:spacing w:line="360" w:lineRule="auto"/>
        <w:ind w:firstLine="0"/>
        <w:rPr>
          <w:rFonts w:ascii="Times New Roman" w:hAnsi="Times New Roman"/>
          <w:b/>
        </w:rPr>
      </w:pPr>
      <w:r>
        <w:rPr>
          <w:rFonts w:ascii="Times New Roman" w:hAnsi="Times New Roman"/>
          <w:b/>
        </w:rPr>
        <w:t xml:space="preserve">Kysymysjoukko 1. </w:t>
      </w:r>
      <w:r w:rsidR="0084798B" w:rsidRPr="0084798B">
        <w:rPr>
          <w:rFonts w:ascii="Times New Roman" w:hAnsi="Times New Roman"/>
          <w:b/>
        </w:rPr>
        <w:t>Yksittäisen demon jälkeen</w:t>
      </w:r>
    </w:p>
    <w:tbl>
      <w:tblPr>
        <w:tblStyle w:val="TaulukkoRuudukko"/>
        <w:tblW w:w="0" w:type="auto"/>
        <w:tblLook w:val="04A0" w:firstRow="1" w:lastRow="0" w:firstColumn="1" w:lastColumn="0" w:noHBand="0" w:noVBand="1"/>
      </w:tblPr>
      <w:tblGrid>
        <w:gridCol w:w="9628"/>
      </w:tblGrid>
      <w:tr w:rsidR="0084798B" w14:paraId="7B9257C1" w14:textId="77777777" w:rsidTr="00DF7A43">
        <w:tc>
          <w:tcPr>
            <w:tcW w:w="9628" w:type="dxa"/>
          </w:tcPr>
          <w:p w14:paraId="3722475D" w14:textId="77777777" w:rsidR="0084798B" w:rsidRPr="0084798B" w:rsidRDefault="0084798B" w:rsidP="00DF7A43">
            <w:pPr>
              <w:spacing w:line="360" w:lineRule="auto"/>
              <w:ind w:firstLine="0"/>
              <w:rPr>
                <w:rFonts w:ascii="Times New Roman" w:hAnsi="Times New Roman"/>
              </w:rPr>
            </w:pPr>
            <w:r w:rsidRPr="0084798B">
              <w:rPr>
                <w:rFonts w:ascii="Times New Roman" w:hAnsi="Times New Roman"/>
              </w:rPr>
              <w:t>Miltä osion käyttäminen tuntui?</w:t>
            </w:r>
          </w:p>
          <w:p w14:paraId="39187D79" w14:textId="77777777" w:rsidR="0084798B" w:rsidRPr="0084798B" w:rsidRDefault="0084798B" w:rsidP="00DF7A43">
            <w:pPr>
              <w:spacing w:line="360" w:lineRule="auto"/>
              <w:ind w:firstLine="0"/>
              <w:rPr>
                <w:rFonts w:ascii="Times New Roman" w:hAnsi="Times New Roman"/>
              </w:rPr>
            </w:pPr>
          </w:p>
        </w:tc>
      </w:tr>
      <w:tr w:rsidR="0084798B" w14:paraId="050E104F" w14:textId="77777777" w:rsidTr="00DF7A43">
        <w:tc>
          <w:tcPr>
            <w:tcW w:w="9628" w:type="dxa"/>
          </w:tcPr>
          <w:p w14:paraId="383D8E49" w14:textId="7EC5AA2C" w:rsidR="0084798B" w:rsidRDefault="0084798B" w:rsidP="00DF7A43">
            <w:pPr>
              <w:spacing w:line="360" w:lineRule="auto"/>
              <w:ind w:firstLine="0"/>
              <w:rPr>
                <w:rFonts w:ascii="Times New Roman" w:hAnsi="Times New Roman"/>
              </w:rPr>
            </w:pPr>
            <w:r w:rsidRPr="0084798B">
              <w:rPr>
                <w:rFonts w:ascii="Times New Roman" w:hAnsi="Times New Roman"/>
              </w:rPr>
              <w:t xml:space="preserve">Kuinka luonnolliselta järjestelmän </w:t>
            </w:r>
            <w:r w:rsidR="00770D2F">
              <w:rPr>
                <w:rFonts w:ascii="Times New Roman" w:hAnsi="Times New Roman"/>
              </w:rPr>
              <w:t>käyttö</w:t>
            </w:r>
            <w:r w:rsidRPr="0084798B">
              <w:rPr>
                <w:rFonts w:ascii="Times New Roman" w:hAnsi="Times New Roman"/>
              </w:rPr>
              <w:t xml:space="preserve"> tuntui?</w:t>
            </w:r>
          </w:p>
          <w:p w14:paraId="126C7E67" w14:textId="4D4307A1" w:rsidR="005A6355" w:rsidRPr="0084798B" w:rsidRDefault="005A6355" w:rsidP="00DF7A43">
            <w:pPr>
              <w:spacing w:line="360" w:lineRule="auto"/>
              <w:ind w:firstLine="0"/>
              <w:rPr>
                <w:rFonts w:ascii="Times New Roman" w:hAnsi="Times New Roman"/>
              </w:rPr>
            </w:pPr>
            <w:r>
              <w:rPr>
                <w:rFonts w:ascii="Times New Roman" w:hAnsi="Times New Roman"/>
              </w:rPr>
              <w:t xml:space="preserve">           1            2            3            4            5            6            7            8            9            10</w:t>
            </w:r>
          </w:p>
          <w:p w14:paraId="2C885412" w14:textId="1230148C" w:rsidR="0084798B" w:rsidRPr="0084798B" w:rsidRDefault="0084798B" w:rsidP="00DF7A43">
            <w:pPr>
              <w:spacing w:line="360" w:lineRule="auto"/>
              <w:ind w:firstLine="0"/>
              <w:rPr>
                <w:rFonts w:ascii="Times New Roman" w:hAnsi="Times New Roman"/>
              </w:rPr>
            </w:pPr>
            <w:r w:rsidRPr="0084798B">
              <w:rPr>
                <w:rFonts w:ascii="Times New Roman" w:hAnsi="Times New Roman"/>
              </w:rPr>
              <w:t xml:space="preserve">Epäluonnolliselta                                                                              </w:t>
            </w:r>
            <w:r w:rsidR="005A6355">
              <w:rPr>
                <w:rFonts w:ascii="Times New Roman" w:hAnsi="Times New Roman"/>
              </w:rPr>
              <w:t xml:space="preserve">                            </w:t>
            </w:r>
            <w:r w:rsidRPr="0084798B">
              <w:rPr>
                <w:rFonts w:ascii="Times New Roman" w:hAnsi="Times New Roman"/>
              </w:rPr>
              <w:t>Luonnolliselta</w:t>
            </w:r>
          </w:p>
        </w:tc>
      </w:tr>
      <w:tr w:rsidR="0084798B" w14:paraId="74E6054A" w14:textId="77777777" w:rsidTr="00DF7A43">
        <w:tc>
          <w:tcPr>
            <w:tcW w:w="9628" w:type="dxa"/>
          </w:tcPr>
          <w:p w14:paraId="4F1E9CF2" w14:textId="0E0DC684" w:rsidR="005A6355" w:rsidRDefault="0084798B" w:rsidP="00DF7A43">
            <w:pPr>
              <w:spacing w:line="360" w:lineRule="auto"/>
              <w:ind w:firstLine="0"/>
              <w:rPr>
                <w:rFonts w:ascii="Times New Roman" w:hAnsi="Times New Roman"/>
              </w:rPr>
            </w:pPr>
            <w:r w:rsidRPr="0084798B">
              <w:rPr>
                <w:rFonts w:ascii="Times New Roman" w:hAnsi="Times New Roman"/>
              </w:rPr>
              <w:t xml:space="preserve">Kuinka miellyttävältä järjestelmän </w:t>
            </w:r>
            <w:r w:rsidR="00770D2F">
              <w:rPr>
                <w:rFonts w:ascii="Times New Roman" w:hAnsi="Times New Roman"/>
              </w:rPr>
              <w:t>käyttö</w:t>
            </w:r>
            <w:r w:rsidRPr="0084798B">
              <w:rPr>
                <w:rFonts w:ascii="Times New Roman" w:hAnsi="Times New Roman"/>
              </w:rPr>
              <w:t xml:space="preserve"> tuntui?</w:t>
            </w:r>
          </w:p>
          <w:p w14:paraId="6477DDE8" w14:textId="3801DD6D" w:rsidR="005A6355" w:rsidRPr="0084798B" w:rsidRDefault="005A6355" w:rsidP="00DF7A43">
            <w:pPr>
              <w:spacing w:line="360" w:lineRule="auto"/>
              <w:ind w:firstLine="0"/>
              <w:rPr>
                <w:rFonts w:ascii="Times New Roman" w:hAnsi="Times New Roman"/>
              </w:rPr>
            </w:pPr>
            <w:r>
              <w:rPr>
                <w:rFonts w:ascii="Times New Roman" w:hAnsi="Times New Roman"/>
              </w:rPr>
              <w:t xml:space="preserve">           1            2            3            4            5            6            7            8            9            10</w:t>
            </w:r>
          </w:p>
          <w:p w14:paraId="5F0F9C24" w14:textId="77777777" w:rsidR="0084798B" w:rsidRPr="0084798B" w:rsidRDefault="0084798B" w:rsidP="00DF7A43">
            <w:pPr>
              <w:spacing w:line="360" w:lineRule="auto"/>
              <w:ind w:firstLine="0"/>
              <w:rPr>
                <w:rFonts w:ascii="Times New Roman" w:hAnsi="Times New Roman"/>
              </w:rPr>
            </w:pPr>
            <w:r w:rsidRPr="0084798B">
              <w:rPr>
                <w:rFonts w:ascii="Times New Roman" w:hAnsi="Times New Roman"/>
              </w:rPr>
              <w:t>Epämiellyttävältä                                                                                                          Miellyttävältä</w:t>
            </w:r>
          </w:p>
        </w:tc>
      </w:tr>
    </w:tbl>
    <w:p w14:paraId="3765DD85" w14:textId="77777777" w:rsidR="0084798B" w:rsidRDefault="0084798B" w:rsidP="0084798B">
      <w:pPr>
        <w:spacing w:line="360" w:lineRule="auto"/>
        <w:ind w:firstLine="0"/>
        <w:rPr>
          <w:rFonts w:ascii="Times New Roman" w:hAnsi="Times New Roman"/>
        </w:rPr>
      </w:pPr>
    </w:p>
    <w:p w14:paraId="7759CB2A" w14:textId="69E4E8AD" w:rsidR="004D7B38" w:rsidRDefault="00AA7A91" w:rsidP="0084798B">
      <w:pPr>
        <w:spacing w:line="360" w:lineRule="auto"/>
        <w:ind w:firstLine="0"/>
        <w:rPr>
          <w:rFonts w:ascii="Times New Roman" w:hAnsi="Times New Roman"/>
          <w:b/>
        </w:rPr>
      </w:pPr>
      <w:r>
        <w:rPr>
          <w:rFonts w:ascii="Times New Roman" w:hAnsi="Times New Roman"/>
          <w:b/>
        </w:rPr>
        <w:t>Kysymysjoukko 2. D</w:t>
      </w:r>
      <w:r w:rsidR="004D7B38" w:rsidRPr="004D7B38">
        <w:rPr>
          <w:rFonts w:ascii="Times New Roman" w:hAnsi="Times New Roman"/>
          <w:b/>
        </w:rPr>
        <w:t>iagrammi/Graafi/Aikajana demon jälkeen</w:t>
      </w:r>
    </w:p>
    <w:tbl>
      <w:tblPr>
        <w:tblStyle w:val="TaulukkoRuudukko"/>
        <w:tblW w:w="0" w:type="auto"/>
        <w:tblLook w:val="04A0" w:firstRow="1" w:lastRow="0" w:firstColumn="1" w:lastColumn="0" w:noHBand="0" w:noVBand="1"/>
      </w:tblPr>
      <w:tblGrid>
        <w:gridCol w:w="9628"/>
      </w:tblGrid>
      <w:tr w:rsidR="004D7B38" w14:paraId="55215EE0" w14:textId="77777777" w:rsidTr="004D7B38">
        <w:tc>
          <w:tcPr>
            <w:tcW w:w="9628" w:type="dxa"/>
          </w:tcPr>
          <w:p w14:paraId="0F14EAC9" w14:textId="77777777" w:rsidR="007F3615" w:rsidRDefault="004D7B38" w:rsidP="004D7B38">
            <w:pPr>
              <w:spacing w:line="360" w:lineRule="auto"/>
              <w:ind w:firstLine="0"/>
              <w:jc w:val="left"/>
              <w:rPr>
                <w:rFonts w:ascii="Times New Roman" w:hAnsi="Times New Roman"/>
              </w:rPr>
            </w:pPr>
            <w:r>
              <w:rPr>
                <w:rFonts w:ascii="Times New Roman" w:hAnsi="Times New Roman"/>
              </w:rPr>
              <w:t>Mikä näistä kolmesta demosta: Pylväsdiagrammi, graafi tai aikajana toimi mielestäsi parhaiten tässä käyttöympäristössä ja mikä huonoiten?</w:t>
            </w:r>
          </w:p>
          <w:p w14:paraId="0C708EC2" w14:textId="307FD2B3" w:rsidR="004D7B38" w:rsidRPr="004D7B38" w:rsidRDefault="004D7B38" w:rsidP="004D7B38">
            <w:pPr>
              <w:spacing w:line="360" w:lineRule="auto"/>
              <w:ind w:firstLine="0"/>
              <w:jc w:val="left"/>
              <w:rPr>
                <w:rFonts w:ascii="Times New Roman" w:hAnsi="Times New Roman"/>
              </w:rPr>
            </w:pPr>
            <w:r>
              <w:rPr>
                <w:rFonts w:ascii="Times New Roman" w:hAnsi="Times New Roman"/>
              </w:rPr>
              <w:br/>
              <w:t>Miksi näin?</w:t>
            </w:r>
          </w:p>
        </w:tc>
      </w:tr>
    </w:tbl>
    <w:p w14:paraId="3199CC3B" w14:textId="77777777" w:rsidR="004D7B38" w:rsidRPr="004D7B38" w:rsidRDefault="004D7B38" w:rsidP="0084798B">
      <w:pPr>
        <w:spacing w:line="360" w:lineRule="auto"/>
        <w:ind w:firstLine="0"/>
        <w:rPr>
          <w:rFonts w:ascii="Times New Roman" w:hAnsi="Times New Roman"/>
          <w:b/>
        </w:rPr>
      </w:pPr>
    </w:p>
    <w:p w14:paraId="379F5A59" w14:textId="77777777" w:rsidR="004D7B38" w:rsidRDefault="004D7B38" w:rsidP="0084798B">
      <w:pPr>
        <w:spacing w:line="360" w:lineRule="auto"/>
        <w:ind w:firstLine="0"/>
        <w:rPr>
          <w:rFonts w:ascii="Times New Roman" w:hAnsi="Times New Roman"/>
        </w:rPr>
      </w:pPr>
    </w:p>
    <w:p w14:paraId="59F0180C" w14:textId="0DBF1FD9" w:rsidR="0084798B" w:rsidRPr="0084798B" w:rsidRDefault="00AA7A91" w:rsidP="0084798B">
      <w:pPr>
        <w:spacing w:line="360" w:lineRule="auto"/>
        <w:ind w:firstLine="0"/>
        <w:rPr>
          <w:rFonts w:ascii="Times New Roman" w:hAnsi="Times New Roman"/>
          <w:b/>
        </w:rPr>
      </w:pPr>
      <w:r>
        <w:rPr>
          <w:rFonts w:ascii="Times New Roman" w:hAnsi="Times New Roman"/>
          <w:b/>
        </w:rPr>
        <w:t xml:space="preserve">Kysymysjoukko 3. </w:t>
      </w:r>
      <w:r w:rsidR="0084798B" w:rsidRPr="0084798B">
        <w:rPr>
          <w:rFonts w:ascii="Times New Roman" w:hAnsi="Times New Roman"/>
          <w:b/>
        </w:rPr>
        <w:t>VR + Työasema demon jälkeen</w:t>
      </w:r>
    </w:p>
    <w:tbl>
      <w:tblPr>
        <w:tblStyle w:val="TaulukkoRuudukko"/>
        <w:tblW w:w="0" w:type="auto"/>
        <w:tblLook w:val="04A0" w:firstRow="1" w:lastRow="0" w:firstColumn="1" w:lastColumn="0" w:noHBand="0" w:noVBand="1"/>
      </w:tblPr>
      <w:tblGrid>
        <w:gridCol w:w="9628"/>
      </w:tblGrid>
      <w:tr w:rsidR="0084798B" w:rsidRPr="00744101" w14:paraId="66229B38" w14:textId="77777777" w:rsidTr="00DF7A43">
        <w:tc>
          <w:tcPr>
            <w:tcW w:w="9628" w:type="dxa"/>
          </w:tcPr>
          <w:p w14:paraId="6AD7714E" w14:textId="77777777" w:rsidR="0084798B" w:rsidRPr="0084798B" w:rsidRDefault="0084798B" w:rsidP="00DF7A43">
            <w:pPr>
              <w:spacing w:line="360" w:lineRule="auto"/>
              <w:ind w:firstLine="0"/>
              <w:rPr>
                <w:rFonts w:ascii="Times New Roman" w:hAnsi="Times New Roman"/>
              </w:rPr>
            </w:pPr>
            <w:r w:rsidRPr="0084798B">
              <w:rPr>
                <w:rFonts w:ascii="Times New Roman" w:hAnsi="Times New Roman"/>
              </w:rPr>
              <w:t>Minkälaisia eroavaisuuksia näet näiden kahden ympäristön välillä?</w:t>
            </w:r>
          </w:p>
        </w:tc>
      </w:tr>
      <w:tr w:rsidR="0084798B" w:rsidRPr="00744101" w14:paraId="7F09AE2B" w14:textId="77777777" w:rsidTr="00DF7A43">
        <w:tc>
          <w:tcPr>
            <w:tcW w:w="9628" w:type="dxa"/>
          </w:tcPr>
          <w:p w14:paraId="58A9A41C" w14:textId="77777777" w:rsidR="0084798B" w:rsidRPr="0084798B" w:rsidRDefault="0084798B" w:rsidP="00DF7A43">
            <w:pPr>
              <w:spacing w:line="360" w:lineRule="auto"/>
              <w:ind w:firstLine="0"/>
              <w:rPr>
                <w:rFonts w:ascii="Times New Roman" w:hAnsi="Times New Roman"/>
              </w:rPr>
            </w:pPr>
            <w:r w:rsidRPr="0084798B">
              <w:rPr>
                <w:rFonts w:ascii="Times New Roman" w:hAnsi="Times New Roman"/>
              </w:rPr>
              <w:t>Kumpaa tapaa suosisit näiden tilanteiden selvittämiseen VR vai työasema?</w:t>
            </w:r>
          </w:p>
        </w:tc>
      </w:tr>
    </w:tbl>
    <w:p w14:paraId="157747F5" w14:textId="77777777" w:rsidR="0084798B" w:rsidRDefault="0084798B" w:rsidP="0084798B">
      <w:pPr>
        <w:spacing w:line="360" w:lineRule="auto"/>
        <w:ind w:firstLine="0"/>
        <w:rPr>
          <w:rFonts w:ascii="Times New Roman" w:hAnsi="Times New Roman"/>
        </w:rPr>
      </w:pPr>
    </w:p>
    <w:p w14:paraId="081A8B84" w14:textId="77777777" w:rsidR="0084798B" w:rsidRDefault="0084798B" w:rsidP="0084798B">
      <w:pPr>
        <w:spacing w:line="360" w:lineRule="auto"/>
        <w:ind w:firstLine="0"/>
        <w:rPr>
          <w:rFonts w:ascii="Times New Roman" w:hAnsi="Times New Roman"/>
        </w:rPr>
      </w:pPr>
    </w:p>
    <w:p w14:paraId="6104BF86" w14:textId="0E34751D" w:rsidR="0084798B" w:rsidRPr="0084798B" w:rsidRDefault="0084798B" w:rsidP="0084798B">
      <w:pPr>
        <w:spacing w:line="360" w:lineRule="auto"/>
        <w:ind w:firstLine="0"/>
        <w:rPr>
          <w:rFonts w:ascii="Times New Roman" w:hAnsi="Times New Roman"/>
          <w:b/>
        </w:rPr>
      </w:pPr>
      <w:r w:rsidRPr="0084798B">
        <w:rPr>
          <w:rFonts w:ascii="Times New Roman" w:hAnsi="Times New Roman"/>
          <w:b/>
        </w:rPr>
        <w:t>6.2 Tulokset</w:t>
      </w:r>
    </w:p>
    <w:p w14:paraId="70E4F484" w14:textId="77777777" w:rsidR="00A87F79" w:rsidRPr="007710C8" w:rsidRDefault="00A87F79" w:rsidP="00A87F79">
      <w:pPr>
        <w:spacing w:line="360" w:lineRule="auto"/>
        <w:rPr>
          <w:rFonts w:ascii="Times New Roman" w:hAnsi="Times New Roman"/>
        </w:rPr>
      </w:pPr>
      <w:r w:rsidRPr="007710C8">
        <w:rPr>
          <w:rFonts w:ascii="Times New Roman" w:hAnsi="Times New Roman"/>
        </w:rPr>
        <w:t>- Mtä testauksen avulla kävi ilmi.</w:t>
      </w:r>
    </w:p>
    <w:p w14:paraId="1A854DBD" w14:textId="77777777" w:rsidR="00A87F79" w:rsidRPr="007710C8" w:rsidRDefault="00A87F79" w:rsidP="00A87F79">
      <w:pPr>
        <w:spacing w:line="360" w:lineRule="auto"/>
        <w:rPr>
          <w:rFonts w:ascii="Times New Roman" w:hAnsi="Times New Roman"/>
        </w:rPr>
      </w:pPr>
      <w:r w:rsidRPr="007710C8">
        <w:rPr>
          <w:rFonts w:ascii="Times New Roman" w:hAnsi="Times New Roman"/>
        </w:rPr>
        <w:t>- Minkälaisen visualisointikokemuksen virtuaalitodellisuus tarjosi.</w:t>
      </w:r>
    </w:p>
    <w:p w14:paraId="070400CA" w14:textId="77777777" w:rsidR="00A87F79" w:rsidRPr="007710C8" w:rsidRDefault="00A87F79" w:rsidP="00A87F79">
      <w:pPr>
        <w:spacing w:line="360" w:lineRule="auto"/>
        <w:rPr>
          <w:rFonts w:ascii="Times New Roman" w:hAnsi="Times New Roman"/>
        </w:rPr>
      </w:pPr>
      <w:r w:rsidRPr="007710C8">
        <w:rPr>
          <w:rFonts w:ascii="Times New Roman" w:hAnsi="Times New Roman"/>
        </w:rPr>
        <w:t>- Taulukoituja tuloksia, tehokkuudesta tai muusta vai pelkästään kvalitatiivinen testaus?</w:t>
      </w:r>
    </w:p>
    <w:p w14:paraId="20EE49AF" w14:textId="77777777" w:rsidR="006C2E4F" w:rsidRDefault="006C2E4F" w:rsidP="005B6A34">
      <w:pPr>
        <w:spacing w:line="360" w:lineRule="auto"/>
        <w:ind w:firstLine="0"/>
        <w:rPr>
          <w:rFonts w:ascii="Times New Roman" w:hAnsi="Times New Roman"/>
        </w:rPr>
      </w:pPr>
    </w:p>
    <w:p w14:paraId="31E3EEC7" w14:textId="77777777" w:rsidR="0084798B" w:rsidRPr="007710C8" w:rsidRDefault="0084798B" w:rsidP="007710C8">
      <w:pPr>
        <w:spacing w:line="360" w:lineRule="auto"/>
        <w:rPr>
          <w:rFonts w:ascii="Times New Roman" w:hAnsi="Times New Roman"/>
        </w:rPr>
      </w:pPr>
    </w:p>
    <w:p w14:paraId="1E95272B" w14:textId="5D00F946" w:rsidR="00D91104" w:rsidRPr="007710C8" w:rsidRDefault="00981DAB" w:rsidP="007710C8">
      <w:pPr>
        <w:pStyle w:val="Otsikko11"/>
        <w:spacing w:line="360" w:lineRule="auto"/>
        <w:ind w:firstLine="0"/>
        <w:rPr>
          <w:rFonts w:ascii="Times New Roman" w:hAnsi="Times New Roman"/>
          <w:color w:val="00000A"/>
        </w:rPr>
      </w:pPr>
      <w:bookmarkStart w:id="363" w:name="_Toc462643327"/>
      <w:bookmarkStart w:id="364" w:name="_Toc463943280"/>
      <w:bookmarkStart w:id="365" w:name="_Toc503616917"/>
      <w:bookmarkEnd w:id="363"/>
      <w:bookmarkEnd w:id="364"/>
      <w:r w:rsidRPr="007710C8">
        <w:rPr>
          <w:rFonts w:ascii="Times New Roman" w:hAnsi="Times New Roman"/>
          <w:color w:val="00000A"/>
        </w:rPr>
        <w:t>7</w:t>
      </w:r>
      <w:r w:rsidR="00152D44" w:rsidRPr="007710C8">
        <w:rPr>
          <w:rFonts w:ascii="Times New Roman" w:hAnsi="Times New Roman"/>
          <w:color w:val="00000A"/>
        </w:rPr>
        <w:t xml:space="preserve">. </w:t>
      </w:r>
      <w:r w:rsidR="006C4D7A" w:rsidRPr="007710C8">
        <w:rPr>
          <w:rFonts w:ascii="Times New Roman" w:hAnsi="Times New Roman"/>
          <w:color w:val="00000A"/>
        </w:rPr>
        <w:t>YHTEENVETO</w:t>
      </w:r>
      <w:bookmarkEnd w:id="365"/>
    </w:p>
    <w:p w14:paraId="5B0C6A3F" w14:textId="77777777" w:rsidR="00D91104" w:rsidRDefault="00D91104" w:rsidP="00A87F79">
      <w:pPr>
        <w:spacing w:line="360" w:lineRule="auto"/>
        <w:ind w:firstLine="0"/>
        <w:rPr>
          <w:rFonts w:ascii="Times New Roman" w:hAnsi="Times New Roman"/>
        </w:rPr>
      </w:pPr>
    </w:p>
    <w:p w14:paraId="3F9EF08B" w14:textId="77777777" w:rsidR="00A87F79" w:rsidRPr="007710C8" w:rsidRDefault="00A87F79" w:rsidP="00A87F79">
      <w:pPr>
        <w:spacing w:line="360" w:lineRule="auto"/>
        <w:ind w:firstLine="0"/>
        <w:rPr>
          <w:rFonts w:ascii="Times New Roman" w:hAnsi="Times New Roman"/>
        </w:rPr>
      </w:pPr>
    </w:p>
    <w:p w14:paraId="0654D39F" w14:textId="17E625BA" w:rsidR="00D91104" w:rsidRPr="007710C8" w:rsidRDefault="00981DAB" w:rsidP="007710C8">
      <w:pPr>
        <w:pStyle w:val="Otsikko21"/>
        <w:spacing w:line="360" w:lineRule="auto"/>
        <w:ind w:firstLine="0"/>
      </w:pPr>
      <w:bookmarkStart w:id="366" w:name="_Toc503616918"/>
      <w:r w:rsidRPr="007710C8">
        <w:t>7</w:t>
      </w:r>
      <w:r w:rsidR="006C4D7A" w:rsidRPr="007710C8">
        <w:t xml:space="preserve">.1 </w:t>
      </w:r>
      <w:r w:rsidRPr="007710C8">
        <w:t>Käyttäjätestauksen tulo</w:t>
      </w:r>
      <w:r w:rsidR="00A87F79">
        <w:t>kset</w:t>
      </w:r>
      <w:bookmarkEnd w:id="366"/>
    </w:p>
    <w:p w14:paraId="2FFE8E72" w14:textId="77777777" w:rsidR="00D91104" w:rsidRPr="007710C8" w:rsidRDefault="00D91104" w:rsidP="007710C8">
      <w:pPr>
        <w:spacing w:line="360" w:lineRule="auto"/>
        <w:rPr>
          <w:rFonts w:ascii="Times New Roman" w:hAnsi="Times New Roman"/>
        </w:rPr>
      </w:pPr>
    </w:p>
    <w:p w14:paraId="53AB6A5A" w14:textId="7EC1016D" w:rsidR="00D91104" w:rsidRPr="007710C8" w:rsidRDefault="00981DAB" w:rsidP="007710C8">
      <w:pPr>
        <w:pStyle w:val="Otsikko21"/>
        <w:spacing w:line="360" w:lineRule="auto"/>
        <w:ind w:firstLine="0"/>
      </w:pPr>
      <w:bookmarkStart w:id="367" w:name="_Toc503616919"/>
      <w:r w:rsidRPr="007710C8">
        <w:lastRenderedPageBreak/>
        <w:t>7</w:t>
      </w:r>
      <w:r w:rsidR="006C4D7A" w:rsidRPr="007710C8">
        <w:t xml:space="preserve">.2 </w:t>
      </w:r>
      <w:r w:rsidRPr="007710C8">
        <w:t>Loppuyhteenvet</w:t>
      </w:r>
      <w:r w:rsidR="00157A61">
        <w:t>o</w:t>
      </w:r>
      <w:bookmarkEnd w:id="367"/>
    </w:p>
    <w:p w14:paraId="721BEEB6" w14:textId="5E73BC6C" w:rsidR="00572C50" w:rsidRDefault="00572C50" w:rsidP="007710C8">
      <w:pPr>
        <w:spacing w:line="360" w:lineRule="auto"/>
        <w:ind w:firstLine="0"/>
        <w:rPr>
          <w:rFonts w:ascii="Times New Roman" w:hAnsi="Times New Roman"/>
        </w:rPr>
      </w:pPr>
    </w:p>
    <w:p w14:paraId="1A8E5183" w14:textId="694B9187" w:rsidR="002175E1" w:rsidRPr="002175E1" w:rsidRDefault="002175E1" w:rsidP="007710C8">
      <w:pPr>
        <w:spacing w:line="360" w:lineRule="auto"/>
        <w:ind w:firstLine="0"/>
        <w:rPr>
          <w:rFonts w:ascii="Times New Roman" w:hAnsi="Times New Roman"/>
          <w:b/>
        </w:rPr>
      </w:pPr>
      <w:r w:rsidRPr="002175E1">
        <w:rPr>
          <w:rFonts w:ascii="Times New Roman" w:hAnsi="Times New Roman"/>
          <w:b/>
        </w:rPr>
        <w:t>Tutkimuksessa pyrittiin</w:t>
      </w:r>
      <w:r>
        <w:rPr>
          <w:rFonts w:ascii="Times New Roman" w:hAnsi="Times New Roman"/>
          <w:b/>
        </w:rPr>
        <w:t xml:space="preserve"> antamaan vastaus</w:t>
      </w:r>
      <w:r w:rsidRPr="002175E1">
        <w:rPr>
          <w:rFonts w:ascii="Times New Roman" w:hAnsi="Times New Roman"/>
          <w:b/>
        </w:rPr>
        <w:t xml:space="preserve"> kahteen kysymykseen:</w:t>
      </w:r>
    </w:p>
    <w:p w14:paraId="36E5E868" w14:textId="1B0348D8" w:rsidR="002175E1" w:rsidRDefault="002175E1" w:rsidP="002175E1">
      <w:pPr>
        <w:pStyle w:val="Luettelokappale"/>
        <w:numPr>
          <w:ilvl w:val="0"/>
          <w:numId w:val="14"/>
        </w:numPr>
        <w:spacing w:line="360" w:lineRule="auto"/>
        <w:rPr>
          <w:rFonts w:ascii="Times New Roman" w:hAnsi="Times New Roman"/>
        </w:rPr>
      </w:pPr>
      <w:r>
        <w:rPr>
          <w:rFonts w:ascii="Times New Roman" w:hAnsi="Times New Roman"/>
        </w:rPr>
        <w:t>Miten käyttäjien kokemus tiedon visualisoinnista eroaa virtuaalitodellisuuden ja työasemaympäristön välillä?</w:t>
      </w:r>
    </w:p>
    <w:p w14:paraId="60A20BF9" w14:textId="2C879AD4" w:rsidR="002175E1" w:rsidRDefault="002175E1" w:rsidP="002175E1">
      <w:pPr>
        <w:pStyle w:val="Luettelokappale"/>
        <w:numPr>
          <w:ilvl w:val="0"/>
          <w:numId w:val="14"/>
        </w:numPr>
        <w:spacing w:line="360" w:lineRule="auto"/>
        <w:rPr>
          <w:rFonts w:ascii="Times New Roman" w:hAnsi="Times New Roman"/>
        </w:rPr>
      </w:pPr>
      <w:r>
        <w:rPr>
          <w:rFonts w:ascii="Times New Roman" w:hAnsi="Times New Roman"/>
        </w:rPr>
        <w:t>Onko virtuaalitodellisuus soveltuva ympäristö Big Datan visualisoimiseen ja tehostaako se Big Dataksi luokiteltavien data joukkojen ymmärtämistä?</w:t>
      </w:r>
    </w:p>
    <w:p w14:paraId="593FFA44" w14:textId="77777777" w:rsidR="002175E1" w:rsidRDefault="002175E1" w:rsidP="002175E1">
      <w:pPr>
        <w:spacing w:line="360" w:lineRule="auto"/>
        <w:rPr>
          <w:rFonts w:ascii="Times New Roman" w:hAnsi="Times New Roman"/>
        </w:rPr>
      </w:pPr>
    </w:p>
    <w:p w14:paraId="451D1684" w14:textId="77777777" w:rsidR="002175E1" w:rsidRPr="002175E1" w:rsidRDefault="002175E1" w:rsidP="002175E1">
      <w:pPr>
        <w:spacing w:line="360" w:lineRule="auto"/>
        <w:rPr>
          <w:rFonts w:ascii="Times New Roman" w:hAnsi="Times New Roman"/>
        </w:rPr>
      </w:pPr>
    </w:p>
    <w:p w14:paraId="34A1AB29" w14:textId="6160ED86" w:rsidR="00F83192" w:rsidRPr="007710C8" w:rsidRDefault="00F83192" w:rsidP="007710C8">
      <w:pPr>
        <w:pStyle w:val="Luettelokappale"/>
        <w:numPr>
          <w:ilvl w:val="0"/>
          <w:numId w:val="14"/>
        </w:numPr>
        <w:spacing w:line="360" w:lineRule="auto"/>
        <w:rPr>
          <w:rFonts w:ascii="Times New Roman" w:hAnsi="Times New Roman"/>
        </w:rPr>
      </w:pPr>
      <w:r w:rsidRPr="007710C8">
        <w:rPr>
          <w:rFonts w:ascii="Times New Roman" w:hAnsi="Times New Roman"/>
        </w:rPr>
        <w:t xml:space="preserve">Vaikka Big Datan visualisointi virtuaalitodellisuudessa kuulostaisi käytännössä hienolta ja tehokkaalta idealta, niin sitä se ei ole. </w:t>
      </w:r>
      <w:r w:rsidR="00C01654" w:rsidRPr="007710C8">
        <w:rPr>
          <w:rFonts w:ascii="Times New Roman" w:hAnsi="Times New Roman"/>
        </w:rPr>
        <w:t xml:space="preserve">Big Datan asettamat haasteet ovat itsessään jo haasteellisia visualisoinnille ja haasteet yhä kasvavat lisättäessä tekijöihin virtuaalitodellisuuden. </w:t>
      </w:r>
      <w:commentRangeStart w:id="368"/>
      <w:r w:rsidR="00C01654" w:rsidRPr="007710C8">
        <w:rPr>
          <w:rFonts w:ascii="Times New Roman" w:hAnsi="Times New Roman"/>
        </w:rPr>
        <w:t>Tämän lisäksi virtuaalitodellisuus ei kuitenkaan tuo mitään täysin uutta ja merkittävää pöytään</w:t>
      </w:r>
      <w:ins w:id="369" w:author="Hassi Sakari" w:date="2017-10-29T16:32:00Z">
        <w:r w:rsidR="00346779" w:rsidRPr="007710C8">
          <w:rPr>
            <w:rFonts w:ascii="Times New Roman" w:hAnsi="Times New Roman"/>
          </w:rPr>
          <w:t xml:space="preserve"> (tulisiko keskittyä AR:n mahdollisuuksiin).</w:t>
        </w:r>
      </w:ins>
      <w:del w:id="370" w:author="Hassi Sakari" w:date="2017-10-29T16:32:00Z">
        <w:r w:rsidR="00C01654" w:rsidRPr="007710C8" w:rsidDel="00346779">
          <w:rPr>
            <w:rFonts w:ascii="Times New Roman" w:hAnsi="Times New Roman"/>
          </w:rPr>
          <w:delText>.</w:delText>
        </w:r>
      </w:del>
      <w:r w:rsidR="00C01654" w:rsidRPr="007710C8">
        <w:rPr>
          <w:rFonts w:ascii="Times New Roman" w:hAnsi="Times New Roman"/>
        </w:rPr>
        <w:t xml:space="preserve"> </w:t>
      </w:r>
      <w:commentRangeEnd w:id="368"/>
      <w:r w:rsidR="00E95CA2" w:rsidRPr="007710C8">
        <w:rPr>
          <w:rStyle w:val="Kommentinviite"/>
          <w:rFonts w:ascii="Times New Roman" w:hAnsi="Times New Roman"/>
        </w:rPr>
        <w:commentReference w:id="368"/>
      </w:r>
      <w:r w:rsidR="00C01654" w:rsidRPr="007710C8">
        <w:rPr>
          <w:rFonts w:ascii="Times New Roman" w:hAnsi="Times New Roman"/>
        </w:rPr>
        <w:t>Virtuaalitodellisuuden hyödyt voidaankin löytää lähinnä soveltuvan ja spesifin visualisoinnin käytöstä virtuaalitodellisuuden sisällä. Tällöin tämä kuitenkin tarkoittaisi sitä, että visualisointi tulisi luoda erikseen jokaiselle datajoukolle ja tällöin data joukon sisältö tulisi jo jollakin tapaa tuntea, jotta tiedon pohjalta voitaisiin luoda tehokas visualisointi VR maailman sisälle. Tällöin tavoitteet ja ratkaisut sulkevat toisensa pois. Virtuaalitodellisuuden visualisointi hyödyttää silloin, kun visualisointi on tarkka, spesifisempi ja vähemmän geneerinen. Geneerisen visualisointialustan luominen virtuaalitodellisuuteen ei tuo tarpeeksi uutta pöytään, mitä ei voitaisi hyödyntää jo työpöytäkoneiden 2D-maai</w:t>
      </w:r>
      <w:r w:rsidR="007152FE">
        <w:rPr>
          <w:rFonts w:ascii="Times New Roman" w:hAnsi="Times New Roman"/>
        </w:rPr>
        <w:t>lmassa, jolloin virtuaalitodellisuuden tuomat</w:t>
      </w:r>
      <w:r w:rsidR="001B0A2C" w:rsidRPr="007710C8">
        <w:rPr>
          <w:rFonts w:ascii="Times New Roman" w:hAnsi="Times New Roman"/>
        </w:rPr>
        <w:t xml:space="preserve"> hyödyt jäävät pieniksi</w:t>
      </w:r>
      <w:r w:rsidR="00145282">
        <w:rPr>
          <w:rFonts w:ascii="Times New Roman" w:hAnsi="Times New Roman"/>
        </w:rPr>
        <w:t xml:space="preserve"> verrattuna varsinkin työmäärään, minkä virtuaalitodellisuus vaatii.</w:t>
      </w:r>
    </w:p>
    <w:p w14:paraId="1CD4E5B7" w14:textId="77777777" w:rsidR="00A065F0" w:rsidRPr="002E4847" w:rsidRDefault="00A065F0" w:rsidP="00285C32">
      <w:pPr>
        <w:pStyle w:val="Otsikko11"/>
        <w:spacing w:line="360" w:lineRule="auto"/>
        <w:ind w:firstLine="0"/>
        <w:rPr>
          <w:rFonts w:ascii="Times New Roman" w:hAnsi="Times New Roman"/>
          <w:color w:val="00000A"/>
        </w:rPr>
      </w:pPr>
      <w:bookmarkStart w:id="371" w:name="_Toc463943281"/>
      <w:bookmarkEnd w:id="371"/>
    </w:p>
    <w:p w14:paraId="7F7572B4" w14:textId="77777777" w:rsidR="00A065F0" w:rsidRPr="002E4847" w:rsidRDefault="00A065F0" w:rsidP="00285C32">
      <w:pPr>
        <w:pStyle w:val="Otsikko11"/>
        <w:spacing w:line="360" w:lineRule="auto"/>
        <w:ind w:firstLine="0"/>
        <w:rPr>
          <w:rFonts w:ascii="Times New Roman" w:hAnsi="Times New Roman"/>
          <w:color w:val="00000A"/>
        </w:rPr>
      </w:pPr>
    </w:p>
    <w:p w14:paraId="57BE6B62" w14:textId="77777777" w:rsidR="00A065F0" w:rsidRPr="002E4847" w:rsidRDefault="00A065F0" w:rsidP="00285C32">
      <w:pPr>
        <w:pStyle w:val="Otsikko11"/>
        <w:spacing w:line="360" w:lineRule="auto"/>
        <w:ind w:firstLine="0"/>
        <w:rPr>
          <w:rFonts w:ascii="Times New Roman" w:hAnsi="Times New Roman"/>
          <w:color w:val="00000A"/>
        </w:rPr>
      </w:pPr>
    </w:p>
    <w:p w14:paraId="06DBC2D9" w14:textId="77777777" w:rsidR="00CE4C50" w:rsidRPr="002E4847" w:rsidRDefault="00CE4C50" w:rsidP="00CE4C50"/>
    <w:p w14:paraId="1C9C8600" w14:textId="77777777" w:rsidR="00CE4C50" w:rsidRDefault="00CE4C50" w:rsidP="00FC5757">
      <w:pPr>
        <w:ind w:firstLine="0"/>
      </w:pPr>
    </w:p>
    <w:p w14:paraId="5E5CA03F" w14:textId="77777777" w:rsidR="00B432C1" w:rsidRDefault="00B432C1" w:rsidP="00FC5757">
      <w:pPr>
        <w:ind w:firstLine="0"/>
      </w:pPr>
    </w:p>
    <w:p w14:paraId="227C8447" w14:textId="77777777" w:rsidR="00B432C1" w:rsidRDefault="00B432C1" w:rsidP="00FC5757">
      <w:pPr>
        <w:ind w:firstLine="0"/>
      </w:pPr>
    </w:p>
    <w:p w14:paraId="1DEB6725" w14:textId="77777777" w:rsidR="00B432C1" w:rsidRDefault="00B432C1" w:rsidP="00FC5757">
      <w:pPr>
        <w:ind w:firstLine="0"/>
      </w:pPr>
    </w:p>
    <w:p w14:paraId="6AE0B7A0" w14:textId="77777777" w:rsidR="00B432C1" w:rsidRDefault="00B432C1" w:rsidP="00FC5757">
      <w:pPr>
        <w:ind w:firstLine="0"/>
      </w:pPr>
    </w:p>
    <w:p w14:paraId="49F17660" w14:textId="77777777" w:rsidR="00B432C1" w:rsidRPr="002E4847" w:rsidRDefault="00B432C1" w:rsidP="00FC5757">
      <w:pPr>
        <w:ind w:firstLine="0"/>
      </w:pPr>
    </w:p>
    <w:p w14:paraId="6644D0DB" w14:textId="5CDDDBB7" w:rsidR="005E3EF3" w:rsidRPr="00285C32" w:rsidRDefault="00A065F0" w:rsidP="00285C32">
      <w:pPr>
        <w:pStyle w:val="Otsikko11"/>
        <w:spacing w:line="360" w:lineRule="auto"/>
        <w:ind w:firstLine="0"/>
        <w:rPr>
          <w:rFonts w:ascii="Times New Roman" w:hAnsi="Times New Roman"/>
          <w:color w:val="00000A"/>
          <w:lang w:val="en-US"/>
        </w:rPr>
      </w:pPr>
      <w:bookmarkStart w:id="372" w:name="_Toc503616920"/>
      <w:r>
        <w:rPr>
          <w:rFonts w:ascii="Times New Roman" w:hAnsi="Times New Roman"/>
          <w:color w:val="00000A"/>
          <w:lang w:val="en-US"/>
        </w:rPr>
        <w:t>LÄHDELUETTELO</w:t>
      </w:r>
      <w:bookmarkEnd w:id="372"/>
    </w:p>
    <w:p w14:paraId="0A261771" w14:textId="6AD8D840" w:rsidR="00D522FC" w:rsidRPr="007710C8" w:rsidRDefault="005E3EF3" w:rsidP="007710C8">
      <w:pPr>
        <w:spacing w:line="360" w:lineRule="auto"/>
        <w:ind w:firstLine="0"/>
        <w:rPr>
          <w:rFonts w:ascii="Times New Roman" w:hAnsi="Times New Roman"/>
          <w:color w:val="000000" w:themeColor="text1"/>
          <w:szCs w:val="24"/>
          <w:shd w:val="clear" w:color="auto" w:fill="FFFFFF"/>
          <w:lang w:val="en-US"/>
        </w:rPr>
      </w:pPr>
      <w:r w:rsidRPr="007710C8">
        <w:rPr>
          <w:rFonts w:ascii="Times New Roman" w:hAnsi="Times New Roman"/>
          <w:color w:val="000000" w:themeColor="text1"/>
          <w:szCs w:val="24"/>
          <w:lang w:val="en-US"/>
        </w:rPr>
        <w:t xml:space="preserve">[Akerkar, 2013] Rajendra Akerkar, Big Data Computing. </w:t>
      </w:r>
      <w:r w:rsidRPr="007710C8">
        <w:rPr>
          <w:rFonts w:ascii="Times New Roman" w:hAnsi="Times New Roman"/>
          <w:color w:val="000000" w:themeColor="text1"/>
          <w:szCs w:val="24"/>
          <w:shd w:val="clear" w:color="auto" w:fill="FFFFFF"/>
          <w:lang w:val="en-US"/>
        </w:rPr>
        <w:t>Taylor &amp; Francis Group; 2013.</w:t>
      </w:r>
    </w:p>
    <w:p w14:paraId="7AA7FEA4" w14:textId="242C99E7" w:rsidR="002A2A67" w:rsidRPr="007710C8" w:rsidRDefault="002A2A67" w:rsidP="007710C8">
      <w:pPr>
        <w:spacing w:line="360" w:lineRule="auto"/>
        <w:ind w:firstLine="0"/>
        <w:rPr>
          <w:rFonts w:ascii="Times New Roman" w:hAnsi="Times New Roman"/>
          <w:color w:val="000000" w:themeColor="text1"/>
          <w:szCs w:val="24"/>
          <w:lang w:val="en-US"/>
        </w:rPr>
      </w:pPr>
      <w:r w:rsidRPr="007710C8">
        <w:rPr>
          <w:rFonts w:ascii="Times New Roman" w:hAnsi="Times New Roman"/>
          <w:color w:val="000000" w:themeColor="text1"/>
          <w:szCs w:val="24"/>
          <w:shd w:val="clear" w:color="auto" w:fill="FFFFFF"/>
          <w:lang w:val="en-US"/>
        </w:rPr>
        <w:t xml:space="preserve">[Beck, 2003] Michael Beck, Real-Time Visualization of big 3D City Models. </w:t>
      </w:r>
      <w:r w:rsidRPr="007710C8">
        <w:rPr>
          <w:rFonts w:ascii="Times New Roman" w:hAnsi="Times New Roman"/>
          <w:szCs w:val="24"/>
          <w:lang w:val="en-US"/>
        </w:rPr>
        <w:t xml:space="preserve">International Archives of the Photogrammetry, Remote Sensing and Spatial Information Sciences, </w:t>
      </w:r>
      <w:r w:rsidRPr="007710C8">
        <w:rPr>
          <w:rFonts w:ascii="Times New Roman" w:hAnsi="Times New Roman"/>
          <w:bCs/>
          <w:color w:val="000000" w:themeColor="text1"/>
          <w:szCs w:val="24"/>
          <w:shd w:val="clear" w:color="auto" w:fill="FFFFFF"/>
          <w:lang w:val="en-US"/>
        </w:rPr>
        <w:t>Vol XXXIV-5/W10, Switzerland, February</w:t>
      </w:r>
      <w:r w:rsidRPr="007710C8">
        <w:rPr>
          <w:rFonts w:ascii="Times New Roman" w:hAnsi="Times New Roman"/>
          <w:color w:val="000000" w:themeColor="text1"/>
          <w:szCs w:val="24"/>
          <w:lang w:val="en-US"/>
        </w:rPr>
        <w:t xml:space="preserve"> </w:t>
      </w:r>
      <w:r w:rsidRPr="007710C8">
        <w:rPr>
          <w:rFonts w:ascii="Times New Roman" w:hAnsi="Times New Roman"/>
          <w:szCs w:val="24"/>
          <w:lang w:val="en-US"/>
        </w:rPr>
        <w:t>2003.</w:t>
      </w:r>
    </w:p>
    <w:p w14:paraId="1E720E24" w14:textId="1350464E"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[Burdea &amp; Coiffet, 2003] Grigore C. Burdea, Philippe Coiffet, Virtual Reality Technology. Wiley,     New Jersey 2003.</w:t>
      </w:r>
    </w:p>
    <w:p w14:paraId="18952F75" w14:textId="3C1C550F"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[Brown et al., 1995] Judith R. Brown, Rae Earnshaw, Mikail Jern, John Vince, Visualization: using computer graphics to explore data and present information. John Wiley &amp; Sons, Inc., New York 1995</w:t>
      </w:r>
      <w:r w:rsidR="005E396E" w:rsidRPr="007710C8">
        <w:rPr>
          <w:rFonts w:ascii="Times New Roman" w:hAnsi="Times New Roman"/>
          <w:szCs w:val="24"/>
          <w:lang w:val="en-US"/>
        </w:rPr>
        <w:t>.</w:t>
      </w:r>
    </w:p>
    <w:p w14:paraId="34C67251" w14:textId="3AFDC269" w:rsidR="005E396E" w:rsidRPr="007710C8" w:rsidRDefault="005E396E" w:rsidP="007710C8">
      <w:pPr>
        <w:spacing w:line="360" w:lineRule="auto"/>
        <w:ind w:firstLine="0"/>
        <w:rPr>
          <w:rFonts w:ascii="Times New Roman" w:hAnsi="Times New Roman"/>
          <w:szCs w:val="24"/>
          <w:lang w:val="en-US"/>
        </w:rPr>
      </w:pPr>
      <w:r w:rsidRPr="007710C8">
        <w:rPr>
          <w:rFonts w:ascii="Times New Roman" w:hAnsi="Times New Roman"/>
          <w:szCs w:val="24"/>
          <w:lang w:val="en-US"/>
        </w:rPr>
        <w:t>[Buyya et al., 2009] Rajkumar Buyya, Chee Shin Yeo, Srikumar Venugopal, James Broberg…, Cloud computing and emerging IT platforms: Vision, hype, and reality for delivering computing as the 5th utility</w:t>
      </w:r>
      <w:r w:rsidR="00482F1B" w:rsidRPr="007710C8">
        <w:rPr>
          <w:rFonts w:ascii="Times New Roman" w:hAnsi="Times New Roman"/>
          <w:szCs w:val="24"/>
          <w:lang w:val="en-US"/>
        </w:rPr>
        <w:t>. Future Generation Computer Systems. 25. 599-616. 10.1016/j.future.2008.12.001.</w:t>
      </w:r>
    </w:p>
    <w:p w14:paraId="2E4A4DB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[Card et al., 1999] Staurt K. Card, Jock Mackinlay, Ben Shneiderman, Readings in Information Visualization: Using Vision to Think, Morgan Kaufmann Publishers, 1999.</w:t>
      </w:r>
    </w:p>
    <w:p w14:paraId="7393E70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[Chambers et al, 1983] John Chambers, William Cleveland, Beat Kleiner, Paul Tukey, Graphical Methods for Data Analysis. Wadsworth, 1983.</w:t>
      </w:r>
    </w:p>
    <w:p w14:paraId="0C13D6CF"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[Chen &amp; Liu, 2004] Keke Chen and Ling Liu. 2004. VISTA: validating and refining clusters via visualization. Information Visualization 3, 4, 257-270, December 2004.</w:t>
      </w:r>
    </w:p>
    <w:p w14:paraId="70248B0E"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[Chen &amp; Zhang, 2014] C.L. Philip Chen, Chun-Yang Zhang, Data-intensive applications, challenges, techniques and technologies: A survey on Big Data, Information Sciences, 275 (10), pp. 314-347, August 2014. </w:t>
      </w:r>
    </w:p>
    <w:p w14:paraId="44F77958"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[Chen, 2014] Keke Chen. 2014. Optimizing star-coordinate visualization models for effective interactive cluster exploration on big data. Intell. Data Anal. 18, 2,117-136, March 2014.</w:t>
      </w:r>
    </w:p>
    <w:p w14:paraId="40F2FE74" w14:textId="1C93713C" w:rsidR="00C12632" w:rsidRPr="00C12632" w:rsidRDefault="00C12632" w:rsidP="007710C8">
      <w:pPr>
        <w:spacing w:line="360" w:lineRule="auto"/>
        <w:ind w:firstLine="0"/>
        <w:rPr>
          <w:rFonts w:ascii="Times New Roman" w:hAnsi="Times New Roman"/>
          <w:szCs w:val="24"/>
          <w:lang w:val="en-US"/>
        </w:rPr>
      </w:pPr>
      <w:r w:rsidRPr="00C12632">
        <w:rPr>
          <w:rFonts w:ascii="Times New Roman" w:hAnsi="Times New Roman"/>
          <w:lang w:val="en-US"/>
        </w:rPr>
        <w:t>[Cox &amp; Ellsworth, 1997]</w:t>
      </w:r>
      <w:r>
        <w:rPr>
          <w:rFonts w:ascii="Times New Roman" w:hAnsi="Times New Roman"/>
          <w:lang w:val="en-US"/>
        </w:rPr>
        <w:t xml:space="preserve"> </w:t>
      </w:r>
      <w:r w:rsidRPr="00C12632">
        <w:rPr>
          <w:rFonts w:ascii="Times New Roman" w:hAnsi="Times New Roman"/>
          <w:lang w:val="en-US"/>
        </w:rPr>
        <w:t>Michael</w:t>
      </w:r>
      <w:r>
        <w:rPr>
          <w:rFonts w:ascii="Times New Roman" w:hAnsi="Times New Roman"/>
          <w:lang w:val="en-US"/>
        </w:rPr>
        <w:t xml:space="preserve"> Cox, David Ellsworth,</w:t>
      </w:r>
      <w:r w:rsidRPr="00C12632">
        <w:rPr>
          <w:rFonts w:ascii="Times New Roman" w:hAnsi="Times New Roman"/>
          <w:lang w:val="en-US"/>
        </w:rPr>
        <w:t xml:space="preserve"> Managing big data for scientific visualization.</w:t>
      </w:r>
      <w:r>
        <w:rPr>
          <w:rFonts w:ascii="Times New Roman" w:hAnsi="Times New Roman"/>
          <w:lang w:val="en-US"/>
        </w:rPr>
        <w:t xml:space="preserve">1997. </w:t>
      </w:r>
      <w:r w:rsidRPr="00C12632">
        <w:rPr>
          <w:rFonts w:ascii="Times New Roman" w:hAnsi="Times New Roman"/>
          <w:lang w:val="en-US"/>
        </w:rPr>
        <w:t>https://www.researchgate.net/publication/238704525_Managing_big_data_for_scientific_visualization</w:t>
      </w:r>
      <w:r>
        <w:rPr>
          <w:rFonts w:ascii="Times New Roman" w:hAnsi="Times New Roman"/>
          <w:lang w:val="en-US"/>
        </w:rPr>
        <w:t xml:space="preserve"> </w:t>
      </w:r>
    </w:p>
    <w:p w14:paraId="287743E9" w14:textId="7857D636" w:rsidR="00007B30" w:rsidRPr="007710C8" w:rsidRDefault="00007B30" w:rsidP="007710C8">
      <w:pPr>
        <w:spacing w:line="360" w:lineRule="auto"/>
        <w:ind w:firstLine="0"/>
        <w:rPr>
          <w:rFonts w:ascii="Times New Roman" w:hAnsi="Times New Roman"/>
          <w:bCs/>
          <w:color w:val="222222"/>
          <w:szCs w:val="24"/>
          <w:shd w:val="clear" w:color="auto" w:fill="FFFFFF"/>
          <w:lang w:val="en-US"/>
        </w:rPr>
      </w:pPr>
      <w:r w:rsidRPr="007710C8">
        <w:rPr>
          <w:rFonts w:ascii="Times New Roman" w:hAnsi="Times New Roman"/>
          <w:szCs w:val="24"/>
          <w:lang w:val="en-US"/>
        </w:rPr>
        <w:t>[Cox et al., 1997] Donna J. Cox, Robert M. Patterson, Marcus L. Thiebaux, Virtual reality 3D interface system for data creation, viewing and editing</w:t>
      </w:r>
      <w:r w:rsidRPr="007710C8">
        <w:rPr>
          <w:rFonts w:ascii="Times New Roman" w:hAnsi="Times New Roman"/>
          <w:bCs/>
          <w:color w:val="222222"/>
          <w:szCs w:val="24"/>
          <w:shd w:val="clear" w:color="auto" w:fill="FFFFFF"/>
          <w:lang w:val="en-US"/>
        </w:rPr>
        <w:t xml:space="preserve">. Patentti: </w:t>
      </w:r>
      <w:r w:rsidR="008A41A9" w:rsidRPr="007710C8">
        <w:rPr>
          <w:rFonts w:ascii="Times New Roman" w:hAnsi="Times New Roman"/>
          <w:bCs/>
          <w:szCs w:val="24"/>
          <w:shd w:val="clear" w:color="auto" w:fill="FFFFFF"/>
          <w:lang w:val="en-US"/>
        </w:rPr>
        <w:t>https://www.google.ch/patents/US6154723</w:t>
      </w:r>
    </w:p>
    <w:p w14:paraId="3ABDE434" w14:textId="17EBD393" w:rsidR="008A41A9" w:rsidRPr="007710C8" w:rsidRDefault="008A41A9" w:rsidP="007710C8">
      <w:pPr>
        <w:spacing w:line="360" w:lineRule="auto"/>
        <w:ind w:firstLine="0"/>
        <w:rPr>
          <w:rFonts w:ascii="Times New Roman" w:hAnsi="Times New Roman"/>
          <w:szCs w:val="24"/>
          <w:lang w:val="en-US"/>
        </w:rPr>
      </w:pPr>
      <w:r w:rsidRPr="007710C8">
        <w:rPr>
          <w:rFonts w:ascii="Times New Roman" w:hAnsi="Times New Roman"/>
          <w:bCs/>
          <w:color w:val="222222"/>
          <w:szCs w:val="24"/>
          <w:shd w:val="clear" w:color="auto" w:fill="FFFFFF"/>
          <w:lang w:val="en-US"/>
        </w:rPr>
        <w:lastRenderedPageBreak/>
        <w:t>[</w:t>
      </w:r>
      <w:r w:rsidRPr="007710C8">
        <w:rPr>
          <w:rFonts w:ascii="Times New Roman" w:hAnsi="Times New Roman"/>
          <w:szCs w:val="24"/>
          <w:lang w:val="en-US"/>
        </w:rPr>
        <w:t xml:space="preserve">Cruz-Neira et al., 1993] Carolina Cruz-Neira, Daniel J. Sandin, Thomas A. DeFanti, Surround-Screen Projection-Based Virtual Reality: The Design and Implementation of the CAVE. </w:t>
      </w:r>
      <w:r w:rsidRPr="007710C8">
        <w:rPr>
          <w:rFonts w:ascii="Times New Roman" w:hAnsi="Times New Roman"/>
          <w:color w:val="222222"/>
          <w:szCs w:val="24"/>
          <w:shd w:val="clear" w:color="auto" w:fill="FFFFFF"/>
          <w:lang w:val="en-US"/>
        </w:rPr>
        <w:t>Proceedings of the 20th annual conference on Computer graphics and interactive techniques, 135-142, 1993.</w:t>
      </w:r>
    </w:p>
    <w:p w14:paraId="13857A64" w14:textId="7E735D47" w:rsidR="00E370C1" w:rsidRPr="007710C8" w:rsidRDefault="00E370C1"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[Donalek et al., 2014] Ciro Donalek, S.G. Djorgovski, Scott Davidoff, Alex Cioc ja muut. </w:t>
      </w:r>
      <w:r w:rsidRPr="007710C8">
        <w:rPr>
          <w:rFonts w:ascii="Times New Roman" w:hAnsi="Times New Roman"/>
          <w:color w:val="000000"/>
          <w:szCs w:val="24"/>
          <w:shd w:val="clear" w:color="auto" w:fill="FFFFFF"/>
          <w:lang w:val="en-US"/>
        </w:rPr>
        <w:t>Proceedings of 2014 IEEE Internatio</w:t>
      </w:r>
      <w:r w:rsidR="005A6E04" w:rsidRPr="007710C8">
        <w:rPr>
          <w:rFonts w:ascii="Times New Roman" w:hAnsi="Times New Roman"/>
          <w:color w:val="000000"/>
          <w:szCs w:val="24"/>
          <w:shd w:val="clear" w:color="auto" w:fill="FFFFFF"/>
          <w:lang w:val="en-US"/>
        </w:rPr>
        <w:t>nal Conference on Big Data, p</w:t>
      </w:r>
      <w:r w:rsidRPr="007710C8">
        <w:rPr>
          <w:rFonts w:ascii="Times New Roman" w:hAnsi="Times New Roman"/>
          <w:color w:val="000000"/>
          <w:szCs w:val="24"/>
          <w:shd w:val="clear" w:color="auto" w:fill="FFFFFF"/>
          <w:lang w:val="en-US"/>
        </w:rPr>
        <w:t xml:space="preserve"> 609-615, October 2014.</w:t>
      </w:r>
    </w:p>
    <w:p w14:paraId="64F6F61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[Du et al., 2016] Fei Du, A-Xing Zhu, Feng Qi, Interactive visual cluster detection in large geospatial datasets based on dynamic density volume visualization. Geocarto International, 31:6, 597-611, 2016.</w:t>
      </w:r>
    </w:p>
    <w:p w14:paraId="714CABDF" w14:textId="41D9FFB6"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[Dutcher, 2014] Jennifer Dutcher, What is Big Data, 2014 Berkley School of Information. </w:t>
      </w:r>
      <w:r w:rsidR="00A81F56" w:rsidRPr="007710C8">
        <w:rPr>
          <w:rFonts w:ascii="Times New Roman" w:hAnsi="Times New Roman"/>
          <w:szCs w:val="24"/>
          <w:lang w:val="en-US"/>
        </w:rPr>
        <w:t>https://datascience.berkeley.edu/what-is-big-data</w:t>
      </w:r>
      <w:r w:rsidRPr="007710C8">
        <w:rPr>
          <w:rFonts w:ascii="Times New Roman" w:hAnsi="Times New Roman"/>
          <w:szCs w:val="24"/>
          <w:lang w:val="en-US"/>
        </w:rPr>
        <w:t>.</w:t>
      </w:r>
    </w:p>
    <w:p w14:paraId="132D73B8" w14:textId="4B8139CC" w:rsidR="00A81F56" w:rsidRPr="007710C8" w:rsidRDefault="00A81F56" w:rsidP="007710C8">
      <w:pPr>
        <w:spacing w:line="360" w:lineRule="auto"/>
        <w:ind w:firstLine="0"/>
        <w:rPr>
          <w:rFonts w:ascii="Times New Roman" w:hAnsi="Times New Roman"/>
          <w:b/>
          <w:szCs w:val="24"/>
          <w:lang w:val="en-US"/>
        </w:rPr>
      </w:pPr>
      <w:r w:rsidRPr="007710C8">
        <w:rPr>
          <w:rFonts w:ascii="Times New Roman" w:hAnsi="Times New Roman"/>
          <w:szCs w:val="24"/>
          <w:lang w:val="en-US"/>
        </w:rPr>
        <w:t xml:space="preserve">[Faber, 2013] Brenton Faber, </w:t>
      </w:r>
      <w:r w:rsidRPr="007710C8">
        <w:rPr>
          <w:rFonts w:ascii="Times New Roman" w:hAnsi="Times New Roman"/>
          <w:color w:val="000000"/>
          <w:szCs w:val="24"/>
          <w:shd w:val="clear" w:color="auto" w:fill="FFFFFF"/>
          <w:lang w:val="en-US"/>
        </w:rPr>
        <w:t>Analytics, Big Data, and Technical Communication. Esitetty: </w:t>
      </w:r>
      <w:r w:rsidRPr="007710C8">
        <w:rPr>
          <w:rFonts w:ascii="Times New Roman" w:hAnsi="Times New Roman"/>
          <w:i/>
          <w:iCs/>
          <w:color w:val="000000"/>
          <w:szCs w:val="24"/>
          <w:shd w:val="clear" w:color="auto" w:fill="FFFFFF"/>
          <w:lang w:val="en-US"/>
        </w:rPr>
        <w:t>Association of Teachers of Technical Writing Conference</w:t>
      </w:r>
      <w:r w:rsidRPr="007710C8">
        <w:rPr>
          <w:rFonts w:ascii="Times New Roman" w:hAnsi="Times New Roman"/>
          <w:color w:val="000000"/>
          <w:szCs w:val="24"/>
          <w:shd w:val="clear" w:color="auto" w:fill="FFFFFF"/>
          <w:lang w:val="en-US"/>
        </w:rPr>
        <w:t>. Las Vegas, NV. March 2013.</w:t>
      </w:r>
    </w:p>
    <w:p w14:paraId="256A7516"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[Fernandez et al., 2014 ] Alberto Fernandez, Sara del Rio, Victoria Lopez, Abdullah Bawakid, Maria J. del Jesus… Big Data with Cloud Computing: an insight on the computing environment, MapReduce, and programming frameworks. WIREs Data Mining Knowl Discov, 4: 380–409, 2014.</w:t>
      </w:r>
    </w:p>
    <w:p w14:paraId="001A963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[Few &amp; Edge, 2007] Stephen Few, Perceptual Edge, Data visualization: past, present, and future. IBM Cognos Innovation Center, 2007.</w:t>
      </w:r>
    </w:p>
    <w:p w14:paraId="29732F2E" w14:textId="2DAF30CE" w:rsidR="009D3914" w:rsidRPr="007710C8" w:rsidRDefault="009D3914"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[Fisher, 2016] Danyel Fisher, Big data exploration requires collaboration between visualization </w:t>
      </w:r>
      <w:r w:rsidR="007831BB" w:rsidRPr="007710C8">
        <w:rPr>
          <w:rFonts w:ascii="Times New Roman" w:hAnsi="Times New Roman"/>
          <w:szCs w:val="24"/>
          <w:lang w:val="en-US"/>
        </w:rPr>
        <w:t>and data infrastructures. HILDA</w:t>
      </w:r>
      <w:r w:rsidRPr="007710C8">
        <w:rPr>
          <w:rFonts w:ascii="Times New Roman" w:hAnsi="Times New Roman"/>
          <w:szCs w:val="24"/>
          <w:lang w:val="en-US"/>
        </w:rPr>
        <w:t>’16 Proceedings of the Workshop on Human-In-the-Loop Data Analytics. San Francisco, California, July 2016.</w:t>
      </w:r>
    </w:p>
    <w:p w14:paraId="6449ABA4" w14:textId="7A164AFB" w:rsidR="00412A54" w:rsidRDefault="00412A54" w:rsidP="007710C8">
      <w:pPr>
        <w:pStyle w:val="textbox"/>
        <w:shd w:val="clear" w:color="auto" w:fill="FFFFFF"/>
        <w:spacing w:before="0" w:beforeAutospacing="0" w:after="0" w:afterAutospacing="0" w:line="360" w:lineRule="auto"/>
        <w:jc w:val="both"/>
        <w:rPr>
          <w:lang w:val="en-US"/>
        </w:rPr>
      </w:pPr>
      <w:r w:rsidRPr="007710C8">
        <w:rPr>
          <w:lang w:val="en-US"/>
        </w:rPr>
        <w:t>[Foo et al., 2009] Jung-Leng Foo, Thom Lobe, Eliot Winer, A Virtual Reality Environment for Patient Data Visualization and Endoscopic Surgical Planning. Journal of Laparoendoscopic &amp; Advanced Surgical Techniques, vol 19, supplement 1, 211-218, 2009.</w:t>
      </w:r>
    </w:p>
    <w:p w14:paraId="4642EC8C" w14:textId="18B1BA88" w:rsidR="00A065F0" w:rsidRPr="007710C8" w:rsidRDefault="00A065F0" w:rsidP="007710C8">
      <w:pPr>
        <w:pStyle w:val="textbox"/>
        <w:shd w:val="clear" w:color="auto" w:fill="FFFFFF"/>
        <w:spacing w:before="0" w:beforeAutospacing="0" w:after="0" w:afterAutospacing="0" w:line="360" w:lineRule="auto"/>
        <w:jc w:val="both"/>
        <w:rPr>
          <w:lang w:val="en-US"/>
        </w:rPr>
      </w:pPr>
      <w:r w:rsidRPr="00A065F0">
        <w:rPr>
          <w:lang w:val="en-US"/>
        </w:rPr>
        <w:t>[Graph And Chart</w:t>
      </w:r>
      <w:r>
        <w:rPr>
          <w:lang w:val="en-US"/>
        </w:rPr>
        <w:t xml:space="preserve">] ProSource Labs, Graph And Chart. </w:t>
      </w:r>
      <w:r w:rsidRPr="00A065F0">
        <w:rPr>
          <w:lang w:val="en-US"/>
        </w:rPr>
        <w:t>https://www.assetstore.unity3d.com/en/#!/content/78488</w:t>
      </w:r>
    </w:p>
    <w:p w14:paraId="1700E7C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[Haber &amp; McNabb, 1990] Robert B. Haber, David A. McNabb, Visualization Idioms: A Conceptual Model for Scientic Visualization Systems. In: G.M. Nielson,B. Shriver, L. Rosenblum (eds.) Visualization in Scientic Computing, IEEE Computer, 74{93. IEEE Computer Society Press Los Alamitos, CA, USA (1990)</w:t>
      </w:r>
    </w:p>
    <w:p w14:paraId="18C7F76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[Hadi et al., 2014] Hiba Jasim Hadi, Ammar Hameed Shnain, Sarah Hadishaheed, Azizahbt Haji Ahmad, Big Data and Five V’s Characteristics. Big Data and Five V’s Characteristics. Proceedings of IRF International Conference, 1st November 2014, Tirupati, India.</w:t>
      </w:r>
    </w:p>
    <w:p w14:paraId="46D77649" w14:textId="25E129F2" w:rsidR="005640D6" w:rsidRPr="007710C8" w:rsidRDefault="005640D6"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[Harrison &amp; Römhild, 2007] Chris Harrison, Christoph Römhild, Bible Cross-References. http://www.chrisharrison.net/index.php/Visualizations/BibleViz  </w:t>
      </w:r>
    </w:p>
    <w:p w14:paraId="4A6A671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[IBM, 2013] IBM: The Four V’s of Big Data, 2013. http://www.ibmbigdatahub.com/infographic/four-vs-big-data</w:t>
      </w:r>
    </w:p>
    <w:p w14:paraId="6F02A0E0" w14:textId="13FDE1FC"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[InfoVis] InfoVis Wiki, </w:t>
      </w:r>
      <w:r w:rsidR="00CE4B09" w:rsidRPr="007710C8">
        <w:rPr>
          <w:rFonts w:ascii="Times New Roman" w:hAnsi="Times New Roman"/>
          <w:szCs w:val="24"/>
          <w:lang w:val="en-US"/>
        </w:rPr>
        <w:t>http://www.infovis-wiki.net/index.php?title=Visualization_Pipeline</w:t>
      </w:r>
    </w:p>
    <w:p w14:paraId="30E2AEE2" w14:textId="62F604D7" w:rsidR="00CE4B09" w:rsidRPr="007710C8" w:rsidRDefault="00CE4B09" w:rsidP="007710C8">
      <w:pPr>
        <w:spacing w:line="360" w:lineRule="auto"/>
        <w:ind w:firstLine="0"/>
        <w:rPr>
          <w:rFonts w:ascii="Times New Roman" w:hAnsi="Times New Roman"/>
          <w:szCs w:val="24"/>
          <w:lang w:val="en-US"/>
        </w:rPr>
      </w:pPr>
      <w:r w:rsidRPr="007710C8">
        <w:rPr>
          <w:rFonts w:ascii="Times New Roman" w:hAnsi="Times New Roman"/>
          <w:szCs w:val="24"/>
          <w:lang w:val="en-US"/>
        </w:rPr>
        <w:t>[Intel</w:t>
      </w:r>
      <w:r w:rsidR="00AC19E1" w:rsidRPr="007710C8">
        <w:rPr>
          <w:rFonts w:ascii="Times New Roman" w:hAnsi="Times New Roman"/>
          <w:szCs w:val="24"/>
          <w:lang w:val="en-US"/>
        </w:rPr>
        <w:t>, 2013</w:t>
      </w:r>
      <w:r w:rsidRPr="007710C8">
        <w:rPr>
          <w:rFonts w:ascii="Times New Roman" w:hAnsi="Times New Roman"/>
          <w:szCs w:val="24"/>
          <w:lang w:val="en-US"/>
        </w:rPr>
        <w:t>]</w:t>
      </w:r>
      <w:r w:rsidR="00AC19E1" w:rsidRPr="007710C8">
        <w:rPr>
          <w:rFonts w:ascii="Times New Roman" w:hAnsi="Times New Roman"/>
          <w:szCs w:val="24"/>
          <w:lang w:val="en-US"/>
        </w:rPr>
        <w:t xml:space="preserve"> Intel, Big Data Visualization: Turning Big Data Into Big Insights. https://www.intel.com/content/dam/www/public/us/en/documents/white-papers/big-data-visualization-turning-big-data-into-big-insights.pdf</w:t>
      </w:r>
    </w:p>
    <w:p w14:paraId="52E29F8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[International Data Corporation, 2014] International Data Corporation, Data Growth Business Opportunities, and the IT Imperatives. April 2014, https://www.emc.com/leadership/digital-universe/2014iview/executive-summary.html</w:t>
      </w:r>
    </w:p>
    <w:p w14:paraId="5B0E8BC1"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[Johnson et al., 2005] Chris Johnson, Robert Moorhead, Tamara Munzner, Hanspeter Pfister, Penny Rheingans, Terry S. Yoo. 2005. NIH-NSF Visualization Research Challenges Report. Los Alamitos, California: IEEE.</w:t>
      </w:r>
    </w:p>
    <w:p w14:paraId="58144E2B"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[Kandogan, 2000] Eser Kandogan, Star Coordinates: A Multi-dimensional Visualization Technique with Uniform Treatment of Dimensions. Proceedings of the IEEE information visualization symposium, late breaking hot topics, p. 9–12, 2000.</w:t>
      </w:r>
    </w:p>
    <w:p w14:paraId="1E07A668"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[Kandogan, 2001] Eser Kandogan, Visualizing multi-dimensional clusters, trends, and outliers using star coordinates, Proceedings of ACM SIGKDD Conference, 107–116, 2001.</w:t>
      </w:r>
    </w:p>
    <w:p w14:paraId="2687B501"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[Keahey, 2013] T. Alan Keahey, Using visualization to understand big data. Technical Report, IBM Corporation, 2013, 1-16. </w:t>
      </w:r>
    </w:p>
    <w:p w14:paraId="3F37BD4E"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[Kehrer et al., 2012] J. Kehrer, R.N. Boubel, P. Filzmoser, H. Piringer, A Generic model for the integration of interactive visualization and statistical computing using R. Conference on Visual Analytics Science and Technology (VAST), IEEE 2012 p. 233-234</w:t>
      </w:r>
    </w:p>
    <w:p w14:paraId="58664049"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[Khan &amp; Khan, 2011] Muzammil Khan, Sarwar Shah Khan, Data and Information Visualization Methods and Interactive Mechanisms: A Survey, International Journal of Computer Applications, 34(1), 1-14, 2014.</w:t>
      </w:r>
    </w:p>
    <w:p w14:paraId="65BD206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[Kim, 2005] Gerard Jounghyun Kim, Designing Virtual Reality Systems, The Structured Approach. Springer London, London 2005.</w:t>
      </w:r>
    </w:p>
    <w:p w14:paraId="2390571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[Klein &amp; Gorton, 2015] John Klein, Ian Gorton, Runtime Performance Challenges in Big Data Systems. Proceedings of the 2015 Workshop on Challenges in Performance Methods for Software Development. January 2015.</w:t>
      </w:r>
    </w:p>
    <w:p w14:paraId="67D45247" w14:textId="75C0E91B" w:rsidR="00AB0341" w:rsidRDefault="00AB0341" w:rsidP="007710C8">
      <w:pPr>
        <w:spacing w:line="360" w:lineRule="auto"/>
        <w:ind w:firstLine="0"/>
        <w:rPr>
          <w:rStyle w:val="Korostus"/>
          <w:rFonts w:ascii="Times New Roman" w:hAnsi="Times New Roman"/>
          <w:i w:val="0"/>
          <w:color w:val="000000" w:themeColor="text1"/>
          <w:szCs w:val="24"/>
          <w:shd w:val="clear" w:color="auto" w:fill="FFFFFF"/>
          <w:lang w:val="en-US"/>
        </w:rPr>
      </w:pPr>
      <w:r w:rsidRPr="007710C8">
        <w:rPr>
          <w:rFonts w:ascii="Times New Roman" w:hAnsi="Times New Roman"/>
          <w:szCs w:val="24"/>
          <w:lang w:val="en-US"/>
        </w:rPr>
        <w:t xml:space="preserve">[Laney, 2001] Doug Laney, 3D Data Management: Controlling Data Volume, Velocity, and Variety. </w:t>
      </w:r>
      <w:r w:rsidRPr="007710C8">
        <w:rPr>
          <w:rStyle w:val="Korostus"/>
          <w:rFonts w:ascii="Times New Roman" w:hAnsi="Times New Roman"/>
          <w:i w:val="0"/>
          <w:color w:val="000000" w:themeColor="text1"/>
          <w:szCs w:val="24"/>
          <w:shd w:val="clear" w:color="auto" w:fill="FFFFFF"/>
          <w:lang w:val="en-US"/>
        </w:rPr>
        <w:t>META Group, February 2001.</w:t>
      </w:r>
    </w:p>
    <w:p w14:paraId="17F1B411" w14:textId="71F8D763" w:rsidR="007F6F0A" w:rsidRPr="007710C8" w:rsidRDefault="007F6F0A" w:rsidP="007F6F0A">
      <w:pPr>
        <w:suppressAutoHyphens w:val="0"/>
        <w:spacing w:line="360" w:lineRule="auto"/>
        <w:ind w:firstLine="0"/>
        <w:jc w:val="left"/>
        <w:rPr>
          <w:rFonts w:ascii="Times New Roman" w:hAnsi="Times New Roman"/>
          <w:szCs w:val="24"/>
          <w:lang w:val="en-US"/>
        </w:rPr>
      </w:pPr>
      <w:r>
        <w:rPr>
          <w:rStyle w:val="Korostus"/>
          <w:rFonts w:ascii="Times New Roman" w:hAnsi="Times New Roman"/>
          <w:i w:val="0"/>
          <w:color w:val="000000" w:themeColor="text1"/>
          <w:szCs w:val="24"/>
          <w:shd w:val="clear" w:color="auto" w:fill="FFFFFF"/>
          <w:lang w:val="en-US"/>
        </w:rPr>
        <w:t xml:space="preserve">[Leap Motion] </w:t>
      </w:r>
      <w:r w:rsidRPr="007710C8">
        <w:rPr>
          <w:rFonts w:ascii="Times New Roman" w:hAnsi="Times New Roman"/>
          <w:szCs w:val="24"/>
          <w:lang w:val="en-US"/>
          <w:rPrChange w:id="373" w:author="Hassi Sakari" w:date="2017-10-29T16:00:00Z">
            <w:rPr>
              <w:rFonts w:ascii="Times New Roman" w:hAnsi="Times New Roman"/>
              <w:sz w:val="22"/>
              <w:szCs w:val="22"/>
            </w:rPr>
          </w:rPrChange>
        </w:rPr>
        <w:t xml:space="preserve">Leap Motion. </w:t>
      </w:r>
      <w:r w:rsidRPr="007F6F0A">
        <w:rPr>
          <w:rFonts w:ascii="Times New Roman" w:hAnsi="Times New Roman"/>
          <w:szCs w:val="24"/>
          <w:lang w:val="en-US"/>
          <w:rPrChange w:id="374" w:author="Hassi Sakari" w:date="2017-10-29T16:00:00Z">
            <w:rPr>
              <w:rFonts w:ascii="Times New Roman" w:hAnsi="Times New Roman"/>
              <w:sz w:val="22"/>
              <w:szCs w:val="22"/>
            </w:rPr>
          </w:rPrChange>
        </w:rPr>
        <w:t>https://www.leapmotion.com/</w:t>
      </w:r>
    </w:p>
    <w:p w14:paraId="4A2C83D0" w14:textId="77777777" w:rsidR="005064EE" w:rsidRDefault="005064EE" w:rsidP="007710C8">
      <w:pPr>
        <w:spacing w:line="360" w:lineRule="auto"/>
        <w:ind w:firstLine="0"/>
        <w:rPr>
          <w:rFonts w:ascii="Times New Roman" w:hAnsi="Times New Roman"/>
          <w:szCs w:val="24"/>
          <w:lang w:val="en-US"/>
        </w:rPr>
      </w:pPr>
    </w:p>
    <w:p w14:paraId="28C9A026" w14:textId="79BCE3EA" w:rsidR="005064EE" w:rsidRPr="005064EE" w:rsidRDefault="005064EE" w:rsidP="007710C8">
      <w:pPr>
        <w:spacing w:line="360" w:lineRule="auto"/>
        <w:ind w:firstLine="0"/>
        <w:rPr>
          <w:rFonts w:ascii="Times New Roman" w:hAnsi="Times New Roman"/>
          <w:szCs w:val="24"/>
          <w:lang w:val="en-US"/>
        </w:rPr>
      </w:pPr>
      <w:r>
        <w:rPr>
          <w:rFonts w:ascii="Times New Roman" w:hAnsi="Times New Roman"/>
          <w:szCs w:val="24"/>
          <w:lang w:val="en-US"/>
        </w:rPr>
        <w:lastRenderedPageBreak/>
        <w:t xml:space="preserve">[Likert, 1932] </w:t>
      </w:r>
      <w:r w:rsidRPr="005064EE">
        <w:rPr>
          <w:rFonts w:ascii="Arial" w:hAnsi="Arial" w:cs="Arial"/>
          <w:color w:val="333333"/>
          <w:sz w:val="21"/>
          <w:szCs w:val="21"/>
          <w:shd w:val="clear" w:color="auto" w:fill="FFFFFF"/>
          <w:lang w:val="en-US"/>
        </w:rPr>
        <w:t> </w:t>
      </w:r>
      <w:r w:rsidRPr="005064EE">
        <w:rPr>
          <w:rFonts w:ascii="Times New Roman" w:hAnsi="Times New Roman"/>
          <w:color w:val="333333"/>
          <w:szCs w:val="24"/>
          <w:shd w:val="clear" w:color="auto" w:fill="FFFFFF"/>
          <w:lang w:val="en-US"/>
        </w:rPr>
        <w:t>Rensis Likert, A technique for the measurement of attitudes</w:t>
      </w:r>
      <w:r w:rsidRPr="005064EE">
        <w:rPr>
          <w:rFonts w:ascii="Times New Roman" w:hAnsi="Times New Roman"/>
          <w:i/>
          <w:color w:val="333333"/>
          <w:szCs w:val="24"/>
          <w:shd w:val="clear" w:color="auto" w:fill="FFFFFF"/>
          <w:lang w:val="en-US"/>
        </w:rPr>
        <w:t>. </w:t>
      </w:r>
      <w:r w:rsidRPr="005064EE">
        <w:rPr>
          <w:rStyle w:val="Korostus"/>
          <w:rFonts w:ascii="Times New Roman" w:hAnsi="Times New Roman"/>
          <w:i w:val="0"/>
          <w:color w:val="333333"/>
          <w:szCs w:val="24"/>
          <w:shd w:val="clear" w:color="auto" w:fill="FFFFFF"/>
          <w:lang w:val="en-US"/>
        </w:rPr>
        <w:t>Archives of Psychology, 22 140,</w:t>
      </w:r>
      <w:r w:rsidRPr="005064EE">
        <w:rPr>
          <w:rFonts w:ascii="Times New Roman" w:hAnsi="Times New Roman"/>
          <w:i/>
          <w:color w:val="333333"/>
          <w:szCs w:val="24"/>
          <w:shd w:val="clear" w:color="auto" w:fill="FFFFFF"/>
          <w:lang w:val="en-US"/>
        </w:rPr>
        <w:t xml:space="preserve"> 55. </w:t>
      </w:r>
      <w:r w:rsidRPr="0027713C">
        <w:rPr>
          <w:rFonts w:ascii="Times New Roman" w:hAnsi="Times New Roman"/>
          <w:color w:val="333333"/>
          <w:szCs w:val="24"/>
          <w:shd w:val="clear" w:color="auto" w:fill="FFFFFF"/>
          <w:lang w:val="en-US"/>
        </w:rPr>
        <w:t>1932</w:t>
      </w:r>
      <w:bookmarkStart w:id="375" w:name="_GoBack"/>
      <w:bookmarkEnd w:id="375"/>
    </w:p>
    <w:p w14:paraId="736936F6"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[Long &amp; Linsen, 2011] Tran Van Long, Lars Linsen, Visualizing high density clusters in multidimensional data using optimized star coordinates. Computational Statistics 26:655, December 2011. </w:t>
      </w:r>
    </w:p>
    <w:p w14:paraId="266E6B0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[Marcos et al., 2013] Marcos D. Assuncao, Rodrigo N. Calheiros, Silvia Bianchi, Marco A. S. Netto..., Big Data Computing and Clouds: Trends and Future Directions. Journal of Parallel and Distributed Computing, Volumes 79-80, 3-15, May 2015.</w:t>
      </w:r>
    </w:p>
    <w:p w14:paraId="750C1E70" w14:textId="77777777" w:rsidR="00D522FC"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[Miksch &amp; Aigner, 2014] Silvia Miksch, Wolfgang Aigner, A matter of time: applying a data-users-tasks design triangle to visual analytics of time-oriented data. Comp Graph, 2014, 38:2, 86-90.</w:t>
      </w:r>
    </w:p>
    <w:p w14:paraId="40E2A5BF" w14:textId="4A3C0B4F" w:rsidR="00744167" w:rsidRPr="00744167" w:rsidRDefault="00744167" w:rsidP="007710C8">
      <w:pPr>
        <w:spacing w:line="360" w:lineRule="auto"/>
        <w:ind w:firstLine="0"/>
        <w:rPr>
          <w:rFonts w:ascii="Times New Roman" w:hAnsi="Times New Roman"/>
          <w:szCs w:val="24"/>
          <w:lang w:val="en-US"/>
        </w:rPr>
      </w:pPr>
      <w:r w:rsidRPr="00744167">
        <w:rPr>
          <w:rFonts w:ascii="Times New Roman" w:hAnsi="Times New Roman"/>
          <w:lang w:val="en-US"/>
        </w:rPr>
        <w:t xml:space="preserve">[Miranskyy et al., 2016] </w:t>
      </w:r>
      <w:r w:rsidRPr="00744167">
        <w:rPr>
          <w:rFonts w:ascii="Times New Roman" w:hAnsi="Times New Roman"/>
          <w:color w:val="000000"/>
          <w:szCs w:val="24"/>
          <w:lang w:val="en-US"/>
        </w:rPr>
        <w:t>A</w:t>
      </w:r>
      <w:r>
        <w:rPr>
          <w:rFonts w:ascii="Times New Roman" w:hAnsi="Times New Roman"/>
          <w:color w:val="000000"/>
          <w:szCs w:val="24"/>
          <w:lang w:val="en-US"/>
        </w:rPr>
        <w:t xml:space="preserve">ndriy Miranskyy, Abdelwahab Hamou-Lhadj, Enzo Cialini, Alf Larsson, </w:t>
      </w:r>
      <w:r w:rsidRPr="00744167">
        <w:rPr>
          <w:rFonts w:ascii="Times New Roman" w:hAnsi="Times New Roman"/>
          <w:color w:val="000000"/>
          <w:szCs w:val="24"/>
          <w:lang w:val="en-US"/>
        </w:rPr>
        <w:t>Operational-Log Analysis for Big Data Sy</w:t>
      </w:r>
      <w:r>
        <w:rPr>
          <w:rFonts w:ascii="Times New Roman" w:hAnsi="Times New Roman"/>
          <w:color w:val="000000"/>
          <w:szCs w:val="24"/>
          <w:lang w:val="en-US"/>
        </w:rPr>
        <w:t>stems: Challenges and Solutions. IEE Software, vol.</w:t>
      </w:r>
      <w:r w:rsidR="00D876B0">
        <w:rPr>
          <w:rFonts w:ascii="Times New Roman" w:hAnsi="Times New Roman"/>
          <w:color w:val="000000"/>
          <w:szCs w:val="24"/>
          <w:lang w:val="en-US"/>
        </w:rPr>
        <w:t xml:space="preserve"> </w:t>
      </w:r>
      <w:r>
        <w:rPr>
          <w:rFonts w:ascii="Times New Roman" w:hAnsi="Times New Roman"/>
          <w:color w:val="000000"/>
          <w:szCs w:val="24"/>
          <w:lang w:val="en-US"/>
        </w:rPr>
        <w:t>3, issue 2</w:t>
      </w:r>
      <w:r w:rsidR="00D876B0">
        <w:rPr>
          <w:rFonts w:ascii="Times New Roman" w:hAnsi="Times New Roman"/>
          <w:color w:val="000000"/>
          <w:szCs w:val="24"/>
          <w:lang w:val="en-US"/>
        </w:rPr>
        <w:t>, pp. 52-59. 2016.</w:t>
      </w:r>
    </w:p>
    <w:p w14:paraId="6CF8B269"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[Monino, 2016] Jean-Louis Monino, Data Value, Big Data Analytics and Decision-Making. Journal of the Knowledge Economy, 1-12, 2016.</w:t>
      </w:r>
    </w:p>
    <w:p w14:paraId="1BE14C9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[Moran et al., 2015] Andrew Moran, Viljay Gadepally, Matthew Hubbell, Jeremy Kepner, Improving Big Data visual analytics with interactive virtual reality. IEEE High Performance Extreme Computer Conference (HPEC), pp. 1–6, 2015.</w:t>
      </w:r>
    </w:p>
    <w:p w14:paraId="2D436292"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[Moreland, 2013] Kenneth Moreland, A Survey of Visualization Pipelines, IEE Transactions on visualizations and computer graphics, vol. 19, no. 3, March 2013.</w:t>
      </w:r>
    </w:p>
    <w:p w14:paraId="0D29333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[Muller &amp; Schumann, 2003] Wolfgang MulIer, H. Schumann, Visualization method for time-dependent data—an overview. Proceedings of the 2003 Winter Simulation Conference, vol. 1. IEEE; 2003.</w:t>
      </w:r>
    </w:p>
    <w:p w14:paraId="7030CDAA" w14:textId="4BF5D875" w:rsidR="00C75965" w:rsidRPr="007710C8" w:rsidRDefault="00C75965" w:rsidP="007710C8">
      <w:pPr>
        <w:spacing w:line="360" w:lineRule="auto"/>
        <w:ind w:firstLine="0"/>
        <w:rPr>
          <w:rFonts w:ascii="Times New Roman" w:hAnsi="Times New Roman"/>
          <w:szCs w:val="24"/>
          <w:lang w:val="en-US"/>
        </w:rPr>
      </w:pPr>
      <w:r w:rsidRPr="007710C8">
        <w:rPr>
          <w:rFonts w:ascii="Times New Roman" w:hAnsi="Times New Roman"/>
          <w:szCs w:val="24"/>
          <w:lang w:val="en-US"/>
        </w:rPr>
        <w:t>[Neves &amp; Bernardino, 2015] Pedro Neves, Jorge Bernardino, Big Data Issues. IDEAS’15 Proceedings of the 19</w:t>
      </w:r>
      <w:r w:rsidRPr="007710C8">
        <w:rPr>
          <w:rFonts w:ascii="Times New Roman" w:hAnsi="Times New Roman"/>
          <w:szCs w:val="24"/>
          <w:vertAlign w:val="superscript"/>
          <w:lang w:val="en-US"/>
        </w:rPr>
        <w:t>th</w:t>
      </w:r>
      <w:r w:rsidRPr="007710C8">
        <w:rPr>
          <w:rFonts w:ascii="Times New Roman" w:hAnsi="Times New Roman"/>
          <w:szCs w:val="24"/>
          <w:lang w:val="en-US"/>
        </w:rPr>
        <w:t xml:space="preserve"> International Database Engineering &amp; Applications Symposium, p 200-201, Yokohama, Japan, July 2015.</w:t>
      </w:r>
    </w:p>
    <w:p w14:paraId="009F677B"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[Ngrain, 2013] Ngrain, 3 reasons why “visualization” is the biggest “V” for big data. https://actuariatfinance.wordpress.com/2014/12/01/3-reasons-visualization-biggest-v-big-data/</w:t>
      </w:r>
    </w:p>
    <w:p w14:paraId="7E51959F" w14:textId="1C16357C"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[Office of Science and Technology Policy, 2012] Office of Science and Technology Policy 2012, Obama administration unveils "big data" initiative: Announces $200 million in new R&amp;D investments. </w:t>
      </w:r>
      <w:r w:rsidR="00EB19DB" w:rsidRPr="007710C8">
        <w:rPr>
          <w:rFonts w:ascii="Times New Roman" w:hAnsi="Times New Roman"/>
          <w:szCs w:val="24"/>
          <w:lang w:val="en-US"/>
        </w:rPr>
        <w:t>http://www.whitehouse.gov/sites/default/files/microsites/ostp/big_data_press_release_final_2.pdf</w:t>
      </w:r>
    </w:p>
    <w:p w14:paraId="10AA7EFA" w14:textId="5553EBCF" w:rsidR="00EB19DB" w:rsidRDefault="00EB19DB" w:rsidP="007710C8">
      <w:pPr>
        <w:spacing w:line="360" w:lineRule="auto"/>
        <w:ind w:firstLine="0"/>
        <w:rPr>
          <w:rFonts w:ascii="Times New Roman" w:hAnsi="Times New Roman"/>
          <w:color w:val="323232"/>
          <w:szCs w:val="24"/>
          <w:shd w:val="clear" w:color="auto" w:fill="FFFFFF"/>
          <w:lang w:val="en-US"/>
        </w:rPr>
      </w:pPr>
      <w:r w:rsidRPr="007710C8">
        <w:rPr>
          <w:rFonts w:ascii="Times New Roman" w:hAnsi="Times New Roman"/>
          <w:szCs w:val="24"/>
          <w:lang w:val="en-US"/>
        </w:rPr>
        <w:lastRenderedPageBreak/>
        <w:t xml:space="preserve">[Olshannikova et al., 2015] Ekaterina Olshannikova, Aleksandr Ometov, Yevgeni Koucheryavy, Thomas Olsson, Visualizing Big Data with Augmented and Virtual Reality: Challenges and Research Agenda. </w:t>
      </w:r>
      <w:r w:rsidRPr="007710C8">
        <w:rPr>
          <w:rFonts w:ascii="Times New Roman" w:hAnsi="Times New Roman"/>
          <w:color w:val="323232"/>
          <w:szCs w:val="24"/>
          <w:shd w:val="clear" w:color="auto" w:fill="FFFFFF"/>
          <w:lang w:val="en-US"/>
        </w:rPr>
        <w:t>Journal of Big Data, Vol. 2, 22, 01.10.2015.</w:t>
      </w:r>
    </w:p>
    <w:p w14:paraId="3EAF32F5" w14:textId="7F11798B" w:rsidR="00A336CE" w:rsidRPr="007710C8" w:rsidRDefault="00A336CE" w:rsidP="007710C8">
      <w:pPr>
        <w:spacing w:line="360" w:lineRule="auto"/>
        <w:ind w:firstLine="0"/>
        <w:rPr>
          <w:rFonts w:ascii="Times New Roman" w:hAnsi="Times New Roman"/>
          <w:szCs w:val="24"/>
          <w:lang w:val="en-US"/>
        </w:rPr>
      </w:pPr>
      <w:r>
        <w:rPr>
          <w:rFonts w:ascii="Times New Roman" w:hAnsi="Times New Roman"/>
          <w:color w:val="323232"/>
          <w:szCs w:val="24"/>
          <w:shd w:val="clear" w:color="auto" w:fill="FFFFFF"/>
          <w:lang w:val="en-US"/>
        </w:rPr>
        <w:t xml:space="preserve">[Onemilliontweetmap] #Onemilliontweetmap. </w:t>
      </w:r>
      <w:r w:rsidRPr="00A336CE">
        <w:rPr>
          <w:rFonts w:ascii="Times New Roman" w:hAnsi="Times New Roman"/>
          <w:color w:val="323232"/>
          <w:szCs w:val="24"/>
          <w:shd w:val="clear" w:color="auto" w:fill="FFFFFF"/>
          <w:lang w:val="en-US"/>
        </w:rPr>
        <w:t>https://onemilliontweetmap.com/</w:t>
      </w:r>
    </w:p>
    <w:p w14:paraId="1AE600F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[Playfair, 1786] William Playfair, The Commercial and Political Atlas. London, 1786.</w:t>
      </w:r>
    </w:p>
    <w:p w14:paraId="1E0D10BA" w14:textId="163A0071" w:rsidR="00A842BF" w:rsidRDefault="00A842BF" w:rsidP="007710C8">
      <w:pPr>
        <w:spacing w:line="360" w:lineRule="auto"/>
        <w:ind w:firstLine="0"/>
        <w:rPr>
          <w:rFonts w:ascii="Times New Roman" w:hAnsi="Times New Roman"/>
          <w:color w:val="000000" w:themeColor="text1"/>
          <w:szCs w:val="24"/>
          <w:shd w:val="clear" w:color="auto" w:fill="FFFFFF"/>
          <w:lang w:val="en-US"/>
        </w:rPr>
      </w:pPr>
      <w:r w:rsidRPr="007710C8">
        <w:rPr>
          <w:rFonts w:ascii="Times New Roman" w:hAnsi="Times New Roman"/>
          <w:szCs w:val="24"/>
          <w:lang w:val="en-US"/>
        </w:rPr>
        <w:t xml:space="preserve">[Plugfelder &amp; Helmut] Plugfelder, Ehren Helmut, </w:t>
      </w:r>
      <w:r w:rsidRPr="007710C8">
        <w:rPr>
          <w:rFonts w:ascii="Times New Roman" w:hAnsi="Times New Roman"/>
          <w:color w:val="000000" w:themeColor="text1"/>
          <w:szCs w:val="24"/>
          <w:shd w:val="clear" w:color="auto" w:fill="FFFFFF"/>
          <w:lang w:val="en-US"/>
        </w:rPr>
        <w:t xml:space="preserve">Big Data, Big Questions. </w:t>
      </w:r>
      <w:r w:rsidRPr="007710C8">
        <w:rPr>
          <w:rFonts w:ascii="Times New Roman" w:hAnsi="Times New Roman"/>
          <w:i/>
          <w:iCs/>
          <w:color w:val="000000" w:themeColor="text1"/>
          <w:szCs w:val="24"/>
          <w:shd w:val="clear" w:color="auto" w:fill="FFFFFF"/>
          <w:lang w:val="en-US"/>
        </w:rPr>
        <w:t>Communication Design Quarterly</w:t>
      </w:r>
      <w:r w:rsidRPr="007710C8">
        <w:rPr>
          <w:rFonts w:ascii="Times New Roman" w:hAnsi="Times New Roman"/>
          <w:color w:val="000000" w:themeColor="text1"/>
          <w:szCs w:val="24"/>
          <w:shd w:val="clear" w:color="auto" w:fill="FFFFFF"/>
          <w:lang w:val="en-US"/>
        </w:rPr>
        <w:t> 1, no. 4, 18-22, 2013.</w:t>
      </w:r>
    </w:p>
    <w:p w14:paraId="633CB310" w14:textId="250BEC43" w:rsidR="002F04FC" w:rsidRPr="007710C8" w:rsidRDefault="002F04FC" w:rsidP="007710C8">
      <w:pPr>
        <w:spacing w:line="360" w:lineRule="auto"/>
        <w:ind w:firstLine="0"/>
        <w:rPr>
          <w:rFonts w:ascii="Times New Roman" w:hAnsi="Times New Roman"/>
          <w:color w:val="000000" w:themeColor="text1"/>
          <w:szCs w:val="24"/>
          <w:lang w:val="en-US"/>
        </w:rPr>
      </w:pPr>
      <w:r>
        <w:rPr>
          <w:rFonts w:ascii="Times New Roman" w:hAnsi="Times New Roman"/>
          <w:color w:val="000000" w:themeColor="text1"/>
          <w:szCs w:val="24"/>
          <w:shd w:val="clear" w:color="auto" w:fill="FFFFFF"/>
          <w:lang w:val="en-US"/>
        </w:rPr>
        <w:t xml:space="preserve">[Pinte, 2006] </w:t>
      </w:r>
      <w:r w:rsidR="001B40FB">
        <w:rPr>
          <w:rFonts w:ascii="Times New Roman" w:hAnsi="Times New Roman"/>
          <w:color w:val="000000" w:themeColor="text1"/>
          <w:szCs w:val="24"/>
          <w:shd w:val="clear" w:color="auto" w:fill="FFFFFF"/>
          <w:lang w:val="en-US"/>
        </w:rPr>
        <w:t xml:space="preserve">Jean-Paul Pinte, </w:t>
      </w:r>
    </w:p>
    <w:p w14:paraId="04BF705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[Rajaraman, 2016] V. Reson Rajaraman, Big Data Analytics. Resonance, August 2016, Volume 21, Issue 8, 695 – 716.</w:t>
      </w:r>
    </w:p>
    <w:p w14:paraId="3F44F84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[Rijmenami, 2016] Mark van Rijmenam, Why The 3V’s Are Not Sufficient To Describe Big Data. https://datafloq.com/read/3vs-sufficient-describe-big-data/166. 2016</w:t>
      </w:r>
    </w:p>
    <w:p w14:paraId="53F539EB"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[Rubio-Sanchez &amp; Sanchez, 2014] Manuel Rubio-Sanchez, and Alberto Sanchez, Axis Calibration for Improving Data Attribute Estimation in Star Coordinates Plots. IEEE Transactions on Visualization and Computer Graphics, vol. 20, no. 12, pp. 2013-2022, December 31 2014.</w:t>
      </w:r>
    </w:p>
    <w:p w14:paraId="01BBD7D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[Shneiderman, 1992] Ben Shneiderman, Tree visualization with tree-maps: 2-d space-filling approach. Journal ACM Transactions on Graphics, 11,1, 92-99, January 1992.</w:t>
      </w:r>
    </w:p>
    <w:p w14:paraId="1E5358E6"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[Shvachko et al., 2010] Konstantin Shvachko, Hairong Kuang, Sanjay Radia, Robert Chansler, The Hadoop Distributed File System. MSST '10 Proceedings of the 2010 IEEE 26th Symposium on Mass Storage Systems and Technologies (MSST). </w:t>
      </w:r>
    </w:p>
    <w:p w14:paraId="7E863F9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[Sucharitha et al., 2014] Venkataramana Sucharitha, S.R. Subash, P. Prakash, Visualization of Big Data: Its Tools and Challenges, International Journal of Applied Engineering Research, 9(18), pp. 5277-5290, 2014.</w:t>
      </w:r>
    </w:p>
    <w:p w14:paraId="4D78D30B" w14:textId="1DBB8770" w:rsidR="00964D9D" w:rsidRPr="007710C8" w:rsidRDefault="00964D9D" w:rsidP="007710C8">
      <w:pPr>
        <w:spacing w:line="360" w:lineRule="auto"/>
        <w:ind w:firstLine="0"/>
        <w:rPr>
          <w:rFonts w:ascii="Times New Roman" w:hAnsi="Times New Roman"/>
          <w:szCs w:val="24"/>
          <w:lang w:val="en-US"/>
        </w:rPr>
      </w:pPr>
      <w:r w:rsidRPr="007710C8">
        <w:rPr>
          <w:rFonts w:ascii="Times New Roman" w:hAnsi="Times New Roman"/>
          <w:szCs w:val="24"/>
          <w:lang w:val="en-US"/>
        </w:rPr>
        <w:t>[Sutherland, 1968] Ivan E. Sutherland, A Head-mounted three dimensional display. Proceedings of the AFIPS Fall Joint Computer Conference, Thompson Books, 757-764, Washington D.C, 1968.</w:t>
      </w:r>
    </w:p>
    <w:p w14:paraId="7F42014E"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[Szewczyk et al., 2004] Rovert Szewczyk, Joseph Polastre, Alan Mainwaring, David Culler, Lessons from a sensor network expedition. European Workshop on Wireless Sensor Networks, 307-322. 2004.</w:t>
      </w:r>
    </w:p>
    <w:p w14:paraId="6EB435AB" w14:textId="4D5C8774" w:rsidR="00A53F1B" w:rsidRPr="007710C8" w:rsidRDefault="00A53F1B" w:rsidP="007710C8">
      <w:pPr>
        <w:spacing w:line="360" w:lineRule="auto"/>
        <w:ind w:firstLine="0"/>
        <w:rPr>
          <w:rFonts w:ascii="Times New Roman" w:hAnsi="Times New Roman"/>
          <w:szCs w:val="24"/>
          <w:lang w:val="en"/>
        </w:rPr>
      </w:pPr>
      <w:r w:rsidRPr="007710C8">
        <w:rPr>
          <w:rFonts w:ascii="Times New Roman" w:hAnsi="Times New Roman"/>
          <w:szCs w:val="24"/>
          <w:lang w:val="en-US"/>
        </w:rPr>
        <w:t xml:space="preserve">[Teng et al., 2015] Pengju Teng, Hongjun Li, Xiaopeng Zhang, Survey on Visualization Layout for Big Data. </w:t>
      </w:r>
      <w:r w:rsidRPr="007710C8">
        <w:rPr>
          <w:rFonts w:ascii="Times New Roman" w:hAnsi="Times New Roman"/>
          <w:color w:val="000000" w:themeColor="text1"/>
          <w:spacing w:val="4"/>
          <w:szCs w:val="24"/>
          <w:shd w:val="clear" w:color="auto" w:fill="FFFFFF"/>
          <w:lang w:val="en-US"/>
        </w:rPr>
        <w:t xml:space="preserve">International Conference on Intelligent Science and Big Data Engineering, </w:t>
      </w:r>
      <w:hyperlink r:id="rId31" w:history="1">
        <w:r w:rsidRPr="007710C8">
          <w:rPr>
            <w:rStyle w:val="Hyperlinkki"/>
            <w:rFonts w:ascii="Times New Roman" w:hAnsi="Times New Roman"/>
            <w:color w:val="000000" w:themeColor="text1"/>
            <w:spacing w:val="4"/>
            <w:szCs w:val="24"/>
            <w:u w:val="none"/>
            <w:lang w:val="en-US"/>
          </w:rPr>
          <w:t>Intelligence Science and Big Data Engineering. Big Data and Machine Learning Techniques</w:t>
        </w:r>
      </w:hyperlink>
      <w:r w:rsidRPr="007710C8">
        <w:rPr>
          <w:rStyle w:val="page-numbers-info"/>
          <w:rFonts w:ascii="Times New Roman" w:hAnsi="Times New Roman"/>
          <w:color w:val="000000" w:themeColor="text1"/>
          <w:spacing w:val="4"/>
          <w:szCs w:val="24"/>
          <w:shd w:val="clear" w:color="auto" w:fill="FFFFFF"/>
          <w:lang w:val="en-US"/>
        </w:rPr>
        <w:t> pp 384-394, October 2015.</w:t>
      </w:r>
    </w:p>
    <w:p w14:paraId="1DB8BE86" w14:textId="07CC312C" w:rsidR="009E643C" w:rsidRPr="007710C8" w:rsidRDefault="009E643C" w:rsidP="007710C8">
      <w:pPr>
        <w:spacing w:line="360" w:lineRule="auto"/>
        <w:ind w:firstLine="0"/>
        <w:rPr>
          <w:rFonts w:ascii="Times New Roman" w:hAnsi="Times New Roman"/>
          <w:szCs w:val="24"/>
          <w:lang w:val="en-US"/>
        </w:rPr>
      </w:pPr>
      <w:r w:rsidRPr="007710C8">
        <w:rPr>
          <w:rFonts w:ascii="Times New Roman" w:hAnsi="Times New Roman"/>
          <w:szCs w:val="24"/>
          <w:lang w:val="en-US"/>
        </w:rPr>
        <w:t>[Teräs &amp; Raghunathan, 2015] Marko Teräs, Shriram Raghunathan, Big Data Visualisation in Immersive Virtual Reality Environments: Embodied Phenomenological Perspectives to Interaction. International Journal of Soft Computing. 05. 1009-1015, August 2015.</w:t>
      </w:r>
    </w:p>
    <w:p w14:paraId="223906F2"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[Tolle et al., 2005] Gilman Tolle, Joseph Polastre, Robert Szewczyk ja muut, A macroscope in the redwoods. SenSys ’05 Proceedings of the 3rd international conference on Embedded Networked Sensor Systems, 51-63. November 2005, San Diego, California, USA.</w:t>
      </w:r>
    </w:p>
    <w:p w14:paraId="1A564249" w14:textId="0A91E7D6" w:rsidR="00A863FB" w:rsidRDefault="00A863FB"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[Turner et al., 2014] Vernon Turner, J. F. Gantz, D. Reinsel, S. Minton, The digital universe of opportunities: rich data and the increasing value of the internet of things. IDC EMC, 2014. </w:t>
      </w:r>
      <w:r w:rsidR="007710C8" w:rsidRPr="007F6F0A">
        <w:rPr>
          <w:rFonts w:ascii="Times New Roman" w:hAnsi="Times New Roman"/>
          <w:szCs w:val="24"/>
          <w:lang w:val="en-US"/>
        </w:rPr>
        <w:t>https://www.emc.com/leadership/digital-universe/2014iview/digital-universe-of-opportunities-vernon-turner.htm</w:t>
      </w:r>
    </w:p>
    <w:p w14:paraId="2E7AD98D" w14:textId="580E80A9" w:rsidR="007F6F0A" w:rsidRDefault="007F6F0A" w:rsidP="007F6F0A">
      <w:pPr>
        <w:suppressAutoHyphens w:val="0"/>
        <w:spacing w:line="360" w:lineRule="auto"/>
        <w:ind w:firstLine="0"/>
        <w:jc w:val="left"/>
        <w:rPr>
          <w:rFonts w:ascii="Times New Roman" w:hAnsi="Times New Roman"/>
          <w:szCs w:val="24"/>
          <w:lang w:val="en-US"/>
        </w:rPr>
      </w:pPr>
      <w:r>
        <w:rPr>
          <w:rFonts w:ascii="Times New Roman" w:hAnsi="Times New Roman"/>
          <w:szCs w:val="24"/>
          <w:lang w:val="en-US"/>
        </w:rPr>
        <w:t xml:space="preserve">[Twitter Stream API] </w:t>
      </w:r>
      <w:r w:rsidRPr="007710C8">
        <w:rPr>
          <w:rFonts w:ascii="Times New Roman" w:hAnsi="Times New Roman"/>
          <w:szCs w:val="24"/>
          <w:lang w:val="en-US"/>
        </w:rPr>
        <w:t>Twitter Stream</w:t>
      </w:r>
      <w:r>
        <w:rPr>
          <w:rFonts w:ascii="Times New Roman" w:hAnsi="Times New Roman"/>
          <w:szCs w:val="24"/>
          <w:lang w:val="en-US"/>
        </w:rPr>
        <w:t>ing</w:t>
      </w:r>
      <w:r w:rsidRPr="007710C8">
        <w:rPr>
          <w:rFonts w:ascii="Times New Roman" w:hAnsi="Times New Roman"/>
          <w:szCs w:val="24"/>
          <w:lang w:val="en-US"/>
        </w:rPr>
        <w:t xml:space="preserve"> API. </w:t>
      </w:r>
      <w:r w:rsidR="00520531" w:rsidRPr="003B6C0A">
        <w:rPr>
          <w:rFonts w:ascii="Times New Roman" w:hAnsi="Times New Roman"/>
          <w:szCs w:val="24"/>
          <w:lang w:val="en-US"/>
        </w:rPr>
        <w:t>https://developer.twitter.com/en/docs</w:t>
      </w:r>
    </w:p>
    <w:p w14:paraId="3B9C73D3" w14:textId="24C4149C" w:rsidR="00553A02" w:rsidRDefault="00520531" w:rsidP="007F6F0A">
      <w:pPr>
        <w:suppressAutoHyphens w:val="0"/>
        <w:spacing w:line="360" w:lineRule="auto"/>
        <w:ind w:firstLine="0"/>
        <w:jc w:val="left"/>
        <w:rPr>
          <w:rFonts w:ascii="Times New Roman" w:hAnsi="Times New Roman"/>
          <w:szCs w:val="24"/>
          <w:lang w:val="en-US"/>
        </w:rPr>
      </w:pPr>
      <w:r>
        <w:rPr>
          <w:rFonts w:ascii="Times New Roman" w:hAnsi="Times New Roman"/>
          <w:szCs w:val="24"/>
          <w:lang w:val="en-US"/>
        </w:rPr>
        <w:t xml:space="preserve">[Unity] </w:t>
      </w:r>
      <w:r w:rsidRPr="007710C8">
        <w:rPr>
          <w:rFonts w:ascii="Times New Roman" w:hAnsi="Times New Roman"/>
          <w:szCs w:val="24"/>
          <w:lang w:val="en-US"/>
        </w:rPr>
        <w:t>Unity 3D</w:t>
      </w:r>
      <w:r>
        <w:rPr>
          <w:rFonts w:ascii="Times New Roman" w:hAnsi="Times New Roman"/>
          <w:szCs w:val="24"/>
          <w:lang w:val="en-US"/>
        </w:rPr>
        <w:t xml:space="preserve">, </w:t>
      </w:r>
      <w:hyperlink r:id="rId32" w:tooltip="Cross-platform" w:history="1">
        <w:r w:rsidRPr="00520531">
          <w:rPr>
            <w:rStyle w:val="Hyperlinkki"/>
            <w:rFonts w:ascii="Times New Roman" w:hAnsi="Times New Roman"/>
            <w:color w:val="000000" w:themeColor="text1"/>
            <w:szCs w:val="24"/>
            <w:u w:val="none"/>
            <w:shd w:val="clear" w:color="auto" w:fill="FFFFFF"/>
            <w:lang w:val="en-US"/>
          </w:rPr>
          <w:t>cross-platform</w:t>
        </w:r>
      </w:hyperlink>
      <w:r w:rsidRPr="00520531">
        <w:rPr>
          <w:rFonts w:ascii="Times New Roman" w:hAnsi="Times New Roman"/>
          <w:color w:val="000000" w:themeColor="text1"/>
          <w:szCs w:val="24"/>
          <w:shd w:val="clear" w:color="auto" w:fill="FFFFFF"/>
          <w:lang w:val="en-US"/>
        </w:rPr>
        <w:t> </w:t>
      </w:r>
      <w:hyperlink r:id="rId33" w:tooltip="Game engine" w:history="1">
        <w:r w:rsidRPr="00520531">
          <w:rPr>
            <w:rStyle w:val="Hyperlinkki"/>
            <w:rFonts w:ascii="Times New Roman" w:hAnsi="Times New Roman"/>
            <w:color w:val="000000" w:themeColor="text1"/>
            <w:szCs w:val="24"/>
            <w:u w:val="none"/>
            <w:shd w:val="clear" w:color="auto" w:fill="FFFFFF"/>
            <w:lang w:val="en-US"/>
          </w:rPr>
          <w:t>game engine</w:t>
        </w:r>
      </w:hyperlink>
      <w:r w:rsidRPr="00520531">
        <w:rPr>
          <w:rFonts w:ascii="Times New Roman" w:hAnsi="Times New Roman"/>
          <w:color w:val="000000" w:themeColor="text1"/>
          <w:szCs w:val="24"/>
          <w:shd w:val="clear" w:color="auto" w:fill="FFFFFF"/>
          <w:lang w:val="en-US"/>
        </w:rPr>
        <w:t> developed by </w:t>
      </w:r>
      <w:hyperlink r:id="rId34" w:tooltip="Unity Technologies" w:history="1">
        <w:r w:rsidRPr="00520531">
          <w:rPr>
            <w:rStyle w:val="Hyperlinkki"/>
            <w:rFonts w:ascii="Times New Roman" w:hAnsi="Times New Roman"/>
            <w:color w:val="000000" w:themeColor="text1"/>
            <w:szCs w:val="24"/>
            <w:u w:val="none"/>
            <w:shd w:val="clear" w:color="auto" w:fill="FFFFFF"/>
            <w:lang w:val="en-US"/>
          </w:rPr>
          <w:t>Unity Technologies</w:t>
        </w:r>
      </w:hyperlink>
      <w:r w:rsidRPr="007710C8">
        <w:rPr>
          <w:rFonts w:ascii="Times New Roman" w:hAnsi="Times New Roman"/>
          <w:szCs w:val="24"/>
          <w:lang w:val="en-US"/>
        </w:rPr>
        <w:t xml:space="preserve">. </w:t>
      </w:r>
      <w:r w:rsidRPr="00520531">
        <w:rPr>
          <w:rFonts w:ascii="Times New Roman" w:hAnsi="Times New Roman"/>
          <w:szCs w:val="24"/>
          <w:lang w:val="en-US"/>
        </w:rPr>
        <w:t>https://unity3d.com/</w:t>
      </w:r>
    </w:p>
    <w:p w14:paraId="0F284364" w14:textId="1C055CE8" w:rsidR="007710C8" w:rsidRDefault="007710C8" w:rsidP="007710C8">
      <w:pPr>
        <w:suppressAutoHyphens w:val="0"/>
        <w:spacing w:line="360" w:lineRule="auto"/>
        <w:ind w:firstLine="0"/>
        <w:jc w:val="left"/>
        <w:rPr>
          <w:szCs w:val="24"/>
          <w:lang w:val="en-US"/>
        </w:rPr>
      </w:pPr>
      <w:r>
        <w:rPr>
          <w:rFonts w:ascii="Times New Roman" w:hAnsi="Times New Roman"/>
          <w:szCs w:val="24"/>
          <w:lang w:val="en-US"/>
        </w:rPr>
        <w:t xml:space="preserve">[Vicon] </w:t>
      </w:r>
      <w:r w:rsidRPr="007710C8">
        <w:rPr>
          <w:rFonts w:ascii="Times New Roman" w:hAnsi="Times New Roman"/>
          <w:szCs w:val="24"/>
          <w:lang w:val="en-US"/>
          <w:rPrChange w:id="376" w:author="Hassi Sakari" w:date="2017-10-29T16:00:00Z">
            <w:rPr>
              <w:rFonts w:ascii="Times New Roman" w:hAnsi="Times New Roman"/>
              <w:sz w:val="22"/>
              <w:szCs w:val="22"/>
            </w:rPr>
          </w:rPrChange>
        </w:rPr>
        <w:t xml:space="preserve">Vicon, Motion Capture Systems. </w:t>
      </w:r>
      <w:r w:rsidR="00894389">
        <w:rPr>
          <w:szCs w:val="24"/>
          <w:lang w:val="en-US"/>
        </w:rPr>
        <w:fldChar w:fldCharType="begin"/>
      </w:r>
      <w:r w:rsidR="00894389">
        <w:rPr>
          <w:szCs w:val="24"/>
          <w:lang w:val="en-US"/>
        </w:rPr>
        <w:instrText xml:space="preserve"> HYPERLINK "</w:instrText>
      </w:r>
      <w:r w:rsidR="00894389" w:rsidRPr="007710C8">
        <w:rPr>
          <w:szCs w:val="24"/>
          <w:lang w:val="en-US"/>
          <w:rPrChange w:id="377" w:author="Hassi Sakari" w:date="2017-10-29T16:00:00Z">
            <w:rPr>
              <w:rStyle w:val="Hyperlinkki"/>
              <w:rFonts w:ascii="Times New Roman" w:hAnsi="Times New Roman"/>
              <w:sz w:val="22"/>
              <w:szCs w:val="22"/>
            </w:rPr>
          </w:rPrChange>
        </w:rPr>
        <w:instrText>https://www.vicon.com/</w:instrText>
      </w:r>
      <w:r w:rsidR="00894389">
        <w:rPr>
          <w:szCs w:val="24"/>
          <w:lang w:val="en-US"/>
        </w:rPr>
        <w:instrText xml:space="preserve">" </w:instrText>
      </w:r>
      <w:r w:rsidR="00894389">
        <w:rPr>
          <w:szCs w:val="24"/>
          <w:lang w:val="en-US"/>
        </w:rPr>
        <w:fldChar w:fldCharType="separate"/>
      </w:r>
      <w:r w:rsidR="00894389" w:rsidRPr="00517076">
        <w:rPr>
          <w:rStyle w:val="Hyperlinkki"/>
          <w:szCs w:val="24"/>
          <w:lang w:val="en-US"/>
          <w:rPrChange w:id="378" w:author="Hassi Sakari" w:date="2017-10-29T16:00:00Z">
            <w:rPr>
              <w:rStyle w:val="Hyperlinkki"/>
              <w:rFonts w:ascii="Times New Roman" w:hAnsi="Times New Roman"/>
              <w:sz w:val="22"/>
              <w:szCs w:val="22"/>
            </w:rPr>
          </w:rPrChange>
        </w:rPr>
        <w:t>https://www.vicon.com/</w:t>
      </w:r>
      <w:r w:rsidR="00894389">
        <w:rPr>
          <w:szCs w:val="24"/>
          <w:lang w:val="en-US"/>
        </w:rPr>
        <w:fldChar w:fldCharType="end"/>
      </w:r>
    </w:p>
    <w:p w14:paraId="338819C9" w14:textId="14C9ED33" w:rsidR="00894389" w:rsidRPr="007710C8" w:rsidRDefault="00894389" w:rsidP="007710C8">
      <w:pPr>
        <w:suppressAutoHyphens w:val="0"/>
        <w:spacing w:line="360" w:lineRule="auto"/>
        <w:ind w:firstLine="0"/>
        <w:jc w:val="left"/>
        <w:rPr>
          <w:rFonts w:ascii="Times New Roman" w:hAnsi="Times New Roman"/>
          <w:szCs w:val="24"/>
          <w:lang w:val="en-US"/>
        </w:rPr>
      </w:pPr>
      <w:r w:rsidRPr="007710C8">
        <w:rPr>
          <w:rFonts w:ascii="Times New Roman" w:hAnsi="Times New Roman"/>
          <w:szCs w:val="24"/>
          <w:lang w:val="en-US"/>
        </w:rPr>
        <w:t>[Vo et al., 2011] Huy T. Vo, Jonathan Bronson, Brian Summa, Joao L.D Comba..., Parallel visualization on large clusters using MapReduce. Large Data Analysis and Visualization (LDAV),</w:t>
      </w:r>
    </w:p>
    <w:p w14:paraId="00CC4444" w14:textId="0B771ADD" w:rsidR="00D522FC" w:rsidRPr="007710C8" w:rsidRDefault="00520531" w:rsidP="007710C8">
      <w:pPr>
        <w:spacing w:line="360" w:lineRule="auto"/>
        <w:ind w:firstLine="0"/>
        <w:rPr>
          <w:rFonts w:ascii="Times New Roman" w:hAnsi="Times New Roman"/>
          <w:szCs w:val="24"/>
          <w:lang w:val="en-US"/>
        </w:rPr>
      </w:pPr>
      <w:r>
        <w:rPr>
          <w:rFonts w:ascii="Times New Roman" w:hAnsi="Times New Roman"/>
          <w:szCs w:val="24"/>
          <w:lang w:val="en-US"/>
        </w:rPr>
        <w:t xml:space="preserve">[Wang et al., 2015] </w:t>
      </w:r>
      <w:r w:rsidR="00D522FC" w:rsidRPr="007710C8">
        <w:rPr>
          <w:rFonts w:ascii="Times New Roman" w:hAnsi="Times New Roman"/>
          <w:szCs w:val="24"/>
          <w:lang w:val="en-US"/>
        </w:rPr>
        <w:t>Lidong Wang, Guanghui Wang, Cheryl Ann Alexander, Big Data and Visualization: Methods, Challenges and Technology Progress. Digital Technologies. Vol. 1, No. 1, 2 33-38, 2015.</w:t>
      </w:r>
    </w:p>
    <w:p w14:paraId="78C12ABB" w14:textId="70E7E911" w:rsidR="005A6E04" w:rsidRPr="007710C8" w:rsidRDefault="005A6E04"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[Ware, 2004] Colin Ware, Information Visualization – Perception for Design. </w:t>
      </w:r>
      <w:r w:rsidRPr="007710C8">
        <w:rPr>
          <w:rFonts w:ascii="Times New Roman" w:hAnsi="Times New Roman"/>
          <w:color w:val="000000"/>
          <w:szCs w:val="24"/>
          <w:shd w:val="clear" w:color="auto" w:fill="FFFFFF"/>
          <w:lang w:val="en-US"/>
        </w:rPr>
        <w:t>Morgan Kaufmann, April 2004.</w:t>
      </w:r>
    </w:p>
    <w:p w14:paraId="25225B5A" w14:textId="2E5285D1" w:rsidR="00482910" w:rsidRDefault="00482910" w:rsidP="007710C8">
      <w:pPr>
        <w:spacing w:line="360" w:lineRule="auto"/>
        <w:ind w:firstLine="0"/>
        <w:rPr>
          <w:rFonts w:ascii="Times New Roman" w:hAnsi="Times New Roman"/>
          <w:color w:val="000000"/>
          <w:szCs w:val="24"/>
          <w:shd w:val="clear" w:color="auto" w:fill="FFFFFF"/>
          <w:lang w:val="en-US"/>
        </w:rPr>
      </w:pPr>
      <w:r w:rsidRPr="007710C8">
        <w:rPr>
          <w:rFonts w:ascii="Times New Roman" w:hAnsi="Times New Roman"/>
          <w:szCs w:val="24"/>
          <w:lang w:val="en-US"/>
        </w:rPr>
        <w:t xml:space="preserve">[Watson, 2014] Hugh J. Watson, </w:t>
      </w:r>
      <w:hyperlink r:id="rId35" w:history="1">
        <w:r w:rsidRPr="007710C8">
          <w:rPr>
            <w:rStyle w:val="Hyperlinkki"/>
            <w:rFonts w:ascii="Times New Roman" w:hAnsi="Times New Roman"/>
            <w:color w:val="222222"/>
            <w:szCs w:val="24"/>
            <w:u w:val="none"/>
            <w:bdr w:val="none" w:sz="0" w:space="0" w:color="auto" w:frame="1"/>
            <w:shd w:val="clear" w:color="auto" w:fill="FFFFFF"/>
            <w:lang w:val="en-US"/>
          </w:rPr>
          <w:t>Tutorial: Big Data Analytics: Concepts, Technologies, and Applications</w:t>
        </w:r>
      </w:hyperlink>
      <w:r w:rsidRPr="007710C8">
        <w:rPr>
          <w:rFonts w:ascii="Times New Roman" w:hAnsi="Times New Roman"/>
          <w:szCs w:val="24"/>
          <w:lang w:val="en-US"/>
        </w:rPr>
        <w:t xml:space="preserve">. </w:t>
      </w:r>
      <w:r w:rsidRPr="007710C8">
        <w:rPr>
          <w:rStyle w:val="Korostus"/>
          <w:rFonts w:ascii="Times New Roman" w:hAnsi="Times New Roman"/>
          <w:color w:val="000000"/>
          <w:szCs w:val="24"/>
          <w:bdr w:val="none" w:sz="0" w:space="0" w:color="auto" w:frame="1"/>
          <w:shd w:val="clear" w:color="auto" w:fill="FFFFFF"/>
          <w:lang w:val="en-US"/>
        </w:rPr>
        <w:t>Communications of the Association for Information Systems</w:t>
      </w:r>
      <w:r w:rsidRPr="007710C8">
        <w:rPr>
          <w:rFonts w:ascii="Times New Roman" w:hAnsi="Times New Roman"/>
          <w:color w:val="000000"/>
          <w:szCs w:val="24"/>
          <w:shd w:val="clear" w:color="auto" w:fill="FFFFFF"/>
          <w:lang w:val="en-US"/>
        </w:rPr>
        <w:t>: Vol. 34 , Article 65, 2014.</w:t>
      </w:r>
    </w:p>
    <w:p w14:paraId="6096C61F" w14:textId="30B1B9C7" w:rsidR="00520531" w:rsidRPr="007710C8" w:rsidRDefault="00520531" w:rsidP="00520531">
      <w:pPr>
        <w:suppressAutoHyphens w:val="0"/>
        <w:spacing w:line="360" w:lineRule="auto"/>
        <w:ind w:firstLine="0"/>
        <w:jc w:val="left"/>
        <w:rPr>
          <w:rFonts w:ascii="Times New Roman" w:hAnsi="Times New Roman"/>
          <w:szCs w:val="24"/>
          <w:lang w:val="en-US"/>
        </w:rPr>
      </w:pPr>
      <w:r>
        <w:rPr>
          <w:rFonts w:ascii="Times New Roman" w:hAnsi="Times New Roman"/>
          <w:color w:val="000000"/>
          <w:szCs w:val="24"/>
          <w:shd w:val="clear" w:color="auto" w:fill="FFFFFF"/>
          <w:lang w:val="en-US"/>
        </w:rPr>
        <w:t xml:space="preserve">[World Political Map] </w:t>
      </w:r>
      <w:r w:rsidRPr="007710C8">
        <w:rPr>
          <w:rFonts w:ascii="Times New Roman" w:hAnsi="Times New Roman"/>
          <w:szCs w:val="24"/>
          <w:lang w:val="en-US"/>
        </w:rPr>
        <w:t xml:space="preserve">Kronnect, World Political Map – Globe Edition. Editor Extension. </w:t>
      </w:r>
      <w:r w:rsidRPr="00520531">
        <w:rPr>
          <w:rFonts w:ascii="Times New Roman" w:hAnsi="Times New Roman"/>
          <w:szCs w:val="24"/>
          <w:lang w:val="en-US"/>
        </w:rPr>
        <w:t>https://www.assetstore.unity3d.com/en/#!/content/41890</w:t>
      </w:r>
    </w:p>
    <w:p w14:paraId="376389B8" w14:textId="3E9349EF" w:rsidR="00D522FC"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2011 IEEE Symposium on, Providence, Rl, 2011, 81-88.</w:t>
      </w:r>
    </w:p>
    <w:p w14:paraId="219D8ADB" w14:textId="6D45C048" w:rsidR="00894389" w:rsidRPr="00894389" w:rsidRDefault="00894389" w:rsidP="007710C8">
      <w:pPr>
        <w:spacing w:line="360" w:lineRule="auto"/>
        <w:ind w:firstLine="0"/>
        <w:rPr>
          <w:rFonts w:ascii="Times New Roman" w:hAnsi="Times New Roman"/>
          <w:color w:val="auto"/>
          <w:szCs w:val="24"/>
          <w:lang w:val="en-US"/>
        </w:rPr>
      </w:pPr>
      <w:r w:rsidRPr="00894389">
        <w:rPr>
          <w:rFonts w:ascii="Times New Roman" w:hAnsi="Times New Roman"/>
          <w:szCs w:val="24"/>
          <w:lang w:val="en-US"/>
        </w:rPr>
        <w:t>[</w:t>
      </w:r>
      <w:r w:rsidRPr="00894389">
        <w:rPr>
          <w:rFonts w:ascii="Times New Roman" w:hAnsi="Times New Roman"/>
          <w:color w:val="auto"/>
          <w:szCs w:val="24"/>
          <w:lang w:val="en-US"/>
        </w:rPr>
        <w:t xml:space="preserve">Wu, 2017] Hao Wu, Big Data Management the Mass Weather Logs. </w:t>
      </w:r>
      <w:r w:rsidRPr="00894389">
        <w:rPr>
          <w:rFonts w:ascii="Times New Roman" w:hAnsi="Times New Roman"/>
          <w:color w:val="auto"/>
          <w:spacing w:val="4"/>
          <w:szCs w:val="24"/>
          <w:shd w:val="clear" w:color="auto" w:fill="FFFFFF"/>
          <w:lang w:val="en-US"/>
        </w:rPr>
        <w:t xml:space="preserve">Smart Computing and Communication. SmartCom 2016. </w:t>
      </w:r>
      <w:r w:rsidRPr="00894389">
        <w:rPr>
          <w:rFonts w:ascii="Times New Roman" w:hAnsi="Times New Roman"/>
          <w:color w:val="auto"/>
          <w:spacing w:val="4"/>
          <w:szCs w:val="24"/>
          <w:shd w:val="clear" w:color="auto" w:fill="FFFFFF"/>
        </w:rPr>
        <w:t>Lecture Notes in Computer Science, vol 10135. 2017</w:t>
      </w:r>
    </w:p>
    <w:p w14:paraId="00A72759" w14:textId="77777777" w:rsidR="00D522FC" w:rsidRPr="00DF7A43" w:rsidRDefault="00D522FC" w:rsidP="007710C8">
      <w:pPr>
        <w:spacing w:line="360" w:lineRule="auto"/>
        <w:ind w:firstLine="0"/>
        <w:rPr>
          <w:rFonts w:ascii="Times New Roman" w:hAnsi="Times New Roman"/>
          <w:szCs w:val="24"/>
        </w:rPr>
      </w:pPr>
      <w:r w:rsidRPr="007710C8">
        <w:rPr>
          <w:rFonts w:ascii="Times New Roman" w:hAnsi="Times New Roman"/>
          <w:szCs w:val="24"/>
          <w:lang w:val="en-US"/>
        </w:rPr>
        <w:t xml:space="preserve">[Yahoo, 2016] Yahoo Confirms at Least 500 Million Accounts Were Hacked. </w:t>
      </w:r>
      <w:r w:rsidRPr="00DF7A43">
        <w:rPr>
          <w:rFonts w:ascii="Times New Roman" w:hAnsi="Times New Roman"/>
          <w:szCs w:val="24"/>
        </w:rPr>
        <w:t>Fortune.com/2016/09/22/yahoo-hack</w:t>
      </w:r>
    </w:p>
    <w:p w14:paraId="54A56C64" w14:textId="77777777" w:rsidR="00641DAF" w:rsidRPr="00DF7A43" w:rsidRDefault="00641DAF" w:rsidP="007710C8">
      <w:pPr>
        <w:spacing w:line="360" w:lineRule="auto"/>
        <w:ind w:firstLine="0"/>
        <w:rPr>
          <w:rFonts w:ascii="Times New Roman" w:hAnsi="Times New Roman"/>
        </w:rPr>
      </w:pPr>
    </w:p>
    <w:p w14:paraId="474C90D3" w14:textId="77777777" w:rsidR="00D522FC" w:rsidRPr="00DF7A43" w:rsidRDefault="00D522FC" w:rsidP="007710C8">
      <w:pPr>
        <w:suppressAutoHyphens w:val="0"/>
        <w:spacing w:line="360" w:lineRule="auto"/>
        <w:ind w:firstLine="0"/>
        <w:rPr>
          <w:rFonts w:ascii="Times New Roman" w:hAnsi="Times New Roman"/>
          <w:sz w:val="22"/>
          <w:szCs w:val="22"/>
        </w:rPr>
      </w:pPr>
    </w:p>
    <w:p w14:paraId="29A9B5C2" w14:textId="77777777" w:rsidR="00D522FC" w:rsidRPr="00DF7A43" w:rsidRDefault="00D522FC" w:rsidP="007710C8">
      <w:pPr>
        <w:suppressAutoHyphens w:val="0"/>
        <w:spacing w:line="360" w:lineRule="auto"/>
        <w:ind w:left="360" w:firstLine="0"/>
        <w:rPr>
          <w:rFonts w:ascii="Times New Roman" w:hAnsi="Times New Roman"/>
          <w:sz w:val="22"/>
          <w:szCs w:val="22"/>
        </w:rPr>
      </w:pPr>
    </w:p>
    <w:p w14:paraId="3F5E9FD6" w14:textId="77777777" w:rsidR="00356440" w:rsidRPr="00DF7A43" w:rsidRDefault="00356440" w:rsidP="007710C8">
      <w:pPr>
        <w:spacing w:line="360" w:lineRule="auto"/>
        <w:rPr>
          <w:rFonts w:ascii="Times New Roman" w:eastAsia="SimSun" w:hAnsi="Times New Roman"/>
        </w:rPr>
      </w:pPr>
    </w:p>
    <w:p w14:paraId="189D1A80" w14:textId="77777777" w:rsidR="00D91104" w:rsidRPr="00DF7A43" w:rsidRDefault="00D91104">
      <w:pPr>
        <w:pStyle w:val="Luettelokappale"/>
        <w:suppressAutoHyphens w:val="0"/>
        <w:spacing w:line="240" w:lineRule="auto"/>
        <w:ind w:left="0" w:firstLine="0"/>
        <w:jc w:val="left"/>
        <w:rPr>
          <w:rFonts w:ascii="Times New Roman" w:hAnsi="Times New Roman"/>
          <w:sz w:val="22"/>
          <w:szCs w:val="22"/>
          <w:lang w:eastAsia="fi-FI"/>
        </w:rPr>
      </w:pPr>
    </w:p>
    <w:p w14:paraId="5E0E6668" w14:textId="77777777" w:rsidR="00D91104" w:rsidRPr="00DF7A43" w:rsidRDefault="00D91104">
      <w:pPr>
        <w:pStyle w:val="Luettelokappale"/>
        <w:suppressAutoHyphens w:val="0"/>
        <w:spacing w:line="240" w:lineRule="auto"/>
        <w:ind w:left="0" w:firstLine="0"/>
        <w:jc w:val="left"/>
        <w:rPr>
          <w:rFonts w:ascii="Times New Roman" w:hAnsi="Times New Roman"/>
          <w:sz w:val="22"/>
          <w:szCs w:val="22"/>
          <w:lang w:eastAsia="fi-FI"/>
        </w:rPr>
      </w:pPr>
    </w:p>
    <w:p w14:paraId="697B8FAD" w14:textId="77777777" w:rsidR="00D91104" w:rsidRPr="00DF7A43" w:rsidRDefault="00D91104">
      <w:pPr>
        <w:pStyle w:val="Luettelokappale"/>
        <w:suppressAutoHyphens w:val="0"/>
        <w:spacing w:line="240" w:lineRule="auto"/>
        <w:ind w:left="0" w:firstLine="0"/>
        <w:jc w:val="left"/>
        <w:rPr>
          <w:rFonts w:ascii="Times New Roman" w:hAnsi="Times New Roman"/>
          <w:sz w:val="22"/>
          <w:szCs w:val="22"/>
          <w:lang w:eastAsia="fi-FI"/>
        </w:rPr>
      </w:pPr>
    </w:p>
    <w:p w14:paraId="4443CF44" w14:textId="77777777" w:rsidR="00D91104" w:rsidRPr="00DF7A43" w:rsidRDefault="00D91104">
      <w:pPr>
        <w:suppressAutoHyphens w:val="0"/>
        <w:spacing w:line="240" w:lineRule="auto"/>
        <w:ind w:firstLine="0"/>
        <w:jc w:val="left"/>
        <w:rPr>
          <w:rFonts w:ascii="Arial" w:hAnsi="Arial" w:cs="Arial"/>
          <w:sz w:val="20"/>
          <w:lang w:eastAsia="fi-FI"/>
        </w:rPr>
      </w:pPr>
    </w:p>
    <w:p w14:paraId="7873415C" w14:textId="77777777" w:rsidR="00D91104" w:rsidRPr="00DF7A43" w:rsidRDefault="00D91104">
      <w:pPr>
        <w:suppressAutoHyphens w:val="0"/>
        <w:spacing w:line="240" w:lineRule="auto"/>
        <w:jc w:val="left"/>
        <w:rPr>
          <w:rFonts w:ascii="Times New Roman" w:hAnsi="Times New Roman"/>
          <w:sz w:val="22"/>
          <w:szCs w:val="22"/>
          <w:lang w:eastAsia="fi-FI"/>
        </w:rPr>
      </w:pPr>
    </w:p>
    <w:p w14:paraId="789F6892" w14:textId="77777777" w:rsidR="00D91104" w:rsidRPr="00DF7A43" w:rsidRDefault="00D91104">
      <w:pPr>
        <w:suppressAutoHyphens w:val="0"/>
        <w:spacing w:line="240" w:lineRule="auto"/>
        <w:jc w:val="left"/>
        <w:rPr>
          <w:rFonts w:ascii="Times New Roman" w:hAnsi="Times New Roman"/>
          <w:sz w:val="22"/>
          <w:szCs w:val="22"/>
          <w:lang w:eastAsia="fi-FI"/>
        </w:rPr>
      </w:pPr>
    </w:p>
    <w:p w14:paraId="167B9683" w14:textId="77777777" w:rsidR="00D91104" w:rsidRPr="00DF7A43" w:rsidRDefault="00D91104">
      <w:pPr>
        <w:suppressAutoHyphens w:val="0"/>
        <w:spacing w:line="240" w:lineRule="auto"/>
        <w:jc w:val="left"/>
        <w:rPr>
          <w:rFonts w:ascii="Times New Roman" w:hAnsi="Times New Roman"/>
          <w:sz w:val="22"/>
          <w:szCs w:val="22"/>
          <w:lang w:eastAsia="fi-FI"/>
        </w:rPr>
      </w:pPr>
    </w:p>
    <w:p w14:paraId="1E49E19B" w14:textId="77777777" w:rsidR="00D91104" w:rsidRPr="00DF7A43" w:rsidRDefault="00D91104"/>
    <w:p w14:paraId="1360ABC3" w14:textId="77777777" w:rsidR="009D4087" w:rsidRPr="00DF7A43" w:rsidRDefault="009D4087"/>
    <w:p w14:paraId="24681607" w14:textId="77777777" w:rsidR="005B6A34" w:rsidRPr="00DF7A43" w:rsidRDefault="005B6A34"/>
    <w:p w14:paraId="4821C86F" w14:textId="77777777" w:rsidR="005B6A34" w:rsidRPr="00DF7A43" w:rsidRDefault="005B6A34"/>
    <w:p w14:paraId="53132583" w14:textId="77777777" w:rsidR="005B6A34" w:rsidRPr="00DF7A43" w:rsidRDefault="005B6A34"/>
    <w:p w14:paraId="2092EE9B" w14:textId="77777777" w:rsidR="005B6A34" w:rsidRPr="00DF7A43" w:rsidRDefault="005B6A34"/>
    <w:p w14:paraId="3FD865E2" w14:textId="77777777" w:rsidR="005B6A34" w:rsidRPr="00DF7A43" w:rsidRDefault="005B6A34"/>
    <w:p w14:paraId="6BC96411" w14:textId="77777777" w:rsidR="005B6A34" w:rsidRPr="00DF7A43" w:rsidRDefault="005B6A34"/>
    <w:p w14:paraId="2810DFA1" w14:textId="77777777" w:rsidR="005B6A34" w:rsidRPr="00DF7A43" w:rsidRDefault="005B6A34"/>
    <w:p w14:paraId="2A5FFC48" w14:textId="77777777" w:rsidR="005B6A34" w:rsidRPr="00DF7A43" w:rsidRDefault="005B6A34"/>
    <w:p w14:paraId="3F5E1300" w14:textId="77777777" w:rsidR="005B6A34" w:rsidRPr="00DF7A43" w:rsidRDefault="005B6A34"/>
    <w:p w14:paraId="170BAD5C" w14:textId="77777777" w:rsidR="005B6A34" w:rsidRPr="00DF7A43" w:rsidRDefault="005B6A34"/>
    <w:p w14:paraId="36066B67" w14:textId="77777777" w:rsidR="005B6A34" w:rsidRPr="00DF7A43" w:rsidRDefault="005B6A34"/>
    <w:p w14:paraId="2F53251D" w14:textId="77777777" w:rsidR="005B6A34" w:rsidRPr="00DF7A43" w:rsidRDefault="005B6A34"/>
    <w:p w14:paraId="23C38315" w14:textId="77777777" w:rsidR="005B6A34" w:rsidRPr="00DF7A43" w:rsidRDefault="005B6A34"/>
    <w:p w14:paraId="1E88834A" w14:textId="77777777" w:rsidR="005B6A34" w:rsidRPr="00DF7A43" w:rsidRDefault="005B6A34"/>
    <w:p w14:paraId="76216C5F" w14:textId="77777777" w:rsidR="005B6A34" w:rsidRPr="00DF7A43" w:rsidRDefault="005B6A34"/>
    <w:p w14:paraId="7B476514" w14:textId="77777777" w:rsidR="005B6A34" w:rsidRPr="00DF7A43" w:rsidRDefault="005B6A34"/>
    <w:p w14:paraId="7CFDB81B" w14:textId="77777777" w:rsidR="005B6A34" w:rsidRPr="00DF7A43" w:rsidRDefault="005B6A34"/>
    <w:p w14:paraId="2C8CF027" w14:textId="35E5C3E3" w:rsidR="005B6A34" w:rsidRPr="00DF7A43" w:rsidRDefault="005B6A34">
      <w:pPr>
        <w:rPr>
          <w:rFonts w:ascii="Times New Roman" w:hAnsi="Times New Roman"/>
          <w:b/>
          <w:sz w:val="28"/>
          <w:szCs w:val="28"/>
        </w:rPr>
      </w:pPr>
      <w:r w:rsidRPr="00DF7A43">
        <w:rPr>
          <w:rFonts w:ascii="Times New Roman" w:hAnsi="Times New Roman"/>
          <w:b/>
          <w:sz w:val="28"/>
          <w:szCs w:val="28"/>
        </w:rPr>
        <w:t>LIITTEET</w:t>
      </w:r>
    </w:p>
    <w:p w14:paraId="73B98F51" w14:textId="77777777" w:rsidR="005B6A34" w:rsidRPr="00DF7A43" w:rsidRDefault="005B6A34">
      <w:pPr>
        <w:rPr>
          <w:rFonts w:ascii="Times New Roman" w:hAnsi="Times New Roman"/>
          <w:b/>
          <w:sz w:val="28"/>
          <w:szCs w:val="28"/>
        </w:rPr>
      </w:pPr>
    </w:p>
    <w:p w14:paraId="30BC1102" w14:textId="50F005BE" w:rsidR="005B6A34" w:rsidRPr="00DF7A43" w:rsidRDefault="005B6A34">
      <w:pPr>
        <w:rPr>
          <w:rFonts w:ascii="Times New Roman" w:hAnsi="Times New Roman"/>
          <w:b/>
          <w:szCs w:val="24"/>
        </w:rPr>
      </w:pPr>
      <w:r w:rsidRPr="00DF7A43">
        <w:rPr>
          <w:rFonts w:ascii="Times New Roman" w:hAnsi="Times New Roman"/>
          <w:b/>
          <w:szCs w:val="24"/>
        </w:rPr>
        <w:t>Taustatietolomake:</w:t>
      </w:r>
    </w:p>
    <w:p w14:paraId="0B54D806" w14:textId="77777777" w:rsidR="005B6A34" w:rsidRPr="00DF7A43" w:rsidRDefault="005B6A34">
      <w:pPr>
        <w:rPr>
          <w:rFonts w:ascii="Times New Roman" w:hAnsi="Times New Roman"/>
          <w:b/>
          <w:szCs w:val="24"/>
        </w:rPr>
      </w:pPr>
    </w:p>
    <w:p w14:paraId="70AB11A2" w14:textId="77777777" w:rsidR="005B6A34" w:rsidRDefault="005B6A34" w:rsidP="005B6A34">
      <w:pPr>
        <w:pStyle w:val="Otsikko1"/>
        <w:rPr>
          <w:rStyle w:val="Korostus"/>
          <w:i w:val="0"/>
        </w:rPr>
      </w:pPr>
      <w:bookmarkStart w:id="379" w:name="_Toc503616921"/>
      <w:r w:rsidRPr="008C7D31">
        <w:rPr>
          <w:rStyle w:val="Korostus"/>
          <w:i w:val="0"/>
        </w:rPr>
        <w:t>Taustatietolomake</w:t>
      </w:r>
      <w:bookmarkEnd w:id="379"/>
    </w:p>
    <w:p w14:paraId="6DD060C8" w14:textId="77777777" w:rsidR="005B6A34" w:rsidRDefault="005B6A34" w:rsidP="005B6A34"/>
    <w:p w14:paraId="6E1DD1AA" w14:textId="77777777" w:rsidR="005B6A34" w:rsidRPr="008C7D31" w:rsidRDefault="005B6A34" w:rsidP="005B6A34">
      <w:pPr>
        <w:ind w:left="560" w:firstLine="0"/>
      </w:pPr>
      <w:r>
        <w:t>Käyttäjätestin aineistoa käytetään vain tämän tutkimuksen käyttötarkoituksia varten. Käyttäjätesti on mahdollista keskeyttää missä vaiheessa tahansa.</w:t>
      </w:r>
    </w:p>
    <w:p w14:paraId="09014E16" w14:textId="77777777" w:rsidR="005B6A34" w:rsidRDefault="005B6A34" w:rsidP="005B6A34"/>
    <w:p w14:paraId="121D680E" w14:textId="77777777" w:rsidR="005B6A34" w:rsidRDefault="005B6A34" w:rsidP="005B6A34">
      <w:pPr>
        <w:rPr>
          <w:szCs w:val="24"/>
        </w:rPr>
      </w:pPr>
      <w:r w:rsidRPr="008C7D31">
        <w:rPr>
          <w:b/>
          <w:szCs w:val="24"/>
        </w:rPr>
        <w:t>Ikä</w:t>
      </w:r>
      <w:r>
        <w:rPr>
          <w:szCs w:val="24"/>
        </w:rPr>
        <w:t xml:space="preserve">: </w:t>
      </w:r>
      <w:r w:rsidRPr="008C7D31">
        <w:rPr>
          <w:szCs w:val="24"/>
        </w:rPr>
        <w:t>_________</w:t>
      </w:r>
    </w:p>
    <w:p w14:paraId="0D2D8E32" w14:textId="77777777" w:rsidR="005B6A34" w:rsidRPr="008C7D31" w:rsidRDefault="005B6A34" w:rsidP="005B6A34">
      <w:pPr>
        <w:rPr>
          <w:szCs w:val="24"/>
        </w:rPr>
      </w:pPr>
    </w:p>
    <w:p w14:paraId="27B4D4FB" w14:textId="77777777" w:rsidR="005B6A34" w:rsidRPr="008C7D31" w:rsidRDefault="005B6A34" w:rsidP="005B6A34">
      <w:pPr>
        <w:rPr>
          <w:b/>
          <w:szCs w:val="24"/>
        </w:rPr>
      </w:pPr>
      <w:r w:rsidRPr="008C7D31">
        <w:rPr>
          <w:b/>
          <w:szCs w:val="24"/>
        </w:rPr>
        <w:t>Sukupuoli:</w:t>
      </w:r>
      <w:r w:rsidRPr="008C7D31">
        <w:rPr>
          <w:b/>
          <w:szCs w:val="24"/>
        </w:rPr>
        <w:tab/>
      </w:r>
      <w:r w:rsidRPr="008C7D31">
        <w:rPr>
          <w:b/>
          <w:szCs w:val="24"/>
        </w:rPr>
        <w:tab/>
      </w:r>
    </w:p>
    <w:p w14:paraId="5F5B593A" w14:textId="77777777" w:rsidR="005B6A34" w:rsidRDefault="005B6A34" w:rsidP="005B6A34">
      <w:pPr>
        <w:rPr>
          <w:szCs w:val="24"/>
        </w:rPr>
      </w:pPr>
      <w:r w:rsidRPr="008C7D31">
        <w:rPr>
          <w:szCs w:val="24"/>
        </w:rPr>
        <w:sym w:font="Wingdings 2" w:char="F0A3"/>
      </w:r>
      <w:r w:rsidRPr="008C7D31">
        <w:rPr>
          <w:szCs w:val="24"/>
        </w:rPr>
        <w:t xml:space="preserve"> Mies</w:t>
      </w:r>
      <w:r w:rsidRPr="008C7D31">
        <w:rPr>
          <w:szCs w:val="24"/>
        </w:rPr>
        <w:tab/>
      </w:r>
      <w:r w:rsidRPr="008C7D31">
        <w:rPr>
          <w:szCs w:val="24"/>
        </w:rPr>
        <w:sym w:font="Wingdings 2" w:char="F0A3"/>
      </w:r>
      <w:r w:rsidRPr="008C7D31">
        <w:rPr>
          <w:szCs w:val="24"/>
        </w:rPr>
        <w:t xml:space="preserve"> Nainen</w:t>
      </w:r>
    </w:p>
    <w:p w14:paraId="4E7B012D" w14:textId="77777777" w:rsidR="005B6A34" w:rsidRPr="008C7D31" w:rsidRDefault="005B6A34" w:rsidP="005B6A34">
      <w:pPr>
        <w:spacing w:line="259" w:lineRule="auto"/>
        <w:rPr>
          <w:szCs w:val="24"/>
        </w:rPr>
      </w:pPr>
    </w:p>
    <w:p w14:paraId="5FE905E5" w14:textId="77777777" w:rsidR="005B6A34" w:rsidRPr="008C7D31" w:rsidRDefault="005B6A34" w:rsidP="005B6A34">
      <w:pPr>
        <w:spacing w:line="360" w:lineRule="auto"/>
        <w:rPr>
          <w:b/>
          <w:szCs w:val="24"/>
        </w:rPr>
      </w:pPr>
      <w:r w:rsidRPr="008C7D31">
        <w:rPr>
          <w:b/>
          <w:szCs w:val="24"/>
        </w:rPr>
        <w:t>Oletko käyttänyt virtuaalitodellisuus-laseja aikaisemmin:</w:t>
      </w:r>
      <w:r w:rsidRPr="008C7D31">
        <w:rPr>
          <w:b/>
          <w:szCs w:val="24"/>
        </w:rPr>
        <w:tab/>
      </w:r>
    </w:p>
    <w:p w14:paraId="09940746" w14:textId="77777777" w:rsidR="005B6A34" w:rsidRDefault="005B6A34" w:rsidP="005B6A34">
      <w:pPr>
        <w:spacing w:line="360" w:lineRule="auto"/>
        <w:rPr>
          <w:szCs w:val="24"/>
        </w:rPr>
      </w:pPr>
      <w:r w:rsidRPr="008C7D31">
        <w:rPr>
          <w:szCs w:val="24"/>
        </w:rPr>
        <w:sym w:font="Wingdings 2" w:char="F0A3"/>
      </w:r>
      <w:r w:rsidRPr="008C7D31">
        <w:rPr>
          <w:szCs w:val="24"/>
        </w:rPr>
        <w:t xml:space="preserve"> Kyllä</w:t>
      </w:r>
      <w:r w:rsidRPr="008C7D31">
        <w:rPr>
          <w:szCs w:val="24"/>
        </w:rPr>
        <w:tab/>
      </w:r>
      <w:r w:rsidRPr="008C7D31">
        <w:rPr>
          <w:szCs w:val="24"/>
        </w:rPr>
        <w:sym w:font="Wingdings 2" w:char="F0A3"/>
      </w:r>
      <w:r w:rsidRPr="008C7D31">
        <w:rPr>
          <w:szCs w:val="24"/>
        </w:rPr>
        <w:t xml:space="preserve"> En</w:t>
      </w:r>
    </w:p>
    <w:p w14:paraId="0EE7BD2F" w14:textId="77777777" w:rsidR="005B6A34" w:rsidRDefault="005B6A34" w:rsidP="005B6A34">
      <w:pPr>
        <w:spacing w:line="360" w:lineRule="auto"/>
        <w:rPr>
          <w:szCs w:val="24"/>
        </w:rPr>
      </w:pPr>
    </w:p>
    <w:p w14:paraId="6B5162C1" w14:textId="77777777" w:rsidR="005B6A34" w:rsidRDefault="005B6A34" w:rsidP="005B6A34">
      <w:pPr>
        <w:spacing w:line="360" w:lineRule="auto"/>
        <w:rPr>
          <w:szCs w:val="24"/>
        </w:rPr>
      </w:pPr>
      <w:r>
        <w:rPr>
          <w:szCs w:val="24"/>
        </w:rPr>
        <w:t xml:space="preserve">Jos </w:t>
      </w:r>
      <w:r w:rsidRPr="008C7D31">
        <w:rPr>
          <w:b/>
          <w:szCs w:val="24"/>
        </w:rPr>
        <w:t>kyllä</w:t>
      </w:r>
      <w:r>
        <w:rPr>
          <w:szCs w:val="24"/>
        </w:rPr>
        <w:t>, voitko lyhyesti kertoa aikaisemmista kokemuksistasi:</w:t>
      </w:r>
    </w:p>
    <w:p w14:paraId="2C46662C" w14:textId="77777777" w:rsidR="005B6A34" w:rsidRPr="008C7D31" w:rsidRDefault="005B6A34" w:rsidP="005B6A34">
      <w:pPr>
        <w:spacing w:line="259" w:lineRule="auto"/>
        <w:rPr>
          <w:szCs w:val="24"/>
        </w:rPr>
      </w:pPr>
      <w:r>
        <w:rPr>
          <w:szCs w:val="24"/>
        </w:rPr>
        <w:t>___________________________________________________________________________</w:t>
      </w:r>
    </w:p>
    <w:p w14:paraId="23CA7ABB" w14:textId="77777777" w:rsidR="005B6A34" w:rsidRPr="008C7D31" w:rsidRDefault="005B6A34" w:rsidP="005B6A34">
      <w:pPr>
        <w:spacing w:line="259" w:lineRule="auto"/>
        <w:rPr>
          <w:szCs w:val="24"/>
        </w:rPr>
      </w:pPr>
      <w:r>
        <w:rPr>
          <w:szCs w:val="24"/>
        </w:rPr>
        <w:t>___________________________________________________________________________</w:t>
      </w:r>
    </w:p>
    <w:p w14:paraId="29D31C1F" w14:textId="77777777" w:rsidR="005B6A34" w:rsidRPr="008C7D31" w:rsidRDefault="005B6A34" w:rsidP="005B6A34">
      <w:pPr>
        <w:spacing w:line="259" w:lineRule="auto"/>
        <w:rPr>
          <w:szCs w:val="24"/>
        </w:rPr>
      </w:pPr>
      <w:r>
        <w:rPr>
          <w:szCs w:val="24"/>
        </w:rPr>
        <w:t>___________________________________________________________________________</w:t>
      </w:r>
    </w:p>
    <w:p w14:paraId="22EA8FFB" w14:textId="77777777" w:rsidR="005B6A34" w:rsidRDefault="005B6A34" w:rsidP="005B6A34">
      <w:pPr>
        <w:rPr>
          <w:szCs w:val="24"/>
        </w:rPr>
      </w:pPr>
      <w:r>
        <w:rPr>
          <w:szCs w:val="24"/>
        </w:rPr>
        <w:t>___________________________________________________________________________</w:t>
      </w:r>
    </w:p>
    <w:p w14:paraId="1BA244F0" w14:textId="77777777" w:rsidR="005B6A34" w:rsidRPr="008C7D31" w:rsidRDefault="005B6A34" w:rsidP="005B6A34">
      <w:pPr>
        <w:spacing w:line="259" w:lineRule="auto"/>
        <w:rPr>
          <w:szCs w:val="24"/>
        </w:rPr>
      </w:pPr>
      <w:r>
        <w:rPr>
          <w:szCs w:val="24"/>
        </w:rPr>
        <w:t>___________________________________________________________________________</w:t>
      </w:r>
    </w:p>
    <w:p w14:paraId="3B3B59DE" w14:textId="77777777" w:rsidR="005B6A34" w:rsidRPr="008C7D31" w:rsidRDefault="005B6A34" w:rsidP="005B6A34">
      <w:pPr>
        <w:spacing w:after="160" w:line="259" w:lineRule="auto"/>
        <w:rPr>
          <w:szCs w:val="24"/>
        </w:rPr>
      </w:pPr>
    </w:p>
    <w:p w14:paraId="6EF379B4" w14:textId="77777777" w:rsidR="005B6A34" w:rsidRDefault="005B6A34" w:rsidP="005B6A34"/>
    <w:p w14:paraId="0D90E95A" w14:textId="77777777" w:rsidR="005B6A34" w:rsidRPr="008C7D31" w:rsidRDefault="005B6A34" w:rsidP="005B6A34"/>
    <w:p w14:paraId="012E84D8" w14:textId="77777777" w:rsidR="005B6A34" w:rsidRPr="005B6A34" w:rsidRDefault="005B6A34">
      <w:pPr>
        <w:rPr>
          <w:rFonts w:ascii="Times New Roman" w:hAnsi="Times New Roman"/>
          <w:b/>
          <w:szCs w:val="24"/>
          <w:lang w:val="en-US"/>
          <w:rPrChange w:id="380" w:author="Hassi Sakari" w:date="2017-10-29T16:00:00Z">
            <w:rPr/>
          </w:rPrChange>
        </w:rPr>
      </w:pPr>
    </w:p>
    <w:sectPr w:rsidR="005B6A34" w:rsidRPr="005B6A34" w:rsidSect="00D91104">
      <w:headerReference w:type="default" r:id="rId36"/>
      <w:footerReference w:type="default" r:id="rId37"/>
      <w:pgSz w:w="11906" w:h="16838"/>
      <w:pgMar w:top="1417" w:right="1134" w:bottom="1417" w:left="1134" w:header="709" w:footer="709" w:gutter="0"/>
      <w:cols w:space="708"/>
      <w:formProt w:val="0"/>
      <w:docGrid w:linePitch="360" w:charSpace="-6145"/>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 w:author="Harri Siirtola" w:date="2017-06-18T15:13:00Z" w:initials="HS">
    <w:p w14:paraId="6EB5E956" w14:textId="32E3CF2F" w:rsidR="005064EE" w:rsidRPr="009A17A0" w:rsidRDefault="005064EE">
      <w:pPr>
        <w:pStyle w:val="Kommentinteksti"/>
      </w:pPr>
      <w:r>
        <w:rPr>
          <w:rStyle w:val="Kommentinviite"/>
        </w:rPr>
        <w:annotationRef/>
      </w:r>
      <w:r w:rsidRPr="009A17A0">
        <w:t>Nämä pilkut o</w:t>
      </w:r>
      <w:r>
        <w:t>vat aika pitkälle tyyliasioita. Ehdotan joitain muutoksia, mutta itse tietenkin päätät miten kirjoitat.</w:t>
      </w:r>
    </w:p>
  </w:comment>
  <w:comment w:id="16" w:author="Harri Siirtola" w:date="2017-06-18T15:11:00Z" w:initials="HS">
    <w:p w14:paraId="63257AEB" w14:textId="575AFD43" w:rsidR="005064EE" w:rsidRPr="00517254" w:rsidRDefault="005064EE">
      <w:pPr>
        <w:pStyle w:val="Kommentinteksti"/>
      </w:pPr>
      <w:r>
        <w:rPr>
          <w:rStyle w:val="Kommentinviite"/>
        </w:rPr>
        <w:annotationRef/>
      </w:r>
      <w:r w:rsidRPr="00517254">
        <w:t>Yllä “Big Data”. Käytä vain yhtä muotoa!</w:t>
      </w:r>
      <w:r>
        <w:t xml:space="preserve"> Käyttäisin isoja alkukirjaimia, erottuu paremmin. Kommentoin vain tässä, koskee koko dokumenttia!</w:t>
      </w:r>
    </w:p>
  </w:comment>
  <w:comment w:id="19" w:author="Harri Siirtola" w:date="2017-06-18T15:11:00Z" w:initials="HS">
    <w:p w14:paraId="2FE96682" w14:textId="77777777" w:rsidR="005064EE" w:rsidRPr="00826991" w:rsidRDefault="005064EE">
      <w:pPr>
        <w:pStyle w:val="Kommentinteksti"/>
      </w:pPr>
      <w:r>
        <w:rPr>
          <w:rStyle w:val="Kommentinviite"/>
        </w:rPr>
        <w:annotationRef/>
      </w:r>
      <w:r w:rsidRPr="00826991">
        <w:t>Avaa lyhenne.</w:t>
      </w:r>
    </w:p>
  </w:comment>
  <w:comment w:id="33" w:author="Harri Siirtola" w:date="2017-06-18T15:20:00Z" w:initials="HS">
    <w:p w14:paraId="0E30A975" w14:textId="349FA070" w:rsidR="005064EE" w:rsidRPr="00826991" w:rsidRDefault="005064EE">
      <w:pPr>
        <w:pStyle w:val="Kommentinteksti"/>
      </w:pPr>
      <w:r>
        <w:rPr>
          <w:rStyle w:val="Kommentinviite"/>
        </w:rPr>
        <w:annotationRef/>
      </w:r>
      <w:r>
        <w:t>Toistoa, konsensus == yhteisymmärrys.</w:t>
      </w:r>
    </w:p>
  </w:comment>
  <w:comment w:id="36" w:author="Harri Siirtola" w:date="2017-06-18T15:33:00Z" w:initials="HS">
    <w:p w14:paraId="368B89DF" w14:textId="68BC16DF" w:rsidR="005064EE" w:rsidRDefault="005064EE">
      <w:pPr>
        <w:pStyle w:val="Kommentinteksti"/>
      </w:pPr>
      <w:r>
        <w:rPr>
          <w:rStyle w:val="Kommentinviite"/>
        </w:rPr>
        <w:annotationRef/>
      </w:r>
      <w:r>
        <w:t>Kursivoisin vain käsitteitä, ja nekin vain ensimmäistä kertaa esitellessä.</w:t>
      </w:r>
    </w:p>
  </w:comment>
  <w:comment w:id="53" w:author="Harri Siirtola" w:date="2017-06-18T15:34:00Z" w:initials="HS">
    <w:p w14:paraId="237D2E1F" w14:textId="77777777" w:rsidR="005064EE" w:rsidRDefault="005064EE">
      <w:pPr>
        <w:pStyle w:val="Kommentinteksti"/>
        <w:rPr>
          <w:noProof/>
        </w:rPr>
      </w:pPr>
      <w:r>
        <w:rPr>
          <w:rStyle w:val="Kommentinviite"/>
        </w:rPr>
        <w:annotationRef/>
      </w:r>
    </w:p>
    <w:p w14:paraId="12C663BF" w14:textId="014DDF53" w:rsidR="005064EE" w:rsidRDefault="005064EE">
      <w:pPr>
        <w:pStyle w:val="Kommentinteksti"/>
      </w:pPr>
      <w:r>
        <w:t>Laney määritteli ensimmäisenä?</w:t>
      </w:r>
    </w:p>
  </w:comment>
  <w:comment w:id="57" w:author="Harri Siirtola" w:date="2017-06-18T15:35:00Z" w:initials="HS">
    <w:p w14:paraId="11D262E0" w14:textId="4988ACC1" w:rsidR="005064EE" w:rsidRDefault="005064EE">
      <w:pPr>
        <w:pStyle w:val="Kommentinteksti"/>
      </w:pPr>
      <w:r>
        <w:rPr>
          <w:rStyle w:val="Kommentinviite"/>
        </w:rPr>
        <w:annotationRef/>
      </w:r>
      <w:r>
        <w:t>Yllä</w:t>
      </w:r>
    </w:p>
  </w:comment>
  <w:comment w:id="62" w:author="Harri Siirtola" w:date="2017-06-18T15:35:00Z" w:initials="HS">
    <w:p w14:paraId="1B583358" w14:textId="4648C752" w:rsidR="005064EE" w:rsidRDefault="005064EE">
      <w:pPr>
        <w:pStyle w:val="Kommentinteksti"/>
      </w:pPr>
      <w:r>
        <w:rPr>
          <w:rStyle w:val="Kommentinviite"/>
        </w:rPr>
        <w:annotationRef/>
      </w:r>
      <w:r>
        <w:t>Turhan juhlallista, ”joten” ja sivulause tms.?</w:t>
      </w:r>
    </w:p>
  </w:comment>
  <w:comment w:id="65" w:author="Harri Siirtola" w:date="2017-06-18T15:36:00Z" w:initials="HS">
    <w:p w14:paraId="71138002" w14:textId="15B23D12" w:rsidR="005064EE" w:rsidRDefault="005064EE">
      <w:pPr>
        <w:pStyle w:val="Kommentinteksti"/>
      </w:pPr>
      <w:r>
        <w:rPr>
          <w:rStyle w:val="Kommentinviite"/>
        </w:rPr>
        <w:annotationRef/>
      </w:r>
      <w:r>
        <w:t>Tieto -&gt; niiden, tieto -&gt; sen</w:t>
      </w:r>
    </w:p>
  </w:comment>
  <w:comment w:id="69" w:author="Harri Siirtola" w:date="2017-06-18T15:37:00Z" w:initials="HS">
    <w:p w14:paraId="71DD9B86" w14:textId="3E73957A" w:rsidR="005064EE" w:rsidRDefault="005064EE">
      <w:pPr>
        <w:pStyle w:val="Kommentinteksti"/>
      </w:pPr>
      <w:r>
        <w:rPr>
          <w:rStyle w:val="Kommentinviite"/>
        </w:rPr>
        <w:annotationRef/>
      </w:r>
      <w:r>
        <w:t>sen</w:t>
      </w:r>
    </w:p>
  </w:comment>
  <w:comment w:id="72" w:author="Harri Siirtola" w:date="2017-06-18T15:37:00Z" w:initials="HS">
    <w:p w14:paraId="733A4149" w14:textId="789CE86A" w:rsidR="005064EE" w:rsidRDefault="005064EE">
      <w:pPr>
        <w:pStyle w:val="Kommentinteksti"/>
      </w:pPr>
      <w:r>
        <w:rPr>
          <w:rStyle w:val="Kommentinviite"/>
        </w:rPr>
        <w:annotationRef/>
      </w:r>
      <w:r>
        <w:t>”tuottaessa rakenteellisesti erilaista”?</w:t>
      </w:r>
    </w:p>
  </w:comment>
  <w:comment w:id="74" w:author="Harri Siirtola" w:date="2017-06-18T15:48:00Z" w:initials="HS">
    <w:p w14:paraId="1409405C" w14:textId="30804353" w:rsidR="005064EE" w:rsidRDefault="005064EE">
      <w:pPr>
        <w:pStyle w:val="Kommentinteksti"/>
      </w:pPr>
      <w:r>
        <w:rPr>
          <w:rStyle w:val="Kommentinviite"/>
        </w:rPr>
        <w:annotationRef/>
      </w:r>
      <w:r>
        <w:t>Kuvaan 1 ei viitata tekstistä.</w:t>
      </w:r>
    </w:p>
  </w:comment>
  <w:comment w:id="84" w:author="Harri Siirtola" w:date="2017-06-18T15:39:00Z" w:initials="HS">
    <w:p w14:paraId="48CFE5D9" w14:textId="364F48C6" w:rsidR="005064EE" w:rsidRDefault="005064EE">
      <w:pPr>
        <w:pStyle w:val="Kommentinteksti"/>
      </w:pPr>
      <w:r>
        <w:rPr>
          <w:rStyle w:val="Kommentinviite"/>
        </w:rPr>
        <w:annotationRef/>
      </w:r>
      <w:r>
        <w:t>Tätä voisi vähän avata esimerkillä.</w:t>
      </w:r>
    </w:p>
  </w:comment>
  <w:comment w:id="101" w:author="Harri Siirtola" w:date="2017-06-18T15:41:00Z" w:initials="HS">
    <w:p w14:paraId="52ADC084" w14:textId="77777777" w:rsidR="005064EE" w:rsidRDefault="005064EE" w:rsidP="00B60EF2">
      <w:pPr>
        <w:pStyle w:val="Seliteteksti"/>
        <w:rPr>
          <w:noProof/>
        </w:rPr>
      </w:pPr>
      <w:r>
        <w:rPr>
          <w:rStyle w:val="Kommentinviite"/>
        </w:rPr>
        <w:annotationRef/>
      </w:r>
      <w:r>
        <w:t xml:space="preserve">Tässä voisi viitata Colin </w:t>
      </w:r>
    </w:p>
    <w:p w14:paraId="7D0D7A42" w14:textId="4EC76656" w:rsidR="005064EE" w:rsidRPr="007710C8" w:rsidRDefault="005064EE" w:rsidP="00B60EF2">
      <w:pPr>
        <w:pStyle w:val="Seliteteksti"/>
      </w:pPr>
      <w:r>
        <w:t xml:space="preserve">Waren kirjaan, johonkin sopivaan kohtaan. </w:t>
      </w:r>
      <w:r w:rsidRPr="007710C8">
        <w:t xml:space="preserve">Saat lainaan jos haluat. </w:t>
      </w:r>
    </w:p>
    <w:p w14:paraId="59E892A9" w14:textId="00F1BF47" w:rsidR="005064EE" w:rsidRPr="0037239A" w:rsidRDefault="005064EE" w:rsidP="00F312A9">
      <w:pPr>
        <w:pStyle w:val="p1"/>
        <w:rPr>
          <w:lang w:val="fi-FI"/>
        </w:rPr>
      </w:pPr>
      <w:r w:rsidRPr="007710C8">
        <w:rPr>
          <w:lang w:val="fi-FI"/>
        </w:rPr>
        <w:t xml:space="preserve">Ware, C. (2013). </w:t>
      </w:r>
      <w:r>
        <w:t xml:space="preserve">Information Visualization: Perception for Design. </w:t>
      </w:r>
      <w:r w:rsidRPr="0037239A">
        <w:rPr>
          <w:lang w:val="fi-FI"/>
        </w:rPr>
        <w:t>Morgan Kaufmann Publishers, 3rd edition.</w:t>
      </w:r>
    </w:p>
  </w:comment>
  <w:comment w:id="104" w:author="Harri Siirtola" w:date="2017-06-18T15:50:00Z" w:initials="HS">
    <w:p w14:paraId="43A39561" w14:textId="5D8E33BB" w:rsidR="005064EE" w:rsidRDefault="005064EE">
      <w:pPr>
        <w:pStyle w:val="Kommentinteksti"/>
      </w:pPr>
      <w:r>
        <w:rPr>
          <w:rStyle w:val="Kommentinviite"/>
        </w:rPr>
        <w:annotationRef/>
      </w:r>
      <w:r>
        <w:t>Ei pistettä kuvaviittaukseen, ”Kuva 3”. Lisäksi Kuva 3 tulee ennen Kuvaa 2?</w:t>
      </w:r>
    </w:p>
  </w:comment>
  <w:comment w:id="109" w:author="Harri Siirtola" w:date="2017-06-18T15:51:00Z" w:initials="HS">
    <w:p w14:paraId="33636606" w14:textId="5F7A7CF8" w:rsidR="005064EE" w:rsidRDefault="005064EE">
      <w:pPr>
        <w:pStyle w:val="Kommentinteksti"/>
      </w:pPr>
      <w:r>
        <w:rPr>
          <w:rStyle w:val="Kommentinviite"/>
        </w:rPr>
        <w:annotationRef/>
      </w:r>
      <w:r>
        <w:t>”Kuva 3” ei ollut kursivoitu? Jättäisin kursivoimatta, mutta tärkeintä on yhtenäisyys – samalla tavalla joka kohdassa.</w:t>
      </w:r>
    </w:p>
  </w:comment>
  <w:comment w:id="118" w:author="Harri Siirtola" w:date="2017-06-18T15:52:00Z" w:initials="HS">
    <w:p w14:paraId="79191699" w14:textId="43A5052F" w:rsidR="005064EE" w:rsidRDefault="005064EE">
      <w:pPr>
        <w:pStyle w:val="Kommentinteksti"/>
      </w:pPr>
      <w:r>
        <w:rPr>
          <w:rStyle w:val="Kommentinviite"/>
        </w:rPr>
        <w:annotationRef/>
      </w:r>
      <w:r>
        <w:t>Vai rakenteen? Vai metadatan?</w:t>
      </w:r>
    </w:p>
  </w:comment>
  <w:comment w:id="124" w:author="Harri Siirtola" w:date="2017-06-18T15:53:00Z" w:initials="HS">
    <w:p w14:paraId="2CC4C38D" w14:textId="24429E13" w:rsidR="005064EE" w:rsidRDefault="005064EE">
      <w:pPr>
        <w:pStyle w:val="Kommentinteksti"/>
      </w:pPr>
      <w:r>
        <w:rPr>
          <w:rStyle w:val="Kommentinviite"/>
        </w:rPr>
        <w:annotationRef/>
      </w:r>
      <w:r>
        <w:t>Kappale isolle, samoin kuin Kuva ja Taulukko jne.</w:t>
      </w:r>
    </w:p>
  </w:comment>
  <w:comment w:id="135" w:author="Harri Siirtola" w:date="2017-06-18T15:55:00Z" w:initials="HS">
    <w:p w14:paraId="5A298835" w14:textId="75A3FBCA" w:rsidR="005064EE" w:rsidRDefault="005064EE">
      <w:pPr>
        <w:pStyle w:val="Kommentinteksti"/>
      </w:pPr>
      <w:r>
        <w:rPr>
          <w:rStyle w:val="Kommentinviite"/>
        </w:rPr>
        <w:annotationRef/>
      </w:r>
      <w:r>
        <w:t>Vuosiluku</w:t>
      </w:r>
    </w:p>
  </w:comment>
  <w:comment w:id="149" w:author="Harri Siirtola" w:date="2017-06-18T15:56:00Z" w:initials="HS">
    <w:p w14:paraId="5F699488" w14:textId="2F66EACA" w:rsidR="005064EE" w:rsidRDefault="005064EE">
      <w:pPr>
        <w:pStyle w:val="Kommentinteksti"/>
      </w:pPr>
      <w:r>
        <w:rPr>
          <w:rStyle w:val="Kommentinviite"/>
        </w:rPr>
        <w:annotationRef/>
      </w:r>
      <w:r>
        <w:t>Puhekieltä</w:t>
      </w:r>
    </w:p>
  </w:comment>
  <w:comment w:id="155" w:author="Harri Siirtola" w:date="2017-06-18T16:17:00Z" w:initials="HS">
    <w:p w14:paraId="4D02714F" w14:textId="4BEB349C" w:rsidR="005064EE" w:rsidRPr="0037239A" w:rsidRDefault="005064EE">
      <w:pPr>
        <w:pStyle w:val="Kommentinteksti"/>
      </w:pPr>
      <w:r>
        <w:rPr>
          <w:rStyle w:val="Kommentinviite"/>
        </w:rPr>
        <w:annotationRef/>
      </w:r>
      <w:r w:rsidRPr="0037239A">
        <w:t xml:space="preserve">Meneekö tässä Big Data Management System ja Database Management System (DBMS) sekaisin? </w:t>
      </w:r>
    </w:p>
  </w:comment>
  <w:comment w:id="164" w:author="Harri Siirtola" w:date="2017-06-18T16:19:00Z" w:initials="HS">
    <w:p w14:paraId="5ACDE87C" w14:textId="0A78F644" w:rsidR="005064EE" w:rsidRDefault="005064EE">
      <w:pPr>
        <w:pStyle w:val="Kommentinteksti"/>
      </w:pPr>
      <w:r>
        <w:rPr>
          <w:rStyle w:val="Kommentinviite"/>
        </w:rPr>
        <w:annotationRef/>
      </w:r>
      <w:r>
        <w:t>Datamäärän kasvun vuoksi?</w:t>
      </w:r>
    </w:p>
  </w:comment>
  <w:comment w:id="170" w:author="Harri Siirtola" w:date="2017-06-18T16:20:00Z" w:initials="HS">
    <w:p w14:paraId="5D8C48D9" w14:textId="729D4942" w:rsidR="005064EE" w:rsidRDefault="005064EE">
      <w:pPr>
        <w:pStyle w:val="Kommentinteksti"/>
      </w:pPr>
      <w:r>
        <w:rPr>
          <w:rStyle w:val="Kommentinviite"/>
        </w:rPr>
        <w:annotationRef/>
      </w:r>
      <w:r>
        <w:t>Vuosi</w:t>
      </w:r>
    </w:p>
  </w:comment>
  <w:comment w:id="183" w:author="Harri Siirtola" w:date="2017-06-18T16:21:00Z" w:initials="HS">
    <w:p w14:paraId="6921B82A" w14:textId="06AE1661" w:rsidR="005064EE" w:rsidRDefault="005064EE">
      <w:pPr>
        <w:pStyle w:val="Kommentinteksti"/>
      </w:pPr>
      <w:r>
        <w:rPr>
          <w:rStyle w:val="Kommentinviite"/>
        </w:rPr>
        <w:annotationRef/>
      </w:r>
      <w:r>
        <w:t>Kappaleessa</w:t>
      </w:r>
    </w:p>
  </w:comment>
  <w:comment w:id="210" w:author="Harri Siirtola" w:date="2017-06-18T16:24:00Z" w:initials="HS">
    <w:p w14:paraId="79C8CB6F" w14:textId="2A973F50" w:rsidR="005064EE" w:rsidRDefault="005064EE">
      <w:pPr>
        <w:pStyle w:val="Kommentinteksti"/>
      </w:pPr>
      <w:r>
        <w:rPr>
          <w:rStyle w:val="Kommentinviite"/>
        </w:rPr>
        <w:annotationRef/>
      </w:r>
      <w:r>
        <w:t>Nimi?</w:t>
      </w:r>
    </w:p>
  </w:comment>
  <w:comment w:id="217" w:author="Harri Siirtola" w:date="2017-06-18T16:25:00Z" w:initials="HS">
    <w:p w14:paraId="0764B722" w14:textId="4755C04A" w:rsidR="005064EE" w:rsidRDefault="005064EE">
      <w:pPr>
        <w:pStyle w:val="Kommentinteksti"/>
      </w:pPr>
      <w:r>
        <w:rPr>
          <w:rStyle w:val="Kommentinviite"/>
        </w:rPr>
        <w:annotationRef/>
      </w:r>
      <w:r>
        <w:t>[Johnson, 2006]?</w:t>
      </w:r>
    </w:p>
  </w:comment>
  <w:comment w:id="222" w:author="Harri Siirtola" w:date="2017-06-18T16:25:00Z" w:initials="HS">
    <w:p w14:paraId="4777503A" w14:textId="77777777" w:rsidR="005064EE" w:rsidRDefault="005064EE" w:rsidP="0073660F">
      <w:pPr>
        <w:pStyle w:val="Kommentinteksti"/>
      </w:pPr>
      <w:r>
        <w:rPr>
          <w:rStyle w:val="Kommentinviite"/>
        </w:rPr>
        <w:annotationRef/>
      </w:r>
      <w:r>
        <w:t>[Johnson, 2006]?</w:t>
      </w:r>
    </w:p>
  </w:comment>
  <w:comment w:id="234" w:author="Harri Siirtola" w:date="2017-06-18T16:28:00Z" w:initials="HS">
    <w:p w14:paraId="5DA3BA8F" w14:textId="77777777" w:rsidR="005064EE" w:rsidRDefault="005064EE">
      <w:pPr>
        <w:pStyle w:val="Kommentinteksti"/>
      </w:pPr>
      <w:r>
        <w:rPr>
          <w:rStyle w:val="Kommentinviite"/>
        </w:rPr>
        <w:annotationRef/>
      </w:r>
      <w:r>
        <w:t>Oikeastaan visuaalinen analytiikka painottaa koneoppimista ja mallien rakentamista tiedon perusteella, ja sekä mallia että tietoa visualisoidaan. Mallia usein tarkennetaan ja kehitetään visualisoinnin avulla.</w:t>
      </w:r>
    </w:p>
    <w:p w14:paraId="00A70587" w14:textId="77777777" w:rsidR="005064EE" w:rsidRPr="0037239A" w:rsidRDefault="005064EE" w:rsidP="001C0C6D">
      <w:pPr>
        <w:pStyle w:val="Kommentinteksti"/>
      </w:pPr>
    </w:p>
    <w:p w14:paraId="350EAC61" w14:textId="77777777" w:rsidR="005064EE" w:rsidRDefault="005064EE" w:rsidP="006A0D50">
      <w:pPr>
        <w:pStyle w:val="Kommentinteksti"/>
        <w:rPr>
          <w:noProof/>
        </w:rPr>
      </w:pPr>
      <w:r w:rsidRPr="0037239A">
        <w:t>Thomas, J. J. and Cook, K. A., editors (200</w:t>
      </w:r>
    </w:p>
    <w:p w14:paraId="2F53E46D" w14:textId="3BCFFC4B" w:rsidR="005064EE" w:rsidRPr="001C0C6D" w:rsidRDefault="005064EE" w:rsidP="006A0D50">
      <w:pPr>
        <w:pStyle w:val="Kommentinteksti"/>
        <w:rPr>
          <w:lang w:val="en-GB"/>
        </w:rPr>
      </w:pPr>
      <w:r w:rsidRPr="007710C8">
        <w:rPr>
          <w:lang w:val="en-US"/>
        </w:rPr>
        <w:t xml:space="preserve">5). </w:t>
      </w:r>
      <w:r w:rsidRPr="006A0D50">
        <w:rPr>
          <w:lang w:val="en-GB"/>
        </w:rPr>
        <w:t>Illuminating the Path: The Research and Development Agenda for Visual Analytics. IEEE Computer Society Press. vis.pnnl.gov/pdf/RD_Agenda_VisualAnalytics.pdf</w:t>
      </w:r>
    </w:p>
  </w:comment>
  <w:comment w:id="245" w:author="Harri Siirtola" w:date="2017-06-18T16:36:00Z" w:initials="HS">
    <w:p w14:paraId="259A237D" w14:textId="11EF22EE" w:rsidR="005064EE" w:rsidRDefault="005064EE">
      <w:pPr>
        <w:pStyle w:val="Kommentinteksti"/>
      </w:pPr>
      <w:r>
        <w:rPr>
          <w:rStyle w:val="Kommentinviite"/>
        </w:rPr>
        <w:annotationRef/>
      </w:r>
      <w:r>
        <w:t>Iso alkukirjain, ei kursivointia</w:t>
      </w:r>
    </w:p>
  </w:comment>
  <w:comment w:id="255" w:author="Harri Siirtola" w:date="2017-06-18T16:37:00Z" w:initials="HS">
    <w:p w14:paraId="1E1BB47E" w14:textId="0BCD2158" w:rsidR="005064EE" w:rsidRDefault="005064EE">
      <w:pPr>
        <w:pStyle w:val="Kommentinteksti"/>
      </w:pPr>
      <w:r>
        <w:rPr>
          <w:rStyle w:val="Kommentinviite"/>
        </w:rPr>
        <w:annotationRef/>
      </w:r>
      <w:r>
        <w:t>Scatter Plot Matrix (SPLOM)</w:t>
      </w:r>
    </w:p>
  </w:comment>
  <w:comment w:id="265" w:author="Harri Siirtola" w:date="2017-06-18T16:39:00Z" w:initials="HS">
    <w:p w14:paraId="13233D2E" w14:textId="667C0B5C" w:rsidR="005064EE" w:rsidRDefault="005064EE">
      <w:pPr>
        <w:pStyle w:val="Kommentinteksti"/>
      </w:pPr>
      <w:r>
        <w:rPr>
          <w:rStyle w:val="Kommentinviite"/>
        </w:rPr>
        <w:annotationRef/>
      </w:r>
      <w:r>
        <w:t>Erikoinen termi, voiko tätä avata?</w:t>
      </w:r>
    </w:p>
  </w:comment>
  <w:comment w:id="269" w:author="Harri Siirtola" w:date="2017-06-18T16:39:00Z" w:initials="HS">
    <w:p w14:paraId="624E544F" w14:textId="77777777" w:rsidR="005064EE" w:rsidRDefault="005064EE" w:rsidP="002E0562">
      <w:pPr>
        <w:pStyle w:val="Kommentinteksti"/>
      </w:pPr>
      <w:r>
        <w:rPr>
          <w:rStyle w:val="Kommentinviite"/>
        </w:rPr>
        <w:annotationRef/>
      </w:r>
      <w:r>
        <w:t>Erikoinen termi, voiko tätä avata?</w:t>
      </w:r>
    </w:p>
  </w:comment>
  <w:comment w:id="282" w:author="Harri Siirtola" w:date="2017-06-18T16:38:00Z" w:initials="HS">
    <w:p w14:paraId="53F07794" w14:textId="626AA7A9" w:rsidR="005064EE" w:rsidRDefault="005064EE">
      <w:pPr>
        <w:pStyle w:val="Kommentinteksti"/>
      </w:pPr>
      <w:r>
        <w:rPr>
          <w:rStyle w:val="Kommentinviite"/>
        </w:rPr>
        <w:annotationRef/>
      </w:r>
      <w:r>
        <w:t>Ei kursivointia</w:t>
      </w:r>
    </w:p>
  </w:comment>
  <w:comment w:id="287" w:author="Harri Siirtola" w:date="2017-06-18T16:42:00Z" w:initials="HS">
    <w:p w14:paraId="09977314" w14:textId="6BA5C256" w:rsidR="005064EE" w:rsidRDefault="005064EE">
      <w:pPr>
        <w:pStyle w:val="Kommentinteksti"/>
      </w:pPr>
      <w:r>
        <w:rPr>
          <w:rStyle w:val="Kommentinviite"/>
        </w:rPr>
        <w:annotationRef/>
      </w:r>
      <w:r>
        <w:t xml:space="preserve">Parallel Coordinates ja Star Coordinates kyllä, mutta Treemap on vähän outo tässä yhteydessä. </w:t>
      </w:r>
    </w:p>
  </w:comment>
  <w:comment w:id="289" w:author="Harri Siirtola" w:date="2017-06-18T16:45:00Z" w:initials="HS">
    <w:p w14:paraId="0AAB1421" w14:textId="13E26CE8" w:rsidR="005064EE" w:rsidRDefault="005064EE">
      <w:pPr>
        <w:pStyle w:val="Kommentinteksti"/>
      </w:pPr>
      <w:r>
        <w:rPr>
          <w:rStyle w:val="Kommentinviite"/>
        </w:rPr>
        <w:annotationRef/>
      </w:r>
      <w:r>
        <w:t>”Rinnakkaiskoordinaatit” suomeksi.</w:t>
      </w:r>
    </w:p>
  </w:comment>
  <w:comment w:id="290" w:author="Harri Siirtola" w:date="2017-06-18T16:51:00Z" w:initials="HS">
    <w:p w14:paraId="1DB4AD25" w14:textId="16AEE078" w:rsidR="005064EE" w:rsidRDefault="005064EE">
      <w:pPr>
        <w:pStyle w:val="Kommentinteksti"/>
      </w:pPr>
      <w:r>
        <w:rPr>
          <w:rStyle w:val="Kommentinviite"/>
        </w:rPr>
        <w:annotationRef/>
      </w:r>
      <w:r>
        <w:t>Yleensä viitataan Inselbergin kirjaan tai sitten ensimmäiseen konferenssipaperiin.</w:t>
      </w:r>
    </w:p>
    <w:p w14:paraId="2B2E6939" w14:textId="77777777" w:rsidR="005064EE" w:rsidRPr="00ED2FF1" w:rsidRDefault="005064EE" w:rsidP="007349FF">
      <w:pPr>
        <w:pStyle w:val="Kommentinteksti"/>
      </w:pPr>
    </w:p>
    <w:p w14:paraId="72ECF909" w14:textId="77777777" w:rsidR="005064EE" w:rsidRDefault="005064EE" w:rsidP="007349FF">
      <w:pPr>
        <w:pStyle w:val="Kommentinteksti"/>
        <w:rPr>
          <w:noProof/>
          <w:lang w:val="en-GB"/>
        </w:rPr>
      </w:pPr>
      <w:r w:rsidRPr="007349FF">
        <w:rPr>
          <w:lang w:val="en-GB"/>
        </w:rPr>
        <w:t>Inselberg, A. (200</w:t>
      </w:r>
    </w:p>
    <w:p w14:paraId="396BFADF" w14:textId="104CF202" w:rsidR="005064EE" w:rsidRPr="007349FF" w:rsidRDefault="005064EE" w:rsidP="007349FF">
      <w:pPr>
        <w:pStyle w:val="Kommentinteksti"/>
        <w:rPr>
          <w:lang w:val="en-GB"/>
        </w:rPr>
      </w:pPr>
      <w:r w:rsidRPr="007349FF">
        <w:rPr>
          <w:lang w:val="en-GB"/>
        </w:rPr>
        <w:t>9). Parallel Coordinates: Visual Multidimensional Geometry and its Applications. Springer.</w:t>
      </w:r>
    </w:p>
    <w:p w14:paraId="774EC549" w14:textId="77777777" w:rsidR="005064EE" w:rsidRPr="0037239A" w:rsidRDefault="005064EE">
      <w:pPr>
        <w:pStyle w:val="Kommentinteksti"/>
        <w:rPr>
          <w:lang w:val="en-US"/>
        </w:rPr>
      </w:pPr>
    </w:p>
    <w:p w14:paraId="7AA3E03C" w14:textId="514CF3CF" w:rsidR="005064EE" w:rsidRPr="00ED2FF1" w:rsidRDefault="005064EE" w:rsidP="00ED2FF1">
      <w:pPr>
        <w:pStyle w:val="Kommentinteksti"/>
        <w:rPr>
          <w:lang w:val="en-GB"/>
        </w:rPr>
      </w:pPr>
      <w:r w:rsidRPr="00ED2FF1">
        <w:rPr>
          <w:lang w:val="en-GB"/>
        </w:rPr>
        <w:t>Inselberg, A. and Dimsdale, B. (1990). Parallel coordinates: A tool for visualizing multi-dimensional geometry. In Vis’90: Proceedings of the IEEE Visualization ’90, pages 361–370. IEEE Computer Society.</w:t>
      </w:r>
    </w:p>
  </w:comment>
  <w:comment w:id="302" w:author="Harri Siirtola" w:date="2017-06-18T18:48:00Z" w:initials="HS">
    <w:p w14:paraId="74072594" w14:textId="2F3F0E8C" w:rsidR="005064EE" w:rsidRDefault="005064EE" w:rsidP="0070786A">
      <w:pPr>
        <w:pStyle w:val="Kommentinteksti"/>
        <w:rPr>
          <w:lang w:val="en-GB"/>
        </w:rPr>
      </w:pPr>
      <w:r>
        <w:rPr>
          <w:rStyle w:val="Kommentinviite"/>
        </w:rPr>
        <w:annotationRef/>
      </w:r>
      <w:r w:rsidRPr="0070786A">
        <w:rPr>
          <w:lang w:val="en-GB"/>
        </w:rPr>
        <w:t>Colin Ware toteaa tästä kirjassaan että ”An interactive visualization can be considered an internal interface between human and computer componen</w:t>
      </w:r>
      <w:r>
        <w:rPr>
          <w:lang w:val="en-GB"/>
        </w:rPr>
        <w:t>ts in a problem-solving system.</w:t>
      </w:r>
    </w:p>
    <w:p w14:paraId="3D54D2D6" w14:textId="77777777" w:rsidR="005064EE" w:rsidRDefault="005064EE" w:rsidP="0070786A">
      <w:pPr>
        <w:pStyle w:val="Kommentinteksti"/>
        <w:rPr>
          <w:lang w:val="en-GB"/>
        </w:rPr>
      </w:pPr>
    </w:p>
    <w:p w14:paraId="4C705CBF" w14:textId="77777777" w:rsidR="005064EE" w:rsidRPr="004A4AF3" w:rsidRDefault="005064EE" w:rsidP="0070786A">
      <w:pPr>
        <w:pStyle w:val="Kommentinteksti"/>
      </w:pPr>
      <w:r>
        <w:rPr>
          <w:lang w:val="en-GB"/>
        </w:rPr>
        <w:t xml:space="preserve">s. 376, </w:t>
      </w:r>
      <w:r w:rsidRPr="0070786A">
        <w:rPr>
          <w:lang w:val="en-GB"/>
        </w:rPr>
        <w:t xml:space="preserve">Ware, C. (2013). Information Visualization: Perception for Design. </w:t>
      </w:r>
      <w:r w:rsidRPr="004A4AF3">
        <w:t>Morgan Kaufmann Publishers, 3rd edition.</w:t>
      </w:r>
    </w:p>
    <w:p w14:paraId="211DE59B" w14:textId="3C70D9DA" w:rsidR="005064EE" w:rsidRPr="004A4AF3" w:rsidRDefault="005064EE" w:rsidP="0070786A">
      <w:pPr>
        <w:pStyle w:val="Kommentinteksti"/>
      </w:pPr>
    </w:p>
  </w:comment>
  <w:comment w:id="310" w:author="Harri Siirtola" w:date="2017-06-18T18:56:00Z" w:initials="HS">
    <w:p w14:paraId="2EC3A907" w14:textId="69ABD49E" w:rsidR="005064EE" w:rsidRDefault="005064EE">
      <w:pPr>
        <w:pStyle w:val="Kommentinteksti"/>
      </w:pPr>
      <w:r>
        <w:rPr>
          <w:rStyle w:val="Kommentinviite"/>
        </w:rPr>
        <w:annotationRef/>
      </w:r>
      <w:r>
        <w:t>”vaikuttaa siltä, että järjestelmän kehitystyö on lopetettu.” tms.</w:t>
      </w:r>
    </w:p>
  </w:comment>
  <w:comment w:id="314" w:author="Harri Siirtola" w:date="2017-06-18T18:57:00Z" w:initials="HS">
    <w:p w14:paraId="00089967" w14:textId="354255DA" w:rsidR="005064EE" w:rsidRDefault="005064EE">
      <w:pPr>
        <w:pStyle w:val="Kommentinteksti"/>
      </w:pPr>
      <w:r>
        <w:rPr>
          <w:rStyle w:val="Kommentinviite"/>
        </w:rPr>
        <w:annotationRef/>
      </w:r>
      <w:r>
        <w:t xml:space="preserve">Tämä ”luotiin toimesta” on huonoa kieltä. </w:t>
      </w:r>
    </w:p>
  </w:comment>
  <w:comment w:id="319" w:author="Harri Siirtola" w:date="2017-06-18T19:00:00Z" w:initials="HS">
    <w:p w14:paraId="7261AAF9" w14:textId="2FF717C0" w:rsidR="005064EE" w:rsidRDefault="005064EE">
      <w:pPr>
        <w:pStyle w:val="Kommentinteksti"/>
      </w:pPr>
      <w:r>
        <w:rPr>
          <w:rStyle w:val="Kommentinviite"/>
        </w:rPr>
        <w:annotationRef/>
      </w:r>
      <w:r>
        <w:t>tutkimuksensa</w:t>
      </w:r>
    </w:p>
  </w:comment>
  <w:comment w:id="322" w:author="Harri Siirtola" w:date="2017-06-18T19:01:00Z" w:initials="HS">
    <w:p w14:paraId="5E762232" w14:textId="1251AB01" w:rsidR="005064EE" w:rsidRDefault="005064EE">
      <w:pPr>
        <w:pStyle w:val="Kommentinteksti"/>
      </w:pPr>
      <w:r>
        <w:rPr>
          <w:rStyle w:val="Kommentinviite"/>
        </w:rPr>
        <w:annotationRef/>
      </w:r>
      <w:r>
        <w:t>Tämä on tärkeä pointti. Usein näkee VR-toteutuksia, joissa virtuaalimaailmassa on 2D taulu visualisoinnille! Miten tämä hyödyntää VR:n tarjoamia mahdollisuuksia? AR-toteutuksissa voidaan visualisoinnit liittää reaalimaailman objekteihin mikä konkretisoi asiaa käyttäjälle. Jotakin vastaavaa pitäisi löytää VR-puolelta, en vain osaa (tällä hetkellä) sanoa mitä se olisi.</w:t>
      </w:r>
    </w:p>
  </w:comment>
  <w:comment w:id="336" w:author="Harri Siirtola" w:date="2017-06-18T19:10:00Z" w:initials="HS">
    <w:p w14:paraId="4C54C412" w14:textId="769C3BC0" w:rsidR="005064EE" w:rsidRDefault="005064EE">
      <w:pPr>
        <w:pStyle w:val="Kommentinteksti"/>
      </w:pPr>
      <w:r>
        <w:rPr>
          <w:rStyle w:val="Kommentinviite"/>
        </w:rPr>
        <w:annotationRef/>
      </w:r>
      <w:r>
        <w:t>Ehkä näitä suurempi ja ihmeellisempi kyky on havaita rakenteita (pattern) datassa, varsinkin silloin, jos ne eivät ole kovin puhtaita.</w:t>
      </w:r>
    </w:p>
  </w:comment>
  <w:comment w:id="344" w:author="Harri Siirtola" w:date="2017-06-18T19:12:00Z" w:initials="HS">
    <w:p w14:paraId="6F4ABB02" w14:textId="07D58D62" w:rsidR="005064EE" w:rsidRDefault="005064EE">
      <w:pPr>
        <w:pStyle w:val="Kommentinteksti"/>
      </w:pPr>
      <w:r>
        <w:rPr>
          <w:rStyle w:val="Kommentinviite"/>
        </w:rPr>
        <w:annotationRef/>
      </w:r>
      <w:r>
        <w:t>Aikaisemmin ”et al.” ei ollut kursivoitu – johdonmukaisuus! Ja gradupohjan suositus, mikä se tällä hetkellä onkaan.</w:t>
      </w:r>
    </w:p>
  </w:comment>
  <w:comment w:id="368" w:author="Harri Siirtola" w:date="2017-06-18T17:07:00Z" w:initials="HS">
    <w:p w14:paraId="07DC7E5C" w14:textId="5A977500" w:rsidR="005064EE" w:rsidRDefault="005064EE">
      <w:pPr>
        <w:pStyle w:val="Kommentinteksti"/>
      </w:pPr>
      <w:r>
        <w:rPr>
          <w:rStyle w:val="Kommentinviite"/>
        </w:rPr>
        <w:annotationRef/>
      </w:r>
      <w:r>
        <w:t>Tässä voisi diskutoida olisiko AR sitten hedelmällisempi suunta?</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EB5E956" w15:done="0"/>
  <w15:commentEx w15:paraId="63257AEB" w15:done="0"/>
  <w15:commentEx w15:paraId="2FE96682" w15:done="0"/>
  <w15:commentEx w15:paraId="0E30A975" w15:done="0"/>
  <w15:commentEx w15:paraId="368B89DF" w15:done="0"/>
  <w15:commentEx w15:paraId="12C663BF" w15:done="0"/>
  <w15:commentEx w15:paraId="11D262E0" w15:done="0"/>
  <w15:commentEx w15:paraId="1B583358" w15:done="0"/>
  <w15:commentEx w15:paraId="71138002" w15:done="0"/>
  <w15:commentEx w15:paraId="71DD9B86" w15:done="0"/>
  <w15:commentEx w15:paraId="733A4149" w15:done="0"/>
  <w15:commentEx w15:paraId="1409405C" w15:done="0"/>
  <w15:commentEx w15:paraId="48CFE5D9" w15:done="0"/>
  <w15:commentEx w15:paraId="59E892A9" w15:done="0"/>
  <w15:commentEx w15:paraId="43A39561" w15:done="0"/>
  <w15:commentEx w15:paraId="33636606" w15:done="0"/>
  <w15:commentEx w15:paraId="79191699" w15:done="0"/>
  <w15:commentEx w15:paraId="2CC4C38D" w15:done="0"/>
  <w15:commentEx w15:paraId="5A298835" w15:done="0"/>
  <w15:commentEx w15:paraId="5F699488" w15:done="0"/>
  <w15:commentEx w15:paraId="4D02714F" w15:done="0"/>
  <w15:commentEx w15:paraId="5ACDE87C" w15:done="0"/>
  <w15:commentEx w15:paraId="5D8C48D9" w15:done="0"/>
  <w15:commentEx w15:paraId="6921B82A" w15:done="0"/>
  <w15:commentEx w15:paraId="79C8CB6F" w15:done="0"/>
  <w15:commentEx w15:paraId="0764B722" w15:done="0"/>
  <w15:commentEx w15:paraId="4777503A" w15:done="0"/>
  <w15:commentEx w15:paraId="2F53E46D" w15:done="0"/>
  <w15:commentEx w15:paraId="259A237D" w15:done="0"/>
  <w15:commentEx w15:paraId="1E1BB47E" w15:done="0"/>
  <w15:commentEx w15:paraId="13233D2E" w15:done="0"/>
  <w15:commentEx w15:paraId="624E544F" w15:done="0"/>
  <w15:commentEx w15:paraId="53F07794" w15:done="0"/>
  <w15:commentEx w15:paraId="09977314" w15:done="0"/>
  <w15:commentEx w15:paraId="0AAB1421" w15:done="0"/>
  <w15:commentEx w15:paraId="7AA3E03C" w15:done="0"/>
  <w15:commentEx w15:paraId="211DE59B" w15:done="0"/>
  <w15:commentEx w15:paraId="2EC3A907" w15:done="0"/>
  <w15:commentEx w15:paraId="00089967" w15:done="0"/>
  <w15:commentEx w15:paraId="7261AAF9" w15:done="0"/>
  <w15:commentEx w15:paraId="5E762232" w15:done="0"/>
  <w15:commentEx w15:paraId="4C54C412" w15:done="0"/>
  <w15:commentEx w15:paraId="6F4ABB02" w15:done="0"/>
  <w15:commentEx w15:paraId="07DC7E5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E0C67C" w14:textId="77777777" w:rsidR="00B55C90" w:rsidRDefault="00B55C90" w:rsidP="00D91104">
      <w:pPr>
        <w:spacing w:line="240" w:lineRule="auto"/>
      </w:pPr>
      <w:r>
        <w:separator/>
      </w:r>
    </w:p>
  </w:endnote>
  <w:endnote w:type="continuationSeparator" w:id="0">
    <w:p w14:paraId="16359D8A" w14:textId="77777777" w:rsidR="00B55C90" w:rsidRDefault="00B55C90" w:rsidP="00D911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font>
  <w:font w:name="Microsoft YaHei">
    <w:panose1 w:val="020B0503020204020204"/>
    <w:charset w:val="86"/>
    <w:family w:val="swiss"/>
    <w:pitch w:val="variable"/>
    <w:sig w:usb0="80000287" w:usb1="280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New York">
    <w:panose1 w:val="02040503060506020304"/>
    <w:charset w:val="00"/>
    <w:family w:val="roman"/>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CCDFE1" w14:textId="77777777" w:rsidR="005064EE" w:rsidRDefault="005064EE">
    <w:pPr>
      <w:pStyle w:val="Alatunniste1"/>
      <w:jc w:val="right"/>
    </w:pPr>
    <w:r>
      <w:fldChar w:fldCharType="begin"/>
    </w:r>
    <w:r>
      <w:instrText>PAGE</w:instrText>
    </w:r>
    <w:r>
      <w:fldChar w:fldCharType="separate"/>
    </w:r>
    <w:r w:rsidR="0027713C">
      <w:rPr>
        <w:noProof/>
      </w:rPr>
      <w:t>1</w:t>
    </w:r>
    <w:r>
      <w:fldChar w:fldCharType="end"/>
    </w:r>
  </w:p>
  <w:p w14:paraId="73B59A45" w14:textId="77777777" w:rsidR="005064EE" w:rsidRDefault="005064EE">
    <w:pPr>
      <w:pStyle w:val="Alatunniste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26EB5A" w14:textId="77777777" w:rsidR="005064EE" w:rsidRDefault="005064EE">
    <w:pPr>
      <w:pStyle w:val="Alatunniste1"/>
      <w:jc w:val="right"/>
    </w:pPr>
    <w:r>
      <w:fldChar w:fldCharType="begin"/>
    </w:r>
    <w:r>
      <w:instrText>PAGE</w:instrText>
    </w:r>
    <w:r>
      <w:fldChar w:fldCharType="separate"/>
    </w:r>
    <w:r w:rsidR="0027713C">
      <w:rPr>
        <w:noProof/>
      </w:rPr>
      <w:t>50</w:t>
    </w:r>
    <w:r>
      <w:fldChar w:fldCharType="end"/>
    </w:r>
  </w:p>
  <w:p w14:paraId="6B1FAF50" w14:textId="77777777" w:rsidR="005064EE" w:rsidRDefault="005064EE">
    <w:pPr>
      <w:pStyle w:val="Alatunniste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F100EB" w14:textId="77777777" w:rsidR="00B55C90" w:rsidRDefault="00B55C90" w:rsidP="00D91104">
      <w:pPr>
        <w:spacing w:line="240" w:lineRule="auto"/>
      </w:pPr>
      <w:r>
        <w:separator/>
      </w:r>
    </w:p>
  </w:footnote>
  <w:footnote w:type="continuationSeparator" w:id="0">
    <w:p w14:paraId="3CC8E79F" w14:textId="77777777" w:rsidR="00B55C90" w:rsidRDefault="00B55C90" w:rsidP="00D9110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D2CD2A" w14:textId="77777777" w:rsidR="005064EE" w:rsidRDefault="005064EE">
    <w:pPr>
      <w:pStyle w:val="Yltunniste1"/>
      <w:widowControl w:val="0"/>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6AE8EB" w14:textId="77777777" w:rsidR="005064EE" w:rsidRDefault="005064EE">
    <w:pPr>
      <w:pStyle w:val="Yltunniste1"/>
      <w:widowControl w:val="0"/>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D84DE4"/>
    <w:multiLevelType w:val="multilevel"/>
    <w:tmpl w:val="F12A733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14302EB0"/>
    <w:multiLevelType w:val="hybridMultilevel"/>
    <w:tmpl w:val="B81A2D84"/>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 w15:restartNumberingAfterBreak="0">
    <w:nsid w:val="1E926E25"/>
    <w:multiLevelType w:val="multilevel"/>
    <w:tmpl w:val="81727056"/>
    <w:lvl w:ilvl="0">
      <w:start w:val="1"/>
      <w:numFmt w:val="bullet"/>
      <w:lvlText w:val=""/>
      <w:lvlJc w:val="left"/>
      <w:pPr>
        <w:ind w:left="1664" w:hanging="360"/>
      </w:pPr>
      <w:rPr>
        <w:rFonts w:ascii="Wingdings" w:hAnsi="Wingdings" w:cs="Wingdings" w:hint="default"/>
      </w:rPr>
    </w:lvl>
    <w:lvl w:ilvl="1">
      <w:start w:val="1"/>
      <w:numFmt w:val="bullet"/>
      <w:lvlText w:val="o"/>
      <w:lvlJc w:val="left"/>
      <w:pPr>
        <w:ind w:left="2384" w:hanging="360"/>
      </w:pPr>
      <w:rPr>
        <w:rFonts w:ascii="Courier New" w:hAnsi="Courier New" w:cs="Courier New" w:hint="default"/>
      </w:rPr>
    </w:lvl>
    <w:lvl w:ilvl="2">
      <w:start w:val="1"/>
      <w:numFmt w:val="bullet"/>
      <w:lvlText w:val=""/>
      <w:lvlJc w:val="left"/>
      <w:pPr>
        <w:ind w:left="3104" w:hanging="360"/>
      </w:pPr>
      <w:rPr>
        <w:rFonts w:ascii="Wingdings" w:hAnsi="Wingdings" w:cs="Wingdings" w:hint="default"/>
      </w:rPr>
    </w:lvl>
    <w:lvl w:ilvl="3">
      <w:start w:val="1"/>
      <w:numFmt w:val="bullet"/>
      <w:lvlText w:val=""/>
      <w:lvlJc w:val="left"/>
      <w:pPr>
        <w:ind w:left="3824" w:hanging="360"/>
      </w:pPr>
      <w:rPr>
        <w:rFonts w:ascii="Symbol" w:hAnsi="Symbol" w:cs="Symbol" w:hint="default"/>
      </w:rPr>
    </w:lvl>
    <w:lvl w:ilvl="4">
      <w:start w:val="1"/>
      <w:numFmt w:val="bullet"/>
      <w:lvlText w:val="o"/>
      <w:lvlJc w:val="left"/>
      <w:pPr>
        <w:ind w:left="4544" w:hanging="360"/>
      </w:pPr>
      <w:rPr>
        <w:rFonts w:ascii="Courier New" w:hAnsi="Courier New" w:cs="Courier New" w:hint="default"/>
      </w:rPr>
    </w:lvl>
    <w:lvl w:ilvl="5">
      <w:start w:val="1"/>
      <w:numFmt w:val="bullet"/>
      <w:lvlText w:val=""/>
      <w:lvlJc w:val="left"/>
      <w:pPr>
        <w:ind w:left="5264" w:hanging="360"/>
      </w:pPr>
      <w:rPr>
        <w:rFonts w:ascii="Wingdings" w:hAnsi="Wingdings" w:cs="Wingdings" w:hint="default"/>
      </w:rPr>
    </w:lvl>
    <w:lvl w:ilvl="6">
      <w:start w:val="1"/>
      <w:numFmt w:val="bullet"/>
      <w:lvlText w:val=""/>
      <w:lvlJc w:val="left"/>
      <w:pPr>
        <w:ind w:left="5984" w:hanging="360"/>
      </w:pPr>
      <w:rPr>
        <w:rFonts w:ascii="Symbol" w:hAnsi="Symbol" w:cs="Symbol" w:hint="default"/>
      </w:rPr>
    </w:lvl>
    <w:lvl w:ilvl="7">
      <w:start w:val="1"/>
      <w:numFmt w:val="bullet"/>
      <w:lvlText w:val="o"/>
      <w:lvlJc w:val="left"/>
      <w:pPr>
        <w:ind w:left="6704" w:hanging="360"/>
      </w:pPr>
      <w:rPr>
        <w:rFonts w:ascii="Courier New" w:hAnsi="Courier New" w:cs="Courier New" w:hint="default"/>
      </w:rPr>
    </w:lvl>
    <w:lvl w:ilvl="8">
      <w:start w:val="1"/>
      <w:numFmt w:val="bullet"/>
      <w:lvlText w:val=""/>
      <w:lvlJc w:val="left"/>
      <w:pPr>
        <w:ind w:left="7424" w:hanging="360"/>
      </w:pPr>
      <w:rPr>
        <w:rFonts w:ascii="Wingdings" w:hAnsi="Wingdings" w:cs="Wingdings" w:hint="default"/>
      </w:rPr>
    </w:lvl>
  </w:abstractNum>
  <w:abstractNum w:abstractNumId="3" w15:restartNumberingAfterBreak="0">
    <w:nsid w:val="29624647"/>
    <w:multiLevelType w:val="hybridMultilevel"/>
    <w:tmpl w:val="874C0DF6"/>
    <w:lvl w:ilvl="0" w:tplc="040B0005">
      <w:start w:val="1"/>
      <w:numFmt w:val="bullet"/>
      <w:lvlText w:val=""/>
      <w:lvlJc w:val="left"/>
      <w:pPr>
        <w:ind w:left="920" w:hanging="360"/>
      </w:pPr>
      <w:rPr>
        <w:rFonts w:ascii="Wingdings" w:hAnsi="Wingdings" w:hint="default"/>
      </w:rPr>
    </w:lvl>
    <w:lvl w:ilvl="1" w:tplc="040B0003" w:tentative="1">
      <w:start w:val="1"/>
      <w:numFmt w:val="bullet"/>
      <w:lvlText w:val="o"/>
      <w:lvlJc w:val="left"/>
      <w:pPr>
        <w:ind w:left="1640" w:hanging="360"/>
      </w:pPr>
      <w:rPr>
        <w:rFonts w:ascii="Courier New" w:hAnsi="Courier New" w:cs="Courier New" w:hint="default"/>
      </w:rPr>
    </w:lvl>
    <w:lvl w:ilvl="2" w:tplc="040B0005" w:tentative="1">
      <w:start w:val="1"/>
      <w:numFmt w:val="bullet"/>
      <w:lvlText w:val=""/>
      <w:lvlJc w:val="left"/>
      <w:pPr>
        <w:ind w:left="2360" w:hanging="360"/>
      </w:pPr>
      <w:rPr>
        <w:rFonts w:ascii="Wingdings" w:hAnsi="Wingdings" w:hint="default"/>
      </w:rPr>
    </w:lvl>
    <w:lvl w:ilvl="3" w:tplc="040B0001" w:tentative="1">
      <w:start w:val="1"/>
      <w:numFmt w:val="bullet"/>
      <w:lvlText w:val=""/>
      <w:lvlJc w:val="left"/>
      <w:pPr>
        <w:ind w:left="3080" w:hanging="360"/>
      </w:pPr>
      <w:rPr>
        <w:rFonts w:ascii="Symbol" w:hAnsi="Symbol" w:hint="default"/>
      </w:rPr>
    </w:lvl>
    <w:lvl w:ilvl="4" w:tplc="040B0003" w:tentative="1">
      <w:start w:val="1"/>
      <w:numFmt w:val="bullet"/>
      <w:lvlText w:val="o"/>
      <w:lvlJc w:val="left"/>
      <w:pPr>
        <w:ind w:left="3800" w:hanging="360"/>
      </w:pPr>
      <w:rPr>
        <w:rFonts w:ascii="Courier New" w:hAnsi="Courier New" w:cs="Courier New" w:hint="default"/>
      </w:rPr>
    </w:lvl>
    <w:lvl w:ilvl="5" w:tplc="040B0005" w:tentative="1">
      <w:start w:val="1"/>
      <w:numFmt w:val="bullet"/>
      <w:lvlText w:val=""/>
      <w:lvlJc w:val="left"/>
      <w:pPr>
        <w:ind w:left="4520" w:hanging="360"/>
      </w:pPr>
      <w:rPr>
        <w:rFonts w:ascii="Wingdings" w:hAnsi="Wingdings" w:hint="default"/>
      </w:rPr>
    </w:lvl>
    <w:lvl w:ilvl="6" w:tplc="040B0001" w:tentative="1">
      <w:start w:val="1"/>
      <w:numFmt w:val="bullet"/>
      <w:lvlText w:val=""/>
      <w:lvlJc w:val="left"/>
      <w:pPr>
        <w:ind w:left="5240" w:hanging="360"/>
      </w:pPr>
      <w:rPr>
        <w:rFonts w:ascii="Symbol" w:hAnsi="Symbol" w:hint="default"/>
      </w:rPr>
    </w:lvl>
    <w:lvl w:ilvl="7" w:tplc="040B0003" w:tentative="1">
      <w:start w:val="1"/>
      <w:numFmt w:val="bullet"/>
      <w:lvlText w:val="o"/>
      <w:lvlJc w:val="left"/>
      <w:pPr>
        <w:ind w:left="5960" w:hanging="360"/>
      </w:pPr>
      <w:rPr>
        <w:rFonts w:ascii="Courier New" w:hAnsi="Courier New" w:cs="Courier New" w:hint="default"/>
      </w:rPr>
    </w:lvl>
    <w:lvl w:ilvl="8" w:tplc="040B0005" w:tentative="1">
      <w:start w:val="1"/>
      <w:numFmt w:val="bullet"/>
      <w:lvlText w:val=""/>
      <w:lvlJc w:val="left"/>
      <w:pPr>
        <w:ind w:left="6680" w:hanging="360"/>
      </w:pPr>
      <w:rPr>
        <w:rFonts w:ascii="Wingdings" w:hAnsi="Wingdings" w:hint="default"/>
      </w:rPr>
    </w:lvl>
  </w:abstractNum>
  <w:abstractNum w:abstractNumId="4" w15:restartNumberingAfterBreak="0">
    <w:nsid w:val="4811747B"/>
    <w:multiLevelType w:val="multilevel"/>
    <w:tmpl w:val="C4BA9CE6"/>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4F0D6497"/>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546F687D"/>
    <w:multiLevelType w:val="multilevel"/>
    <w:tmpl w:val="F56494DE"/>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57DD02BE"/>
    <w:multiLevelType w:val="hybridMultilevel"/>
    <w:tmpl w:val="B4C444D8"/>
    <w:lvl w:ilvl="0" w:tplc="040B0005">
      <w:start w:val="1"/>
      <w:numFmt w:val="bullet"/>
      <w:lvlText w:val=""/>
      <w:lvlJc w:val="left"/>
      <w:pPr>
        <w:ind w:left="1080" w:hanging="360"/>
      </w:pPr>
      <w:rPr>
        <w:rFonts w:ascii="Wingdings" w:hAnsi="Wingdings" w:hint="default"/>
      </w:rPr>
    </w:lvl>
    <w:lvl w:ilvl="1" w:tplc="040B0003" w:tentative="1">
      <w:start w:val="1"/>
      <w:numFmt w:val="bullet"/>
      <w:lvlText w:val="o"/>
      <w:lvlJc w:val="left"/>
      <w:pPr>
        <w:ind w:left="1800" w:hanging="360"/>
      </w:pPr>
      <w:rPr>
        <w:rFonts w:ascii="Courier New" w:hAnsi="Courier New" w:cs="Courier New" w:hint="default"/>
      </w:rPr>
    </w:lvl>
    <w:lvl w:ilvl="2" w:tplc="040B0005" w:tentative="1">
      <w:start w:val="1"/>
      <w:numFmt w:val="bullet"/>
      <w:lvlText w:val=""/>
      <w:lvlJc w:val="left"/>
      <w:pPr>
        <w:ind w:left="2520" w:hanging="360"/>
      </w:pPr>
      <w:rPr>
        <w:rFonts w:ascii="Wingdings" w:hAnsi="Wingdings" w:hint="default"/>
      </w:rPr>
    </w:lvl>
    <w:lvl w:ilvl="3" w:tplc="040B0001" w:tentative="1">
      <w:start w:val="1"/>
      <w:numFmt w:val="bullet"/>
      <w:lvlText w:val=""/>
      <w:lvlJc w:val="left"/>
      <w:pPr>
        <w:ind w:left="3240" w:hanging="360"/>
      </w:pPr>
      <w:rPr>
        <w:rFonts w:ascii="Symbol" w:hAnsi="Symbol" w:hint="default"/>
      </w:rPr>
    </w:lvl>
    <w:lvl w:ilvl="4" w:tplc="040B0003" w:tentative="1">
      <w:start w:val="1"/>
      <w:numFmt w:val="bullet"/>
      <w:lvlText w:val="o"/>
      <w:lvlJc w:val="left"/>
      <w:pPr>
        <w:ind w:left="3960" w:hanging="360"/>
      </w:pPr>
      <w:rPr>
        <w:rFonts w:ascii="Courier New" w:hAnsi="Courier New" w:cs="Courier New" w:hint="default"/>
      </w:rPr>
    </w:lvl>
    <w:lvl w:ilvl="5" w:tplc="040B0005" w:tentative="1">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8" w15:restartNumberingAfterBreak="0">
    <w:nsid w:val="5EB9209F"/>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5FA17701"/>
    <w:multiLevelType w:val="multilevel"/>
    <w:tmpl w:val="D576AEB0"/>
    <w:lvl w:ilvl="0">
      <w:start w:val="1"/>
      <w:numFmt w:val="decimal"/>
      <w:lvlText w:val="%1."/>
      <w:lvlJc w:val="left"/>
      <w:pPr>
        <w:ind w:left="920" w:hanging="360"/>
      </w:pPr>
    </w:lvl>
    <w:lvl w:ilvl="1">
      <w:start w:val="1"/>
      <w:numFmt w:val="decimal"/>
      <w:isLgl/>
      <w:lvlText w:val="%1.%2"/>
      <w:lvlJc w:val="left"/>
      <w:pPr>
        <w:ind w:left="920" w:hanging="360"/>
      </w:pPr>
      <w:rPr>
        <w:rFonts w:hint="default"/>
      </w:rPr>
    </w:lvl>
    <w:lvl w:ilvl="2">
      <w:start w:val="1"/>
      <w:numFmt w:val="decimal"/>
      <w:isLgl/>
      <w:lvlText w:val="%1.%2.%3"/>
      <w:lvlJc w:val="left"/>
      <w:pPr>
        <w:ind w:left="1280" w:hanging="720"/>
      </w:pPr>
      <w:rPr>
        <w:rFonts w:hint="default"/>
      </w:rPr>
    </w:lvl>
    <w:lvl w:ilvl="3">
      <w:start w:val="1"/>
      <w:numFmt w:val="decimal"/>
      <w:isLgl/>
      <w:lvlText w:val="%1.%2.%3.%4"/>
      <w:lvlJc w:val="left"/>
      <w:pPr>
        <w:ind w:left="1280" w:hanging="720"/>
      </w:pPr>
      <w:rPr>
        <w:rFonts w:hint="default"/>
      </w:rPr>
    </w:lvl>
    <w:lvl w:ilvl="4">
      <w:start w:val="1"/>
      <w:numFmt w:val="decimal"/>
      <w:isLgl/>
      <w:lvlText w:val="%1.%2.%3.%4.%5"/>
      <w:lvlJc w:val="left"/>
      <w:pPr>
        <w:ind w:left="1640" w:hanging="1080"/>
      </w:pPr>
      <w:rPr>
        <w:rFonts w:hint="default"/>
      </w:rPr>
    </w:lvl>
    <w:lvl w:ilvl="5">
      <w:start w:val="1"/>
      <w:numFmt w:val="decimal"/>
      <w:isLgl/>
      <w:lvlText w:val="%1.%2.%3.%4.%5.%6"/>
      <w:lvlJc w:val="left"/>
      <w:pPr>
        <w:ind w:left="1640" w:hanging="1080"/>
      </w:pPr>
      <w:rPr>
        <w:rFonts w:hint="default"/>
      </w:rPr>
    </w:lvl>
    <w:lvl w:ilvl="6">
      <w:start w:val="1"/>
      <w:numFmt w:val="decimal"/>
      <w:isLgl/>
      <w:lvlText w:val="%1.%2.%3.%4.%5.%6.%7"/>
      <w:lvlJc w:val="left"/>
      <w:pPr>
        <w:ind w:left="2000" w:hanging="1440"/>
      </w:pPr>
      <w:rPr>
        <w:rFonts w:hint="default"/>
      </w:rPr>
    </w:lvl>
    <w:lvl w:ilvl="7">
      <w:start w:val="1"/>
      <w:numFmt w:val="decimal"/>
      <w:isLgl/>
      <w:lvlText w:val="%1.%2.%3.%4.%5.%6.%7.%8"/>
      <w:lvlJc w:val="left"/>
      <w:pPr>
        <w:ind w:left="2000" w:hanging="1440"/>
      </w:pPr>
      <w:rPr>
        <w:rFonts w:hint="default"/>
      </w:rPr>
    </w:lvl>
    <w:lvl w:ilvl="8">
      <w:start w:val="1"/>
      <w:numFmt w:val="decimal"/>
      <w:isLgl/>
      <w:lvlText w:val="%1.%2.%3.%4.%5.%6.%7.%8.%9"/>
      <w:lvlJc w:val="left"/>
      <w:pPr>
        <w:ind w:left="2360" w:hanging="1800"/>
      </w:pPr>
      <w:rPr>
        <w:rFonts w:hint="default"/>
      </w:rPr>
    </w:lvl>
  </w:abstractNum>
  <w:abstractNum w:abstractNumId="10" w15:restartNumberingAfterBreak="0">
    <w:nsid w:val="628A082B"/>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A6D16A4"/>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6F3218AF"/>
    <w:multiLevelType w:val="hybridMultilevel"/>
    <w:tmpl w:val="61904164"/>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15:restartNumberingAfterBreak="0">
    <w:nsid w:val="72305925"/>
    <w:multiLevelType w:val="multilevel"/>
    <w:tmpl w:val="67E08C1C"/>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75192244"/>
    <w:multiLevelType w:val="hybridMultilevel"/>
    <w:tmpl w:val="0FB0385C"/>
    <w:lvl w:ilvl="0" w:tplc="1FBAA1D0">
      <w:start w:val="1"/>
      <w:numFmt w:val="lowerLetter"/>
      <w:lvlText w:val="%1."/>
      <w:lvlJc w:val="left"/>
      <w:pPr>
        <w:ind w:left="920" w:hanging="360"/>
      </w:pPr>
      <w:rPr>
        <w:rFonts w:hint="default"/>
      </w:rPr>
    </w:lvl>
    <w:lvl w:ilvl="1" w:tplc="08090019" w:tentative="1">
      <w:start w:val="1"/>
      <w:numFmt w:val="lowerLetter"/>
      <w:lvlText w:val="%2."/>
      <w:lvlJc w:val="left"/>
      <w:pPr>
        <w:ind w:left="1640" w:hanging="360"/>
      </w:pPr>
    </w:lvl>
    <w:lvl w:ilvl="2" w:tplc="0809001B" w:tentative="1">
      <w:start w:val="1"/>
      <w:numFmt w:val="lowerRoman"/>
      <w:lvlText w:val="%3."/>
      <w:lvlJc w:val="right"/>
      <w:pPr>
        <w:ind w:left="2360" w:hanging="180"/>
      </w:pPr>
    </w:lvl>
    <w:lvl w:ilvl="3" w:tplc="0809000F" w:tentative="1">
      <w:start w:val="1"/>
      <w:numFmt w:val="decimal"/>
      <w:lvlText w:val="%4."/>
      <w:lvlJc w:val="left"/>
      <w:pPr>
        <w:ind w:left="3080" w:hanging="360"/>
      </w:pPr>
    </w:lvl>
    <w:lvl w:ilvl="4" w:tplc="08090019" w:tentative="1">
      <w:start w:val="1"/>
      <w:numFmt w:val="lowerLetter"/>
      <w:lvlText w:val="%5."/>
      <w:lvlJc w:val="left"/>
      <w:pPr>
        <w:ind w:left="3800" w:hanging="360"/>
      </w:pPr>
    </w:lvl>
    <w:lvl w:ilvl="5" w:tplc="0809001B" w:tentative="1">
      <w:start w:val="1"/>
      <w:numFmt w:val="lowerRoman"/>
      <w:lvlText w:val="%6."/>
      <w:lvlJc w:val="right"/>
      <w:pPr>
        <w:ind w:left="4520" w:hanging="180"/>
      </w:pPr>
    </w:lvl>
    <w:lvl w:ilvl="6" w:tplc="0809000F" w:tentative="1">
      <w:start w:val="1"/>
      <w:numFmt w:val="decimal"/>
      <w:lvlText w:val="%7."/>
      <w:lvlJc w:val="left"/>
      <w:pPr>
        <w:ind w:left="5240" w:hanging="360"/>
      </w:pPr>
    </w:lvl>
    <w:lvl w:ilvl="7" w:tplc="08090019" w:tentative="1">
      <w:start w:val="1"/>
      <w:numFmt w:val="lowerLetter"/>
      <w:lvlText w:val="%8."/>
      <w:lvlJc w:val="left"/>
      <w:pPr>
        <w:ind w:left="5960" w:hanging="360"/>
      </w:pPr>
    </w:lvl>
    <w:lvl w:ilvl="8" w:tplc="0809001B" w:tentative="1">
      <w:start w:val="1"/>
      <w:numFmt w:val="lowerRoman"/>
      <w:lvlText w:val="%9."/>
      <w:lvlJc w:val="right"/>
      <w:pPr>
        <w:ind w:left="6680" w:hanging="180"/>
      </w:pPr>
    </w:lvl>
  </w:abstractNum>
  <w:abstractNum w:abstractNumId="15" w15:restartNumberingAfterBreak="0">
    <w:nsid w:val="7543557D"/>
    <w:multiLevelType w:val="hybridMultilevel"/>
    <w:tmpl w:val="77B2553E"/>
    <w:lvl w:ilvl="0" w:tplc="BF441712">
      <w:numFmt w:val="bullet"/>
      <w:lvlText w:val="-"/>
      <w:lvlJc w:val="left"/>
      <w:pPr>
        <w:ind w:left="720" w:hanging="360"/>
      </w:pPr>
      <w:rPr>
        <w:rFonts w:ascii="Times New Roman" w:eastAsia="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6" w15:restartNumberingAfterBreak="0">
    <w:nsid w:val="78E66717"/>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4"/>
  </w:num>
  <w:num w:numId="2">
    <w:abstractNumId w:val="11"/>
  </w:num>
  <w:num w:numId="3">
    <w:abstractNumId w:val="2"/>
  </w:num>
  <w:num w:numId="4">
    <w:abstractNumId w:val="0"/>
  </w:num>
  <w:num w:numId="5">
    <w:abstractNumId w:val="8"/>
  </w:num>
  <w:num w:numId="6">
    <w:abstractNumId w:val="6"/>
  </w:num>
  <w:num w:numId="7">
    <w:abstractNumId w:val="12"/>
  </w:num>
  <w:num w:numId="8">
    <w:abstractNumId w:val="13"/>
  </w:num>
  <w:num w:numId="9">
    <w:abstractNumId w:val="7"/>
  </w:num>
  <w:num w:numId="10">
    <w:abstractNumId w:val="9"/>
  </w:num>
  <w:num w:numId="11">
    <w:abstractNumId w:val="10"/>
  </w:num>
  <w:num w:numId="12">
    <w:abstractNumId w:val="16"/>
  </w:num>
  <w:num w:numId="13">
    <w:abstractNumId w:val="3"/>
  </w:num>
  <w:num w:numId="14">
    <w:abstractNumId w:val="15"/>
  </w:num>
  <w:num w:numId="15">
    <w:abstractNumId w:val="14"/>
  </w:num>
  <w:num w:numId="16">
    <w:abstractNumId w:val="5"/>
  </w:num>
  <w:num w:numId="17">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assi Sakari">
    <w15:presenceInfo w15:providerId="AD" w15:userId="S-1-5-21-1014394416-1363177490-1625040996-6175"/>
  </w15:person>
  <w15:person w15:author="Harri Siirtola">
    <w15:presenceInfo w15:providerId="None" w15:userId="Harri Siirtol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1304"/>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1104"/>
    <w:rsid w:val="00002C0F"/>
    <w:rsid w:val="000075BC"/>
    <w:rsid w:val="00007B30"/>
    <w:rsid w:val="000172BE"/>
    <w:rsid w:val="00022EE0"/>
    <w:rsid w:val="0003046D"/>
    <w:rsid w:val="00045FF7"/>
    <w:rsid w:val="000468F4"/>
    <w:rsid w:val="00051019"/>
    <w:rsid w:val="00054A2B"/>
    <w:rsid w:val="00054E91"/>
    <w:rsid w:val="00062469"/>
    <w:rsid w:val="000654E0"/>
    <w:rsid w:val="000730E1"/>
    <w:rsid w:val="0007672D"/>
    <w:rsid w:val="000779B0"/>
    <w:rsid w:val="00080970"/>
    <w:rsid w:val="000841E4"/>
    <w:rsid w:val="0009261D"/>
    <w:rsid w:val="000926F9"/>
    <w:rsid w:val="0009402A"/>
    <w:rsid w:val="00094352"/>
    <w:rsid w:val="000945E6"/>
    <w:rsid w:val="000A110E"/>
    <w:rsid w:val="000A1D78"/>
    <w:rsid w:val="000A1E83"/>
    <w:rsid w:val="000A512F"/>
    <w:rsid w:val="000B65BF"/>
    <w:rsid w:val="000B6630"/>
    <w:rsid w:val="000C1F8B"/>
    <w:rsid w:val="000C7205"/>
    <w:rsid w:val="000D06F5"/>
    <w:rsid w:val="000D2359"/>
    <w:rsid w:val="000E0410"/>
    <w:rsid w:val="000E2BDC"/>
    <w:rsid w:val="000E7C55"/>
    <w:rsid w:val="000F6E20"/>
    <w:rsid w:val="00102CA2"/>
    <w:rsid w:val="00104C69"/>
    <w:rsid w:val="00116404"/>
    <w:rsid w:val="001179EF"/>
    <w:rsid w:val="00122236"/>
    <w:rsid w:val="001279F8"/>
    <w:rsid w:val="0013072E"/>
    <w:rsid w:val="0013101E"/>
    <w:rsid w:val="001375DB"/>
    <w:rsid w:val="00137685"/>
    <w:rsid w:val="001431E9"/>
    <w:rsid w:val="0014467D"/>
    <w:rsid w:val="00145282"/>
    <w:rsid w:val="001463F7"/>
    <w:rsid w:val="001474F4"/>
    <w:rsid w:val="00150C13"/>
    <w:rsid w:val="00152D44"/>
    <w:rsid w:val="00157A61"/>
    <w:rsid w:val="001641AA"/>
    <w:rsid w:val="001655DF"/>
    <w:rsid w:val="00165EC1"/>
    <w:rsid w:val="0016619F"/>
    <w:rsid w:val="001668D3"/>
    <w:rsid w:val="001673C9"/>
    <w:rsid w:val="00167D34"/>
    <w:rsid w:val="00170096"/>
    <w:rsid w:val="00172C66"/>
    <w:rsid w:val="001740CA"/>
    <w:rsid w:val="001751EE"/>
    <w:rsid w:val="00181435"/>
    <w:rsid w:val="001921B2"/>
    <w:rsid w:val="00192B83"/>
    <w:rsid w:val="00193353"/>
    <w:rsid w:val="001B0A2C"/>
    <w:rsid w:val="001B3764"/>
    <w:rsid w:val="001B40FB"/>
    <w:rsid w:val="001B5026"/>
    <w:rsid w:val="001B52D4"/>
    <w:rsid w:val="001B54BF"/>
    <w:rsid w:val="001C0C6D"/>
    <w:rsid w:val="001C6BC8"/>
    <w:rsid w:val="001C7E86"/>
    <w:rsid w:val="001D10DB"/>
    <w:rsid w:val="001D11D7"/>
    <w:rsid w:val="001D1A01"/>
    <w:rsid w:val="001D42B5"/>
    <w:rsid w:val="001D669D"/>
    <w:rsid w:val="001D7507"/>
    <w:rsid w:val="001E7A11"/>
    <w:rsid w:val="001F2AEE"/>
    <w:rsid w:val="001F7488"/>
    <w:rsid w:val="002005F3"/>
    <w:rsid w:val="0020272A"/>
    <w:rsid w:val="002045DB"/>
    <w:rsid w:val="002068D4"/>
    <w:rsid w:val="002125FD"/>
    <w:rsid w:val="0021518A"/>
    <w:rsid w:val="002175E1"/>
    <w:rsid w:val="00222497"/>
    <w:rsid w:val="00224F73"/>
    <w:rsid w:val="00227842"/>
    <w:rsid w:val="00230B4F"/>
    <w:rsid w:val="00231199"/>
    <w:rsid w:val="00231DE5"/>
    <w:rsid w:val="0023474F"/>
    <w:rsid w:val="00237F53"/>
    <w:rsid w:val="00245D47"/>
    <w:rsid w:val="00250685"/>
    <w:rsid w:val="00261747"/>
    <w:rsid w:val="00263D7A"/>
    <w:rsid w:val="0026697F"/>
    <w:rsid w:val="002748F4"/>
    <w:rsid w:val="0027713C"/>
    <w:rsid w:val="002819F2"/>
    <w:rsid w:val="00282040"/>
    <w:rsid w:val="00283657"/>
    <w:rsid w:val="00284174"/>
    <w:rsid w:val="00285C32"/>
    <w:rsid w:val="00290A39"/>
    <w:rsid w:val="00296498"/>
    <w:rsid w:val="002A15FF"/>
    <w:rsid w:val="002A2A67"/>
    <w:rsid w:val="002A3965"/>
    <w:rsid w:val="002A5012"/>
    <w:rsid w:val="002A6455"/>
    <w:rsid w:val="002B5D22"/>
    <w:rsid w:val="002C0413"/>
    <w:rsid w:val="002D00C2"/>
    <w:rsid w:val="002E0562"/>
    <w:rsid w:val="002E4847"/>
    <w:rsid w:val="002E7D16"/>
    <w:rsid w:val="002F04FC"/>
    <w:rsid w:val="002F08A4"/>
    <w:rsid w:val="002F3851"/>
    <w:rsid w:val="002F3E61"/>
    <w:rsid w:val="002F5916"/>
    <w:rsid w:val="00300105"/>
    <w:rsid w:val="00300BCD"/>
    <w:rsid w:val="00301004"/>
    <w:rsid w:val="00301FDD"/>
    <w:rsid w:val="0031161F"/>
    <w:rsid w:val="003145DD"/>
    <w:rsid w:val="00315B33"/>
    <w:rsid w:val="00325A6D"/>
    <w:rsid w:val="003340A7"/>
    <w:rsid w:val="00335E51"/>
    <w:rsid w:val="00341CFA"/>
    <w:rsid w:val="00342402"/>
    <w:rsid w:val="00346779"/>
    <w:rsid w:val="00350A47"/>
    <w:rsid w:val="00354EFA"/>
    <w:rsid w:val="00356440"/>
    <w:rsid w:val="0035666B"/>
    <w:rsid w:val="00356A07"/>
    <w:rsid w:val="00357E2F"/>
    <w:rsid w:val="00360F15"/>
    <w:rsid w:val="00366CD1"/>
    <w:rsid w:val="003710F8"/>
    <w:rsid w:val="0037239A"/>
    <w:rsid w:val="003729D8"/>
    <w:rsid w:val="003734E0"/>
    <w:rsid w:val="00375D53"/>
    <w:rsid w:val="003826AD"/>
    <w:rsid w:val="00385A9F"/>
    <w:rsid w:val="00386689"/>
    <w:rsid w:val="0038705F"/>
    <w:rsid w:val="0039061C"/>
    <w:rsid w:val="00395D0F"/>
    <w:rsid w:val="00396F77"/>
    <w:rsid w:val="003A3F84"/>
    <w:rsid w:val="003B5543"/>
    <w:rsid w:val="003B6C0A"/>
    <w:rsid w:val="003C2501"/>
    <w:rsid w:val="003C49D0"/>
    <w:rsid w:val="003C71F3"/>
    <w:rsid w:val="003D22E8"/>
    <w:rsid w:val="003D3695"/>
    <w:rsid w:val="003E61F2"/>
    <w:rsid w:val="003E6B03"/>
    <w:rsid w:val="00403905"/>
    <w:rsid w:val="00411FFD"/>
    <w:rsid w:val="00412A54"/>
    <w:rsid w:val="0041378C"/>
    <w:rsid w:val="00415B0A"/>
    <w:rsid w:val="00420027"/>
    <w:rsid w:val="00423DF9"/>
    <w:rsid w:val="00423F5D"/>
    <w:rsid w:val="00425900"/>
    <w:rsid w:val="00426695"/>
    <w:rsid w:val="0043185C"/>
    <w:rsid w:val="00435906"/>
    <w:rsid w:val="0044199E"/>
    <w:rsid w:val="00443891"/>
    <w:rsid w:val="004460B7"/>
    <w:rsid w:val="00451140"/>
    <w:rsid w:val="004535E7"/>
    <w:rsid w:val="00454DBC"/>
    <w:rsid w:val="0045651F"/>
    <w:rsid w:val="00457EE3"/>
    <w:rsid w:val="004609E9"/>
    <w:rsid w:val="00460BA8"/>
    <w:rsid w:val="004619B8"/>
    <w:rsid w:val="004627D5"/>
    <w:rsid w:val="00480198"/>
    <w:rsid w:val="00480299"/>
    <w:rsid w:val="00482910"/>
    <w:rsid w:val="00482F1B"/>
    <w:rsid w:val="0048379A"/>
    <w:rsid w:val="00490BE8"/>
    <w:rsid w:val="0049190F"/>
    <w:rsid w:val="0049392E"/>
    <w:rsid w:val="00496341"/>
    <w:rsid w:val="004A2B8E"/>
    <w:rsid w:val="004A4AF3"/>
    <w:rsid w:val="004B39E0"/>
    <w:rsid w:val="004B4861"/>
    <w:rsid w:val="004C6C74"/>
    <w:rsid w:val="004C7BAF"/>
    <w:rsid w:val="004D721D"/>
    <w:rsid w:val="004D7B38"/>
    <w:rsid w:val="004E7321"/>
    <w:rsid w:val="004F261F"/>
    <w:rsid w:val="004F4873"/>
    <w:rsid w:val="00501A76"/>
    <w:rsid w:val="00501F2A"/>
    <w:rsid w:val="00505197"/>
    <w:rsid w:val="005064EE"/>
    <w:rsid w:val="005066DF"/>
    <w:rsid w:val="00511767"/>
    <w:rsid w:val="00516FFB"/>
    <w:rsid w:val="00517254"/>
    <w:rsid w:val="00520531"/>
    <w:rsid w:val="0052319A"/>
    <w:rsid w:val="00523E67"/>
    <w:rsid w:val="005262C4"/>
    <w:rsid w:val="00526F00"/>
    <w:rsid w:val="005322B6"/>
    <w:rsid w:val="00535588"/>
    <w:rsid w:val="00535D75"/>
    <w:rsid w:val="005405DE"/>
    <w:rsid w:val="005406B3"/>
    <w:rsid w:val="00540A13"/>
    <w:rsid w:val="00542579"/>
    <w:rsid w:val="00544FBC"/>
    <w:rsid w:val="0054609C"/>
    <w:rsid w:val="00553A02"/>
    <w:rsid w:val="0055400B"/>
    <w:rsid w:val="00560ACA"/>
    <w:rsid w:val="00561458"/>
    <w:rsid w:val="0056285F"/>
    <w:rsid w:val="005640D6"/>
    <w:rsid w:val="00564D88"/>
    <w:rsid w:val="00566896"/>
    <w:rsid w:val="00567755"/>
    <w:rsid w:val="00567D4F"/>
    <w:rsid w:val="00572C50"/>
    <w:rsid w:val="0057456A"/>
    <w:rsid w:val="00574DCC"/>
    <w:rsid w:val="005802ED"/>
    <w:rsid w:val="00583442"/>
    <w:rsid w:val="0058503A"/>
    <w:rsid w:val="005877AE"/>
    <w:rsid w:val="00594811"/>
    <w:rsid w:val="005963D0"/>
    <w:rsid w:val="005A276A"/>
    <w:rsid w:val="005A6355"/>
    <w:rsid w:val="005A6E04"/>
    <w:rsid w:val="005B1BBE"/>
    <w:rsid w:val="005B6A34"/>
    <w:rsid w:val="005C65D2"/>
    <w:rsid w:val="005D4ABD"/>
    <w:rsid w:val="005E203F"/>
    <w:rsid w:val="005E21E1"/>
    <w:rsid w:val="005E396E"/>
    <w:rsid w:val="005E3EF3"/>
    <w:rsid w:val="005E7D59"/>
    <w:rsid w:val="005F16FC"/>
    <w:rsid w:val="006068A5"/>
    <w:rsid w:val="006074A6"/>
    <w:rsid w:val="006140E3"/>
    <w:rsid w:val="00616226"/>
    <w:rsid w:val="00623F71"/>
    <w:rsid w:val="00625E09"/>
    <w:rsid w:val="0063171B"/>
    <w:rsid w:val="006365B6"/>
    <w:rsid w:val="00637122"/>
    <w:rsid w:val="0063796B"/>
    <w:rsid w:val="00641DAF"/>
    <w:rsid w:val="00641F74"/>
    <w:rsid w:val="00645E0D"/>
    <w:rsid w:val="006608A8"/>
    <w:rsid w:val="00663B18"/>
    <w:rsid w:val="006660E6"/>
    <w:rsid w:val="00670A2B"/>
    <w:rsid w:val="0067168F"/>
    <w:rsid w:val="00672DCE"/>
    <w:rsid w:val="00680042"/>
    <w:rsid w:val="00682528"/>
    <w:rsid w:val="006861EB"/>
    <w:rsid w:val="006922AF"/>
    <w:rsid w:val="00692964"/>
    <w:rsid w:val="006A0D50"/>
    <w:rsid w:val="006A7A4F"/>
    <w:rsid w:val="006B11FD"/>
    <w:rsid w:val="006B3467"/>
    <w:rsid w:val="006B58FF"/>
    <w:rsid w:val="006C1BDF"/>
    <w:rsid w:val="006C2E3B"/>
    <w:rsid w:val="006C2E4F"/>
    <w:rsid w:val="006C359E"/>
    <w:rsid w:val="006C4070"/>
    <w:rsid w:val="006C4D7A"/>
    <w:rsid w:val="006D321A"/>
    <w:rsid w:val="006E467B"/>
    <w:rsid w:val="006E5B2C"/>
    <w:rsid w:val="006F0E77"/>
    <w:rsid w:val="006F113C"/>
    <w:rsid w:val="006F19CE"/>
    <w:rsid w:val="006F3F78"/>
    <w:rsid w:val="006F7601"/>
    <w:rsid w:val="0070227B"/>
    <w:rsid w:val="0070786A"/>
    <w:rsid w:val="00712B9F"/>
    <w:rsid w:val="0071404B"/>
    <w:rsid w:val="00714CDA"/>
    <w:rsid w:val="007152FE"/>
    <w:rsid w:val="00716045"/>
    <w:rsid w:val="0072518C"/>
    <w:rsid w:val="00725FD6"/>
    <w:rsid w:val="00731570"/>
    <w:rsid w:val="00733FE6"/>
    <w:rsid w:val="007349FF"/>
    <w:rsid w:val="0073660F"/>
    <w:rsid w:val="00741D35"/>
    <w:rsid w:val="00744101"/>
    <w:rsid w:val="00744167"/>
    <w:rsid w:val="00744344"/>
    <w:rsid w:val="0075102A"/>
    <w:rsid w:val="00755711"/>
    <w:rsid w:val="007572D2"/>
    <w:rsid w:val="00757336"/>
    <w:rsid w:val="00770AE5"/>
    <w:rsid w:val="00770D2F"/>
    <w:rsid w:val="007710C8"/>
    <w:rsid w:val="00775A5D"/>
    <w:rsid w:val="00775C81"/>
    <w:rsid w:val="007831BB"/>
    <w:rsid w:val="00784338"/>
    <w:rsid w:val="00785110"/>
    <w:rsid w:val="00785D2C"/>
    <w:rsid w:val="007A61C6"/>
    <w:rsid w:val="007A6331"/>
    <w:rsid w:val="007B25E2"/>
    <w:rsid w:val="007B29D6"/>
    <w:rsid w:val="007B31EF"/>
    <w:rsid w:val="007B3791"/>
    <w:rsid w:val="007B7784"/>
    <w:rsid w:val="007C0FEE"/>
    <w:rsid w:val="007C2F48"/>
    <w:rsid w:val="007C3242"/>
    <w:rsid w:val="007C4303"/>
    <w:rsid w:val="007C6522"/>
    <w:rsid w:val="007D6579"/>
    <w:rsid w:val="007F1D14"/>
    <w:rsid w:val="007F3615"/>
    <w:rsid w:val="007F6F0A"/>
    <w:rsid w:val="00800CA9"/>
    <w:rsid w:val="008013A8"/>
    <w:rsid w:val="008107A9"/>
    <w:rsid w:val="00810E6C"/>
    <w:rsid w:val="0081247B"/>
    <w:rsid w:val="00812AB1"/>
    <w:rsid w:val="00816446"/>
    <w:rsid w:val="00821C18"/>
    <w:rsid w:val="00821FA3"/>
    <w:rsid w:val="00826991"/>
    <w:rsid w:val="0082758B"/>
    <w:rsid w:val="008318CD"/>
    <w:rsid w:val="0084642D"/>
    <w:rsid w:val="0084798B"/>
    <w:rsid w:val="00856073"/>
    <w:rsid w:val="008562B0"/>
    <w:rsid w:val="0086571E"/>
    <w:rsid w:val="008732DC"/>
    <w:rsid w:val="00873769"/>
    <w:rsid w:val="00880EFC"/>
    <w:rsid w:val="00883A3E"/>
    <w:rsid w:val="00883ED9"/>
    <w:rsid w:val="00884375"/>
    <w:rsid w:val="008907BF"/>
    <w:rsid w:val="00893ED7"/>
    <w:rsid w:val="00894389"/>
    <w:rsid w:val="00895B4F"/>
    <w:rsid w:val="008A0C17"/>
    <w:rsid w:val="008A174F"/>
    <w:rsid w:val="008A3175"/>
    <w:rsid w:val="008A41A9"/>
    <w:rsid w:val="008B0C57"/>
    <w:rsid w:val="008B2335"/>
    <w:rsid w:val="008D29AE"/>
    <w:rsid w:val="008E0BCF"/>
    <w:rsid w:val="008F3A65"/>
    <w:rsid w:val="008F6495"/>
    <w:rsid w:val="00905D1E"/>
    <w:rsid w:val="009074A3"/>
    <w:rsid w:val="00910818"/>
    <w:rsid w:val="009121B4"/>
    <w:rsid w:val="009168D0"/>
    <w:rsid w:val="00920358"/>
    <w:rsid w:val="00920D98"/>
    <w:rsid w:val="009211AD"/>
    <w:rsid w:val="009222EC"/>
    <w:rsid w:val="009232C4"/>
    <w:rsid w:val="009303CC"/>
    <w:rsid w:val="00944A38"/>
    <w:rsid w:val="00944ED9"/>
    <w:rsid w:val="00956B61"/>
    <w:rsid w:val="0096464D"/>
    <w:rsid w:val="00964D9D"/>
    <w:rsid w:val="00964EBD"/>
    <w:rsid w:val="00972B7B"/>
    <w:rsid w:val="00975CCF"/>
    <w:rsid w:val="00981DAB"/>
    <w:rsid w:val="00983082"/>
    <w:rsid w:val="009914B7"/>
    <w:rsid w:val="00994C12"/>
    <w:rsid w:val="0099731F"/>
    <w:rsid w:val="009A17A0"/>
    <w:rsid w:val="009C097F"/>
    <w:rsid w:val="009C1EC4"/>
    <w:rsid w:val="009D2591"/>
    <w:rsid w:val="009D2B58"/>
    <w:rsid w:val="009D3914"/>
    <w:rsid w:val="009D4087"/>
    <w:rsid w:val="009D4F31"/>
    <w:rsid w:val="009D5D12"/>
    <w:rsid w:val="009D71B4"/>
    <w:rsid w:val="009E643C"/>
    <w:rsid w:val="009F0154"/>
    <w:rsid w:val="009F0FC6"/>
    <w:rsid w:val="009F65FE"/>
    <w:rsid w:val="009F6828"/>
    <w:rsid w:val="00A001CA"/>
    <w:rsid w:val="00A01E86"/>
    <w:rsid w:val="00A02E90"/>
    <w:rsid w:val="00A0545C"/>
    <w:rsid w:val="00A065F0"/>
    <w:rsid w:val="00A068CE"/>
    <w:rsid w:val="00A112A3"/>
    <w:rsid w:val="00A1265C"/>
    <w:rsid w:val="00A2369C"/>
    <w:rsid w:val="00A26AFE"/>
    <w:rsid w:val="00A26F01"/>
    <w:rsid w:val="00A31212"/>
    <w:rsid w:val="00A336CE"/>
    <w:rsid w:val="00A33871"/>
    <w:rsid w:val="00A4005F"/>
    <w:rsid w:val="00A44287"/>
    <w:rsid w:val="00A4612D"/>
    <w:rsid w:val="00A50B8C"/>
    <w:rsid w:val="00A512F2"/>
    <w:rsid w:val="00A522C0"/>
    <w:rsid w:val="00A532F4"/>
    <w:rsid w:val="00A53CB5"/>
    <w:rsid w:val="00A53F1B"/>
    <w:rsid w:val="00A61F43"/>
    <w:rsid w:val="00A63679"/>
    <w:rsid w:val="00A720CA"/>
    <w:rsid w:val="00A74C08"/>
    <w:rsid w:val="00A75665"/>
    <w:rsid w:val="00A758CF"/>
    <w:rsid w:val="00A81F56"/>
    <w:rsid w:val="00A842BF"/>
    <w:rsid w:val="00A863FB"/>
    <w:rsid w:val="00A86A1F"/>
    <w:rsid w:val="00A87F79"/>
    <w:rsid w:val="00A911D0"/>
    <w:rsid w:val="00A928B7"/>
    <w:rsid w:val="00A962E3"/>
    <w:rsid w:val="00AA0F7C"/>
    <w:rsid w:val="00AA1E9E"/>
    <w:rsid w:val="00AA7A91"/>
    <w:rsid w:val="00AB0341"/>
    <w:rsid w:val="00AB0CE1"/>
    <w:rsid w:val="00AB6BDC"/>
    <w:rsid w:val="00AB7FDC"/>
    <w:rsid w:val="00AC19E1"/>
    <w:rsid w:val="00AC5495"/>
    <w:rsid w:val="00AC687D"/>
    <w:rsid w:val="00AD2B96"/>
    <w:rsid w:val="00AE25DE"/>
    <w:rsid w:val="00AE6B7F"/>
    <w:rsid w:val="00AF36B4"/>
    <w:rsid w:val="00B02922"/>
    <w:rsid w:val="00B0400B"/>
    <w:rsid w:val="00B14613"/>
    <w:rsid w:val="00B17447"/>
    <w:rsid w:val="00B21D27"/>
    <w:rsid w:val="00B2309D"/>
    <w:rsid w:val="00B31899"/>
    <w:rsid w:val="00B32053"/>
    <w:rsid w:val="00B35099"/>
    <w:rsid w:val="00B428C8"/>
    <w:rsid w:val="00B432C1"/>
    <w:rsid w:val="00B47AEA"/>
    <w:rsid w:val="00B51E9C"/>
    <w:rsid w:val="00B55C90"/>
    <w:rsid w:val="00B60EF2"/>
    <w:rsid w:val="00B64CCF"/>
    <w:rsid w:val="00B67BB6"/>
    <w:rsid w:val="00B7238E"/>
    <w:rsid w:val="00B726D5"/>
    <w:rsid w:val="00B7404C"/>
    <w:rsid w:val="00B74294"/>
    <w:rsid w:val="00B82A53"/>
    <w:rsid w:val="00B82D2E"/>
    <w:rsid w:val="00B84EDE"/>
    <w:rsid w:val="00B860B8"/>
    <w:rsid w:val="00B87313"/>
    <w:rsid w:val="00B9271D"/>
    <w:rsid w:val="00B939F2"/>
    <w:rsid w:val="00B93C65"/>
    <w:rsid w:val="00BA28D9"/>
    <w:rsid w:val="00BA32FD"/>
    <w:rsid w:val="00BA472B"/>
    <w:rsid w:val="00BA6485"/>
    <w:rsid w:val="00BA7396"/>
    <w:rsid w:val="00BA7B0A"/>
    <w:rsid w:val="00BB275F"/>
    <w:rsid w:val="00BC1FEA"/>
    <w:rsid w:val="00BC3FFF"/>
    <w:rsid w:val="00BD10B1"/>
    <w:rsid w:val="00BD5811"/>
    <w:rsid w:val="00BD7CF5"/>
    <w:rsid w:val="00BE0397"/>
    <w:rsid w:val="00BE54CF"/>
    <w:rsid w:val="00BF44BA"/>
    <w:rsid w:val="00BF4657"/>
    <w:rsid w:val="00C0141C"/>
    <w:rsid w:val="00C01654"/>
    <w:rsid w:val="00C05107"/>
    <w:rsid w:val="00C12632"/>
    <w:rsid w:val="00C15A4D"/>
    <w:rsid w:val="00C32F71"/>
    <w:rsid w:val="00C410B3"/>
    <w:rsid w:val="00C45E14"/>
    <w:rsid w:val="00C47040"/>
    <w:rsid w:val="00C5032C"/>
    <w:rsid w:val="00C50F21"/>
    <w:rsid w:val="00C516C4"/>
    <w:rsid w:val="00C51A4C"/>
    <w:rsid w:val="00C52AA4"/>
    <w:rsid w:val="00C5438C"/>
    <w:rsid w:val="00C60F26"/>
    <w:rsid w:val="00C630E3"/>
    <w:rsid w:val="00C67343"/>
    <w:rsid w:val="00C709F3"/>
    <w:rsid w:val="00C71719"/>
    <w:rsid w:val="00C75965"/>
    <w:rsid w:val="00C76D48"/>
    <w:rsid w:val="00C90C30"/>
    <w:rsid w:val="00C95E6F"/>
    <w:rsid w:val="00C964F6"/>
    <w:rsid w:val="00CA7FAF"/>
    <w:rsid w:val="00CB2F1A"/>
    <w:rsid w:val="00CC1A80"/>
    <w:rsid w:val="00CC5E93"/>
    <w:rsid w:val="00CC6DD0"/>
    <w:rsid w:val="00CD219A"/>
    <w:rsid w:val="00CD3704"/>
    <w:rsid w:val="00CD62E3"/>
    <w:rsid w:val="00CE3CB1"/>
    <w:rsid w:val="00CE4A29"/>
    <w:rsid w:val="00CE4B09"/>
    <w:rsid w:val="00CE4B43"/>
    <w:rsid w:val="00CE4C50"/>
    <w:rsid w:val="00CE52A7"/>
    <w:rsid w:val="00CE6ECF"/>
    <w:rsid w:val="00CF0DA2"/>
    <w:rsid w:val="00CF3208"/>
    <w:rsid w:val="00CF49C2"/>
    <w:rsid w:val="00CF6B4E"/>
    <w:rsid w:val="00CF6D83"/>
    <w:rsid w:val="00D00FE5"/>
    <w:rsid w:val="00D0266D"/>
    <w:rsid w:val="00D05BB8"/>
    <w:rsid w:val="00D11D95"/>
    <w:rsid w:val="00D141B0"/>
    <w:rsid w:val="00D17148"/>
    <w:rsid w:val="00D210BC"/>
    <w:rsid w:val="00D21F15"/>
    <w:rsid w:val="00D22ED2"/>
    <w:rsid w:val="00D3076A"/>
    <w:rsid w:val="00D31B52"/>
    <w:rsid w:val="00D34563"/>
    <w:rsid w:val="00D3549C"/>
    <w:rsid w:val="00D42138"/>
    <w:rsid w:val="00D4335D"/>
    <w:rsid w:val="00D450BA"/>
    <w:rsid w:val="00D451AB"/>
    <w:rsid w:val="00D522FC"/>
    <w:rsid w:val="00D55343"/>
    <w:rsid w:val="00D61236"/>
    <w:rsid w:val="00D61C1C"/>
    <w:rsid w:val="00D6535C"/>
    <w:rsid w:val="00D72115"/>
    <w:rsid w:val="00D74030"/>
    <w:rsid w:val="00D74554"/>
    <w:rsid w:val="00D86041"/>
    <w:rsid w:val="00D876B0"/>
    <w:rsid w:val="00D91104"/>
    <w:rsid w:val="00DA448D"/>
    <w:rsid w:val="00DC1DC1"/>
    <w:rsid w:val="00DC2C3E"/>
    <w:rsid w:val="00DC35A8"/>
    <w:rsid w:val="00DC4C88"/>
    <w:rsid w:val="00DC7695"/>
    <w:rsid w:val="00DD0B04"/>
    <w:rsid w:val="00DD0F87"/>
    <w:rsid w:val="00DD19A1"/>
    <w:rsid w:val="00DD5F56"/>
    <w:rsid w:val="00DE2826"/>
    <w:rsid w:val="00DE759F"/>
    <w:rsid w:val="00DF5C5F"/>
    <w:rsid w:val="00DF7A43"/>
    <w:rsid w:val="00E01605"/>
    <w:rsid w:val="00E12656"/>
    <w:rsid w:val="00E15AF6"/>
    <w:rsid w:val="00E30670"/>
    <w:rsid w:val="00E33204"/>
    <w:rsid w:val="00E35009"/>
    <w:rsid w:val="00E35997"/>
    <w:rsid w:val="00E370C1"/>
    <w:rsid w:val="00E377AE"/>
    <w:rsid w:val="00E4052A"/>
    <w:rsid w:val="00E448CC"/>
    <w:rsid w:val="00E45C18"/>
    <w:rsid w:val="00E464A2"/>
    <w:rsid w:val="00E47C76"/>
    <w:rsid w:val="00E51D1F"/>
    <w:rsid w:val="00E529D9"/>
    <w:rsid w:val="00E60397"/>
    <w:rsid w:val="00E623D6"/>
    <w:rsid w:val="00E639B5"/>
    <w:rsid w:val="00E63E22"/>
    <w:rsid w:val="00E66B0E"/>
    <w:rsid w:val="00E672FC"/>
    <w:rsid w:val="00E72DC4"/>
    <w:rsid w:val="00E9012E"/>
    <w:rsid w:val="00E9162C"/>
    <w:rsid w:val="00E94CF0"/>
    <w:rsid w:val="00E95CA2"/>
    <w:rsid w:val="00E96C22"/>
    <w:rsid w:val="00E96D09"/>
    <w:rsid w:val="00EA1DA5"/>
    <w:rsid w:val="00EA27EE"/>
    <w:rsid w:val="00EA5003"/>
    <w:rsid w:val="00EA5354"/>
    <w:rsid w:val="00EA70C2"/>
    <w:rsid w:val="00EB019A"/>
    <w:rsid w:val="00EB07C7"/>
    <w:rsid w:val="00EB0904"/>
    <w:rsid w:val="00EB19DB"/>
    <w:rsid w:val="00EB232F"/>
    <w:rsid w:val="00EB77BF"/>
    <w:rsid w:val="00EC675A"/>
    <w:rsid w:val="00ED1F08"/>
    <w:rsid w:val="00ED25E8"/>
    <w:rsid w:val="00ED2FF1"/>
    <w:rsid w:val="00ED35BC"/>
    <w:rsid w:val="00ED6B28"/>
    <w:rsid w:val="00ED7F0F"/>
    <w:rsid w:val="00EE0CB9"/>
    <w:rsid w:val="00EE1104"/>
    <w:rsid w:val="00EF2F02"/>
    <w:rsid w:val="00F041D7"/>
    <w:rsid w:val="00F1308E"/>
    <w:rsid w:val="00F155D3"/>
    <w:rsid w:val="00F16C29"/>
    <w:rsid w:val="00F22305"/>
    <w:rsid w:val="00F23DD0"/>
    <w:rsid w:val="00F2477A"/>
    <w:rsid w:val="00F24FCD"/>
    <w:rsid w:val="00F2572C"/>
    <w:rsid w:val="00F30E32"/>
    <w:rsid w:val="00F312A9"/>
    <w:rsid w:val="00F35A65"/>
    <w:rsid w:val="00F41B7B"/>
    <w:rsid w:val="00F55E3B"/>
    <w:rsid w:val="00F56A58"/>
    <w:rsid w:val="00F611B2"/>
    <w:rsid w:val="00F611D2"/>
    <w:rsid w:val="00F63999"/>
    <w:rsid w:val="00F641E0"/>
    <w:rsid w:val="00F64487"/>
    <w:rsid w:val="00F65A68"/>
    <w:rsid w:val="00F6656E"/>
    <w:rsid w:val="00F75446"/>
    <w:rsid w:val="00F80349"/>
    <w:rsid w:val="00F80408"/>
    <w:rsid w:val="00F83192"/>
    <w:rsid w:val="00F90BBB"/>
    <w:rsid w:val="00F92D0E"/>
    <w:rsid w:val="00F93237"/>
    <w:rsid w:val="00F934DF"/>
    <w:rsid w:val="00F937FF"/>
    <w:rsid w:val="00F97A6F"/>
    <w:rsid w:val="00FA08EF"/>
    <w:rsid w:val="00FA260F"/>
    <w:rsid w:val="00FA42D3"/>
    <w:rsid w:val="00FA79D0"/>
    <w:rsid w:val="00FB3329"/>
    <w:rsid w:val="00FB4729"/>
    <w:rsid w:val="00FC10B3"/>
    <w:rsid w:val="00FC1B29"/>
    <w:rsid w:val="00FC2345"/>
    <w:rsid w:val="00FC5757"/>
    <w:rsid w:val="00FC6714"/>
    <w:rsid w:val="00FD456F"/>
    <w:rsid w:val="00FE1457"/>
    <w:rsid w:val="00FE436C"/>
    <w:rsid w:val="00FF0787"/>
    <w:rsid w:val="00FF5F94"/>
    <w:rsid w:val="00FF6CA4"/>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238CF"/>
  <w15:docId w15:val="{C67BDEA8-6367-4B47-A6F9-8469C215A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SimSun" w:hAnsi="Calibri" w:cs="Calibri"/>
        <w:sz w:val="22"/>
        <w:szCs w:val="22"/>
        <w:lang w:val="fi-F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ali">
    <w:name w:val="Normal"/>
    <w:qFormat/>
    <w:rsid w:val="00D24B28"/>
    <w:pPr>
      <w:suppressAutoHyphens/>
      <w:spacing w:line="360" w:lineRule="atLeast"/>
      <w:ind w:firstLine="560"/>
      <w:jc w:val="both"/>
    </w:pPr>
    <w:rPr>
      <w:rFonts w:ascii="Palatino" w:eastAsia="Times New Roman" w:hAnsi="Palatino" w:cs="Times New Roman"/>
      <w:color w:val="00000A"/>
      <w:sz w:val="24"/>
      <w:szCs w:val="20"/>
    </w:rPr>
  </w:style>
  <w:style w:type="paragraph" w:styleId="Otsikko1">
    <w:name w:val="heading 1"/>
    <w:basedOn w:val="Normaali"/>
    <w:next w:val="Normaali"/>
    <w:link w:val="Otsikko1Char"/>
    <w:uiPriority w:val="9"/>
    <w:qFormat/>
    <w:rsid w:val="0037239A"/>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Otsikko2">
    <w:name w:val="heading 2"/>
    <w:basedOn w:val="Otsikko21"/>
    <w:next w:val="Otsikko5"/>
    <w:link w:val="Otsikko2Char"/>
    <w:uiPriority w:val="9"/>
    <w:unhideWhenUsed/>
    <w:qFormat/>
    <w:rsid w:val="00A50B8C"/>
    <w:rPr>
      <w:rFonts w:asciiTheme="majorHAnsi" w:eastAsiaTheme="majorEastAsia" w:hAnsiTheme="majorHAnsi" w:cstheme="majorBidi"/>
      <w:color w:val="365F91" w:themeColor="accent1" w:themeShade="BF"/>
      <w:sz w:val="26"/>
    </w:rPr>
  </w:style>
  <w:style w:type="paragraph" w:styleId="Otsikko3">
    <w:name w:val="heading 3"/>
    <w:basedOn w:val="Normaali"/>
    <w:next w:val="Normaali"/>
    <w:link w:val="Otsikko3Char"/>
    <w:uiPriority w:val="9"/>
    <w:semiHidden/>
    <w:unhideWhenUsed/>
    <w:qFormat/>
    <w:rsid w:val="0075102A"/>
    <w:pPr>
      <w:keepNext/>
      <w:keepLines/>
      <w:spacing w:before="40"/>
      <w:outlineLvl w:val="2"/>
    </w:pPr>
    <w:rPr>
      <w:rFonts w:asciiTheme="majorHAnsi" w:eastAsiaTheme="majorEastAsia" w:hAnsiTheme="majorHAnsi" w:cstheme="majorBidi"/>
      <w:color w:val="243F60" w:themeColor="accent1" w:themeShade="7F"/>
      <w:szCs w:val="24"/>
    </w:rPr>
  </w:style>
  <w:style w:type="paragraph" w:styleId="Otsikko5">
    <w:name w:val="heading 5"/>
    <w:basedOn w:val="Normaali"/>
    <w:next w:val="Normaali"/>
    <w:link w:val="Otsikko5Char"/>
    <w:uiPriority w:val="9"/>
    <w:semiHidden/>
    <w:unhideWhenUsed/>
    <w:qFormat/>
    <w:rsid w:val="00A50B8C"/>
    <w:pPr>
      <w:keepNext/>
      <w:keepLines/>
      <w:spacing w:before="40"/>
      <w:outlineLvl w:val="4"/>
    </w:pPr>
    <w:rPr>
      <w:rFonts w:asciiTheme="majorHAnsi" w:eastAsiaTheme="majorEastAsia" w:hAnsiTheme="majorHAnsi" w:cstheme="majorBidi"/>
      <w:color w:val="365F91" w:themeColor="accent1" w:themeShade="BF"/>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customStyle="1" w:styleId="Otsikko11">
    <w:name w:val="Otsikko 11"/>
    <w:basedOn w:val="Normaali"/>
    <w:next w:val="Normaali"/>
    <w:link w:val="Heading1Char"/>
    <w:uiPriority w:val="9"/>
    <w:qFormat/>
    <w:rsid w:val="00D24B28"/>
    <w:pPr>
      <w:keepNext/>
      <w:keepLines/>
      <w:spacing w:before="480"/>
      <w:outlineLvl w:val="0"/>
    </w:pPr>
    <w:rPr>
      <w:rFonts w:ascii="Cambria" w:hAnsi="Cambria"/>
      <w:b/>
      <w:bCs/>
      <w:color w:val="365F91"/>
      <w:sz w:val="28"/>
      <w:szCs w:val="28"/>
    </w:rPr>
  </w:style>
  <w:style w:type="paragraph" w:customStyle="1" w:styleId="Otsikko21">
    <w:name w:val="Otsikko 21"/>
    <w:basedOn w:val="Normaali"/>
    <w:next w:val="Normaali"/>
    <w:link w:val="Heading2Char"/>
    <w:uiPriority w:val="9"/>
    <w:unhideWhenUsed/>
    <w:qFormat/>
    <w:rsid w:val="004A2B8E"/>
    <w:pPr>
      <w:keepNext/>
      <w:keepLines/>
      <w:spacing w:before="40"/>
      <w:outlineLvl w:val="1"/>
    </w:pPr>
    <w:rPr>
      <w:rFonts w:ascii="Times New Roman" w:hAnsi="Times New Roman"/>
      <w:b/>
      <w:color w:val="auto"/>
      <w:szCs w:val="26"/>
    </w:rPr>
  </w:style>
  <w:style w:type="character" w:customStyle="1" w:styleId="HeaderChar">
    <w:name w:val="Header Char"/>
    <w:basedOn w:val="Kappaleenoletusfontti"/>
    <w:link w:val="Yltunniste1"/>
    <w:uiPriority w:val="99"/>
    <w:rsid w:val="00D24B28"/>
    <w:rPr>
      <w:rFonts w:ascii="Palatino" w:eastAsia="Times New Roman" w:hAnsi="Palatino" w:cs="Times New Roman"/>
      <w:sz w:val="24"/>
      <w:szCs w:val="20"/>
      <w:lang w:val="en-GB"/>
    </w:rPr>
  </w:style>
  <w:style w:type="character" w:customStyle="1" w:styleId="Heading1Char">
    <w:name w:val="Heading 1 Char"/>
    <w:basedOn w:val="Kappaleenoletusfontti"/>
    <w:link w:val="Otsikko11"/>
    <w:uiPriority w:val="9"/>
    <w:rsid w:val="00D24B28"/>
    <w:rPr>
      <w:rFonts w:ascii="Cambria" w:hAnsi="Cambria"/>
      <w:b/>
      <w:bCs/>
      <w:color w:val="365F91"/>
      <w:sz w:val="28"/>
      <w:szCs w:val="28"/>
      <w:lang w:val="en-GB"/>
    </w:rPr>
  </w:style>
  <w:style w:type="character" w:customStyle="1" w:styleId="SelitetekstiChar">
    <w:name w:val="Seliteteksti Char"/>
    <w:basedOn w:val="Kappaleenoletusfontti"/>
    <w:link w:val="Seliteteksti"/>
    <w:uiPriority w:val="99"/>
    <w:rsid w:val="00B60EF2"/>
    <w:rPr>
      <w:rFonts w:ascii="Tahoma" w:eastAsia="Times New Roman" w:hAnsi="Tahoma" w:cs="Tahoma"/>
      <w:color w:val="00000A"/>
      <w:sz w:val="20"/>
      <w:szCs w:val="16"/>
    </w:rPr>
  </w:style>
  <w:style w:type="character" w:customStyle="1" w:styleId="Internet-linkki">
    <w:name w:val="Internet-linkki"/>
    <w:basedOn w:val="Kappaleenoletusfontti"/>
    <w:uiPriority w:val="99"/>
    <w:unhideWhenUsed/>
    <w:rsid w:val="00310FBF"/>
    <w:rPr>
      <w:color w:val="0000FF"/>
      <w:u w:val="single"/>
    </w:rPr>
  </w:style>
  <w:style w:type="character" w:customStyle="1" w:styleId="FooterChar">
    <w:name w:val="Footer Char"/>
    <w:basedOn w:val="Kappaleenoletusfontti"/>
    <w:link w:val="Alatunniste1"/>
    <w:uiPriority w:val="99"/>
    <w:rsid w:val="00D24B28"/>
    <w:rPr>
      <w:rFonts w:ascii="Palatino" w:eastAsia="Times New Roman" w:hAnsi="Palatino" w:cs="Times New Roman"/>
      <w:sz w:val="24"/>
      <w:szCs w:val="20"/>
      <w:lang w:val="en-GB"/>
    </w:rPr>
  </w:style>
  <w:style w:type="character" w:customStyle="1" w:styleId="Hakemistolinkki">
    <w:name w:val="Hakemistolinkki"/>
    <w:rsid w:val="00727512"/>
  </w:style>
  <w:style w:type="character" w:styleId="Voimakas">
    <w:name w:val="Strong"/>
    <w:basedOn w:val="Kappaleenoletusfontti"/>
    <w:uiPriority w:val="22"/>
    <w:qFormat/>
    <w:rsid w:val="0015570F"/>
    <w:rPr>
      <w:b/>
      <w:bCs/>
    </w:rPr>
  </w:style>
  <w:style w:type="character" w:customStyle="1" w:styleId="Heading2Char">
    <w:name w:val="Heading 2 Char"/>
    <w:basedOn w:val="Kappaleenoletusfontti"/>
    <w:link w:val="Otsikko21"/>
    <w:uiPriority w:val="9"/>
    <w:rsid w:val="004A2B8E"/>
    <w:rPr>
      <w:rFonts w:ascii="Times New Roman" w:eastAsia="Times New Roman" w:hAnsi="Times New Roman" w:cs="Times New Roman"/>
      <w:b/>
      <w:sz w:val="24"/>
      <w:szCs w:val="26"/>
      <w:lang w:val="en-GB"/>
    </w:rPr>
  </w:style>
  <w:style w:type="character" w:customStyle="1" w:styleId="ListLabel1">
    <w:name w:val="ListLabel 1"/>
    <w:rsid w:val="00D91104"/>
    <w:rPr>
      <w:rFonts w:cs="Courier New"/>
    </w:rPr>
  </w:style>
  <w:style w:type="character" w:customStyle="1" w:styleId="ListLabel2">
    <w:name w:val="ListLabel 2"/>
    <w:rsid w:val="00D91104"/>
    <w:rPr>
      <w:lang w:val="en-US"/>
    </w:rPr>
  </w:style>
  <w:style w:type="character" w:customStyle="1" w:styleId="ListLabel3">
    <w:name w:val="ListLabel 3"/>
    <w:rsid w:val="00D91104"/>
    <w:rPr>
      <w:rFonts w:cs="Wingdings"/>
    </w:rPr>
  </w:style>
  <w:style w:type="character" w:customStyle="1" w:styleId="ListLabel4">
    <w:name w:val="ListLabel 4"/>
    <w:rsid w:val="00D91104"/>
    <w:rPr>
      <w:rFonts w:cs="Courier New"/>
    </w:rPr>
  </w:style>
  <w:style w:type="character" w:customStyle="1" w:styleId="ListLabel5">
    <w:name w:val="ListLabel 5"/>
    <w:rsid w:val="00D91104"/>
    <w:rPr>
      <w:rFonts w:cs="Symbol"/>
    </w:rPr>
  </w:style>
  <w:style w:type="character" w:customStyle="1" w:styleId="ListLabel6">
    <w:name w:val="ListLabel 6"/>
    <w:rsid w:val="00D91104"/>
    <w:rPr>
      <w:rFonts w:cs="Wingdings"/>
    </w:rPr>
  </w:style>
  <w:style w:type="character" w:customStyle="1" w:styleId="ListLabel7">
    <w:name w:val="ListLabel 7"/>
    <w:rsid w:val="00D91104"/>
    <w:rPr>
      <w:rFonts w:cs="Courier New"/>
    </w:rPr>
  </w:style>
  <w:style w:type="character" w:customStyle="1" w:styleId="ListLabel8">
    <w:name w:val="ListLabel 8"/>
    <w:rsid w:val="00D91104"/>
    <w:rPr>
      <w:rFonts w:cs="Symbol"/>
    </w:rPr>
  </w:style>
  <w:style w:type="character" w:customStyle="1" w:styleId="ListLabel9">
    <w:name w:val="ListLabel 9"/>
    <w:rsid w:val="00D91104"/>
    <w:rPr>
      <w:rFonts w:cs="Wingdings"/>
    </w:rPr>
  </w:style>
  <w:style w:type="character" w:customStyle="1" w:styleId="ListLabel10">
    <w:name w:val="ListLabel 10"/>
    <w:rsid w:val="00D91104"/>
    <w:rPr>
      <w:rFonts w:cs="Courier New"/>
    </w:rPr>
  </w:style>
  <w:style w:type="character" w:customStyle="1" w:styleId="ListLabel11">
    <w:name w:val="ListLabel 11"/>
    <w:rsid w:val="00D91104"/>
    <w:rPr>
      <w:rFonts w:cs="Symbol"/>
    </w:rPr>
  </w:style>
  <w:style w:type="character" w:customStyle="1" w:styleId="ListLabel12">
    <w:name w:val="ListLabel 12"/>
    <w:rsid w:val="00D91104"/>
    <w:rPr>
      <w:rFonts w:cs="Wingdings"/>
    </w:rPr>
  </w:style>
  <w:style w:type="character" w:customStyle="1" w:styleId="ListLabel13">
    <w:name w:val="ListLabel 13"/>
    <w:rsid w:val="00D91104"/>
    <w:rPr>
      <w:rFonts w:cs="Courier New"/>
    </w:rPr>
  </w:style>
  <w:style w:type="character" w:customStyle="1" w:styleId="ListLabel14">
    <w:name w:val="ListLabel 14"/>
    <w:rsid w:val="00D91104"/>
    <w:rPr>
      <w:rFonts w:cs="Symbol"/>
    </w:rPr>
  </w:style>
  <w:style w:type="paragraph" w:customStyle="1" w:styleId="Otsikko10">
    <w:name w:val="Otsikko1"/>
    <w:basedOn w:val="Normaali"/>
    <w:next w:val="Leipteksti1"/>
    <w:rsid w:val="00D91104"/>
    <w:pPr>
      <w:keepNext/>
      <w:spacing w:before="240" w:after="120"/>
    </w:pPr>
    <w:rPr>
      <w:rFonts w:ascii="Liberation Sans" w:eastAsia="Microsoft YaHei" w:hAnsi="Liberation Sans" w:cs="Mangal"/>
      <w:sz w:val="28"/>
      <w:szCs w:val="28"/>
    </w:rPr>
  </w:style>
  <w:style w:type="paragraph" w:customStyle="1" w:styleId="Leipteksti1">
    <w:name w:val="Leipäteksti1"/>
    <w:basedOn w:val="Normaali"/>
    <w:rsid w:val="00727512"/>
    <w:pPr>
      <w:spacing w:after="140" w:line="288" w:lineRule="auto"/>
    </w:pPr>
  </w:style>
  <w:style w:type="paragraph" w:customStyle="1" w:styleId="Luettelo1">
    <w:name w:val="Luettelo1"/>
    <w:basedOn w:val="Leipteksti1"/>
    <w:rsid w:val="00727512"/>
    <w:rPr>
      <w:rFonts w:cs="Mangal"/>
    </w:rPr>
  </w:style>
  <w:style w:type="paragraph" w:customStyle="1" w:styleId="Kuvaotsikko1">
    <w:name w:val="Kuvaotsikko1"/>
    <w:basedOn w:val="Normaali"/>
    <w:rsid w:val="00D91104"/>
    <w:pPr>
      <w:suppressLineNumbers/>
      <w:spacing w:before="120" w:after="120"/>
    </w:pPr>
    <w:rPr>
      <w:rFonts w:cs="Mangal"/>
      <w:i/>
      <w:iCs/>
      <w:szCs w:val="24"/>
    </w:rPr>
  </w:style>
  <w:style w:type="paragraph" w:customStyle="1" w:styleId="Hakemisto">
    <w:name w:val="Hakemisto"/>
    <w:basedOn w:val="Normaali"/>
    <w:rsid w:val="00727512"/>
    <w:pPr>
      <w:suppressLineNumbers/>
    </w:pPr>
    <w:rPr>
      <w:rFonts w:cs="Mangal"/>
    </w:rPr>
  </w:style>
  <w:style w:type="paragraph" w:customStyle="1" w:styleId="Potsikko">
    <w:name w:val="Pääotsikko"/>
    <w:basedOn w:val="Normaali"/>
    <w:rsid w:val="00727512"/>
    <w:pPr>
      <w:keepNext/>
      <w:spacing w:before="240" w:after="120"/>
      <w:jc w:val="left"/>
    </w:pPr>
    <w:rPr>
      <w:rFonts w:ascii="Liberation Sans" w:eastAsia="Microsoft YaHei" w:hAnsi="Liberation Sans" w:cs="Mangal"/>
      <w:sz w:val="28"/>
      <w:szCs w:val="28"/>
    </w:rPr>
  </w:style>
  <w:style w:type="paragraph" w:styleId="Kuvaotsikko">
    <w:name w:val="caption"/>
    <w:basedOn w:val="Normaali"/>
    <w:rsid w:val="00727512"/>
    <w:pPr>
      <w:suppressLineNumbers/>
      <w:spacing w:before="120" w:after="120"/>
    </w:pPr>
    <w:rPr>
      <w:rFonts w:cs="Mangal"/>
      <w:i/>
      <w:iCs/>
      <w:szCs w:val="24"/>
    </w:rPr>
  </w:style>
  <w:style w:type="paragraph" w:customStyle="1" w:styleId="Yltunniste1">
    <w:name w:val="Ylätunniste1"/>
    <w:basedOn w:val="Normaali"/>
    <w:link w:val="HeaderChar"/>
    <w:uiPriority w:val="99"/>
    <w:rsid w:val="00D24B28"/>
    <w:pPr>
      <w:tabs>
        <w:tab w:val="center" w:pos="4320"/>
        <w:tab w:val="right" w:pos="8460"/>
        <w:tab w:val="right" w:pos="8640"/>
      </w:tabs>
      <w:spacing w:after="400"/>
      <w:ind w:firstLine="0"/>
    </w:pPr>
  </w:style>
  <w:style w:type="paragraph" w:customStyle="1" w:styleId="Kansilehtitynnimi">
    <w:name w:val="Kansilehti: työn nimi"/>
    <w:rsid w:val="00D24B28"/>
    <w:pPr>
      <w:keepNext/>
      <w:pageBreakBefore/>
      <w:suppressAutoHyphens/>
      <w:spacing w:before="5600" w:after="40" w:line="360" w:lineRule="atLeast"/>
      <w:jc w:val="center"/>
    </w:pPr>
    <w:rPr>
      <w:rFonts w:ascii="New York" w:eastAsia="Times New Roman" w:hAnsi="New York" w:cs="Times New Roman"/>
      <w:b/>
      <w:color w:val="00000A"/>
      <w:sz w:val="28"/>
      <w:szCs w:val="20"/>
      <w:lang w:val="en-GB"/>
    </w:rPr>
  </w:style>
  <w:style w:type="paragraph" w:customStyle="1" w:styleId="Kansilehtitekijnnimi">
    <w:name w:val="Kansilehti: tekijän nimi"/>
    <w:basedOn w:val="Normaali"/>
    <w:rsid w:val="00D24B28"/>
    <w:pPr>
      <w:spacing w:before="540"/>
      <w:ind w:firstLine="0"/>
      <w:jc w:val="center"/>
    </w:pPr>
    <w:rPr>
      <w:sz w:val="28"/>
    </w:rPr>
  </w:style>
  <w:style w:type="paragraph" w:customStyle="1" w:styleId="Kansilehtijulkaisupaikka">
    <w:name w:val="Kansilehti: julkaisupaikka"/>
    <w:basedOn w:val="Normaali"/>
    <w:rsid w:val="00D24B28"/>
    <w:pPr>
      <w:keepLines/>
      <w:tabs>
        <w:tab w:val="left" w:pos="5103"/>
      </w:tabs>
      <w:spacing w:before="4800"/>
      <w:ind w:firstLine="0"/>
      <w:jc w:val="left"/>
    </w:pPr>
  </w:style>
  <w:style w:type="paragraph" w:customStyle="1" w:styleId="Aloituskappale">
    <w:name w:val="Aloituskappale"/>
    <w:rsid w:val="00D24B28"/>
    <w:pPr>
      <w:widowControl w:val="0"/>
      <w:suppressAutoHyphens/>
      <w:spacing w:after="200"/>
    </w:pPr>
    <w:rPr>
      <w:color w:val="00000A"/>
    </w:rPr>
  </w:style>
  <w:style w:type="paragraph" w:customStyle="1" w:styleId="Tekstikappale">
    <w:name w:val="Tekstikappale"/>
    <w:rsid w:val="00D24B28"/>
    <w:pPr>
      <w:suppressAutoHyphens/>
      <w:spacing w:line="360" w:lineRule="atLeast"/>
      <w:ind w:firstLine="380"/>
      <w:jc w:val="both"/>
    </w:pPr>
    <w:rPr>
      <w:rFonts w:ascii="Palatino" w:eastAsia="Times New Roman" w:hAnsi="Palatino" w:cs="Times New Roman"/>
      <w:color w:val="00000A"/>
      <w:sz w:val="24"/>
      <w:szCs w:val="20"/>
      <w:lang w:val="en-GB"/>
    </w:rPr>
  </w:style>
  <w:style w:type="paragraph" w:customStyle="1" w:styleId="Tiivistelmnotsikko">
    <w:name w:val="Tiivistelmän otsikko"/>
    <w:basedOn w:val="Aloituskappale"/>
    <w:rsid w:val="00D24B28"/>
  </w:style>
  <w:style w:type="paragraph" w:styleId="Luettelokappale">
    <w:name w:val="List Paragraph"/>
    <w:basedOn w:val="Normaali"/>
    <w:uiPriority w:val="34"/>
    <w:qFormat/>
    <w:rsid w:val="00D24B28"/>
    <w:pPr>
      <w:ind w:left="720"/>
      <w:contextualSpacing/>
    </w:pPr>
  </w:style>
  <w:style w:type="paragraph" w:customStyle="1" w:styleId="Sisllysluettelonotsikko1">
    <w:name w:val="Sisällysluettelon otsikko1"/>
    <w:basedOn w:val="Otsikko11"/>
    <w:next w:val="Normaali"/>
    <w:uiPriority w:val="39"/>
    <w:unhideWhenUsed/>
    <w:qFormat/>
    <w:rsid w:val="00D24B28"/>
    <w:pPr>
      <w:spacing w:line="276" w:lineRule="auto"/>
      <w:ind w:firstLine="0"/>
      <w:jc w:val="left"/>
    </w:pPr>
    <w:rPr>
      <w:lang w:val="en-US"/>
    </w:rPr>
  </w:style>
  <w:style w:type="paragraph" w:styleId="Seliteteksti">
    <w:name w:val="Balloon Text"/>
    <w:basedOn w:val="Normaali"/>
    <w:link w:val="SelitetekstiChar"/>
    <w:uiPriority w:val="99"/>
    <w:unhideWhenUsed/>
    <w:rsid w:val="00B60EF2"/>
    <w:pPr>
      <w:spacing w:line="240" w:lineRule="auto"/>
      <w:pPrChange w:id="0" w:author="Hassi Sakari" w:date="2017-06-18T15:47:00Z">
        <w:pPr>
          <w:suppressAutoHyphens/>
          <w:ind w:firstLine="560"/>
          <w:jc w:val="both"/>
        </w:pPr>
      </w:pPrChange>
    </w:pPr>
    <w:rPr>
      <w:rFonts w:ascii="Tahoma" w:hAnsi="Tahoma" w:cs="Tahoma"/>
      <w:sz w:val="20"/>
      <w:szCs w:val="16"/>
      <w:rPrChange w:id="0" w:author="Hassi Sakari" w:date="2017-06-18T15:47:00Z">
        <w:rPr>
          <w:rFonts w:ascii="Tahoma" w:hAnsi="Tahoma" w:cs="Tahoma"/>
          <w:color w:val="00000A"/>
          <w:sz w:val="16"/>
          <w:szCs w:val="16"/>
          <w:lang w:val="fi-FI" w:eastAsia="en-US" w:bidi="ar-SA"/>
        </w:rPr>
      </w:rPrChange>
    </w:rPr>
  </w:style>
  <w:style w:type="paragraph" w:customStyle="1" w:styleId="Sisllysluettelo1">
    <w:name w:val="Sisällysluettelo 1"/>
    <w:basedOn w:val="Normaali"/>
    <w:next w:val="Normaali"/>
    <w:autoRedefine/>
    <w:uiPriority w:val="39"/>
    <w:unhideWhenUsed/>
    <w:rsid w:val="007739B9"/>
    <w:pPr>
      <w:tabs>
        <w:tab w:val="right" w:leader="dot" w:pos="9628"/>
      </w:tabs>
      <w:spacing w:after="100"/>
    </w:pPr>
    <w:rPr>
      <w:rFonts w:ascii="Times New Roman" w:hAnsi="Times New Roman"/>
      <w:b/>
    </w:rPr>
  </w:style>
  <w:style w:type="paragraph" w:customStyle="1" w:styleId="Alatunniste1">
    <w:name w:val="Alatunniste1"/>
    <w:basedOn w:val="Normaali"/>
    <w:link w:val="FooterChar"/>
    <w:uiPriority w:val="99"/>
    <w:unhideWhenUsed/>
    <w:rsid w:val="00D24B28"/>
    <w:pPr>
      <w:tabs>
        <w:tab w:val="center" w:pos="4819"/>
        <w:tab w:val="right" w:pos="9638"/>
      </w:tabs>
      <w:spacing w:line="240" w:lineRule="auto"/>
    </w:pPr>
  </w:style>
  <w:style w:type="paragraph" w:customStyle="1" w:styleId="Sisllysluettelo2">
    <w:name w:val="Sisällysluettelo 2"/>
    <w:basedOn w:val="Normaali"/>
    <w:next w:val="Normaali"/>
    <w:autoRedefine/>
    <w:uiPriority w:val="39"/>
    <w:unhideWhenUsed/>
    <w:rsid w:val="007739B9"/>
    <w:pPr>
      <w:spacing w:after="100"/>
      <w:ind w:left="240"/>
    </w:pPr>
  </w:style>
  <w:style w:type="paragraph" w:customStyle="1" w:styleId="Default">
    <w:name w:val="Default"/>
    <w:rsid w:val="00C34082"/>
    <w:pPr>
      <w:suppressAutoHyphens/>
      <w:spacing w:line="240" w:lineRule="auto"/>
    </w:pPr>
    <w:rPr>
      <w:rFonts w:ascii="Times New Roman" w:hAnsi="Times New Roman" w:cs="Times New Roman"/>
      <w:color w:val="000000"/>
      <w:sz w:val="24"/>
      <w:szCs w:val="24"/>
    </w:rPr>
  </w:style>
  <w:style w:type="table" w:styleId="TaulukkoRuudukko">
    <w:name w:val="Table Grid"/>
    <w:basedOn w:val="Normaalitaulukko"/>
    <w:uiPriority w:val="59"/>
    <w:rsid w:val="00B24D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rostus">
    <w:name w:val="Emphasis"/>
    <w:basedOn w:val="Kappaleenoletusfontti"/>
    <w:uiPriority w:val="20"/>
    <w:qFormat/>
    <w:rsid w:val="00C60F26"/>
    <w:rPr>
      <w:i/>
      <w:iCs/>
    </w:rPr>
  </w:style>
  <w:style w:type="character" w:styleId="Hyperlinkki">
    <w:name w:val="Hyperlink"/>
    <w:basedOn w:val="Kappaleenoletusfontti"/>
    <w:uiPriority w:val="99"/>
    <w:unhideWhenUsed/>
    <w:rsid w:val="001431E9"/>
    <w:rPr>
      <w:color w:val="0000FF" w:themeColor="hyperlink"/>
      <w:u w:val="single"/>
    </w:rPr>
  </w:style>
  <w:style w:type="paragraph" w:styleId="Sisluet1">
    <w:name w:val="toc 1"/>
    <w:basedOn w:val="Normaali"/>
    <w:next w:val="Normaali"/>
    <w:autoRedefine/>
    <w:uiPriority w:val="39"/>
    <w:unhideWhenUsed/>
    <w:rsid w:val="00A50B8C"/>
    <w:pPr>
      <w:spacing w:after="100"/>
    </w:pPr>
  </w:style>
  <w:style w:type="paragraph" w:styleId="Sisluet2">
    <w:name w:val="toc 2"/>
    <w:basedOn w:val="Normaali"/>
    <w:next w:val="Normaali"/>
    <w:autoRedefine/>
    <w:uiPriority w:val="39"/>
    <w:unhideWhenUsed/>
    <w:rsid w:val="00A50B8C"/>
    <w:pPr>
      <w:spacing w:after="100"/>
      <w:ind w:left="240"/>
    </w:pPr>
  </w:style>
  <w:style w:type="paragraph" w:customStyle="1" w:styleId="otsikko22">
    <w:name w:val="otsikko22"/>
    <w:basedOn w:val="Otsikko21"/>
    <w:link w:val="otsikko22Char"/>
    <w:qFormat/>
    <w:rsid w:val="00A50B8C"/>
    <w:pPr>
      <w:ind w:firstLine="0"/>
    </w:pPr>
  </w:style>
  <w:style w:type="character" w:customStyle="1" w:styleId="Otsikko2Char">
    <w:name w:val="Otsikko 2 Char"/>
    <w:basedOn w:val="Kappaleenoletusfontti"/>
    <w:link w:val="Otsikko2"/>
    <w:uiPriority w:val="9"/>
    <w:rsid w:val="00A50B8C"/>
    <w:rPr>
      <w:rFonts w:asciiTheme="majorHAnsi" w:eastAsiaTheme="majorEastAsia" w:hAnsiTheme="majorHAnsi" w:cstheme="majorBidi"/>
      <w:b/>
      <w:color w:val="365F91" w:themeColor="accent1" w:themeShade="BF"/>
      <w:sz w:val="26"/>
      <w:szCs w:val="26"/>
      <w:lang w:val="en-GB"/>
    </w:rPr>
  </w:style>
  <w:style w:type="character" w:customStyle="1" w:styleId="otsikko22Char">
    <w:name w:val="otsikko22 Char"/>
    <w:basedOn w:val="Heading2Char"/>
    <w:link w:val="otsikko22"/>
    <w:rsid w:val="00A50B8C"/>
    <w:rPr>
      <w:rFonts w:ascii="Times New Roman" w:eastAsia="Times New Roman" w:hAnsi="Times New Roman" w:cs="Times New Roman"/>
      <w:b/>
      <w:sz w:val="24"/>
      <w:szCs w:val="26"/>
      <w:lang w:val="en-GB"/>
    </w:rPr>
  </w:style>
  <w:style w:type="character" w:customStyle="1" w:styleId="Otsikko5Char">
    <w:name w:val="Otsikko 5 Char"/>
    <w:basedOn w:val="Kappaleenoletusfontti"/>
    <w:link w:val="Otsikko5"/>
    <w:uiPriority w:val="9"/>
    <w:semiHidden/>
    <w:rsid w:val="00A50B8C"/>
    <w:rPr>
      <w:rFonts w:asciiTheme="majorHAnsi" w:eastAsiaTheme="majorEastAsia" w:hAnsiTheme="majorHAnsi" w:cstheme="majorBidi"/>
      <w:color w:val="365F91" w:themeColor="accent1" w:themeShade="BF"/>
      <w:sz w:val="24"/>
      <w:szCs w:val="20"/>
      <w:lang w:val="en-GB"/>
    </w:rPr>
  </w:style>
  <w:style w:type="character" w:styleId="Kommentinviite">
    <w:name w:val="annotation reference"/>
    <w:basedOn w:val="Kappaleenoletusfontti"/>
    <w:uiPriority w:val="99"/>
    <w:semiHidden/>
    <w:unhideWhenUsed/>
    <w:rsid w:val="00350A47"/>
    <w:rPr>
      <w:sz w:val="18"/>
      <w:szCs w:val="18"/>
    </w:rPr>
  </w:style>
  <w:style w:type="paragraph" w:styleId="Kommentinteksti">
    <w:name w:val="annotation text"/>
    <w:basedOn w:val="Normaali"/>
    <w:link w:val="KommentintekstiChar"/>
    <w:uiPriority w:val="99"/>
    <w:semiHidden/>
    <w:unhideWhenUsed/>
    <w:rsid w:val="00350A47"/>
    <w:pPr>
      <w:spacing w:line="240" w:lineRule="auto"/>
    </w:pPr>
    <w:rPr>
      <w:szCs w:val="24"/>
    </w:rPr>
  </w:style>
  <w:style w:type="character" w:customStyle="1" w:styleId="KommentintekstiChar">
    <w:name w:val="Kommentin teksti Char"/>
    <w:basedOn w:val="Kappaleenoletusfontti"/>
    <w:link w:val="Kommentinteksti"/>
    <w:uiPriority w:val="99"/>
    <w:semiHidden/>
    <w:rsid w:val="00350A47"/>
    <w:rPr>
      <w:rFonts w:ascii="Palatino" w:eastAsia="Times New Roman" w:hAnsi="Palatino" w:cs="Times New Roman"/>
      <w:color w:val="00000A"/>
      <w:sz w:val="24"/>
      <w:szCs w:val="24"/>
      <w:lang w:val="en-GB"/>
    </w:rPr>
  </w:style>
  <w:style w:type="paragraph" w:styleId="Kommentinotsikko">
    <w:name w:val="annotation subject"/>
    <w:basedOn w:val="Kommentinteksti"/>
    <w:next w:val="Kommentinteksti"/>
    <w:link w:val="KommentinotsikkoChar"/>
    <w:uiPriority w:val="99"/>
    <w:semiHidden/>
    <w:unhideWhenUsed/>
    <w:rsid w:val="00350A47"/>
    <w:rPr>
      <w:b/>
      <w:bCs/>
      <w:sz w:val="20"/>
      <w:szCs w:val="20"/>
    </w:rPr>
  </w:style>
  <w:style w:type="character" w:customStyle="1" w:styleId="KommentinotsikkoChar">
    <w:name w:val="Kommentin otsikko Char"/>
    <w:basedOn w:val="KommentintekstiChar"/>
    <w:link w:val="Kommentinotsikko"/>
    <w:uiPriority w:val="99"/>
    <w:semiHidden/>
    <w:rsid w:val="00350A47"/>
    <w:rPr>
      <w:rFonts w:ascii="Palatino" w:eastAsia="Times New Roman" w:hAnsi="Palatino" w:cs="Times New Roman"/>
      <w:b/>
      <w:bCs/>
      <w:color w:val="00000A"/>
      <w:sz w:val="20"/>
      <w:szCs w:val="20"/>
      <w:lang w:val="en-GB"/>
    </w:rPr>
  </w:style>
  <w:style w:type="paragraph" w:customStyle="1" w:styleId="p1">
    <w:name w:val="p1"/>
    <w:basedOn w:val="Normaali"/>
    <w:rsid w:val="00F312A9"/>
    <w:pPr>
      <w:suppressAutoHyphens w:val="0"/>
      <w:spacing w:line="240" w:lineRule="auto"/>
      <w:ind w:firstLine="0"/>
      <w:jc w:val="left"/>
    </w:pPr>
    <w:rPr>
      <w:rFonts w:ascii="Helvetica" w:eastAsia="SimSun" w:hAnsi="Helvetica"/>
      <w:color w:val="000000"/>
      <w:sz w:val="15"/>
      <w:szCs w:val="15"/>
      <w:lang w:val="en-GB" w:eastAsia="en-GB"/>
    </w:rPr>
  </w:style>
  <w:style w:type="character" w:customStyle="1" w:styleId="Otsikko1Char">
    <w:name w:val="Otsikko 1 Char"/>
    <w:basedOn w:val="Kappaleenoletusfontti"/>
    <w:link w:val="Otsikko1"/>
    <w:uiPriority w:val="9"/>
    <w:rsid w:val="0037239A"/>
    <w:rPr>
      <w:rFonts w:asciiTheme="majorHAnsi" w:eastAsiaTheme="majorEastAsia" w:hAnsiTheme="majorHAnsi" w:cstheme="majorBidi"/>
      <w:color w:val="365F91" w:themeColor="accent1" w:themeShade="BF"/>
      <w:sz w:val="32"/>
      <w:szCs w:val="32"/>
    </w:rPr>
  </w:style>
  <w:style w:type="character" w:customStyle="1" w:styleId="Otsikko3Char">
    <w:name w:val="Otsikko 3 Char"/>
    <w:basedOn w:val="Kappaleenoletusfontti"/>
    <w:link w:val="Otsikko3"/>
    <w:uiPriority w:val="9"/>
    <w:semiHidden/>
    <w:rsid w:val="0075102A"/>
    <w:rPr>
      <w:rFonts w:asciiTheme="majorHAnsi" w:eastAsiaTheme="majorEastAsia" w:hAnsiTheme="majorHAnsi" w:cstheme="majorBidi"/>
      <w:color w:val="243F60" w:themeColor="accent1" w:themeShade="7F"/>
      <w:sz w:val="24"/>
      <w:szCs w:val="24"/>
    </w:rPr>
  </w:style>
  <w:style w:type="paragraph" w:styleId="Muutos">
    <w:name w:val="Revision"/>
    <w:hidden/>
    <w:uiPriority w:val="99"/>
    <w:semiHidden/>
    <w:rsid w:val="00480198"/>
    <w:pPr>
      <w:spacing w:line="240" w:lineRule="auto"/>
    </w:pPr>
    <w:rPr>
      <w:rFonts w:ascii="Palatino" w:eastAsia="Times New Roman" w:hAnsi="Palatino" w:cs="Times New Roman"/>
      <w:color w:val="00000A"/>
      <w:sz w:val="24"/>
      <w:szCs w:val="20"/>
    </w:rPr>
  </w:style>
  <w:style w:type="paragraph" w:customStyle="1" w:styleId="textbox">
    <w:name w:val="textbox"/>
    <w:basedOn w:val="Normaali"/>
    <w:rsid w:val="00412A54"/>
    <w:pPr>
      <w:suppressAutoHyphens w:val="0"/>
      <w:spacing w:before="100" w:beforeAutospacing="1" w:after="100" w:afterAutospacing="1" w:line="240" w:lineRule="auto"/>
      <w:ind w:firstLine="0"/>
      <w:jc w:val="left"/>
    </w:pPr>
    <w:rPr>
      <w:rFonts w:ascii="Times New Roman" w:hAnsi="Times New Roman"/>
      <w:color w:val="auto"/>
      <w:szCs w:val="24"/>
      <w:lang w:eastAsia="fi-FI"/>
    </w:rPr>
  </w:style>
  <w:style w:type="character" w:customStyle="1" w:styleId="booktitle">
    <w:name w:val="booktitle"/>
    <w:basedOn w:val="Kappaleenoletusfontti"/>
    <w:rsid w:val="00A53F1B"/>
  </w:style>
  <w:style w:type="character" w:customStyle="1" w:styleId="page-numbers-info">
    <w:name w:val="page-numbers-info"/>
    <w:basedOn w:val="Kappaleenoletusfontti"/>
    <w:rsid w:val="00A53F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371104">
      <w:bodyDiv w:val="1"/>
      <w:marLeft w:val="0"/>
      <w:marRight w:val="0"/>
      <w:marTop w:val="0"/>
      <w:marBottom w:val="0"/>
      <w:divBdr>
        <w:top w:val="none" w:sz="0" w:space="0" w:color="auto"/>
        <w:left w:val="none" w:sz="0" w:space="0" w:color="auto"/>
        <w:bottom w:val="none" w:sz="0" w:space="0" w:color="auto"/>
        <w:right w:val="none" w:sz="0" w:space="0" w:color="auto"/>
      </w:divBdr>
    </w:div>
    <w:div w:id="90980505">
      <w:bodyDiv w:val="1"/>
      <w:marLeft w:val="0"/>
      <w:marRight w:val="0"/>
      <w:marTop w:val="0"/>
      <w:marBottom w:val="0"/>
      <w:divBdr>
        <w:top w:val="none" w:sz="0" w:space="0" w:color="auto"/>
        <w:left w:val="none" w:sz="0" w:space="0" w:color="auto"/>
        <w:bottom w:val="none" w:sz="0" w:space="0" w:color="auto"/>
        <w:right w:val="none" w:sz="0" w:space="0" w:color="auto"/>
      </w:divBdr>
      <w:divsChild>
        <w:div w:id="1324159341">
          <w:marLeft w:val="0"/>
          <w:marRight w:val="0"/>
          <w:marTop w:val="0"/>
          <w:marBottom w:val="0"/>
          <w:divBdr>
            <w:top w:val="none" w:sz="0" w:space="0" w:color="auto"/>
            <w:left w:val="none" w:sz="0" w:space="0" w:color="auto"/>
            <w:bottom w:val="none" w:sz="0" w:space="0" w:color="auto"/>
            <w:right w:val="none" w:sz="0" w:space="0" w:color="auto"/>
          </w:divBdr>
          <w:divsChild>
            <w:div w:id="668286582">
              <w:marLeft w:val="0"/>
              <w:marRight w:val="0"/>
              <w:marTop w:val="0"/>
              <w:marBottom w:val="0"/>
              <w:divBdr>
                <w:top w:val="none" w:sz="0" w:space="0" w:color="auto"/>
                <w:left w:val="none" w:sz="0" w:space="0" w:color="auto"/>
                <w:bottom w:val="none" w:sz="0" w:space="0" w:color="auto"/>
                <w:right w:val="none" w:sz="0" w:space="0" w:color="auto"/>
              </w:divBdr>
              <w:divsChild>
                <w:div w:id="92199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25635">
      <w:bodyDiv w:val="1"/>
      <w:marLeft w:val="0"/>
      <w:marRight w:val="0"/>
      <w:marTop w:val="0"/>
      <w:marBottom w:val="0"/>
      <w:divBdr>
        <w:top w:val="none" w:sz="0" w:space="0" w:color="auto"/>
        <w:left w:val="none" w:sz="0" w:space="0" w:color="auto"/>
        <w:bottom w:val="none" w:sz="0" w:space="0" w:color="auto"/>
        <w:right w:val="none" w:sz="0" w:space="0" w:color="auto"/>
      </w:divBdr>
    </w:div>
    <w:div w:id="205802435">
      <w:bodyDiv w:val="1"/>
      <w:marLeft w:val="0"/>
      <w:marRight w:val="0"/>
      <w:marTop w:val="0"/>
      <w:marBottom w:val="0"/>
      <w:divBdr>
        <w:top w:val="none" w:sz="0" w:space="0" w:color="auto"/>
        <w:left w:val="none" w:sz="0" w:space="0" w:color="auto"/>
        <w:bottom w:val="none" w:sz="0" w:space="0" w:color="auto"/>
        <w:right w:val="none" w:sz="0" w:space="0" w:color="auto"/>
      </w:divBdr>
    </w:div>
    <w:div w:id="260726910">
      <w:bodyDiv w:val="1"/>
      <w:marLeft w:val="0"/>
      <w:marRight w:val="0"/>
      <w:marTop w:val="0"/>
      <w:marBottom w:val="0"/>
      <w:divBdr>
        <w:top w:val="none" w:sz="0" w:space="0" w:color="auto"/>
        <w:left w:val="none" w:sz="0" w:space="0" w:color="auto"/>
        <w:bottom w:val="none" w:sz="0" w:space="0" w:color="auto"/>
        <w:right w:val="none" w:sz="0" w:space="0" w:color="auto"/>
      </w:divBdr>
    </w:div>
    <w:div w:id="263265326">
      <w:bodyDiv w:val="1"/>
      <w:marLeft w:val="0"/>
      <w:marRight w:val="0"/>
      <w:marTop w:val="0"/>
      <w:marBottom w:val="0"/>
      <w:divBdr>
        <w:top w:val="none" w:sz="0" w:space="0" w:color="auto"/>
        <w:left w:val="none" w:sz="0" w:space="0" w:color="auto"/>
        <w:bottom w:val="none" w:sz="0" w:space="0" w:color="auto"/>
        <w:right w:val="none" w:sz="0" w:space="0" w:color="auto"/>
      </w:divBdr>
    </w:div>
    <w:div w:id="272396891">
      <w:bodyDiv w:val="1"/>
      <w:marLeft w:val="0"/>
      <w:marRight w:val="0"/>
      <w:marTop w:val="0"/>
      <w:marBottom w:val="0"/>
      <w:divBdr>
        <w:top w:val="none" w:sz="0" w:space="0" w:color="auto"/>
        <w:left w:val="none" w:sz="0" w:space="0" w:color="auto"/>
        <w:bottom w:val="none" w:sz="0" w:space="0" w:color="auto"/>
        <w:right w:val="none" w:sz="0" w:space="0" w:color="auto"/>
      </w:divBdr>
    </w:div>
    <w:div w:id="299917308">
      <w:bodyDiv w:val="1"/>
      <w:marLeft w:val="0"/>
      <w:marRight w:val="0"/>
      <w:marTop w:val="0"/>
      <w:marBottom w:val="0"/>
      <w:divBdr>
        <w:top w:val="none" w:sz="0" w:space="0" w:color="auto"/>
        <w:left w:val="none" w:sz="0" w:space="0" w:color="auto"/>
        <w:bottom w:val="none" w:sz="0" w:space="0" w:color="auto"/>
        <w:right w:val="none" w:sz="0" w:space="0" w:color="auto"/>
      </w:divBdr>
    </w:div>
    <w:div w:id="312373190">
      <w:bodyDiv w:val="1"/>
      <w:marLeft w:val="0"/>
      <w:marRight w:val="0"/>
      <w:marTop w:val="0"/>
      <w:marBottom w:val="0"/>
      <w:divBdr>
        <w:top w:val="none" w:sz="0" w:space="0" w:color="auto"/>
        <w:left w:val="none" w:sz="0" w:space="0" w:color="auto"/>
        <w:bottom w:val="none" w:sz="0" w:space="0" w:color="auto"/>
        <w:right w:val="none" w:sz="0" w:space="0" w:color="auto"/>
      </w:divBdr>
    </w:div>
    <w:div w:id="571081051">
      <w:bodyDiv w:val="1"/>
      <w:marLeft w:val="0"/>
      <w:marRight w:val="0"/>
      <w:marTop w:val="0"/>
      <w:marBottom w:val="0"/>
      <w:divBdr>
        <w:top w:val="none" w:sz="0" w:space="0" w:color="auto"/>
        <w:left w:val="none" w:sz="0" w:space="0" w:color="auto"/>
        <w:bottom w:val="none" w:sz="0" w:space="0" w:color="auto"/>
        <w:right w:val="none" w:sz="0" w:space="0" w:color="auto"/>
      </w:divBdr>
    </w:div>
    <w:div w:id="705108790">
      <w:bodyDiv w:val="1"/>
      <w:marLeft w:val="0"/>
      <w:marRight w:val="0"/>
      <w:marTop w:val="0"/>
      <w:marBottom w:val="0"/>
      <w:divBdr>
        <w:top w:val="none" w:sz="0" w:space="0" w:color="auto"/>
        <w:left w:val="none" w:sz="0" w:space="0" w:color="auto"/>
        <w:bottom w:val="none" w:sz="0" w:space="0" w:color="auto"/>
        <w:right w:val="none" w:sz="0" w:space="0" w:color="auto"/>
      </w:divBdr>
    </w:div>
    <w:div w:id="713575844">
      <w:bodyDiv w:val="1"/>
      <w:marLeft w:val="0"/>
      <w:marRight w:val="0"/>
      <w:marTop w:val="0"/>
      <w:marBottom w:val="0"/>
      <w:divBdr>
        <w:top w:val="none" w:sz="0" w:space="0" w:color="auto"/>
        <w:left w:val="none" w:sz="0" w:space="0" w:color="auto"/>
        <w:bottom w:val="none" w:sz="0" w:space="0" w:color="auto"/>
        <w:right w:val="none" w:sz="0" w:space="0" w:color="auto"/>
      </w:divBdr>
    </w:div>
    <w:div w:id="754981818">
      <w:bodyDiv w:val="1"/>
      <w:marLeft w:val="0"/>
      <w:marRight w:val="0"/>
      <w:marTop w:val="0"/>
      <w:marBottom w:val="0"/>
      <w:divBdr>
        <w:top w:val="none" w:sz="0" w:space="0" w:color="auto"/>
        <w:left w:val="none" w:sz="0" w:space="0" w:color="auto"/>
        <w:bottom w:val="none" w:sz="0" w:space="0" w:color="auto"/>
        <w:right w:val="none" w:sz="0" w:space="0" w:color="auto"/>
      </w:divBdr>
      <w:divsChild>
        <w:div w:id="1471970621">
          <w:marLeft w:val="0"/>
          <w:marRight w:val="0"/>
          <w:marTop w:val="0"/>
          <w:marBottom w:val="0"/>
          <w:divBdr>
            <w:top w:val="none" w:sz="0" w:space="0" w:color="auto"/>
            <w:left w:val="none" w:sz="0" w:space="0" w:color="auto"/>
            <w:bottom w:val="none" w:sz="0" w:space="0" w:color="auto"/>
            <w:right w:val="none" w:sz="0" w:space="0" w:color="auto"/>
          </w:divBdr>
        </w:div>
        <w:div w:id="1046028841">
          <w:marLeft w:val="0"/>
          <w:marRight w:val="0"/>
          <w:marTop w:val="0"/>
          <w:marBottom w:val="0"/>
          <w:divBdr>
            <w:top w:val="none" w:sz="0" w:space="0" w:color="auto"/>
            <w:left w:val="none" w:sz="0" w:space="0" w:color="auto"/>
            <w:bottom w:val="none" w:sz="0" w:space="0" w:color="auto"/>
            <w:right w:val="none" w:sz="0" w:space="0" w:color="auto"/>
          </w:divBdr>
        </w:div>
        <w:div w:id="15618934">
          <w:marLeft w:val="0"/>
          <w:marRight w:val="0"/>
          <w:marTop w:val="0"/>
          <w:marBottom w:val="0"/>
          <w:divBdr>
            <w:top w:val="none" w:sz="0" w:space="0" w:color="auto"/>
            <w:left w:val="none" w:sz="0" w:space="0" w:color="auto"/>
            <w:bottom w:val="none" w:sz="0" w:space="0" w:color="auto"/>
            <w:right w:val="none" w:sz="0" w:space="0" w:color="auto"/>
          </w:divBdr>
        </w:div>
        <w:div w:id="1819952899">
          <w:marLeft w:val="0"/>
          <w:marRight w:val="0"/>
          <w:marTop w:val="0"/>
          <w:marBottom w:val="0"/>
          <w:divBdr>
            <w:top w:val="none" w:sz="0" w:space="0" w:color="auto"/>
            <w:left w:val="none" w:sz="0" w:space="0" w:color="auto"/>
            <w:bottom w:val="none" w:sz="0" w:space="0" w:color="auto"/>
            <w:right w:val="none" w:sz="0" w:space="0" w:color="auto"/>
          </w:divBdr>
        </w:div>
        <w:div w:id="1306202014">
          <w:marLeft w:val="0"/>
          <w:marRight w:val="0"/>
          <w:marTop w:val="0"/>
          <w:marBottom w:val="0"/>
          <w:divBdr>
            <w:top w:val="none" w:sz="0" w:space="0" w:color="auto"/>
            <w:left w:val="none" w:sz="0" w:space="0" w:color="auto"/>
            <w:bottom w:val="none" w:sz="0" w:space="0" w:color="auto"/>
            <w:right w:val="none" w:sz="0" w:space="0" w:color="auto"/>
          </w:divBdr>
        </w:div>
      </w:divsChild>
    </w:div>
    <w:div w:id="823591928">
      <w:bodyDiv w:val="1"/>
      <w:marLeft w:val="0"/>
      <w:marRight w:val="0"/>
      <w:marTop w:val="0"/>
      <w:marBottom w:val="0"/>
      <w:divBdr>
        <w:top w:val="none" w:sz="0" w:space="0" w:color="auto"/>
        <w:left w:val="none" w:sz="0" w:space="0" w:color="auto"/>
        <w:bottom w:val="none" w:sz="0" w:space="0" w:color="auto"/>
        <w:right w:val="none" w:sz="0" w:space="0" w:color="auto"/>
      </w:divBdr>
    </w:div>
    <w:div w:id="825433859">
      <w:bodyDiv w:val="1"/>
      <w:marLeft w:val="0"/>
      <w:marRight w:val="0"/>
      <w:marTop w:val="0"/>
      <w:marBottom w:val="0"/>
      <w:divBdr>
        <w:top w:val="none" w:sz="0" w:space="0" w:color="auto"/>
        <w:left w:val="none" w:sz="0" w:space="0" w:color="auto"/>
        <w:bottom w:val="none" w:sz="0" w:space="0" w:color="auto"/>
        <w:right w:val="none" w:sz="0" w:space="0" w:color="auto"/>
      </w:divBdr>
      <w:divsChild>
        <w:div w:id="701059559">
          <w:marLeft w:val="0"/>
          <w:marRight w:val="0"/>
          <w:marTop w:val="0"/>
          <w:marBottom w:val="0"/>
          <w:divBdr>
            <w:top w:val="none" w:sz="0" w:space="0" w:color="auto"/>
            <w:left w:val="none" w:sz="0" w:space="0" w:color="auto"/>
            <w:bottom w:val="none" w:sz="0" w:space="0" w:color="auto"/>
            <w:right w:val="none" w:sz="0" w:space="0" w:color="auto"/>
          </w:divBdr>
          <w:divsChild>
            <w:div w:id="1066607497">
              <w:marLeft w:val="0"/>
              <w:marRight w:val="0"/>
              <w:marTop w:val="0"/>
              <w:marBottom w:val="0"/>
              <w:divBdr>
                <w:top w:val="none" w:sz="0" w:space="0" w:color="auto"/>
                <w:left w:val="none" w:sz="0" w:space="0" w:color="auto"/>
                <w:bottom w:val="none" w:sz="0" w:space="0" w:color="auto"/>
                <w:right w:val="none" w:sz="0" w:space="0" w:color="auto"/>
              </w:divBdr>
            </w:div>
            <w:div w:id="1320108965">
              <w:marLeft w:val="0"/>
              <w:marRight w:val="0"/>
              <w:marTop w:val="0"/>
              <w:marBottom w:val="0"/>
              <w:divBdr>
                <w:top w:val="none" w:sz="0" w:space="0" w:color="auto"/>
                <w:left w:val="none" w:sz="0" w:space="0" w:color="auto"/>
                <w:bottom w:val="none" w:sz="0" w:space="0" w:color="auto"/>
                <w:right w:val="none" w:sz="0" w:space="0" w:color="auto"/>
              </w:divBdr>
            </w:div>
            <w:div w:id="770126993">
              <w:marLeft w:val="0"/>
              <w:marRight w:val="0"/>
              <w:marTop w:val="0"/>
              <w:marBottom w:val="0"/>
              <w:divBdr>
                <w:top w:val="none" w:sz="0" w:space="0" w:color="auto"/>
                <w:left w:val="none" w:sz="0" w:space="0" w:color="auto"/>
                <w:bottom w:val="none" w:sz="0" w:space="0" w:color="auto"/>
                <w:right w:val="none" w:sz="0" w:space="0" w:color="auto"/>
              </w:divBdr>
            </w:div>
            <w:div w:id="675419579">
              <w:marLeft w:val="0"/>
              <w:marRight w:val="0"/>
              <w:marTop w:val="0"/>
              <w:marBottom w:val="0"/>
              <w:divBdr>
                <w:top w:val="none" w:sz="0" w:space="0" w:color="auto"/>
                <w:left w:val="none" w:sz="0" w:space="0" w:color="auto"/>
                <w:bottom w:val="none" w:sz="0" w:space="0" w:color="auto"/>
                <w:right w:val="none" w:sz="0" w:space="0" w:color="auto"/>
              </w:divBdr>
            </w:div>
            <w:div w:id="1012030180">
              <w:marLeft w:val="0"/>
              <w:marRight w:val="0"/>
              <w:marTop w:val="0"/>
              <w:marBottom w:val="0"/>
              <w:divBdr>
                <w:top w:val="none" w:sz="0" w:space="0" w:color="auto"/>
                <w:left w:val="none" w:sz="0" w:space="0" w:color="auto"/>
                <w:bottom w:val="none" w:sz="0" w:space="0" w:color="auto"/>
                <w:right w:val="none" w:sz="0" w:space="0" w:color="auto"/>
              </w:divBdr>
            </w:div>
            <w:div w:id="130288716">
              <w:marLeft w:val="0"/>
              <w:marRight w:val="0"/>
              <w:marTop w:val="0"/>
              <w:marBottom w:val="0"/>
              <w:divBdr>
                <w:top w:val="none" w:sz="0" w:space="0" w:color="auto"/>
                <w:left w:val="none" w:sz="0" w:space="0" w:color="auto"/>
                <w:bottom w:val="none" w:sz="0" w:space="0" w:color="auto"/>
                <w:right w:val="none" w:sz="0" w:space="0" w:color="auto"/>
              </w:divBdr>
            </w:div>
            <w:div w:id="1149710590">
              <w:marLeft w:val="0"/>
              <w:marRight w:val="0"/>
              <w:marTop w:val="0"/>
              <w:marBottom w:val="0"/>
              <w:divBdr>
                <w:top w:val="none" w:sz="0" w:space="0" w:color="auto"/>
                <w:left w:val="none" w:sz="0" w:space="0" w:color="auto"/>
                <w:bottom w:val="none" w:sz="0" w:space="0" w:color="auto"/>
                <w:right w:val="none" w:sz="0" w:space="0" w:color="auto"/>
              </w:divBdr>
            </w:div>
            <w:div w:id="363363704">
              <w:marLeft w:val="0"/>
              <w:marRight w:val="0"/>
              <w:marTop w:val="0"/>
              <w:marBottom w:val="0"/>
              <w:divBdr>
                <w:top w:val="none" w:sz="0" w:space="0" w:color="auto"/>
                <w:left w:val="none" w:sz="0" w:space="0" w:color="auto"/>
                <w:bottom w:val="none" w:sz="0" w:space="0" w:color="auto"/>
                <w:right w:val="none" w:sz="0" w:space="0" w:color="auto"/>
              </w:divBdr>
            </w:div>
            <w:div w:id="228811611">
              <w:marLeft w:val="0"/>
              <w:marRight w:val="0"/>
              <w:marTop w:val="0"/>
              <w:marBottom w:val="0"/>
              <w:divBdr>
                <w:top w:val="none" w:sz="0" w:space="0" w:color="auto"/>
                <w:left w:val="none" w:sz="0" w:space="0" w:color="auto"/>
                <w:bottom w:val="none" w:sz="0" w:space="0" w:color="auto"/>
                <w:right w:val="none" w:sz="0" w:space="0" w:color="auto"/>
              </w:divBdr>
            </w:div>
            <w:div w:id="1254052174">
              <w:marLeft w:val="0"/>
              <w:marRight w:val="0"/>
              <w:marTop w:val="0"/>
              <w:marBottom w:val="0"/>
              <w:divBdr>
                <w:top w:val="none" w:sz="0" w:space="0" w:color="auto"/>
                <w:left w:val="none" w:sz="0" w:space="0" w:color="auto"/>
                <w:bottom w:val="none" w:sz="0" w:space="0" w:color="auto"/>
                <w:right w:val="none" w:sz="0" w:space="0" w:color="auto"/>
              </w:divBdr>
            </w:div>
            <w:div w:id="99183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47795">
      <w:bodyDiv w:val="1"/>
      <w:marLeft w:val="0"/>
      <w:marRight w:val="0"/>
      <w:marTop w:val="0"/>
      <w:marBottom w:val="0"/>
      <w:divBdr>
        <w:top w:val="none" w:sz="0" w:space="0" w:color="auto"/>
        <w:left w:val="none" w:sz="0" w:space="0" w:color="auto"/>
        <w:bottom w:val="none" w:sz="0" w:space="0" w:color="auto"/>
        <w:right w:val="none" w:sz="0" w:space="0" w:color="auto"/>
      </w:divBdr>
    </w:div>
    <w:div w:id="894895339">
      <w:bodyDiv w:val="1"/>
      <w:marLeft w:val="0"/>
      <w:marRight w:val="0"/>
      <w:marTop w:val="0"/>
      <w:marBottom w:val="0"/>
      <w:divBdr>
        <w:top w:val="none" w:sz="0" w:space="0" w:color="auto"/>
        <w:left w:val="none" w:sz="0" w:space="0" w:color="auto"/>
        <w:bottom w:val="none" w:sz="0" w:space="0" w:color="auto"/>
        <w:right w:val="none" w:sz="0" w:space="0" w:color="auto"/>
      </w:divBdr>
    </w:div>
    <w:div w:id="950825034">
      <w:bodyDiv w:val="1"/>
      <w:marLeft w:val="0"/>
      <w:marRight w:val="0"/>
      <w:marTop w:val="0"/>
      <w:marBottom w:val="0"/>
      <w:divBdr>
        <w:top w:val="none" w:sz="0" w:space="0" w:color="auto"/>
        <w:left w:val="none" w:sz="0" w:space="0" w:color="auto"/>
        <w:bottom w:val="none" w:sz="0" w:space="0" w:color="auto"/>
        <w:right w:val="none" w:sz="0" w:space="0" w:color="auto"/>
      </w:divBdr>
    </w:div>
    <w:div w:id="1005131757">
      <w:bodyDiv w:val="1"/>
      <w:marLeft w:val="0"/>
      <w:marRight w:val="0"/>
      <w:marTop w:val="0"/>
      <w:marBottom w:val="0"/>
      <w:divBdr>
        <w:top w:val="none" w:sz="0" w:space="0" w:color="auto"/>
        <w:left w:val="none" w:sz="0" w:space="0" w:color="auto"/>
        <w:bottom w:val="none" w:sz="0" w:space="0" w:color="auto"/>
        <w:right w:val="none" w:sz="0" w:space="0" w:color="auto"/>
      </w:divBdr>
    </w:div>
    <w:div w:id="1195197704">
      <w:bodyDiv w:val="1"/>
      <w:marLeft w:val="0"/>
      <w:marRight w:val="0"/>
      <w:marTop w:val="0"/>
      <w:marBottom w:val="0"/>
      <w:divBdr>
        <w:top w:val="none" w:sz="0" w:space="0" w:color="auto"/>
        <w:left w:val="none" w:sz="0" w:space="0" w:color="auto"/>
        <w:bottom w:val="none" w:sz="0" w:space="0" w:color="auto"/>
        <w:right w:val="none" w:sz="0" w:space="0" w:color="auto"/>
      </w:divBdr>
    </w:div>
    <w:div w:id="1210989947">
      <w:bodyDiv w:val="1"/>
      <w:marLeft w:val="0"/>
      <w:marRight w:val="0"/>
      <w:marTop w:val="0"/>
      <w:marBottom w:val="0"/>
      <w:divBdr>
        <w:top w:val="none" w:sz="0" w:space="0" w:color="auto"/>
        <w:left w:val="none" w:sz="0" w:space="0" w:color="auto"/>
        <w:bottom w:val="none" w:sz="0" w:space="0" w:color="auto"/>
        <w:right w:val="none" w:sz="0" w:space="0" w:color="auto"/>
      </w:divBdr>
    </w:div>
    <w:div w:id="1247809198">
      <w:bodyDiv w:val="1"/>
      <w:marLeft w:val="0"/>
      <w:marRight w:val="0"/>
      <w:marTop w:val="0"/>
      <w:marBottom w:val="0"/>
      <w:divBdr>
        <w:top w:val="none" w:sz="0" w:space="0" w:color="auto"/>
        <w:left w:val="none" w:sz="0" w:space="0" w:color="auto"/>
        <w:bottom w:val="none" w:sz="0" w:space="0" w:color="auto"/>
        <w:right w:val="none" w:sz="0" w:space="0" w:color="auto"/>
      </w:divBdr>
    </w:div>
    <w:div w:id="1281569976">
      <w:bodyDiv w:val="1"/>
      <w:marLeft w:val="0"/>
      <w:marRight w:val="0"/>
      <w:marTop w:val="0"/>
      <w:marBottom w:val="0"/>
      <w:divBdr>
        <w:top w:val="none" w:sz="0" w:space="0" w:color="auto"/>
        <w:left w:val="none" w:sz="0" w:space="0" w:color="auto"/>
        <w:bottom w:val="none" w:sz="0" w:space="0" w:color="auto"/>
        <w:right w:val="none" w:sz="0" w:space="0" w:color="auto"/>
      </w:divBdr>
    </w:div>
    <w:div w:id="1323045170">
      <w:bodyDiv w:val="1"/>
      <w:marLeft w:val="0"/>
      <w:marRight w:val="0"/>
      <w:marTop w:val="0"/>
      <w:marBottom w:val="0"/>
      <w:divBdr>
        <w:top w:val="none" w:sz="0" w:space="0" w:color="auto"/>
        <w:left w:val="none" w:sz="0" w:space="0" w:color="auto"/>
        <w:bottom w:val="none" w:sz="0" w:space="0" w:color="auto"/>
        <w:right w:val="none" w:sz="0" w:space="0" w:color="auto"/>
      </w:divBdr>
      <w:divsChild>
        <w:div w:id="1145975085">
          <w:marLeft w:val="0"/>
          <w:marRight w:val="0"/>
          <w:marTop w:val="0"/>
          <w:marBottom w:val="0"/>
          <w:divBdr>
            <w:top w:val="none" w:sz="0" w:space="0" w:color="auto"/>
            <w:left w:val="none" w:sz="0" w:space="0" w:color="auto"/>
            <w:bottom w:val="none" w:sz="0" w:space="0" w:color="auto"/>
            <w:right w:val="none" w:sz="0" w:space="0" w:color="auto"/>
          </w:divBdr>
        </w:div>
        <w:div w:id="624508233">
          <w:marLeft w:val="0"/>
          <w:marRight w:val="0"/>
          <w:marTop w:val="0"/>
          <w:marBottom w:val="0"/>
          <w:divBdr>
            <w:top w:val="none" w:sz="0" w:space="0" w:color="auto"/>
            <w:left w:val="none" w:sz="0" w:space="0" w:color="auto"/>
            <w:bottom w:val="none" w:sz="0" w:space="0" w:color="auto"/>
            <w:right w:val="none" w:sz="0" w:space="0" w:color="auto"/>
          </w:divBdr>
        </w:div>
        <w:div w:id="1141965686">
          <w:marLeft w:val="0"/>
          <w:marRight w:val="0"/>
          <w:marTop w:val="0"/>
          <w:marBottom w:val="0"/>
          <w:divBdr>
            <w:top w:val="none" w:sz="0" w:space="0" w:color="auto"/>
            <w:left w:val="none" w:sz="0" w:space="0" w:color="auto"/>
            <w:bottom w:val="none" w:sz="0" w:space="0" w:color="auto"/>
            <w:right w:val="none" w:sz="0" w:space="0" w:color="auto"/>
          </w:divBdr>
        </w:div>
      </w:divsChild>
    </w:div>
    <w:div w:id="1376273376">
      <w:bodyDiv w:val="1"/>
      <w:marLeft w:val="0"/>
      <w:marRight w:val="0"/>
      <w:marTop w:val="0"/>
      <w:marBottom w:val="0"/>
      <w:divBdr>
        <w:top w:val="none" w:sz="0" w:space="0" w:color="auto"/>
        <w:left w:val="none" w:sz="0" w:space="0" w:color="auto"/>
        <w:bottom w:val="none" w:sz="0" w:space="0" w:color="auto"/>
        <w:right w:val="none" w:sz="0" w:space="0" w:color="auto"/>
      </w:divBdr>
    </w:div>
    <w:div w:id="1544051715">
      <w:bodyDiv w:val="1"/>
      <w:marLeft w:val="0"/>
      <w:marRight w:val="0"/>
      <w:marTop w:val="0"/>
      <w:marBottom w:val="0"/>
      <w:divBdr>
        <w:top w:val="none" w:sz="0" w:space="0" w:color="auto"/>
        <w:left w:val="none" w:sz="0" w:space="0" w:color="auto"/>
        <w:bottom w:val="none" w:sz="0" w:space="0" w:color="auto"/>
        <w:right w:val="none" w:sz="0" w:space="0" w:color="auto"/>
      </w:divBdr>
    </w:div>
    <w:div w:id="1751074780">
      <w:bodyDiv w:val="1"/>
      <w:marLeft w:val="0"/>
      <w:marRight w:val="0"/>
      <w:marTop w:val="0"/>
      <w:marBottom w:val="0"/>
      <w:divBdr>
        <w:top w:val="none" w:sz="0" w:space="0" w:color="auto"/>
        <w:left w:val="none" w:sz="0" w:space="0" w:color="auto"/>
        <w:bottom w:val="none" w:sz="0" w:space="0" w:color="auto"/>
        <w:right w:val="none" w:sz="0" w:space="0" w:color="auto"/>
      </w:divBdr>
    </w:div>
    <w:div w:id="1763062821">
      <w:bodyDiv w:val="1"/>
      <w:marLeft w:val="0"/>
      <w:marRight w:val="0"/>
      <w:marTop w:val="0"/>
      <w:marBottom w:val="0"/>
      <w:divBdr>
        <w:top w:val="none" w:sz="0" w:space="0" w:color="auto"/>
        <w:left w:val="none" w:sz="0" w:space="0" w:color="auto"/>
        <w:bottom w:val="none" w:sz="0" w:space="0" w:color="auto"/>
        <w:right w:val="none" w:sz="0" w:space="0" w:color="auto"/>
      </w:divBdr>
    </w:div>
    <w:div w:id="1915704710">
      <w:bodyDiv w:val="1"/>
      <w:marLeft w:val="0"/>
      <w:marRight w:val="0"/>
      <w:marTop w:val="0"/>
      <w:marBottom w:val="0"/>
      <w:divBdr>
        <w:top w:val="none" w:sz="0" w:space="0" w:color="auto"/>
        <w:left w:val="none" w:sz="0" w:space="0" w:color="auto"/>
        <w:bottom w:val="none" w:sz="0" w:space="0" w:color="auto"/>
        <w:right w:val="none" w:sz="0" w:space="0" w:color="auto"/>
      </w:divBdr>
      <w:divsChild>
        <w:div w:id="1997418125">
          <w:marLeft w:val="0"/>
          <w:marRight w:val="0"/>
          <w:marTop w:val="0"/>
          <w:marBottom w:val="150"/>
          <w:divBdr>
            <w:top w:val="none" w:sz="0" w:space="0" w:color="auto"/>
            <w:left w:val="none" w:sz="0" w:space="0" w:color="auto"/>
            <w:bottom w:val="none" w:sz="0" w:space="0" w:color="auto"/>
            <w:right w:val="none" w:sz="0" w:space="0" w:color="auto"/>
          </w:divBdr>
        </w:div>
      </w:divsChild>
    </w:div>
    <w:div w:id="1953786291">
      <w:bodyDiv w:val="1"/>
      <w:marLeft w:val="0"/>
      <w:marRight w:val="0"/>
      <w:marTop w:val="0"/>
      <w:marBottom w:val="0"/>
      <w:divBdr>
        <w:top w:val="none" w:sz="0" w:space="0" w:color="auto"/>
        <w:left w:val="none" w:sz="0" w:space="0" w:color="auto"/>
        <w:bottom w:val="none" w:sz="0" w:space="0" w:color="auto"/>
        <w:right w:val="none" w:sz="0" w:space="0" w:color="auto"/>
      </w:divBdr>
    </w:div>
    <w:div w:id="1973899564">
      <w:bodyDiv w:val="1"/>
      <w:marLeft w:val="0"/>
      <w:marRight w:val="0"/>
      <w:marTop w:val="0"/>
      <w:marBottom w:val="0"/>
      <w:divBdr>
        <w:top w:val="none" w:sz="0" w:space="0" w:color="auto"/>
        <w:left w:val="none" w:sz="0" w:space="0" w:color="auto"/>
        <w:bottom w:val="none" w:sz="0" w:space="0" w:color="auto"/>
        <w:right w:val="none" w:sz="0" w:space="0" w:color="auto"/>
      </w:divBdr>
    </w:div>
    <w:div w:id="1978532506">
      <w:bodyDiv w:val="1"/>
      <w:marLeft w:val="0"/>
      <w:marRight w:val="0"/>
      <w:marTop w:val="0"/>
      <w:marBottom w:val="0"/>
      <w:divBdr>
        <w:top w:val="none" w:sz="0" w:space="0" w:color="auto"/>
        <w:left w:val="none" w:sz="0" w:space="0" w:color="auto"/>
        <w:bottom w:val="none" w:sz="0" w:space="0" w:color="auto"/>
        <w:right w:val="none" w:sz="0" w:space="0" w:color="auto"/>
      </w:divBdr>
    </w:div>
    <w:div w:id="2027242694">
      <w:bodyDiv w:val="1"/>
      <w:marLeft w:val="0"/>
      <w:marRight w:val="0"/>
      <w:marTop w:val="0"/>
      <w:marBottom w:val="0"/>
      <w:divBdr>
        <w:top w:val="none" w:sz="0" w:space="0" w:color="auto"/>
        <w:left w:val="none" w:sz="0" w:space="0" w:color="auto"/>
        <w:bottom w:val="none" w:sz="0" w:space="0" w:color="auto"/>
        <w:right w:val="none" w:sz="0" w:space="0" w:color="auto"/>
      </w:divBdr>
    </w:div>
    <w:div w:id="2053070482">
      <w:bodyDiv w:val="1"/>
      <w:marLeft w:val="0"/>
      <w:marRight w:val="0"/>
      <w:marTop w:val="0"/>
      <w:marBottom w:val="0"/>
      <w:divBdr>
        <w:top w:val="none" w:sz="0" w:space="0" w:color="auto"/>
        <w:left w:val="none" w:sz="0" w:space="0" w:color="auto"/>
        <w:bottom w:val="none" w:sz="0" w:space="0" w:color="auto"/>
        <w:right w:val="none" w:sz="0" w:space="0" w:color="auto"/>
      </w:divBdr>
    </w:div>
    <w:div w:id="2147358932">
      <w:bodyDiv w:val="1"/>
      <w:marLeft w:val="0"/>
      <w:marRight w:val="0"/>
      <w:marTop w:val="0"/>
      <w:marBottom w:val="0"/>
      <w:divBdr>
        <w:top w:val="none" w:sz="0" w:space="0" w:color="auto"/>
        <w:left w:val="none" w:sz="0" w:space="0" w:color="auto"/>
        <w:bottom w:val="none" w:sz="0" w:space="0" w:color="auto"/>
        <w:right w:val="none" w:sz="0" w:space="0" w:color="auto"/>
      </w:divBdr>
      <w:divsChild>
        <w:div w:id="653995133">
          <w:marLeft w:val="0"/>
          <w:marRight w:val="0"/>
          <w:marTop w:val="0"/>
          <w:marBottom w:val="0"/>
          <w:divBdr>
            <w:top w:val="none" w:sz="0" w:space="0" w:color="auto"/>
            <w:left w:val="none" w:sz="0" w:space="0" w:color="auto"/>
            <w:bottom w:val="none" w:sz="0" w:space="0" w:color="auto"/>
            <w:right w:val="none" w:sz="0" w:space="0" w:color="auto"/>
          </w:divBdr>
        </w:div>
        <w:div w:id="1491217336">
          <w:marLeft w:val="0"/>
          <w:marRight w:val="0"/>
          <w:marTop w:val="0"/>
          <w:marBottom w:val="0"/>
          <w:divBdr>
            <w:top w:val="none" w:sz="0" w:space="0" w:color="auto"/>
            <w:left w:val="none" w:sz="0" w:space="0" w:color="auto"/>
            <w:bottom w:val="none" w:sz="0" w:space="0" w:color="auto"/>
            <w:right w:val="none" w:sz="0" w:space="0" w:color="auto"/>
          </w:divBdr>
        </w:div>
        <w:div w:id="93070436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www.omnivex.com/company/blog/what-is-big-data" TargetMode="External"/><Relationship Id="rId18" Type="http://schemas.openxmlformats.org/officeDocument/2006/relationships/image" Target="media/image6.png"/><Relationship Id="rId26" Type="http://schemas.openxmlformats.org/officeDocument/2006/relationships/image" Target="media/image13.png"/><Relationship Id="rId39"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yperlink" Target="https://en.wikipedia.org/wiki/Unity_Technologies"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hyperlink" Target="https://en.wikipedia.org/wiki/Game_engine"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png"/><Relationship Id="rId29" Type="http://schemas.openxmlformats.org/officeDocument/2006/relationships/hyperlink" Target="http://www.virtuaalimaailma.fi/virtuaalilas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hyperlink" Target="https://en.wikipedia.org/wiki/Cross-platform" TargetMode="External"/><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hyperlink" Target="http://www.edureka.co/big-data-and-hadoop-course-curriculum" TargetMode="External"/><Relationship Id="rId28" Type="http://schemas.openxmlformats.org/officeDocument/2006/relationships/image" Target="media/image15.jpeg"/><Relationship Id="rId36" Type="http://schemas.openxmlformats.org/officeDocument/2006/relationships/header" Target="header2.xml"/><Relationship Id="rId10" Type="http://schemas.openxmlformats.org/officeDocument/2006/relationships/comments" Target="comments.xml"/><Relationship Id="rId19" Type="http://schemas.openxmlformats.org/officeDocument/2006/relationships/image" Target="media/image7.png"/><Relationship Id="rId31" Type="http://schemas.openxmlformats.org/officeDocument/2006/relationships/hyperlink" Target="https://link.springer.com/book/10.1007/978-3-319-23862-3"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hyperlink" Target="http://elibrary.aisnet.org/Default.aspx?url=http://aisel.aisnet.org/cgi/viewcontent.cgi?article=3785&amp;context=cai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95BF29D-6AC1-4A27-B434-7211FE9F93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1914</TotalTime>
  <Pages>52</Pages>
  <Words>11144</Words>
  <Characters>90274</Characters>
  <Application>Microsoft Office Word</Application>
  <DocSecurity>0</DocSecurity>
  <Lines>752</Lines>
  <Paragraphs>202</Paragraphs>
  <ScaleCrop>false</ScaleCrop>
  <HeadingPairs>
    <vt:vector size="4" baseType="variant">
      <vt:variant>
        <vt:lpstr>Otsikko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101216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Sakari</dc:creator>
  <cp:lastModifiedBy>Hassi Sakari</cp:lastModifiedBy>
  <cp:revision>283</cp:revision>
  <cp:lastPrinted>2016-10-21T15:51:00Z</cp:lastPrinted>
  <dcterms:created xsi:type="dcterms:W3CDTF">2017-10-29T14:54:00Z</dcterms:created>
  <dcterms:modified xsi:type="dcterms:W3CDTF">2018-01-28T15:59:00Z</dcterms:modified>
  <dc:language>fi-FI</dc:language>
</cp:coreProperties>
</file>