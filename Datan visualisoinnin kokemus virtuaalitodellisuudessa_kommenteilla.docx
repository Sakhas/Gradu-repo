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F8C069F"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t>Syyskuu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77777777"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Abstrakti tulisi kirjoittaa seuraavana, kun tutkimuskysymykset ja sisältö selkeentyneet.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77777777"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3518008"/>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6E906368" w14:textId="77777777" w:rsidR="00731570"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731570" w:rsidRPr="0070610F">
        <w:rPr>
          <w:rFonts w:ascii="Times New Roman" w:hAnsi="Times New Roman"/>
          <w:noProof/>
        </w:rPr>
        <w:t>SISÄLLYSLUETTELO</w:t>
      </w:r>
      <w:r w:rsidR="00731570">
        <w:rPr>
          <w:noProof/>
        </w:rPr>
        <w:tab/>
      </w:r>
      <w:r w:rsidR="00731570">
        <w:rPr>
          <w:noProof/>
        </w:rPr>
        <w:fldChar w:fldCharType="begin"/>
      </w:r>
      <w:r w:rsidR="00731570">
        <w:rPr>
          <w:noProof/>
        </w:rPr>
        <w:instrText xml:space="preserve"> PAGEREF _Toc503518008 \h </w:instrText>
      </w:r>
      <w:r w:rsidR="00731570">
        <w:rPr>
          <w:noProof/>
        </w:rPr>
      </w:r>
      <w:r w:rsidR="00731570">
        <w:rPr>
          <w:noProof/>
        </w:rPr>
        <w:fldChar w:fldCharType="separate"/>
      </w:r>
      <w:r w:rsidR="00731570">
        <w:rPr>
          <w:noProof/>
        </w:rPr>
        <w:t>3</w:t>
      </w:r>
      <w:r w:rsidR="00731570">
        <w:rPr>
          <w:noProof/>
        </w:rPr>
        <w:fldChar w:fldCharType="end"/>
      </w:r>
    </w:p>
    <w:p w14:paraId="34426FC3"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1. JOHDANTO</w:t>
      </w:r>
      <w:r>
        <w:rPr>
          <w:noProof/>
        </w:rPr>
        <w:tab/>
      </w:r>
      <w:r>
        <w:rPr>
          <w:noProof/>
        </w:rPr>
        <w:fldChar w:fldCharType="begin"/>
      </w:r>
      <w:r>
        <w:rPr>
          <w:noProof/>
        </w:rPr>
        <w:instrText xml:space="preserve"> PAGEREF _Toc503518009 \h </w:instrText>
      </w:r>
      <w:r>
        <w:rPr>
          <w:noProof/>
        </w:rPr>
      </w:r>
      <w:r>
        <w:rPr>
          <w:noProof/>
        </w:rPr>
        <w:fldChar w:fldCharType="separate"/>
      </w:r>
      <w:r>
        <w:rPr>
          <w:noProof/>
        </w:rPr>
        <w:t>4</w:t>
      </w:r>
      <w:r>
        <w:rPr>
          <w:noProof/>
        </w:rPr>
        <w:fldChar w:fldCharType="end"/>
      </w:r>
    </w:p>
    <w:p w14:paraId="73C663BA"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31570">
        <w:rPr>
          <w:rFonts w:ascii="Times New Roman" w:hAnsi="Times New Roman"/>
          <w:noProof/>
        </w:rPr>
        <w:t>2. BIG DATA</w:t>
      </w:r>
      <w:r>
        <w:rPr>
          <w:noProof/>
        </w:rPr>
        <w:tab/>
      </w:r>
      <w:r>
        <w:rPr>
          <w:noProof/>
        </w:rPr>
        <w:fldChar w:fldCharType="begin"/>
      </w:r>
      <w:r>
        <w:rPr>
          <w:noProof/>
        </w:rPr>
        <w:instrText xml:space="preserve"> PAGEREF _Toc503518010 \h </w:instrText>
      </w:r>
      <w:r>
        <w:rPr>
          <w:noProof/>
        </w:rPr>
      </w:r>
      <w:r>
        <w:rPr>
          <w:noProof/>
        </w:rPr>
        <w:fldChar w:fldCharType="separate"/>
      </w:r>
      <w:r>
        <w:rPr>
          <w:noProof/>
        </w:rPr>
        <w:t>5</w:t>
      </w:r>
      <w:r>
        <w:rPr>
          <w:noProof/>
        </w:rPr>
        <w:fldChar w:fldCharType="end"/>
      </w:r>
    </w:p>
    <w:p w14:paraId="1CECD93F"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sidRPr="00731570">
        <w:rPr>
          <w:noProof/>
        </w:rPr>
        <w:t>2.1 Big Datan määrittely</w:t>
      </w:r>
      <w:r>
        <w:rPr>
          <w:noProof/>
        </w:rPr>
        <w:tab/>
      </w:r>
      <w:r>
        <w:rPr>
          <w:noProof/>
        </w:rPr>
        <w:fldChar w:fldCharType="begin"/>
      </w:r>
      <w:r>
        <w:rPr>
          <w:noProof/>
        </w:rPr>
        <w:instrText xml:space="preserve"> PAGEREF _Toc503518011 \h </w:instrText>
      </w:r>
      <w:r>
        <w:rPr>
          <w:noProof/>
        </w:rPr>
      </w:r>
      <w:r>
        <w:rPr>
          <w:noProof/>
        </w:rPr>
        <w:fldChar w:fldCharType="separate"/>
      </w:r>
      <w:r>
        <w:rPr>
          <w:noProof/>
        </w:rPr>
        <w:t>5</w:t>
      </w:r>
      <w:r>
        <w:rPr>
          <w:noProof/>
        </w:rPr>
        <w:fldChar w:fldCharType="end"/>
      </w:r>
    </w:p>
    <w:p w14:paraId="45571755"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sidRPr="0070610F">
        <w:rPr>
          <w:noProof/>
        </w:rPr>
        <w:t>2.2 Big Datan kuudes V – Visualisointi</w:t>
      </w:r>
      <w:r>
        <w:rPr>
          <w:noProof/>
        </w:rPr>
        <w:tab/>
      </w:r>
      <w:r>
        <w:rPr>
          <w:noProof/>
        </w:rPr>
        <w:fldChar w:fldCharType="begin"/>
      </w:r>
      <w:r>
        <w:rPr>
          <w:noProof/>
        </w:rPr>
        <w:instrText xml:space="preserve"> PAGEREF _Toc503518012 \h </w:instrText>
      </w:r>
      <w:r>
        <w:rPr>
          <w:noProof/>
        </w:rPr>
      </w:r>
      <w:r>
        <w:rPr>
          <w:noProof/>
        </w:rPr>
        <w:fldChar w:fldCharType="separate"/>
      </w:r>
      <w:r>
        <w:rPr>
          <w:noProof/>
        </w:rPr>
        <w:t>7</w:t>
      </w:r>
      <w:r>
        <w:rPr>
          <w:noProof/>
        </w:rPr>
        <w:fldChar w:fldCharType="end"/>
      </w:r>
    </w:p>
    <w:p w14:paraId="392702BA"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sidRPr="0070610F">
        <w:rPr>
          <w:noProof/>
          <w:color w:val="000000" w:themeColor="text1"/>
        </w:rPr>
        <w:t>2.3 Big datan hyödyt ja ongelmat</w:t>
      </w:r>
      <w:r>
        <w:rPr>
          <w:noProof/>
        </w:rPr>
        <w:tab/>
      </w:r>
      <w:r>
        <w:rPr>
          <w:noProof/>
        </w:rPr>
        <w:fldChar w:fldCharType="begin"/>
      </w:r>
      <w:r>
        <w:rPr>
          <w:noProof/>
        </w:rPr>
        <w:instrText xml:space="preserve"> PAGEREF _Toc503518013 \h </w:instrText>
      </w:r>
      <w:r>
        <w:rPr>
          <w:noProof/>
        </w:rPr>
      </w:r>
      <w:r>
        <w:rPr>
          <w:noProof/>
        </w:rPr>
        <w:fldChar w:fldCharType="separate"/>
      </w:r>
      <w:r>
        <w:rPr>
          <w:noProof/>
        </w:rPr>
        <w:t>10</w:t>
      </w:r>
      <w:r>
        <w:rPr>
          <w:noProof/>
        </w:rPr>
        <w:fldChar w:fldCharType="end"/>
      </w:r>
    </w:p>
    <w:p w14:paraId="28A07429"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3. TIEDON VISUALISOIMINEN</w:t>
      </w:r>
      <w:r>
        <w:rPr>
          <w:noProof/>
        </w:rPr>
        <w:tab/>
      </w:r>
      <w:r>
        <w:rPr>
          <w:noProof/>
        </w:rPr>
        <w:fldChar w:fldCharType="begin"/>
      </w:r>
      <w:r>
        <w:rPr>
          <w:noProof/>
        </w:rPr>
        <w:instrText xml:space="preserve"> PAGEREF _Toc503518014 \h </w:instrText>
      </w:r>
      <w:r>
        <w:rPr>
          <w:noProof/>
        </w:rPr>
      </w:r>
      <w:r>
        <w:rPr>
          <w:noProof/>
        </w:rPr>
        <w:fldChar w:fldCharType="separate"/>
      </w:r>
      <w:r>
        <w:rPr>
          <w:noProof/>
        </w:rPr>
        <w:t>12</w:t>
      </w:r>
      <w:r>
        <w:rPr>
          <w:noProof/>
        </w:rPr>
        <w:fldChar w:fldCharType="end"/>
      </w:r>
    </w:p>
    <w:p w14:paraId="2E951386"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_Toc503518015 \h </w:instrText>
      </w:r>
      <w:r>
        <w:rPr>
          <w:noProof/>
        </w:rPr>
      </w:r>
      <w:r>
        <w:rPr>
          <w:noProof/>
        </w:rPr>
        <w:fldChar w:fldCharType="separate"/>
      </w:r>
      <w:r>
        <w:rPr>
          <w:noProof/>
        </w:rPr>
        <w:t>12</w:t>
      </w:r>
      <w:r>
        <w:rPr>
          <w:noProof/>
        </w:rPr>
        <w:fldChar w:fldCharType="end"/>
      </w:r>
    </w:p>
    <w:p w14:paraId="281AD239"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_Toc503518016 \h </w:instrText>
      </w:r>
      <w:r>
        <w:rPr>
          <w:noProof/>
        </w:rPr>
      </w:r>
      <w:r>
        <w:rPr>
          <w:noProof/>
        </w:rPr>
        <w:fldChar w:fldCharType="separate"/>
      </w:r>
      <w:r>
        <w:rPr>
          <w:noProof/>
        </w:rPr>
        <w:t>14</w:t>
      </w:r>
      <w:r>
        <w:rPr>
          <w:noProof/>
        </w:rPr>
        <w:fldChar w:fldCharType="end"/>
      </w:r>
    </w:p>
    <w:p w14:paraId="27FFA6AE" w14:textId="77777777" w:rsidR="00731570" w:rsidRPr="00731570" w:rsidRDefault="00731570">
      <w:pPr>
        <w:pStyle w:val="Sisluet2"/>
        <w:tabs>
          <w:tab w:val="right" w:leader="dot" w:pos="9628"/>
        </w:tabs>
        <w:rPr>
          <w:rFonts w:asciiTheme="minorHAnsi" w:eastAsiaTheme="minorEastAsia" w:hAnsiTheme="minorHAnsi" w:cstheme="minorBidi"/>
          <w:noProof/>
          <w:color w:val="auto"/>
          <w:sz w:val="22"/>
          <w:szCs w:val="22"/>
          <w:lang w:val="en-US" w:eastAsia="fi-FI"/>
        </w:rPr>
      </w:pPr>
      <w:r w:rsidRPr="00731570">
        <w:rPr>
          <w:noProof/>
          <w:lang w:val="en-US"/>
        </w:rPr>
        <w:t>3.2.1 Parallel coordinates</w:t>
      </w:r>
      <w:r w:rsidRPr="00731570">
        <w:rPr>
          <w:noProof/>
          <w:lang w:val="en-US"/>
        </w:rPr>
        <w:tab/>
      </w:r>
      <w:r>
        <w:rPr>
          <w:noProof/>
        </w:rPr>
        <w:fldChar w:fldCharType="begin"/>
      </w:r>
      <w:r w:rsidRPr="00731570">
        <w:rPr>
          <w:noProof/>
          <w:lang w:val="en-US"/>
        </w:rPr>
        <w:instrText xml:space="preserve"> PAGEREF _Toc503518017 \h </w:instrText>
      </w:r>
      <w:r>
        <w:rPr>
          <w:noProof/>
        </w:rPr>
      </w:r>
      <w:r>
        <w:rPr>
          <w:noProof/>
        </w:rPr>
        <w:fldChar w:fldCharType="separate"/>
      </w:r>
      <w:r w:rsidRPr="00731570">
        <w:rPr>
          <w:noProof/>
          <w:lang w:val="en-US"/>
        </w:rPr>
        <w:t>16</w:t>
      </w:r>
      <w:r>
        <w:rPr>
          <w:noProof/>
        </w:rPr>
        <w:fldChar w:fldCharType="end"/>
      </w:r>
    </w:p>
    <w:p w14:paraId="15AA301D" w14:textId="77777777" w:rsidR="00731570" w:rsidRPr="00731570" w:rsidRDefault="00731570">
      <w:pPr>
        <w:pStyle w:val="Sisluet2"/>
        <w:tabs>
          <w:tab w:val="right" w:leader="dot" w:pos="9628"/>
        </w:tabs>
        <w:rPr>
          <w:rFonts w:asciiTheme="minorHAnsi" w:eastAsiaTheme="minorEastAsia" w:hAnsiTheme="minorHAnsi" w:cstheme="minorBidi"/>
          <w:noProof/>
          <w:color w:val="auto"/>
          <w:sz w:val="22"/>
          <w:szCs w:val="22"/>
          <w:lang w:val="en-US" w:eastAsia="fi-FI"/>
        </w:rPr>
      </w:pPr>
      <w:r w:rsidRPr="00731570">
        <w:rPr>
          <w:noProof/>
          <w:lang w:val="en-US"/>
        </w:rPr>
        <w:t>3.2.2 Star coordinates</w:t>
      </w:r>
      <w:r w:rsidRPr="00731570">
        <w:rPr>
          <w:noProof/>
          <w:lang w:val="en-US"/>
        </w:rPr>
        <w:tab/>
      </w:r>
      <w:r>
        <w:rPr>
          <w:noProof/>
        </w:rPr>
        <w:fldChar w:fldCharType="begin"/>
      </w:r>
      <w:r w:rsidRPr="00731570">
        <w:rPr>
          <w:noProof/>
          <w:lang w:val="en-US"/>
        </w:rPr>
        <w:instrText xml:space="preserve"> PAGEREF _Toc503518018 \h </w:instrText>
      </w:r>
      <w:r>
        <w:rPr>
          <w:noProof/>
        </w:rPr>
      </w:r>
      <w:r>
        <w:rPr>
          <w:noProof/>
        </w:rPr>
        <w:fldChar w:fldCharType="separate"/>
      </w:r>
      <w:r w:rsidRPr="00731570">
        <w:rPr>
          <w:noProof/>
          <w:lang w:val="en-US"/>
        </w:rPr>
        <w:t>16</w:t>
      </w:r>
      <w:r>
        <w:rPr>
          <w:noProof/>
        </w:rPr>
        <w:fldChar w:fldCharType="end"/>
      </w:r>
    </w:p>
    <w:p w14:paraId="3D048647" w14:textId="77777777" w:rsidR="00731570" w:rsidRPr="00731570" w:rsidRDefault="00731570">
      <w:pPr>
        <w:pStyle w:val="Sisluet2"/>
        <w:tabs>
          <w:tab w:val="right" w:leader="dot" w:pos="9628"/>
        </w:tabs>
        <w:rPr>
          <w:rFonts w:asciiTheme="minorHAnsi" w:eastAsiaTheme="minorEastAsia" w:hAnsiTheme="minorHAnsi" w:cstheme="minorBidi"/>
          <w:noProof/>
          <w:color w:val="auto"/>
          <w:sz w:val="22"/>
          <w:szCs w:val="22"/>
          <w:lang w:val="en-US" w:eastAsia="fi-FI"/>
        </w:rPr>
      </w:pPr>
      <w:r w:rsidRPr="00731570">
        <w:rPr>
          <w:noProof/>
          <w:lang w:val="en-US"/>
        </w:rPr>
        <w:t>3.2.3 Tree map</w:t>
      </w:r>
      <w:r w:rsidRPr="00731570">
        <w:rPr>
          <w:noProof/>
          <w:lang w:val="en-US"/>
        </w:rPr>
        <w:tab/>
      </w:r>
      <w:r>
        <w:rPr>
          <w:noProof/>
        </w:rPr>
        <w:fldChar w:fldCharType="begin"/>
      </w:r>
      <w:r w:rsidRPr="00731570">
        <w:rPr>
          <w:noProof/>
          <w:lang w:val="en-US"/>
        </w:rPr>
        <w:instrText xml:space="preserve"> PAGEREF _Toc503518019 \h </w:instrText>
      </w:r>
      <w:r>
        <w:rPr>
          <w:noProof/>
        </w:rPr>
      </w:r>
      <w:r>
        <w:rPr>
          <w:noProof/>
        </w:rPr>
        <w:fldChar w:fldCharType="separate"/>
      </w:r>
      <w:r w:rsidRPr="00731570">
        <w:rPr>
          <w:noProof/>
          <w:lang w:val="en-US"/>
        </w:rPr>
        <w:t>18</w:t>
      </w:r>
      <w:r>
        <w:rPr>
          <w:noProof/>
        </w:rPr>
        <w:fldChar w:fldCharType="end"/>
      </w:r>
    </w:p>
    <w:p w14:paraId="71A01F0B"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_Toc503518020 \h </w:instrText>
      </w:r>
      <w:r>
        <w:rPr>
          <w:noProof/>
        </w:rPr>
      </w:r>
      <w:r>
        <w:rPr>
          <w:noProof/>
        </w:rPr>
        <w:fldChar w:fldCharType="separate"/>
      </w:r>
      <w:r>
        <w:rPr>
          <w:noProof/>
        </w:rPr>
        <w:t>19</w:t>
      </w:r>
      <w:r>
        <w:rPr>
          <w:noProof/>
        </w:rPr>
        <w:fldChar w:fldCharType="end"/>
      </w:r>
    </w:p>
    <w:p w14:paraId="26D3CD41"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_Toc503518021 \h </w:instrText>
      </w:r>
      <w:r>
        <w:rPr>
          <w:noProof/>
        </w:rPr>
      </w:r>
      <w:r>
        <w:rPr>
          <w:noProof/>
        </w:rPr>
        <w:fldChar w:fldCharType="separate"/>
      </w:r>
      <w:r>
        <w:rPr>
          <w:noProof/>
        </w:rPr>
        <w:t>21</w:t>
      </w:r>
      <w:r>
        <w:rPr>
          <w:noProof/>
        </w:rPr>
        <w:fldChar w:fldCharType="end"/>
      </w:r>
    </w:p>
    <w:p w14:paraId="2675EB97"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_Toc503518022 \h </w:instrText>
      </w:r>
      <w:r>
        <w:rPr>
          <w:noProof/>
        </w:rPr>
      </w:r>
      <w:r>
        <w:rPr>
          <w:noProof/>
        </w:rPr>
        <w:fldChar w:fldCharType="separate"/>
      </w:r>
      <w:r>
        <w:rPr>
          <w:noProof/>
        </w:rPr>
        <w:t>22</w:t>
      </w:r>
      <w:r>
        <w:rPr>
          <w:noProof/>
        </w:rPr>
        <w:fldChar w:fldCharType="end"/>
      </w:r>
    </w:p>
    <w:p w14:paraId="14DBC372"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4. VIRTUAALITODELLISUUDEN HYÖDYNTÄMINEN</w:t>
      </w:r>
      <w:r>
        <w:rPr>
          <w:noProof/>
        </w:rPr>
        <w:tab/>
      </w:r>
      <w:r>
        <w:rPr>
          <w:noProof/>
        </w:rPr>
        <w:fldChar w:fldCharType="begin"/>
      </w:r>
      <w:r>
        <w:rPr>
          <w:noProof/>
        </w:rPr>
        <w:instrText xml:space="preserve"> PAGEREF _Toc503518023 \h </w:instrText>
      </w:r>
      <w:r>
        <w:rPr>
          <w:noProof/>
        </w:rPr>
      </w:r>
      <w:r>
        <w:rPr>
          <w:noProof/>
        </w:rPr>
        <w:fldChar w:fldCharType="separate"/>
      </w:r>
      <w:r>
        <w:rPr>
          <w:noProof/>
        </w:rPr>
        <w:t>23</w:t>
      </w:r>
      <w:r>
        <w:rPr>
          <w:noProof/>
        </w:rPr>
        <w:fldChar w:fldCharType="end"/>
      </w:r>
    </w:p>
    <w:p w14:paraId="4DE599BF"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_Toc503518024 \h </w:instrText>
      </w:r>
      <w:r>
        <w:rPr>
          <w:noProof/>
        </w:rPr>
      </w:r>
      <w:r>
        <w:rPr>
          <w:noProof/>
        </w:rPr>
        <w:fldChar w:fldCharType="separate"/>
      </w:r>
      <w:r>
        <w:rPr>
          <w:noProof/>
        </w:rPr>
        <w:t>23</w:t>
      </w:r>
      <w:r>
        <w:rPr>
          <w:noProof/>
        </w:rPr>
        <w:fldChar w:fldCharType="end"/>
      </w:r>
    </w:p>
    <w:p w14:paraId="7C480A1A"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_Toc503518025 \h </w:instrText>
      </w:r>
      <w:r>
        <w:rPr>
          <w:noProof/>
        </w:rPr>
      </w:r>
      <w:r>
        <w:rPr>
          <w:noProof/>
        </w:rPr>
        <w:fldChar w:fldCharType="separate"/>
      </w:r>
      <w:r>
        <w:rPr>
          <w:noProof/>
        </w:rPr>
        <w:t>25</w:t>
      </w:r>
      <w:r>
        <w:rPr>
          <w:noProof/>
        </w:rPr>
        <w:fldChar w:fldCharType="end"/>
      </w:r>
    </w:p>
    <w:p w14:paraId="72B87FDA"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_Toc503518026 \h </w:instrText>
      </w:r>
      <w:r>
        <w:rPr>
          <w:noProof/>
        </w:rPr>
      </w:r>
      <w:r>
        <w:rPr>
          <w:noProof/>
        </w:rPr>
        <w:fldChar w:fldCharType="separate"/>
      </w:r>
      <w:r>
        <w:rPr>
          <w:noProof/>
        </w:rPr>
        <w:t>28</w:t>
      </w:r>
      <w:r>
        <w:rPr>
          <w:noProof/>
        </w:rPr>
        <w:fldChar w:fldCharType="end"/>
      </w:r>
    </w:p>
    <w:p w14:paraId="2B0DCA81"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_Toc503518027 \h </w:instrText>
      </w:r>
      <w:r>
        <w:rPr>
          <w:noProof/>
        </w:rPr>
      </w:r>
      <w:r>
        <w:rPr>
          <w:noProof/>
        </w:rPr>
        <w:fldChar w:fldCharType="separate"/>
      </w:r>
      <w:r>
        <w:rPr>
          <w:noProof/>
        </w:rPr>
        <w:t>29</w:t>
      </w:r>
      <w:r>
        <w:rPr>
          <w:noProof/>
        </w:rPr>
        <w:fldChar w:fldCharType="end"/>
      </w:r>
    </w:p>
    <w:p w14:paraId="4B1E7787"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5. TESTIJÄRJESTELMÄN KEHITYS</w:t>
      </w:r>
      <w:r>
        <w:rPr>
          <w:noProof/>
        </w:rPr>
        <w:tab/>
      </w:r>
      <w:r>
        <w:rPr>
          <w:noProof/>
        </w:rPr>
        <w:fldChar w:fldCharType="begin"/>
      </w:r>
      <w:r>
        <w:rPr>
          <w:noProof/>
        </w:rPr>
        <w:instrText xml:space="preserve"> PAGEREF _Toc503518028 \h </w:instrText>
      </w:r>
      <w:r>
        <w:rPr>
          <w:noProof/>
        </w:rPr>
      </w:r>
      <w:r>
        <w:rPr>
          <w:noProof/>
        </w:rPr>
        <w:fldChar w:fldCharType="separate"/>
      </w:r>
      <w:r>
        <w:rPr>
          <w:noProof/>
        </w:rPr>
        <w:t>31</w:t>
      </w:r>
      <w:r>
        <w:rPr>
          <w:noProof/>
        </w:rPr>
        <w:fldChar w:fldCharType="end"/>
      </w:r>
    </w:p>
    <w:p w14:paraId="6ADC4683"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_Toc503518029 \h </w:instrText>
      </w:r>
      <w:r>
        <w:rPr>
          <w:noProof/>
        </w:rPr>
      </w:r>
      <w:r>
        <w:rPr>
          <w:noProof/>
        </w:rPr>
        <w:fldChar w:fldCharType="separate"/>
      </w:r>
      <w:r>
        <w:rPr>
          <w:noProof/>
        </w:rPr>
        <w:t>31</w:t>
      </w:r>
      <w:r>
        <w:rPr>
          <w:noProof/>
        </w:rPr>
        <w:fldChar w:fldCharType="end"/>
      </w:r>
    </w:p>
    <w:p w14:paraId="1F8A12F1"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_Toc503518030 \h </w:instrText>
      </w:r>
      <w:r>
        <w:rPr>
          <w:noProof/>
        </w:rPr>
      </w:r>
      <w:r>
        <w:rPr>
          <w:noProof/>
        </w:rPr>
        <w:fldChar w:fldCharType="separate"/>
      </w:r>
      <w:r>
        <w:rPr>
          <w:noProof/>
        </w:rPr>
        <w:t>32</w:t>
      </w:r>
      <w:r>
        <w:rPr>
          <w:noProof/>
        </w:rPr>
        <w:fldChar w:fldCharType="end"/>
      </w:r>
    </w:p>
    <w:p w14:paraId="0F056B11"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_Toc503518031 \h </w:instrText>
      </w:r>
      <w:r>
        <w:rPr>
          <w:noProof/>
        </w:rPr>
      </w:r>
      <w:r>
        <w:rPr>
          <w:noProof/>
        </w:rPr>
        <w:fldChar w:fldCharType="separate"/>
      </w:r>
      <w:r>
        <w:rPr>
          <w:noProof/>
        </w:rPr>
        <w:t>33</w:t>
      </w:r>
      <w:r>
        <w:rPr>
          <w:noProof/>
        </w:rPr>
        <w:fldChar w:fldCharType="end"/>
      </w:r>
    </w:p>
    <w:p w14:paraId="5DE9118A"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_Toc503518032 \h </w:instrText>
      </w:r>
      <w:r>
        <w:rPr>
          <w:noProof/>
        </w:rPr>
      </w:r>
      <w:r>
        <w:rPr>
          <w:noProof/>
        </w:rPr>
        <w:fldChar w:fldCharType="separate"/>
      </w:r>
      <w:r>
        <w:rPr>
          <w:noProof/>
        </w:rPr>
        <w:t>34</w:t>
      </w:r>
      <w:r>
        <w:rPr>
          <w:noProof/>
        </w:rPr>
        <w:fldChar w:fldCharType="end"/>
      </w:r>
    </w:p>
    <w:p w14:paraId="5152B4F9"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5.3 Big Datan hyödyntäminen ja ongelmat testijärjestelmissä</w:t>
      </w:r>
      <w:r>
        <w:rPr>
          <w:noProof/>
        </w:rPr>
        <w:tab/>
      </w:r>
      <w:r>
        <w:rPr>
          <w:noProof/>
        </w:rPr>
        <w:fldChar w:fldCharType="begin"/>
      </w:r>
      <w:r>
        <w:rPr>
          <w:noProof/>
        </w:rPr>
        <w:instrText xml:space="preserve"> PAGEREF _Toc503518033 \h </w:instrText>
      </w:r>
      <w:r>
        <w:rPr>
          <w:noProof/>
        </w:rPr>
      </w:r>
      <w:r>
        <w:rPr>
          <w:noProof/>
        </w:rPr>
        <w:fldChar w:fldCharType="separate"/>
      </w:r>
      <w:r>
        <w:rPr>
          <w:noProof/>
        </w:rPr>
        <w:t>34</w:t>
      </w:r>
      <w:r>
        <w:rPr>
          <w:noProof/>
        </w:rPr>
        <w:fldChar w:fldCharType="end"/>
      </w:r>
    </w:p>
    <w:p w14:paraId="6CF58620"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6. TESTIJÄRJESTELMÄN KÄYTTÄJÄTESTAUS</w:t>
      </w:r>
      <w:r>
        <w:rPr>
          <w:noProof/>
        </w:rPr>
        <w:tab/>
      </w:r>
      <w:r>
        <w:rPr>
          <w:noProof/>
        </w:rPr>
        <w:fldChar w:fldCharType="begin"/>
      </w:r>
      <w:r>
        <w:rPr>
          <w:noProof/>
        </w:rPr>
        <w:instrText xml:space="preserve"> PAGEREF _Toc503518034 \h </w:instrText>
      </w:r>
      <w:r>
        <w:rPr>
          <w:noProof/>
        </w:rPr>
      </w:r>
      <w:r>
        <w:rPr>
          <w:noProof/>
        </w:rPr>
        <w:fldChar w:fldCharType="separate"/>
      </w:r>
      <w:r>
        <w:rPr>
          <w:noProof/>
        </w:rPr>
        <w:t>37</w:t>
      </w:r>
      <w:r>
        <w:rPr>
          <w:noProof/>
        </w:rPr>
        <w:fldChar w:fldCharType="end"/>
      </w:r>
    </w:p>
    <w:p w14:paraId="22277961"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7. YHTEENVETO</w:t>
      </w:r>
      <w:r>
        <w:rPr>
          <w:noProof/>
        </w:rPr>
        <w:tab/>
      </w:r>
      <w:r>
        <w:rPr>
          <w:noProof/>
        </w:rPr>
        <w:fldChar w:fldCharType="begin"/>
      </w:r>
      <w:r>
        <w:rPr>
          <w:noProof/>
        </w:rPr>
        <w:instrText xml:space="preserve"> PAGEREF _Toc503518035 \h </w:instrText>
      </w:r>
      <w:r>
        <w:rPr>
          <w:noProof/>
        </w:rPr>
      </w:r>
      <w:r>
        <w:rPr>
          <w:noProof/>
        </w:rPr>
        <w:fldChar w:fldCharType="separate"/>
      </w:r>
      <w:r>
        <w:rPr>
          <w:noProof/>
        </w:rPr>
        <w:t>37</w:t>
      </w:r>
      <w:r>
        <w:rPr>
          <w:noProof/>
        </w:rPr>
        <w:fldChar w:fldCharType="end"/>
      </w:r>
    </w:p>
    <w:p w14:paraId="5F684C89"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7.1 Käyttäjätestauksen tulokset</w:t>
      </w:r>
      <w:r>
        <w:rPr>
          <w:noProof/>
        </w:rPr>
        <w:tab/>
      </w:r>
      <w:r>
        <w:rPr>
          <w:noProof/>
        </w:rPr>
        <w:fldChar w:fldCharType="begin"/>
      </w:r>
      <w:r>
        <w:rPr>
          <w:noProof/>
        </w:rPr>
        <w:instrText xml:space="preserve"> PAGEREF _Toc503518036 \h </w:instrText>
      </w:r>
      <w:r>
        <w:rPr>
          <w:noProof/>
        </w:rPr>
      </w:r>
      <w:r>
        <w:rPr>
          <w:noProof/>
        </w:rPr>
        <w:fldChar w:fldCharType="separate"/>
      </w:r>
      <w:r>
        <w:rPr>
          <w:noProof/>
        </w:rPr>
        <w:t>37</w:t>
      </w:r>
      <w:r>
        <w:rPr>
          <w:noProof/>
        </w:rPr>
        <w:fldChar w:fldCharType="end"/>
      </w:r>
    </w:p>
    <w:p w14:paraId="3F4D1CDB"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7.2 Loppuyhteenveto</w:t>
      </w:r>
      <w:r>
        <w:rPr>
          <w:noProof/>
        </w:rPr>
        <w:tab/>
      </w:r>
      <w:r>
        <w:rPr>
          <w:noProof/>
        </w:rPr>
        <w:fldChar w:fldCharType="begin"/>
      </w:r>
      <w:r>
        <w:rPr>
          <w:noProof/>
        </w:rPr>
        <w:instrText xml:space="preserve"> PAGEREF _Toc503518037 \h </w:instrText>
      </w:r>
      <w:r>
        <w:rPr>
          <w:noProof/>
        </w:rPr>
      </w:r>
      <w:r>
        <w:rPr>
          <w:noProof/>
        </w:rPr>
        <w:fldChar w:fldCharType="separate"/>
      </w:r>
      <w:r>
        <w:rPr>
          <w:noProof/>
        </w:rPr>
        <w:t>37</w:t>
      </w:r>
      <w:r>
        <w:rPr>
          <w:noProof/>
        </w:rPr>
        <w:fldChar w:fldCharType="end"/>
      </w:r>
    </w:p>
    <w:p w14:paraId="0C58C56B"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lang w:val="en-US"/>
        </w:rPr>
        <w:t>LÄHDELUETTELO</w:t>
      </w:r>
      <w:r>
        <w:rPr>
          <w:noProof/>
        </w:rPr>
        <w:tab/>
      </w:r>
      <w:r>
        <w:rPr>
          <w:noProof/>
        </w:rPr>
        <w:fldChar w:fldCharType="begin"/>
      </w:r>
      <w:r>
        <w:rPr>
          <w:noProof/>
        </w:rPr>
        <w:instrText xml:space="preserve"> PAGEREF _Toc503518038 \h </w:instrText>
      </w:r>
      <w:r>
        <w:rPr>
          <w:noProof/>
        </w:rPr>
      </w:r>
      <w:r>
        <w:rPr>
          <w:noProof/>
        </w:rPr>
        <w:fldChar w:fldCharType="separate"/>
      </w:r>
      <w:r>
        <w:rPr>
          <w:noProof/>
        </w:rPr>
        <w:t>38</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2253495F" w14:textId="77777777" w:rsidR="004D721D" w:rsidRDefault="004D721D" w:rsidP="004D721D"/>
    <w:p w14:paraId="70327848" w14:textId="77777777" w:rsidR="004D721D" w:rsidRDefault="004D721D" w:rsidP="004D721D"/>
    <w:p w14:paraId="1C686526" w14:textId="77777777" w:rsidR="007710C8" w:rsidRDefault="007710C8">
      <w:pPr>
        <w:pStyle w:val="Otsikko11"/>
        <w:ind w:firstLine="0"/>
        <w:rPr>
          <w:rFonts w:ascii="Palatino" w:hAnsi="Palatino"/>
          <w:b w:val="0"/>
          <w:bCs w:val="0"/>
          <w:color w:val="00000A"/>
          <w:sz w:val="24"/>
          <w:szCs w:val="20"/>
        </w:rPr>
      </w:pPr>
      <w:bookmarkStart w:id="6" w:name="_Toc462643321"/>
      <w:bookmarkStart w:id="7" w:name="_Toc463943271"/>
      <w:bookmarkEnd w:id="6"/>
      <w:bookmarkEnd w:id="7"/>
    </w:p>
    <w:p w14:paraId="3811BA7D" w14:textId="77777777" w:rsidR="004D721D" w:rsidRPr="004D721D" w:rsidRDefault="004D721D" w:rsidP="004D721D"/>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03518009"/>
      <w:r w:rsidRPr="007710C8">
        <w:rPr>
          <w:rFonts w:ascii="Times New Roman" w:hAnsi="Times New Roman"/>
          <w:color w:val="00000A"/>
        </w:rPr>
        <w:lastRenderedPageBreak/>
        <w:t>1. JOHDANTO</w:t>
      </w:r>
      <w:bookmarkEnd w:id="8"/>
    </w:p>
    <w:p w14:paraId="038184B9" w14:textId="26EEB658"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ollut strategista arvoa. </w:t>
      </w:r>
      <w:commentRangeStart w:id="9"/>
      <w:r w:rsidRPr="007B25E2">
        <w:rPr>
          <w:rFonts w:ascii="Times New Roman" w:hAnsi="Times New Roman"/>
          <w:color w:val="000000" w:themeColor="text1"/>
          <w:highlight w:val="yellow"/>
        </w:rPr>
        <w:t>Pinte</w:t>
      </w:r>
      <w:r w:rsidR="00E464A2" w:rsidRPr="007B25E2">
        <w:rPr>
          <w:rFonts w:ascii="Times New Roman" w:hAnsi="Times New Roman"/>
          <w:color w:val="FFFF00"/>
          <w:highlight w:val="yellow"/>
        </w:rPr>
        <w:t xml:space="preserve"> </w:t>
      </w:r>
      <w:ins w:id="10" w:author="Hassi Sakari" w:date="2017-10-29T16:00:00Z">
        <w:r w:rsidR="0037239A" w:rsidRPr="007B25E2">
          <w:rPr>
            <w:rFonts w:ascii="Times New Roman" w:hAnsi="Times New Roman"/>
            <w:highlight w:val="yellow"/>
          </w:rPr>
          <w:t>[</w:t>
        </w:r>
      </w:ins>
      <w:del w:id="11" w:author="Hassi Sakari" w:date="2017-10-29T16:00:00Z">
        <w:r w:rsidR="00E464A2" w:rsidRPr="007710C8" w:rsidDel="0037239A">
          <w:rPr>
            <w:rFonts w:ascii="Times New Roman" w:hAnsi="Times New Roman"/>
          </w:rPr>
          <w:delText>(</w:delText>
        </w:r>
      </w:del>
      <w:r w:rsidR="00E464A2" w:rsidRPr="007710C8">
        <w:rPr>
          <w:rFonts w:ascii="Times New Roman" w:hAnsi="Times New Roman"/>
        </w:rPr>
        <w:t>2006</w:t>
      </w:r>
      <w:ins w:id="12" w:author="Hassi Sakari" w:date="2017-10-29T16:00:00Z">
        <w:r w:rsidR="0037239A" w:rsidRPr="007710C8">
          <w:rPr>
            <w:rFonts w:ascii="Times New Roman" w:hAnsi="Times New Roman"/>
          </w:rPr>
          <w:t>]</w:t>
        </w:r>
      </w:ins>
      <w:del w:id="13" w:author="Hassi Sakari" w:date="2017-10-29T16:00:00Z">
        <w:r w:rsidR="00E464A2" w:rsidRPr="007710C8" w:rsidDel="0037239A">
          <w:rPr>
            <w:rFonts w:ascii="Times New Roman" w:hAnsi="Times New Roman"/>
          </w:rPr>
          <w:delText>)</w:delText>
        </w:r>
      </w:del>
      <w:r w:rsidR="00E464A2" w:rsidRPr="007710C8">
        <w:rPr>
          <w:rFonts w:ascii="Times New Roman" w:hAnsi="Times New Roman"/>
        </w:rPr>
        <w:t xml:space="preserve"> </w:t>
      </w:r>
      <w:commentRangeEnd w:id="9"/>
      <w:r w:rsidR="00350A47" w:rsidRPr="007710C8">
        <w:rPr>
          <w:rStyle w:val="Kommentinviite"/>
          <w:rFonts w:ascii="Times New Roman" w:hAnsi="Times New Roman"/>
        </w:rPr>
        <w:commentReference w:id="9"/>
      </w:r>
      <w:r w:rsidR="00E464A2" w:rsidRPr="007710C8">
        <w:rPr>
          <w:rFonts w:ascii="Times New Roman" w:hAnsi="Times New Roman"/>
        </w:rPr>
        <w:t>näkee</w:t>
      </w:r>
      <w:r w:rsidRPr="007710C8">
        <w:rPr>
          <w:rFonts w:ascii="Times New Roman" w:hAnsi="Times New Roman"/>
        </w:rPr>
        <w:t xml:space="preserve">, että </w:t>
      </w:r>
      <w:commentRangeStart w:id="14"/>
      <w:r w:rsidRPr="007710C8">
        <w:rPr>
          <w:rFonts w:ascii="Times New Roman" w:hAnsi="Times New Roman"/>
        </w:rPr>
        <w:t xml:space="preserve">nykypäivän tärkein varanto ei ole enää materia </w:t>
      </w:r>
      <w:del w:id="15" w:author="Hassi Sakari" w:date="2017-10-29T16:01:00Z">
        <w:r w:rsidRPr="007710C8" w:rsidDel="0037239A">
          <w:rPr>
            <w:rFonts w:ascii="Times New Roman" w:hAnsi="Times New Roman"/>
          </w:rPr>
          <w:delText>tai mikään fysikaalinen</w:delText>
        </w:r>
      </w:del>
      <w:ins w:id="16" w:author="Harri Siirtola" w:date="2017-06-18T15:13:00Z">
        <w:del w:id="17" w:author="Hassi Sakari" w:date="2017-10-29T16:01:00Z">
          <w:r w:rsidR="009A17A0" w:rsidRPr="007710C8" w:rsidDel="0037239A">
            <w:rPr>
              <w:rFonts w:ascii="Times New Roman" w:hAnsi="Times New Roman"/>
            </w:rPr>
            <w:delText>,</w:delText>
          </w:r>
        </w:del>
      </w:ins>
      <w:del w:id="18"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9" w:author="Hassi Sakari" w:date="2017-10-29T16:01:00Z">
        <w:r w:rsidR="0037239A" w:rsidRPr="007710C8">
          <w:rPr>
            <w:rFonts w:ascii="Times New Roman" w:hAnsi="Times New Roman"/>
          </w:rPr>
          <w:t>,</w:t>
        </w:r>
      </w:ins>
      <w:del w:id="20" w:author="Harri Siirtola" w:date="2017-06-18T15:13:00Z">
        <w:r w:rsidRPr="007710C8" w:rsidDel="009A17A0">
          <w:rPr>
            <w:rFonts w:ascii="Times New Roman" w:hAnsi="Times New Roman"/>
          </w:rPr>
          <w:delText>,</w:delText>
        </w:r>
      </w:del>
      <w:r w:rsidRPr="007710C8">
        <w:rPr>
          <w:rFonts w:ascii="Times New Roman" w:hAnsi="Times New Roman"/>
        </w:rPr>
        <w:t xml:space="preserve"> </w:t>
      </w:r>
      <w:commentRangeEnd w:id="14"/>
      <w:r w:rsidR="009A17A0" w:rsidRPr="007710C8">
        <w:rPr>
          <w:rStyle w:val="Kommentinviite"/>
          <w:rFonts w:ascii="Times New Roman" w:hAnsi="Times New Roman"/>
        </w:rPr>
        <w:commentReference w:id="14"/>
      </w:r>
      <w:r w:rsidRPr="007710C8">
        <w:rPr>
          <w:rFonts w:ascii="Times New Roman" w:hAnsi="Times New Roman"/>
        </w:rPr>
        <w:t>jota ohjata</w:t>
      </w:r>
      <w:r w:rsidR="000730E1" w:rsidRPr="007710C8">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Pr="007710C8">
        <w:rPr>
          <w:rFonts w:ascii="Times New Roman" w:hAnsi="Times New Roman"/>
        </w:rPr>
        <w:t xml:space="preserve"> ovat sitä mieltä,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w:t>
      </w:r>
      <w:commentRangeStart w:id="21"/>
      <w:r w:rsidR="00E464A2" w:rsidRPr="007710C8">
        <w:rPr>
          <w:rFonts w:ascii="Times New Roman" w:hAnsi="Times New Roman"/>
        </w:rPr>
        <w:t xml:space="preserve">Big </w:t>
      </w:r>
      <w:ins w:id="22" w:author="Hassi Sakari" w:date="2017-10-29T16:02:00Z">
        <w:r w:rsidR="0037239A" w:rsidRPr="007710C8">
          <w:rPr>
            <w:rFonts w:ascii="Times New Roman" w:hAnsi="Times New Roman"/>
          </w:rPr>
          <w:t>D</w:t>
        </w:r>
      </w:ins>
      <w:del w:id="23"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w:t>
      </w:r>
      <w:commentRangeEnd w:id="21"/>
      <w:r w:rsidR="00517254" w:rsidRPr="007710C8">
        <w:rPr>
          <w:rStyle w:val="Kommentinviite"/>
          <w:rFonts w:ascii="Times New Roman" w:hAnsi="Times New Roman"/>
        </w:rPr>
        <w:commentReference w:id="21"/>
      </w:r>
      <w:r w:rsidR="00E464A2" w:rsidRPr="007710C8">
        <w:rPr>
          <w:rFonts w:ascii="Times New Roman" w:hAnsi="Times New Roman"/>
        </w:rPr>
        <w:t xml:space="preserve">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commentRangeStart w:id="24"/>
      <w:r w:rsidRPr="007710C8">
        <w:rPr>
          <w:rFonts w:ascii="Times New Roman" w:hAnsi="Times New Roman"/>
        </w:rPr>
        <w:t xml:space="preserve">2013 </w:t>
      </w:r>
      <w:del w:id="25" w:author="Hassi Sakari" w:date="2017-10-29T16:03:00Z">
        <w:r w:rsidRPr="007710C8" w:rsidDel="0037239A">
          <w:rPr>
            <w:rFonts w:ascii="Times New Roman" w:hAnsi="Times New Roman"/>
          </w:rPr>
          <w:delText xml:space="preserve">ATTW </w:delText>
        </w:r>
      </w:del>
      <w:commentRangeEnd w:id="24"/>
      <w:ins w:id="26" w:author="Hassi Sakari" w:date="2017-10-29T16:03:00Z">
        <w:r w:rsidR="0037239A" w:rsidRPr="007710C8">
          <w:rPr>
            <w:rFonts w:ascii="Times New Roman" w:hAnsi="Times New Roman"/>
          </w:rPr>
          <w:t xml:space="preserve">Association of Teachers of Technical Writing </w:t>
        </w:r>
      </w:ins>
      <w:r w:rsidR="00517254" w:rsidRPr="007710C8">
        <w:rPr>
          <w:rStyle w:val="Kommentinviite"/>
          <w:rFonts w:ascii="Times New Roman" w:hAnsi="Times New Roman"/>
        </w:rPr>
        <w:commentReference w:id="24"/>
      </w:r>
      <w:ins w:id="27" w:author="Hassi Sakari" w:date="2017-10-29T16:03:00Z">
        <w:r w:rsidR="0037239A" w:rsidRPr="007710C8">
          <w:rPr>
            <w:rFonts w:ascii="Times New Roman" w:hAnsi="Times New Roman"/>
          </w:rPr>
          <w:t>-k</w:t>
        </w:r>
      </w:ins>
      <w:del w:id="28"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0591E5F5"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tutkimusnäkökulmana on selvittää miten käyttäjät kokevat datan visualisoinnin kokemuksena verrattuna normaaliin visualisointitapoihin.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492FA346" w14:textId="77777777" w:rsidR="004D721D" w:rsidRPr="007710C8" w:rsidRDefault="004D721D" w:rsidP="007710C8">
      <w:pPr>
        <w:spacing w:line="360" w:lineRule="auto"/>
        <w:ind w:firstLine="0"/>
        <w:rPr>
          <w:rFonts w:ascii="Times New Roman" w:hAnsi="Times New Roman"/>
        </w:rPr>
      </w:pPr>
    </w:p>
    <w:p w14:paraId="5530BDAA"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lastRenderedPageBreak/>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9" w:name="_Toc462643322"/>
      <w:bookmarkStart w:id="30" w:name="_Toc463943272"/>
      <w:bookmarkStart w:id="31" w:name="_Toc503518010"/>
      <w:bookmarkEnd w:id="29"/>
      <w:bookmarkEnd w:id="30"/>
      <w:r w:rsidRPr="007710C8">
        <w:rPr>
          <w:rFonts w:ascii="Times New Roman" w:hAnsi="Times New Roman"/>
          <w:color w:val="00000A"/>
          <w:lang w:val="en-US"/>
        </w:rPr>
        <w:t>2. BIG DATA</w:t>
      </w:r>
      <w:bookmarkEnd w:id="31"/>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32" w:name="_Toc463943273"/>
      <w:bookmarkStart w:id="33" w:name="_Toc503518011"/>
      <w:bookmarkEnd w:id="32"/>
      <w:r w:rsidRPr="007710C8">
        <w:rPr>
          <w:color w:val="00000A"/>
          <w:szCs w:val="24"/>
          <w:lang w:val="en-US"/>
        </w:rPr>
        <w:t>2.1 Big Datan määrittely</w:t>
      </w:r>
      <w:bookmarkEnd w:id="33"/>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34" w:author="Hassi Sakari" w:date="2017-10-29T16:03:00Z">
        <w:r w:rsidR="0037239A" w:rsidRPr="007710C8">
          <w:rPr>
            <w:rFonts w:ascii="Times New Roman" w:hAnsi="Times New Roman"/>
          </w:rPr>
          <w:t>D</w:t>
        </w:r>
      </w:ins>
      <w:del w:id="35"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36" w:author="Hassi Sakari" w:date="2017-10-29T16:03:00Z">
        <w:r w:rsidR="0037239A" w:rsidRPr="007710C8">
          <w:rPr>
            <w:rFonts w:ascii="Times New Roman" w:hAnsi="Times New Roman"/>
          </w:rPr>
          <w:t xml:space="preserve">ttä </w:t>
        </w:r>
      </w:ins>
      <w:del w:id="37" w:author="Hassi Sakari" w:date="2017-10-29T16:03:00Z">
        <w:r w:rsidRPr="007710C8" w:rsidDel="0037239A">
          <w:rPr>
            <w:rFonts w:ascii="Times New Roman" w:hAnsi="Times New Roman"/>
          </w:rPr>
          <w:delText xml:space="preserve">sin </w:delText>
        </w:r>
        <w:commentRangeStart w:id="38"/>
        <w:r w:rsidRPr="007710C8" w:rsidDel="0037239A">
          <w:rPr>
            <w:rFonts w:ascii="Times New Roman" w:hAnsi="Times New Roman"/>
          </w:rPr>
          <w:delText xml:space="preserve">yhteistä </w:delText>
        </w:r>
      </w:del>
      <w:r w:rsidRPr="007710C8">
        <w:rPr>
          <w:rFonts w:ascii="Times New Roman" w:hAnsi="Times New Roman"/>
        </w:rPr>
        <w:t>konsensusta.</w:t>
      </w:r>
      <w:commentRangeEnd w:id="38"/>
      <w:r w:rsidR="00826991" w:rsidRPr="007710C8">
        <w:rPr>
          <w:rStyle w:val="Kommentinviite"/>
          <w:rFonts w:ascii="Times New Roman" w:hAnsi="Times New Roman"/>
        </w:rPr>
        <w:commentReference w:id="38"/>
      </w:r>
      <w:r w:rsidRPr="007710C8">
        <w:rPr>
          <w:rFonts w:ascii="Times New Roman" w:hAnsi="Times New Roman"/>
        </w:rPr>
        <w:t xml:space="preserve">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39" w:author="Hassi Sakari" w:date="2017-10-29T16:04:00Z">
        <w:r w:rsidR="0037239A" w:rsidRPr="007710C8">
          <w:rPr>
            <w:rFonts w:ascii="Times New Roman" w:hAnsi="Times New Roman"/>
          </w:rPr>
          <w:t>D</w:t>
        </w:r>
      </w:ins>
      <w:del w:id="40"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commentRangeStart w:id="41"/>
      <w:r w:rsidRPr="007710C8">
        <w:rPr>
          <w:rFonts w:ascii="Times New Roman" w:hAnsi="Times New Roman"/>
          <w:rPrChange w:id="42" w:author="Hassi Sakari" w:date="2017-10-29T16:04:00Z">
            <w:rPr>
              <w:rFonts w:ascii="Times New Roman" w:hAnsi="Times New Roman"/>
              <w:i/>
            </w:rPr>
          </w:rPrChange>
        </w:rPr>
        <w:t>Berkeleyn School of Information</w:t>
      </w:r>
      <w:commentRangeEnd w:id="41"/>
      <w:r w:rsidR="00F22305" w:rsidRPr="007710C8">
        <w:rPr>
          <w:rStyle w:val="Kommentinviite"/>
          <w:rFonts w:ascii="Times New Roman" w:hAnsi="Times New Roman"/>
        </w:rPr>
        <w:commentReference w:id="41"/>
      </w:r>
      <w:r w:rsidRPr="007710C8">
        <w:rPr>
          <w:rFonts w:ascii="Times New Roman" w:hAnsi="Times New Roman"/>
          <w:rPrChange w:id="43" w:author="Hassi Sakari" w:date="2017-10-29T16:04:00Z">
            <w:rPr>
              <w:rFonts w:ascii="Times New Roman" w:hAnsi="Times New Roman"/>
              <w:i/>
            </w:rPr>
          </w:rPrChange>
        </w:rPr>
        <w:t xml:space="preserve">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44" w:author="Hassi Sakari" w:date="2017-10-29T16:04:00Z">
        <w:r w:rsidR="0037239A" w:rsidRPr="007710C8">
          <w:rPr>
            <w:rFonts w:ascii="Times New Roman" w:hAnsi="Times New Roman"/>
          </w:rPr>
          <w:t>D</w:t>
        </w:r>
      </w:ins>
      <w:del w:id="45"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46" w:author="Hassi Sakari" w:date="2017-10-29T17:30:00Z">
        <w:r w:rsidR="0013072E" w:rsidRPr="007710C8">
          <w:rPr>
            <w:rFonts w:ascii="Times New Roman" w:hAnsi="Times New Roman"/>
          </w:rPr>
          <w:t>D</w:t>
        </w:r>
      </w:ins>
      <w:del w:id="47"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48"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49"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50" w:author="Hassi Sakari" w:date="2017-10-29T16:04:00Z">
        <w:r w:rsidR="0037239A" w:rsidRPr="007710C8">
          <w:rPr>
            <w:rFonts w:ascii="Times New Roman" w:hAnsi="Times New Roman"/>
          </w:rPr>
          <w:t>[</w:t>
        </w:r>
      </w:ins>
      <w:del w:id="51" w:author="Hassi Sakari" w:date="2017-10-29T16:04:00Z">
        <w:r w:rsidRPr="007710C8" w:rsidDel="0037239A">
          <w:rPr>
            <w:rFonts w:ascii="Times New Roman" w:hAnsi="Times New Roman"/>
          </w:rPr>
          <w:delText>(</w:delText>
        </w:r>
      </w:del>
      <w:r w:rsidRPr="007710C8">
        <w:rPr>
          <w:rFonts w:ascii="Times New Roman" w:hAnsi="Times New Roman"/>
        </w:rPr>
        <w:t>2001</w:t>
      </w:r>
      <w:ins w:id="52" w:author="Hassi Sakari" w:date="2017-10-29T16:04:00Z">
        <w:r w:rsidR="0037239A" w:rsidRPr="007710C8">
          <w:rPr>
            <w:rFonts w:ascii="Times New Roman" w:hAnsi="Times New Roman"/>
          </w:rPr>
          <w:t>]</w:t>
        </w:r>
      </w:ins>
      <w:del w:id="53"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54" w:author="Hassi Sakari" w:date="2017-10-29T16:05:00Z">
        <w:r w:rsidR="0037239A" w:rsidRPr="007710C8">
          <w:rPr>
            <w:rFonts w:ascii="Times New Roman" w:hAnsi="Times New Roman"/>
          </w:rPr>
          <w:t xml:space="preserve">alusti </w:t>
        </w:r>
      </w:ins>
      <w:ins w:id="55"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56"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57" w:author="Hassi Sakari" w:date="2017-10-29T16:07:00Z">
        <w:r w:rsidR="0037239A" w:rsidRPr="007710C8">
          <w:rPr>
            <w:rFonts w:ascii="Times New Roman" w:hAnsi="Times New Roman"/>
          </w:rPr>
          <w:t xml:space="preserve"> </w:t>
        </w:r>
      </w:ins>
      <w:commentRangeStart w:id="58"/>
      <w:del w:id="59" w:author="Hassi Sakari" w:date="2017-10-29T16:05:00Z">
        <w:r w:rsidRPr="007710C8" w:rsidDel="0037239A">
          <w:rPr>
            <w:rFonts w:ascii="Times New Roman" w:hAnsi="Times New Roman"/>
          </w:rPr>
          <w:delText xml:space="preserve">toimesta </w:delText>
        </w:r>
        <w:commentRangeEnd w:id="58"/>
        <w:r w:rsidR="00F22305" w:rsidRPr="007710C8" w:rsidDel="0037239A">
          <w:rPr>
            <w:rStyle w:val="Kommentinviite"/>
            <w:rFonts w:ascii="Times New Roman" w:hAnsi="Times New Roman"/>
          </w:rPr>
          <w:commentReference w:id="58"/>
        </w:r>
        <w:r w:rsidRPr="007710C8" w:rsidDel="0037239A">
          <w:rPr>
            <w:rFonts w:ascii="Times New Roman" w:hAnsi="Times New Roman"/>
          </w:rPr>
          <w:delText xml:space="preserve">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60" w:author="Hassi Sakari" w:date="2017-10-29T16:08:00Z">
        <w:r w:rsidR="0037239A" w:rsidRPr="007710C8">
          <w:rPr>
            <w:rFonts w:ascii="Times New Roman" w:hAnsi="Times New Roman"/>
          </w:rPr>
          <w:t xml:space="preserve"> </w:t>
        </w:r>
      </w:ins>
      <w:del w:id="61"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w:t>
      </w:r>
      <w:commentRangeStart w:id="62"/>
      <w:r w:rsidRPr="007710C8">
        <w:rPr>
          <w:rFonts w:ascii="Times New Roman" w:hAnsi="Times New Roman"/>
        </w:rPr>
        <w:t>toimesta</w:t>
      </w:r>
      <w:commentRangeEnd w:id="62"/>
      <w:r w:rsidR="00F22305" w:rsidRPr="007710C8">
        <w:rPr>
          <w:rStyle w:val="Kommentinviite"/>
          <w:rFonts w:ascii="Times New Roman" w:hAnsi="Times New Roman"/>
        </w:rPr>
        <w:commentReference w:id="62"/>
      </w:r>
      <w:r w:rsidRPr="007710C8">
        <w:rPr>
          <w:rFonts w:ascii="Times New Roman" w:hAnsi="Times New Roman"/>
        </w:rPr>
        <w:t xml:space="preserve">,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63"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64"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65" w:author="Hassi Sakari" w:date="2017-10-29T16:09:00Z">
        <w:r w:rsidR="0037239A" w:rsidRPr="007710C8">
          <w:rPr>
            <w:rFonts w:ascii="Times New Roman" w:hAnsi="Times New Roman"/>
          </w:rPr>
          <w:t>, joten</w:t>
        </w:r>
      </w:ins>
      <w:del w:id="66" w:author="Hassi Sakari" w:date="2017-10-29T16:09:00Z">
        <w:r w:rsidRPr="007710C8" w:rsidDel="0037239A">
          <w:rPr>
            <w:rFonts w:ascii="Times New Roman" w:hAnsi="Times New Roman"/>
          </w:rPr>
          <w:delText xml:space="preserve">. </w:delText>
        </w:r>
        <w:commentRangeStart w:id="67"/>
        <w:r w:rsidRPr="007710C8" w:rsidDel="0037239A">
          <w:rPr>
            <w:rFonts w:ascii="Times New Roman" w:hAnsi="Times New Roman"/>
          </w:rPr>
          <w:delText>Täten</w:delText>
        </w:r>
        <w:commentRangeEnd w:id="67"/>
        <w:r w:rsidR="00F22305" w:rsidRPr="007710C8" w:rsidDel="0037239A">
          <w:rPr>
            <w:rStyle w:val="Kommentinviite"/>
            <w:rFonts w:ascii="Times New Roman" w:hAnsi="Times New Roman"/>
          </w:rPr>
          <w:commentReference w:id="67"/>
        </w:r>
        <w:r w:rsidR="0054609C" w:rsidRPr="007710C8" w:rsidDel="0037239A">
          <w:rPr>
            <w:rFonts w:ascii="Times New Roman" w:hAnsi="Times New Roman"/>
          </w:rPr>
          <w:delText>,</w:delText>
        </w:r>
      </w:del>
      <w:r w:rsidRPr="007710C8">
        <w:rPr>
          <w:rFonts w:ascii="Times New Roman" w:hAnsi="Times New Roman"/>
        </w:rPr>
        <w:t xml:space="preserve"> Big </w:t>
      </w:r>
      <w:ins w:id="68" w:author="Hassi Sakari" w:date="2017-10-29T16:09:00Z">
        <w:r w:rsidR="0037239A" w:rsidRPr="007710C8">
          <w:rPr>
            <w:rFonts w:ascii="Times New Roman" w:hAnsi="Times New Roman"/>
          </w:rPr>
          <w:t>D</w:t>
        </w:r>
      </w:ins>
      <w:del w:id="69"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lastRenderedPageBreak/>
        <w:t xml:space="preserve">Velocity, </w:t>
      </w:r>
      <w:r w:rsidRPr="007710C8">
        <w:rPr>
          <w:rFonts w:ascii="Times New Roman" w:hAnsi="Times New Roman"/>
        </w:rPr>
        <w:t xml:space="preserve">kuvaa tiedon muuttumisen ja liikkumisen nopeutta. Tieto on nykyään reaaliaikaista ja </w:t>
      </w:r>
      <w:commentRangeStart w:id="70"/>
      <w:del w:id="71" w:author="Hassi Sakari" w:date="2017-10-29T16:09:00Z">
        <w:r w:rsidRPr="007710C8" w:rsidDel="0037239A">
          <w:rPr>
            <w:rFonts w:ascii="Times New Roman" w:hAnsi="Times New Roman"/>
          </w:rPr>
          <w:delText xml:space="preserve">niiden </w:delText>
        </w:r>
      </w:del>
      <w:commentRangeEnd w:id="70"/>
      <w:ins w:id="72" w:author="Hassi Sakari" w:date="2017-10-29T16:10:00Z">
        <w:r w:rsidR="002C0413" w:rsidRPr="007710C8">
          <w:rPr>
            <w:rFonts w:ascii="Times New Roman" w:hAnsi="Times New Roman"/>
          </w:rPr>
          <w:t>tiedon</w:t>
        </w:r>
      </w:ins>
      <w:ins w:id="73"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70"/>
      </w:r>
      <w:r w:rsidRPr="007710C8">
        <w:rPr>
          <w:rFonts w:ascii="Times New Roman" w:hAnsi="Times New Roman"/>
        </w:rPr>
        <w:t xml:space="preserve">analysointi tulisi suorittaa nopeasti </w:t>
      </w:r>
      <w:commentRangeStart w:id="74"/>
      <w:del w:id="75" w:author="Hassi Sakari" w:date="2017-10-29T16:10:00Z">
        <w:r w:rsidRPr="007710C8" w:rsidDel="002C0413">
          <w:rPr>
            <w:rFonts w:ascii="Times New Roman" w:hAnsi="Times New Roman"/>
          </w:rPr>
          <w:delText xml:space="preserve">niiden </w:delText>
        </w:r>
      </w:del>
      <w:commentRangeEnd w:id="74"/>
      <w:ins w:id="76"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74"/>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77"/>
      <w:r w:rsidRPr="007710C8">
        <w:rPr>
          <w:rFonts w:ascii="Times New Roman" w:hAnsi="Times New Roman"/>
        </w:rPr>
        <w:t xml:space="preserve">tuottaessa </w:t>
      </w:r>
      <w:ins w:id="78"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77"/>
      <w:r w:rsidR="00F22305" w:rsidRPr="007710C8">
        <w:rPr>
          <w:rStyle w:val="Kommentinviite"/>
          <w:rFonts w:ascii="Times New Roman" w:hAnsi="Times New Roman"/>
        </w:rPr>
        <w:commentReference w:id="77"/>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79"/>
      <w:r w:rsidRPr="007710C8">
        <w:rPr>
          <w:rFonts w:ascii="Times New Roman" w:hAnsi="Times New Roman"/>
          <w:i/>
          <w:sz w:val="20"/>
        </w:rPr>
        <w:t>Kuva 1.</w:t>
      </w:r>
      <w:commentRangeEnd w:id="79"/>
      <w:r w:rsidR="00B60EF2" w:rsidRPr="007710C8">
        <w:rPr>
          <w:rStyle w:val="Kommentinviite"/>
          <w:rFonts w:ascii="Times New Roman" w:hAnsi="Times New Roman"/>
        </w:rPr>
        <w:commentReference w:id="79"/>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80"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81" w:author="Hassi Sakari" w:date="2017-10-29T16:11:00Z">
              <w:rPr>
                <w:rFonts w:ascii="Times New Roman" w:hAnsi="Times New Roman"/>
                <w:i/>
              </w:rPr>
            </w:rPrChange>
          </w:rPr>
          <w:t>)</w:t>
        </w:r>
      </w:ins>
      <w:r w:rsidRPr="007710C8">
        <w:rPr>
          <w:rFonts w:ascii="Times New Roman" w:hAnsi="Times New Roman"/>
          <w:rPrChange w:id="82"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83" w:author="Hassi Sakari" w:date="2017-10-29T16:13:00Z">
            <w:rPr/>
          </w:rPrChange>
        </w:rPr>
        <w:pPrChange w:id="84"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85" w:author="Hassi Sakari" w:date="2017-10-29T16:14:00Z">
        <w:r w:rsidR="002C0413" w:rsidRPr="007710C8">
          <w:rPr>
            <w:rFonts w:ascii="Times New Roman" w:hAnsi="Times New Roman"/>
          </w:rPr>
          <w:t xml:space="preserve">autonomisten, </w:t>
        </w:r>
      </w:ins>
      <w:ins w:id="86" w:author="Hassi Sakari" w:date="2017-10-29T16:13:00Z">
        <w:r w:rsidR="002C0413" w:rsidRPr="007710C8">
          <w:rPr>
            <w:rFonts w:ascii="Times New Roman" w:hAnsi="Times New Roman"/>
          </w:rPr>
          <w:t xml:space="preserve">tietokonealgoritmien avulla </w:t>
        </w:r>
      </w:ins>
      <w:ins w:id="87" w:author="Hassi Sakari" w:date="2017-10-29T16:14:00Z">
        <w:r w:rsidR="002C0413" w:rsidRPr="007710C8">
          <w:rPr>
            <w:rFonts w:ascii="Times New Roman" w:hAnsi="Times New Roman"/>
          </w:rPr>
          <w:t>ohjattujen</w:t>
        </w:r>
      </w:ins>
      <w:ins w:id="88" w:author="Hassi Sakari" w:date="2017-10-29T16:13:00Z">
        <w:r w:rsidR="002C0413" w:rsidRPr="007710C8">
          <w:rPr>
            <w:rFonts w:ascii="Times New Roman" w:hAnsi="Times New Roman"/>
          </w:rPr>
          <w:t xml:space="preserve">, </w:t>
        </w:r>
      </w:ins>
      <w:commentRangeStart w:id="89"/>
      <w:r w:rsidRPr="007710C8">
        <w:rPr>
          <w:rFonts w:ascii="Times New Roman" w:hAnsi="Times New Roman"/>
          <w:i/>
          <w:rPrChange w:id="90" w:author="Hassi Sakari" w:date="2017-10-29T16:13:00Z">
            <w:rPr>
              <w:i/>
            </w:rPr>
          </w:rPrChange>
        </w:rPr>
        <w:t xml:space="preserve">Cyber-Physical-Systems </w:t>
      </w:r>
      <w:commentRangeEnd w:id="89"/>
      <w:r w:rsidR="00F22305" w:rsidRPr="007710C8">
        <w:rPr>
          <w:rStyle w:val="Kommentinviite"/>
          <w:rFonts w:ascii="Times New Roman" w:hAnsi="Times New Roman"/>
        </w:rPr>
        <w:commentReference w:id="89"/>
      </w:r>
      <w:r w:rsidRPr="007710C8">
        <w:rPr>
          <w:rFonts w:ascii="Times New Roman" w:hAnsi="Times New Roman"/>
          <w:i/>
          <w:rPrChange w:id="91" w:author="Hassi Sakari" w:date="2017-10-29T16:13:00Z">
            <w:rPr>
              <w:i/>
            </w:rPr>
          </w:rPrChange>
        </w:rPr>
        <w:t>(CPS</w:t>
      </w:r>
      <w:r w:rsidRPr="007710C8">
        <w:rPr>
          <w:rFonts w:ascii="Times New Roman" w:hAnsi="Times New Roman"/>
          <w:rPrChange w:id="92" w:author="Hassi Sakari" w:date="2017-10-29T16:13:00Z">
            <w:rPr/>
          </w:rPrChange>
        </w:rPr>
        <w:t>) j</w:t>
      </w:r>
      <w:r w:rsidRPr="007710C8">
        <w:rPr>
          <w:rFonts w:ascii="Times New Roman" w:hAnsi="Times New Roman" w:hint="eastAsia"/>
          <w:rPrChange w:id="93" w:author="Hassi Sakari" w:date="2017-10-29T16:13:00Z">
            <w:rPr>
              <w:rFonts w:hint="eastAsia"/>
            </w:rPr>
          </w:rPrChange>
        </w:rPr>
        <w:t>ä</w:t>
      </w:r>
      <w:r w:rsidRPr="007710C8">
        <w:rPr>
          <w:rFonts w:ascii="Times New Roman" w:hAnsi="Times New Roman"/>
          <w:rPrChange w:id="94" w:author="Hassi Sakari" w:date="2017-10-29T16:13:00Z">
            <w:rPr/>
          </w:rPrChange>
        </w:rPr>
        <w:t>rjestelmien kohdalla sensoridatan ep</w:t>
      </w:r>
      <w:r w:rsidRPr="007710C8">
        <w:rPr>
          <w:rFonts w:ascii="Times New Roman" w:hAnsi="Times New Roman" w:hint="eastAsia"/>
          <w:rPrChange w:id="95" w:author="Hassi Sakari" w:date="2017-10-29T16:13:00Z">
            <w:rPr>
              <w:rFonts w:hint="eastAsia"/>
            </w:rPr>
          </w:rPrChange>
        </w:rPr>
        <w:t>ä</w:t>
      </w:r>
      <w:r w:rsidRPr="007710C8">
        <w:rPr>
          <w:rFonts w:ascii="Times New Roman" w:hAnsi="Times New Roman"/>
          <w:rPrChange w:id="96" w:author="Hassi Sakari" w:date="2017-10-29T16:13:00Z">
            <w:rPr/>
          </w:rPrChange>
        </w:rPr>
        <w:t>luotettavuus on arvioitu suurimmaksi verkon toimintaa est</w:t>
      </w:r>
      <w:r w:rsidRPr="007710C8">
        <w:rPr>
          <w:rFonts w:ascii="Times New Roman" w:hAnsi="Times New Roman" w:hint="eastAsia"/>
          <w:rPrChange w:id="97" w:author="Hassi Sakari" w:date="2017-10-29T16:13:00Z">
            <w:rPr>
              <w:rFonts w:hint="eastAsia"/>
            </w:rPr>
          </w:rPrChange>
        </w:rPr>
        <w:t>ä</w:t>
      </w:r>
      <w:r w:rsidRPr="007710C8">
        <w:rPr>
          <w:rFonts w:ascii="Times New Roman" w:hAnsi="Times New Roman"/>
          <w:rPrChange w:id="98" w:author="Hassi Sakari" w:date="2017-10-29T16:13:00Z">
            <w:rPr/>
          </w:rPrChange>
        </w:rPr>
        <w:t>v</w:t>
      </w:r>
      <w:r w:rsidRPr="007710C8">
        <w:rPr>
          <w:rFonts w:ascii="Times New Roman" w:hAnsi="Times New Roman" w:hint="eastAsia"/>
          <w:rPrChange w:id="99" w:author="Hassi Sakari" w:date="2017-10-29T16:13:00Z">
            <w:rPr>
              <w:rFonts w:hint="eastAsia"/>
            </w:rPr>
          </w:rPrChange>
        </w:rPr>
        <w:t>ä</w:t>
      </w:r>
      <w:r w:rsidRPr="007710C8">
        <w:rPr>
          <w:rFonts w:ascii="Times New Roman" w:hAnsi="Times New Roman"/>
          <w:rPrChange w:id="100" w:author="Hassi Sakari" w:date="2017-10-29T16:13:00Z">
            <w:rPr/>
          </w:rPrChange>
        </w:rPr>
        <w:t>ksi tekij</w:t>
      </w:r>
      <w:r w:rsidRPr="007710C8">
        <w:rPr>
          <w:rFonts w:ascii="Times New Roman" w:hAnsi="Times New Roman" w:hint="eastAsia"/>
          <w:rPrChange w:id="101"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102" w:author="Hassi Sakari" w:date="2017-10-29T16:13:00Z">
            <w:rPr/>
          </w:rPrChange>
        </w:rPr>
        <w:t>]</w:t>
      </w:r>
      <w:r w:rsidRPr="007710C8">
        <w:rPr>
          <w:rFonts w:ascii="Times New Roman" w:hAnsi="Times New Roman"/>
          <w:rPrChange w:id="103"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w:t>
      </w:r>
      <w:r w:rsidRPr="007710C8">
        <w:rPr>
          <w:rFonts w:ascii="Times New Roman" w:hAnsi="Times New Roman"/>
        </w:rPr>
        <w:lastRenderedPageBreak/>
        <w:t>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104" w:name="_Toc463943274"/>
      <w:bookmarkStart w:id="105" w:name="_Toc503518012"/>
      <w:bookmarkEnd w:id="104"/>
      <w:r w:rsidRPr="007710C8">
        <w:rPr>
          <w:color w:val="00000A"/>
          <w:szCs w:val="24"/>
        </w:rPr>
        <w:t>2.2 Big Datan kuudes V – Visualisointi</w:t>
      </w:r>
      <w:bookmarkEnd w:id="105"/>
    </w:p>
    <w:p w14:paraId="4C4F53C6" w14:textId="77777777" w:rsidR="00D91104" w:rsidRPr="007710C8" w:rsidRDefault="00D91104" w:rsidP="007710C8">
      <w:pPr>
        <w:spacing w:line="360" w:lineRule="auto"/>
        <w:ind w:firstLine="0"/>
        <w:rPr>
          <w:rFonts w:ascii="Times New Roman" w:hAnsi="Times New Roman"/>
        </w:rPr>
      </w:pPr>
    </w:p>
    <w:p w14:paraId="1A4DAE6B" w14:textId="72B0644A"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106"/>
      <w:r w:rsidRPr="007710C8">
        <w:rPr>
          <w:rFonts w:ascii="Times New Roman" w:hAnsi="Times New Roman"/>
          <w:highlight w:val="yellow"/>
        </w:rPr>
        <w:t>Visualisoinnin ongelmaa lähestyttäessä</w:t>
      </w:r>
      <w:r w:rsidR="004460B7" w:rsidRPr="007710C8">
        <w:rPr>
          <w:rFonts w:ascii="Times New Roman" w:hAnsi="Times New Roman"/>
          <w:highlight w:val="yellow"/>
        </w:rPr>
        <w:t>,</w:t>
      </w:r>
      <w:r w:rsidRPr="007710C8">
        <w:rPr>
          <w:rFonts w:ascii="Times New Roman" w:hAnsi="Times New Roman"/>
          <w:highlight w:val="yellow"/>
        </w:rPr>
        <w:t xml:space="preserve"> suurimmiksi rajoittaviksi tekijöiksi nousevat ihmisen rajoittuneet kognitiiviset kyvyt käsitellä laajaa visualisointia sekä näyttöjen rajoitetut koot</w:t>
      </w:r>
      <w:commentRangeEnd w:id="106"/>
      <w:r w:rsidR="00F22305" w:rsidRPr="007710C8">
        <w:rPr>
          <w:rStyle w:val="Kommentinviite"/>
          <w:rFonts w:ascii="Times New Roman" w:hAnsi="Times New Roman"/>
        </w:rPr>
        <w:commentReference w:id="106"/>
      </w:r>
      <w:r w:rsidRPr="007710C8">
        <w:rPr>
          <w:rFonts w:ascii="Times New Roman" w:hAnsi="Times New Roman"/>
        </w:rPr>
        <w:t>. Monien mielestä visualisoinnin tehokas käyttö onkin ainoa tapa</w:t>
      </w:r>
      <w:ins w:id="107" w:author="Harri Siirtola" w:date="2017-06-18T15:44:00Z">
        <w:r w:rsidR="00F312A9" w:rsidRPr="007710C8">
          <w:rPr>
            <w:rFonts w:ascii="Times New Roman" w:hAnsi="Times New Roman"/>
          </w:rPr>
          <w:t xml:space="preserve"> siihen</w:t>
        </w:r>
      </w:ins>
      <w:del w:id="108"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109"/>
      <w:r w:rsidRPr="007710C8">
        <w:rPr>
          <w:rFonts w:ascii="Times New Roman" w:hAnsi="Times New Roman"/>
        </w:rPr>
        <w:t xml:space="preserve">Kuva </w:t>
      </w:r>
      <w:ins w:id="110" w:author="Hassi Sakari" w:date="2017-10-29T16:15:00Z">
        <w:r w:rsidR="00800CA9" w:rsidRPr="007710C8">
          <w:rPr>
            <w:rFonts w:ascii="Times New Roman" w:hAnsi="Times New Roman"/>
          </w:rPr>
          <w:t>2)</w:t>
        </w:r>
      </w:ins>
      <w:del w:id="111" w:author="Hassi Sakari" w:date="2017-10-29T16:15:00Z">
        <w:r w:rsidRPr="007710C8" w:rsidDel="00800CA9">
          <w:rPr>
            <w:rFonts w:ascii="Times New Roman" w:hAnsi="Times New Roman"/>
          </w:rPr>
          <w:delText>3.</w:delText>
        </w:r>
        <w:commentRangeEnd w:id="109"/>
        <w:r w:rsidR="00B60EF2" w:rsidRPr="007710C8" w:rsidDel="00800CA9">
          <w:rPr>
            <w:rStyle w:val="Kommentinviite"/>
            <w:rFonts w:ascii="Times New Roman" w:hAnsi="Times New Roman"/>
          </w:rPr>
          <w:commentReference w:id="109"/>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12" w:author="Hassi Sakari" w:date="2017-10-29T16:15:00Z">
        <w:r w:rsidR="00800CA9" w:rsidRPr="007710C8">
          <w:rPr>
            <w:rFonts w:ascii="Times New Roman" w:hAnsi="Times New Roman"/>
            <w:i/>
            <w:sz w:val="22"/>
            <w:szCs w:val="22"/>
          </w:rPr>
          <w:t>2</w:t>
        </w:r>
      </w:ins>
      <w:del w:id="113"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114"/>
      <w:r w:rsidRPr="007710C8">
        <w:rPr>
          <w:rFonts w:ascii="Times New Roman" w:hAnsi="Times New Roman"/>
          <w:rPrChange w:id="115" w:author="Hassi Sakari" w:date="2017-10-29T16:16:00Z">
            <w:rPr>
              <w:rFonts w:ascii="Times New Roman" w:hAnsi="Times New Roman"/>
              <w:i/>
            </w:rPr>
          </w:rPrChange>
        </w:rPr>
        <w:t xml:space="preserve">Kuva </w:t>
      </w:r>
      <w:ins w:id="116" w:author="Hassi Sakari" w:date="2017-10-29T16:16:00Z">
        <w:r w:rsidR="00800CA9" w:rsidRPr="007710C8">
          <w:rPr>
            <w:rFonts w:ascii="Times New Roman" w:hAnsi="Times New Roman"/>
          </w:rPr>
          <w:t>3</w:t>
        </w:r>
      </w:ins>
      <w:del w:id="117"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114"/>
      <w:r w:rsidR="00B60EF2" w:rsidRPr="007710C8">
        <w:rPr>
          <w:rStyle w:val="Kommentinviite"/>
          <w:rFonts w:ascii="Times New Roman" w:hAnsi="Times New Roman"/>
        </w:rPr>
        <w:commentReference w:id="114"/>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 xml:space="preserve">Kuva </w:t>
      </w:r>
      <w:ins w:id="118" w:author="Hassi Sakari" w:date="2017-10-29T16:16:00Z">
        <w:r w:rsidR="00800CA9" w:rsidRPr="007710C8">
          <w:rPr>
            <w:rFonts w:ascii="Times New Roman" w:hAnsi="Times New Roman"/>
            <w:i/>
            <w:sz w:val="22"/>
            <w:szCs w:val="22"/>
          </w:rPr>
          <w:t>3</w:t>
        </w:r>
      </w:ins>
      <w:del w:id="119"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20"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21" w:author="Hassi Sakari" w:date="2017-10-29T16:16:00Z">
        <w:r w:rsidR="00152D44" w:rsidRPr="007710C8" w:rsidDel="00800CA9">
          <w:rPr>
            <w:rFonts w:ascii="Times New Roman" w:hAnsi="Times New Roman"/>
            <w:szCs w:val="24"/>
          </w:rPr>
          <w:delText xml:space="preserve">antanut </w:delText>
        </w:r>
      </w:del>
      <w:ins w:id="122" w:author="Hassi Sakari" w:date="2017-10-29T16:16:00Z">
        <w:r w:rsidR="00800CA9" w:rsidRPr="007710C8">
          <w:rPr>
            <w:rFonts w:ascii="Times New Roman" w:hAnsi="Times New Roman"/>
            <w:szCs w:val="24"/>
          </w:rPr>
          <w:t xml:space="preserve">tehnyt </w:t>
        </w:r>
      </w:ins>
      <w:commentRangeStart w:id="123"/>
      <w:r w:rsidR="00152D44" w:rsidRPr="007710C8">
        <w:rPr>
          <w:rFonts w:ascii="Times New Roman" w:hAnsi="Times New Roman"/>
          <w:szCs w:val="24"/>
        </w:rPr>
        <w:t xml:space="preserve">datan </w:t>
      </w:r>
      <w:del w:id="124" w:author="Hassi Sakari" w:date="2017-10-29T16:16:00Z">
        <w:r w:rsidR="00152D44" w:rsidRPr="007710C8" w:rsidDel="00800CA9">
          <w:rPr>
            <w:rFonts w:ascii="Times New Roman" w:hAnsi="Times New Roman"/>
            <w:szCs w:val="24"/>
          </w:rPr>
          <w:delText xml:space="preserve">sisällön </w:delText>
        </w:r>
      </w:del>
      <w:commentRangeEnd w:id="123"/>
      <w:ins w:id="125"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23"/>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26" w:author="Hassi Sakari" w:date="2017-10-29T17:31:00Z">
        <w:r w:rsidR="0013072E" w:rsidRPr="007710C8">
          <w:rPr>
            <w:rFonts w:ascii="Times New Roman" w:hAnsi="Times New Roman"/>
            <w:szCs w:val="24"/>
          </w:rPr>
          <w:t>D</w:t>
        </w:r>
      </w:ins>
      <w:del w:id="127"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28" w:author="Hassi Sakari" w:date="2017-10-29T16:17:00Z">
        <w:r w:rsidR="00800CA9" w:rsidRPr="007710C8">
          <w:rPr>
            <w:rFonts w:ascii="Times New Roman" w:hAnsi="Times New Roman"/>
            <w:szCs w:val="24"/>
          </w:rPr>
          <w:t>K</w:t>
        </w:r>
      </w:ins>
      <w:commentRangeStart w:id="129"/>
      <w:del w:id="130"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29"/>
      <w:r w:rsidR="00B60EF2" w:rsidRPr="007710C8">
        <w:rPr>
          <w:rStyle w:val="Kommentinviite"/>
          <w:rFonts w:ascii="Times New Roman" w:hAnsi="Times New Roman"/>
        </w:rPr>
        <w:commentReference w:id="129"/>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31" w:name="_Toc503518013"/>
      <w:r w:rsidRPr="007710C8">
        <w:rPr>
          <w:color w:val="000000" w:themeColor="text1"/>
          <w:szCs w:val="24"/>
        </w:rPr>
        <w:t>2.3 Big datan hyödyt ja ongelmat</w:t>
      </w:r>
      <w:bookmarkEnd w:id="131"/>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32" w:author="Hassi Sakari" w:date="2017-10-29T17:31:00Z">
        <w:r w:rsidR="0013072E" w:rsidRPr="007710C8">
          <w:rPr>
            <w:rFonts w:ascii="Times New Roman" w:hAnsi="Times New Roman"/>
          </w:rPr>
          <w:t>D</w:t>
        </w:r>
      </w:ins>
      <w:del w:id="133"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w:t>
      </w:r>
      <w:r w:rsidR="00152D44" w:rsidRPr="007710C8">
        <w:rPr>
          <w:rFonts w:ascii="Times New Roman" w:hAnsi="Times New Roman"/>
        </w:rPr>
        <w:lastRenderedPageBreak/>
        <w:t xml:space="preserve">Yritykset, jotka hyödyntävät </w:t>
      </w:r>
      <w:ins w:id="134" w:author="Hassi Sakari" w:date="2017-10-29T17:31:00Z">
        <w:r w:rsidR="00944ED9" w:rsidRPr="007710C8">
          <w:rPr>
            <w:rFonts w:ascii="Times New Roman" w:hAnsi="Times New Roman"/>
          </w:rPr>
          <w:t>B</w:t>
        </w:r>
      </w:ins>
      <w:del w:id="135"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36" w:author="Hassi Sakari" w:date="2017-10-29T17:31:00Z">
        <w:r w:rsidR="00944ED9" w:rsidRPr="007710C8">
          <w:rPr>
            <w:rFonts w:ascii="Times New Roman" w:hAnsi="Times New Roman"/>
          </w:rPr>
          <w:t>D</w:t>
        </w:r>
      </w:ins>
      <w:del w:id="137"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38" w:author="Hassi Sakari" w:date="2017-10-29T17:31:00Z">
        <w:r w:rsidR="00944ED9" w:rsidRPr="007710C8">
          <w:rPr>
            <w:rFonts w:ascii="Times New Roman" w:hAnsi="Times New Roman"/>
          </w:rPr>
          <w:t>D</w:t>
        </w:r>
      </w:ins>
      <w:del w:id="139"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40"/>
      <w:r w:rsidRPr="007710C8">
        <w:rPr>
          <w:rFonts w:ascii="Times New Roman" w:hAnsi="Times New Roman"/>
        </w:rPr>
        <w:t>Akerkarin</w:t>
      </w:r>
      <w:r w:rsidR="0016619F" w:rsidRPr="007710C8">
        <w:rPr>
          <w:rFonts w:ascii="Times New Roman" w:hAnsi="Times New Roman"/>
        </w:rPr>
        <w:t xml:space="preserve"> </w:t>
      </w:r>
      <w:ins w:id="141" w:author="Hassi Sakari" w:date="2017-10-29T16:17:00Z">
        <w:r w:rsidR="00800CA9" w:rsidRPr="007710C8">
          <w:rPr>
            <w:rFonts w:ascii="Times New Roman" w:hAnsi="Times New Roman"/>
          </w:rPr>
          <w:t>[</w:t>
        </w:r>
      </w:ins>
      <w:r w:rsidR="001668D3" w:rsidRPr="007710C8">
        <w:rPr>
          <w:rFonts w:ascii="Times New Roman" w:hAnsi="Times New Roman"/>
        </w:rPr>
        <w:t>2013</w:t>
      </w:r>
      <w:ins w:id="142"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40"/>
      <w:r w:rsidR="00B64CCF" w:rsidRPr="007710C8">
        <w:rPr>
          <w:rStyle w:val="Kommentinviite"/>
          <w:rFonts w:ascii="Times New Roman" w:hAnsi="Times New Roman"/>
        </w:rPr>
        <w:commentReference w:id="140"/>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43"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44"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45" w:author="Hassi Sakari" w:date="2017-10-29T17:32:00Z">
        <w:r w:rsidR="001641AA" w:rsidRPr="007710C8">
          <w:rPr>
            <w:rFonts w:ascii="Times New Roman" w:hAnsi="Times New Roman"/>
          </w:rPr>
          <w:t>yhtenä isoimpana tietoon tulleista</w:t>
        </w:r>
      </w:ins>
      <w:del w:id="146"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47" w:author="Hassi Sakari" w:date="2017-10-29T17:32:00Z">
        <w:r w:rsidRPr="007710C8" w:rsidDel="001641AA">
          <w:rPr>
            <w:rFonts w:ascii="Times New Roman" w:hAnsi="Times New Roman"/>
          </w:rPr>
          <w:delText xml:space="preserve">tietoturvamurtona </w:delText>
        </w:r>
      </w:del>
      <w:ins w:id="148" w:author="Hassi Sakari" w:date="2017-10-29T17:32:00Z">
        <w:r w:rsidR="001641AA" w:rsidRPr="007710C8">
          <w:rPr>
            <w:rFonts w:ascii="Times New Roman" w:hAnsi="Times New Roman"/>
          </w:rPr>
          <w:t>tietomurroista</w:t>
        </w:r>
      </w:ins>
      <w:del w:id="149"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50" w:author="Hassi Sakari" w:date="2017-10-29T16:17:00Z">
        <w:r w:rsidR="00800CA9" w:rsidRPr="007710C8">
          <w:rPr>
            <w:rFonts w:ascii="Times New Roman" w:hAnsi="Times New Roman"/>
          </w:rPr>
          <w:t>D</w:t>
        </w:r>
      </w:ins>
      <w:del w:id="151"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52" w:author="Hassi Sakari" w:date="2017-10-29T16:18:00Z">
        <w:r w:rsidR="00800CA9" w:rsidRPr="007710C8">
          <w:rPr>
            <w:rFonts w:ascii="Times New Roman" w:hAnsi="Times New Roman"/>
          </w:rPr>
          <w:t>ei voida turvautua siihen</w:t>
        </w:r>
      </w:ins>
      <w:del w:id="153" w:author="Hassi Sakari" w:date="2017-10-29T16:18:00Z">
        <w:r w:rsidRPr="007710C8" w:rsidDel="00800CA9">
          <w:rPr>
            <w:rFonts w:ascii="Times New Roman" w:hAnsi="Times New Roman"/>
          </w:rPr>
          <w:delText xml:space="preserve">on väärin </w:delText>
        </w:r>
        <w:commentRangeStart w:id="154"/>
        <w:r w:rsidRPr="007710C8" w:rsidDel="00800CA9">
          <w:rPr>
            <w:rFonts w:ascii="Times New Roman" w:hAnsi="Times New Roman"/>
          </w:rPr>
          <w:delText xml:space="preserve">alkaa </w:delText>
        </w:r>
      </w:del>
      <w:del w:id="155" w:author="Harri Siirtola" w:date="2017-06-18T15:56:00Z">
        <w:r w:rsidRPr="007710C8" w:rsidDel="00B64CCF">
          <w:rPr>
            <w:rFonts w:ascii="Times New Roman" w:hAnsi="Times New Roman"/>
          </w:rPr>
          <w:delText>ajattelemaan</w:delText>
        </w:r>
      </w:del>
      <w:ins w:id="156" w:author="Harri Siirtola" w:date="2017-06-18T15:56:00Z">
        <w:del w:id="157" w:author="Hassi Sakari" w:date="2017-10-29T16:17:00Z">
          <w:r w:rsidR="00B64CCF" w:rsidRPr="007710C8" w:rsidDel="00800CA9">
            <w:rPr>
              <w:rFonts w:ascii="Times New Roman" w:hAnsi="Times New Roman"/>
            </w:rPr>
            <w:delText>ajatella</w:delText>
          </w:r>
          <w:commentRangeEnd w:id="154"/>
          <w:r w:rsidR="00B64CCF" w:rsidRPr="007710C8" w:rsidDel="00800CA9">
            <w:rPr>
              <w:rStyle w:val="Kommentinviite"/>
              <w:rFonts w:ascii="Times New Roman" w:hAnsi="Times New Roman"/>
            </w:rPr>
            <w:commentReference w:id="154"/>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58" w:author="Hassi Sakari" w:date="2017-10-29T17:34:00Z">
        <w:r w:rsidR="009D2B58" w:rsidRPr="007710C8">
          <w:rPr>
            <w:rFonts w:ascii="Times New Roman" w:hAnsi="Times New Roman"/>
          </w:rPr>
          <w:t>D</w:t>
        </w:r>
      </w:ins>
      <w:del w:id="159"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 xml:space="preserve">sokeasti data analyysin jälkeen. </w:t>
      </w:r>
      <w:r w:rsidR="00F041D7" w:rsidRPr="007710C8">
        <w:rPr>
          <w:rFonts w:ascii="Times New Roman" w:hAnsi="Times New Roman"/>
        </w:rPr>
        <w:lastRenderedPageBreak/>
        <w:t>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60"/>
      <w:r w:rsidRPr="007710C8">
        <w:rPr>
          <w:rFonts w:ascii="Times New Roman" w:hAnsi="Times New Roman"/>
        </w:rPr>
        <w:t xml:space="preserve">Big Data </w:t>
      </w:r>
      <w:del w:id="161"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60"/>
      <w:r w:rsidR="00B14613" w:rsidRPr="007710C8">
        <w:rPr>
          <w:rStyle w:val="Kommentinviite"/>
          <w:rFonts w:ascii="Times New Roman" w:hAnsi="Times New Roman"/>
        </w:rPr>
        <w:commentReference w:id="160"/>
      </w:r>
      <w:r w:rsidRPr="007710C8">
        <w:rPr>
          <w:rFonts w:ascii="Times New Roman" w:hAnsi="Times New Roman"/>
        </w:rPr>
        <w:t xml:space="preserve">, </w:t>
      </w:r>
      <w:del w:id="162" w:author="Hassi Sakari" w:date="2017-10-29T16:19:00Z">
        <w:r w:rsidRPr="007710C8" w:rsidDel="00800CA9">
          <w:rPr>
            <w:rFonts w:ascii="Times New Roman" w:hAnsi="Times New Roman"/>
          </w:rPr>
          <w:delText>DBMS</w:delText>
        </w:r>
      </w:del>
      <w:ins w:id="163"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64" w:author="Hassi Sakari" w:date="2017-10-29T17:34:00Z">
        <w:r w:rsidR="009D2B58" w:rsidRPr="007710C8">
          <w:rPr>
            <w:rFonts w:ascii="Times New Roman" w:hAnsi="Times New Roman"/>
          </w:rPr>
          <w:t>D</w:t>
        </w:r>
      </w:ins>
      <w:del w:id="165"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66" w:author="Harri Siirtola" w:date="2017-06-18T16:19:00Z">
        <w:r w:rsidRPr="007710C8" w:rsidDel="006D321A">
          <w:rPr>
            <w:rFonts w:ascii="Times New Roman" w:hAnsi="Times New Roman"/>
          </w:rPr>
          <w:delText>-</w:delText>
        </w:r>
      </w:del>
      <w:ins w:id="167"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68"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69"/>
      <w:r w:rsidRPr="007710C8">
        <w:rPr>
          <w:rFonts w:ascii="Times New Roman" w:hAnsi="Times New Roman"/>
        </w:rPr>
        <w:t>data</w:t>
      </w:r>
      <w:ins w:id="170" w:author="Hassi Sakari" w:date="2017-10-29T16:19:00Z">
        <w:r w:rsidR="00800CA9" w:rsidRPr="007710C8">
          <w:rPr>
            <w:rFonts w:ascii="Times New Roman" w:hAnsi="Times New Roman"/>
          </w:rPr>
          <w:t xml:space="preserve">määrän kasvun </w:t>
        </w:r>
      </w:ins>
      <w:del w:id="171" w:author="Hassi Sakari" w:date="2017-10-29T16:19:00Z">
        <w:r w:rsidRPr="007710C8" w:rsidDel="00800CA9">
          <w:rPr>
            <w:rFonts w:ascii="Times New Roman" w:hAnsi="Times New Roman"/>
          </w:rPr>
          <w:delText xml:space="preserve">n lisääntyvyyden </w:delText>
        </w:r>
        <w:commentRangeEnd w:id="169"/>
        <w:r w:rsidR="006D321A" w:rsidRPr="007710C8" w:rsidDel="00800CA9">
          <w:rPr>
            <w:rStyle w:val="Kommentinviite"/>
            <w:rFonts w:ascii="Times New Roman" w:hAnsi="Times New Roman"/>
          </w:rPr>
          <w:commentReference w:id="169"/>
        </w:r>
        <w:r w:rsidRPr="007710C8" w:rsidDel="00800CA9">
          <w:rPr>
            <w:rFonts w:ascii="Times New Roman" w:hAnsi="Times New Roman"/>
          </w:rPr>
          <w:delText>takia</w:delText>
        </w:r>
      </w:del>
      <w:ins w:id="172"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73" w:author="Hassi Sakari" w:date="2017-10-29T17:34:00Z">
        <w:r w:rsidR="009D2B58" w:rsidRPr="007710C8">
          <w:rPr>
            <w:rFonts w:ascii="Times New Roman" w:hAnsi="Times New Roman"/>
          </w:rPr>
          <w:t>D</w:t>
        </w:r>
      </w:ins>
      <w:del w:id="174"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75"/>
      <w:r w:rsidRPr="007710C8">
        <w:rPr>
          <w:rFonts w:ascii="Times New Roman" w:hAnsi="Times New Roman"/>
        </w:rPr>
        <w:t xml:space="preserve">Klein </w:t>
      </w:r>
      <w:ins w:id="176" w:author="Hassi Sakari" w:date="2017-10-29T17:35:00Z">
        <w:r w:rsidR="009D2B58" w:rsidRPr="007710C8">
          <w:rPr>
            <w:rFonts w:ascii="Times New Roman" w:hAnsi="Times New Roman"/>
          </w:rPr>
          <w:t xml:space="preserve">ja </w:t>
        </w:r>
      </w:ins>
      <w:del w:id="177"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75"/>
      <w:r w:rsidR="006D321A" w:rsidRPr="007710C8">
        <w:rPr>
          <w:rStyle w:val="Kommentinviite"/>
          <w:rFonts w:ascii="Times New Roman" w:hAnsi="Times New Roman"/>
        </w:rPr>
        <w:commentReference w:id="175"/>
      </w:r>
      <w:ins w:id="178" w:author="Hassi Sakari" w:date="2017-10-29T16:20:00Z">
        <w:r w:rsidR="00E66B0E" w:rsidRPr="007710C8">
          <w:rPr>
            <w:rFonts w:ascii="Times New Roman" w:hAnsi="Times New Roman"/>
          </w:rPr>
          <w:t>[</w:t>
        </w:r>
      </w:ins>
      <w:ins w:id="179" w:author="Hassi Sakari" w:date="2017-10-29T17:34:00Z">
        <w:r w:rsidR="009D2B58" w:rsidRPr="007710C8">
          <w:rPr>
            <w:rFonts w:ascii="Times New Roman" w:hAnsi="Times New Roman"/>
          </w:rPr>
          <w:t>2015</w:t>
        </w:r>
      </w:ins>
      <w:ins w:id="180"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81" w:author="Hassi Sakari" w:date="2017-10-29T17:35:00Z">
        <w:r w:rsidR="009D2B58" w:rsidRPr="007710C8">
          <w:rPr>
            <w:rFonts w:ascii="Times New Roman" w:hAnsi="Times New Roman"/>
          </w:rPr>
          <w:t xml:space="preserve"> </w:t>
        </w:r>
      </w:ins>
      <w:del w:id="182"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83" w:author="Harri Siirtola" w:date="2017-06-18T16:20:00Z">
        <w:r w:rsidR="006D321A" w:rsidRPr="007710C8">
          <w:rPr>
            <w:rFonts w:ascii="Times New Roman" w:hAnsi="Times New Roman"/>
          </w:rPr>
          <w:t>-</w:t>
        </w:r>
      </w:ins>
      <w:del w:id="184"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85" w:author="Hassi Sakari" w:date="2017-10-29T17:35:00Z">
        <w:r w:rsidR="009D2B58" w:rsidRPr="007710C8">
          <w:rPr>
            <w:rFonts w:ascii="Times New Roman" w:hAnsi="Times New Roman"/>
          </w:rPr>
          <w:t>D</w:t>
        </w:r>
      </w:ins>
      <w:del w:id="186"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87" w:author="Hassi Sakari" w:date="2017-10-29T16:20:00Z">
        <w:r w:rsidR="00E66B0E" w:rsidRPr="007710C8">
          <w:rPr>
            <w:rFonts w:ascii="Times New Roman" w:hAnsi="Times New Roman"/>
          </w:rPr>
          <w:t>K</w:t>
        </w:r>
      </w:ins>
      <w:commentRangeStart w:id="188"/>
      <w:del w:id="189"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88"/>
      <w:r w:rsidR="006D321A" w:rsidRPr="007710C8">
        <w:rPr>
          <w:rStyle w:val="Kommentinviite"/>
          <w:rFonts w:ascii="Times New Roman" w:hAnsi="Times New Roman"/>
        </w:rPr>
        <w:commentReference w:id="188"/>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90" w:author="Harri Siirtola" w:date="2017-06-18T16:23:00Z">
        <w:r w:rsidRPr="007710C8" w:rsidDel="00D22ED2">
          <w:rPr>
            <w:rFonts w:ascii="Times New Roman" w:hAnsi="Times New Roman"/>
          </w:rPr>
          <w:delText xml:space="preserve">Internet </w:delText>
        </w:r>
      </w:del>
      <w:ins w:id="191"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92"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93"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94"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95" w:author="Hassi Sakari" w:date="2017-10-29T17:36:00Z">
        <w:r w:rsidR="009D2B58" w:rsidRPr="007710C8">
          <w:rPr>
            <w:rFonts w:ascii="Times New Roman" w:hAnsi="Times New Roman"/>
          </w:rPr>
          <w:t>D</w:t>
        </w:r>
      </w:ins>
      <w:del w:id="196"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97" w:name="_Toc462643323"/>
      <w:bookmarkStart w:id="198" w:name="_Toc463943275"/>
      <w:bookmarkStart w:id="199" w:name="_Toc503518014"/>
      <w:bookmarkEnd w:id="197"/>
      <w:bookmarkEnd w:id="198"/>
      <w:r w:rsidRPr="007710C8">
        <w:rPr>
          <w:rFonts w:ascii="Times New Roman" w:hAnsi="Times New Roman"/>
          <w:color w:val="00000A"/>
        </w:rPr>
        <w:lastRenderedPageBreak/>
        <w:t>3. TIEDON VISUALISOIMINEN</w:t>
      </w:r>
      <w:bookmarkEnd w:id="199"/>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200" w:author="Hassi Sakari" w:date="2017-10-29T17:40:00Z">
        <w:r w:rsidR="009D2B58" w:rsidRPr="007710C8">
          <w:rPr>
            <w:rFonts w:ascii="Times New Roman" w:hAnsi="Times New Roman"/>
          </w:rPr>
          <w:t>B</w:t>
        </w:r>
      </w:ins>
      <w:del w:id="201"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2" w:author="Hassi Sakari" w:date="2017-10-29T17:40:00Z">
        <w:r w:rsidR="009D2B58" w:rsidRPr="007710C8">
          <w:rPr>
            <w:rFonts w:ascii="Times New Roman" w:hAnsi="Times New Roman"/>
          </w:rPr>
          <w:t>D</w:t>
        </w:r>
      </w:ins>
      <w:del w:id="203"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204" w:author="Hassi Sakari" w:date="2017-10-29T17:40:00Z">
        <w:r w:rsidR="009D2B58" w:rsidRPr="007710C8">
          <w:rPr>
            <w:rFonts w:ascii="Times New Roman" w:hAnsi="Times New Roman"/>
          </w:rPr>
          <w:t>B</w:t>
        </w:r>
      </w:ins>
      <w:del w:id="205"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6" w:author="Hassi Sakari" w:date="2017-10-29T17:40:00Z">
        <w:r w:rsidR="009D2B58" w:rsidRPr="007710C8">
          <w:rPr>
            <w:rFonts w:ascii="Times New Roman" w:hAnsi="Times New Roman"/>
          </w:rPr>
          <w:t>D</w:t>
        </w:r>
      </w:ins>
      <w:del w:id="207"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208" w:name="_Toc503518015"/>
      <w:r w:rsidRPr="007710C8">
        <w:t>3.1 Visualisointi yleisesti</w:t>
      </w:r>
      <w:bookmarkEnd w:id="208"/>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209"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210" w:author="Hassi Sakari" w:date="2017-10-29T17:41:00Z">
        <w:r w:rsidR="009D2B58" w:rsidRPr="007710C8">
          <w:rPr>
            <w:rFonts w:ascii="Times New Roman" w:hAnsi="Times New Roman"/>
          </w:rPr>
          <w:t xml:space="preserve"> </w:t>
        </w:r>
      </w:ins>
      <w:del w:id="211"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67C49EC6" w:rsidR="00D91104" w:rsidRPr="007710C8" w:rsidDel="00C50F21" w:rsidRDefault="00F92D0E" w:rsidP="007710C8">
      <w:pPr>
        <w:spacing w:line="360" w:lineRule="auto"/>
        <w:rPr>
          <w:del w:id="212"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13" w:author="Hassi Sakari" w:date="2017-10-29T17:42:00Z">
        <w:r w:rsidR="00C50F21" w:rsidRPr="007710C8">
          <w:rPr>
            <w:rFonts w:ascii="Times New Roman" w:hAnsi="Times New Roman"/>
            <w:szCs w:val="24"/>
          </w:rPr>
          <w:t xml:space="preserve"> </w:t>
        </w:r>
      </w:ins>
      <w:del w:id="214" w:author="Hassi Sakari" w:date="2017-10-29T17:42:00Z">
        <w:r w:rsidR="00152D44" w:rsidRPr="007710C8" w:rsidDel="00C50F21">
          <w:rPr>
            <w:rFonts w:ascii="Times New Roman" w:hAnsi="Times New Roman"/>
            <w:szCs w:val="24"/>
          </w:rPr>
          <w:delText xml:space="preserve">. </w:delText>
        </w:r>
      </w:del>
      <w:commentRangeStart w:id="215"/>
      <w:r w:rsidR="00152D44" w:rsidRPr="007710C8">
        <w:rPr>
          <w:rFonts w:ascii="Times New Roman" w:hAnsi="Times New Roman"/>
          <w:szCs w:val="24"/>
        </w:rPr>
        <w:t>[</w:t>
      </w:r>
      <w:ins w:id="216" w:author="Hassi Sakari" w:date="2017-10-29T17:42:00Z">
        <w:r w:rsidR="00C50F21" w:rsidRPr="007710C8">
          <w:rPr>
            <w:rFonts w:ascii="Times New Roman" w:hAnsi="Times New Roman"/>
            <w:szCs w:val="24"/>
            <w:rPrChange w:id="217" w:author="Hassi Sakari" w:date="2017-10-29T17:42:00Z">
              <w:rPr>
                <w:rFonts w:ascii="Times New Roman" w:hAnsi="Times New Roman"/>
                <w:sz w:val="22"/>
                <w:szCs w:val="22"/>
                <w:lang w:val="en-US"/>
              </w:rPr>
            </w:rPrChange>
          </w:rPr>
          <w:t>Haber &amp; McNabb</w:t>
        </w:r>
      </w:ins>
      <w:ins w:id="218" w:author="Hassi Sakari" w:date="2017-10-29T17:43:00Z">
        <w:r w:rsidR="00C50F21" w:rsidRPr="007710C8">
          <w:rPr>
            <w:rFonts w:ascii="Times New Roman" w:hAnsi="Times New Roman"/>
            <w:szCs w:val="24"/>
          </w:rPr>
          <w:t>,</w:t>
        </w:r>
      </w:ins>
      <w:ins w:id="219"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20"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215"/>
      <w:r w:rsidR="00D22ED2" w:rsidRPr="007710C8">
        <w:rPr>
          <w:rStyle w:val="Kommentinviite"/>
          <w:rFonts w:ascii="Times New Roman" w:hAnsi="Times New Roman"/>
        </w:rPr>
        <w:commentReference w:id="215"/>
      </w:r>
      <w:r w:rsidR="00152D44" w:rsidRPr="007710C8">
        <w:rPr>
          <w:rFonts w:ascii="Times New Roman" w:hAnsi="Times New Roman"/>
          <w:szCs w:val="24"/>
        </w:rPr>
        <w:t>. Monialaisuuden takia visualisoinnin on nähty edistäneen kehitystä monilla eri tutkimusaloilla</w:t>
      </w:r>
      <w:del w:id="221"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22"/>
      <w:r w:rsidR="00152D44" w:rsidRPr="007710C8">
        <w:rPr>
          <w:rFonts w:ascii="Times New Roman" w:hAnsi="Times New Roman"/>
          <w:szCs w:val="24"/>
        </w:rPr>
        <w:t>Johnson</w:t>
      </w:r>
      <w:r w:rsidR="0073660F" w:rsidRPr="007710C8">
        <w:rPr>
          <w:rFonts w:ascii="Times New Roman" w:hAnsi="Times New Roman"/>
          <w:szCs w:val="24"/>
        </w:rPr>
        <w:t xml:space="preserve"> et al.</w:t>
      </w:r>
      <w:ins w:id="223" w:author="Hassi Sakari" w:date="2017-10-29T16:20:00Z">
        <w:r w:rsidR="00E66B0E" w:rsidRPr="007710C8">
          <w:rPr>
            <w:rFonts w:ascii="Times New Roman" w:hAnsi="Times New Roman"/>
            <w:szCs w:val="24"/>
          </w:rPr>
          <w:t xml:space="preserve">, </w:t>
        </w:r>
      </w:ins>
      <w:del w:id="224"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22"/>
      <w:r w:rsidR="0073660F" w:rsidRPr="007710C8">
        <w:rPr>
          <w:rFonts w:ascii="Times New Roman" w:hAnsi="Times New Roman"/>
          <w:szCs w:val="24"/>
        </w:rPr>
        <w:t>5</w:t>
      </w:r>
      <w:r w:rsidR="00D22ED2" w:rsidRPr="007710C8">
        <w:rPr>
          <w:rStyle w:val="Kommentinviite"/>
          <w:rFonts w:ascii="Times New Roman" w:hAnsi="Times New Roman"/>
        </w:rPr>
        <w:commentReference w:id="222"/>
      </w:r>
      <w:r w:rsidR="00152D44" w:rsidRPr="007710C8">
        <w:rPr>
          <w:rFonts w:ascii="Times New Roman" w:hAnsi="Times New Roman"/>
          <w:szCs w:val="24"/>
        </w:rPr>
        <w:t>]</w:t>
      </w:r>
      <w:ins w:id="225"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26"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27"/>
      <w:r w:rsidR="0073660F" w:rsidRPr="007710C8">
        <w:rPr>
          <w:rFonts w:ascii="Times New Roman" w:hAnsi="Times New Roman"/>
          <w:szCs w:val="24"/>
        </w:rPr>
        <w:t>Johnson et al.</w:t>
      </w:r>
      <w:ins w:id="228" w:author="Hassi Sakari" w:date="2017-10-29T16:20:00Z">
        <w:r w:rsidR="0073660F" w:rsidRPr="007710C8">
          <w:rPr>
            <w:rFonts w:ascii="Times New Roman" w:hAnsi="Times New Roman"/>
            <w:szCs w:val="24"/>
          </w:rPr>
          <w:t xml:space="preserve">, </w:t>
        </w:r>
      </w:ins>
      <w:del w:id="229"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27"/>
      <w:r w:rsidR="0073660F" w:rsidRPr="007710C8">
        <w:rPr>
          <w:rFonts w:ascii="Times New Roman" w:hAnsi="Times New Roman"/>
          <w:szCs w:val="24"/>
        </w:rPr>
        <w:t>5</w:t>
      </w:r>
      <w:r w:rsidR="0073660F" w:rsidRPr="007710C8">
        <w:rPr>
          <w:rStyle w:val="Kommentinviite"/>
          <w:rFonts w:ascii="Times New Roman" w:hAnsi="Times New Roman"/>
        </w:rPr>
        <w:commentReference w:id="227"/>
      </w:r>
      <w:r w:rsidR="0073660F" w:rsidRPr="007710C8">
        <w:rPr>
          <w:rFonts w:ascii="Times New Roman" w:hAnsi="Times New Roman"/>
          <w:szCs w:val="24"/>
        </w:rPr>
        <w:t>]</w:t>
      </w:r>
      <w:ins w:id="230"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31" w:author="Harri Siirtola" w:date="2017-06-18T16:25:00Z">
        <w:r w:rsidRPr="007710C8" w:rsidDel="00D22ED2">
          <w:rPr>
            <w:rFonts w:ascii="Times New Roman" w:hAnsi="Times New Roman"/>
            <w:szCs w:val="24"/>
          </w:rPr>
          <w:delText xml:space="preserve">Ihmisen </w:delText>
        </w:r>
      </w:del>
      <w:ins w:id="232"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33" w:author="Harri Siirtola" w:date="2017-06-18T16:26:00Z">
        <w:r w:rsidRPr="007710C8" w:rsidDel="00D22ED2">
          <w:rPr>
            <w:rFonts w:ascii="Times New Roman" w:hAnsi="Times New Roman"/>
            <w:szCs w:val="24"/>
          </w:rPr>
          <w:delText xml:space="preserve">teknologian </w:delText>
        </w:r>
      </w:del>
      <w:ins w:id="234"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35"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36"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37"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38"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w:t>
      </w:r>
      <w:r w:rsidRPr="007710C8">
        <w:rPr>
          <w:rFonts w:ascii="Times New Roman" w:hAnsi="Times New Roman"/>
          <w:szCs w:val="24"/>
        </w:rPr>
        <w:lastRenderedPageBreak/>
        <w:t xml:space="preserve">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39"/>
      <w:r w:rsidR="00152D44" w:rsidRPr="007710C8">
        <w:rPr>
          <w:rFonts w:ascii="Times New Roman" w:hAnsi="Times New Roman"/>
          <w:szCs w:val="24"/>
        </w:rPr>
        <w:t>mutta painottaa erityisesti visuaalisten teknologioiden sekä työkalujen kehittämistä ja hyödyntämistä</w:t>
      </w:r>
      <w:commentRangeEnd w:id="239"/>
      <w:r w:rsidR="001C0C6D" w:rsidRPr="007710C8">
        <w:rPr>
          <w:rStyle w:val="Kommentinviite"/>
          <w:rFonts w:ascii="Times New Roman" w:hAnsi="Times New Roman"/>
        </w:rPr>
        <w:commentReference w:id="239"/>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40" w:author="Hassi Sakari" w:date="2017-10-29T17:46:00Z">
        <w:r w:rsidR="00C50F21" w:rsidRPr="007710C8">
          <w:rPr>
            <w:rFonts w:ascii="Times New Roman" w:hAnsi="Times New Roman"/>
            <w:szCs w:val="24"/>
          </w:rPr>
          <w:t>D</w:t>
        </w:r>
      </w:ins>
      <w:del w:id="241"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42" w:name="_Toc503518016"/>
      <w:r w:rsidRPr="007710C8">
        <w:t>3.2 Visualisoinnin tyypit</w:t>
      </w:r>
      <w:bookmarkEnd w:id="242"/>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w:t>
      </w:r>
      <w:r w:rsidR="00E672FC" w:rsidRPr="007710C8">
        <w:rPr>
          <w:rFonts w:ascii="Times New Roman" w:hAnsi="Times New Roman"/>
          <w:szCs w:val="24"/>
        </w:rPr>
        <w:lastRenderedPageBreak/>
        <w:t>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43" w:author="Hassi Sakari" w:date="2017-10-29T17:46:00Z">
        <w:r w:rsidR="00A962E3" w:rsidRPr="007710C8">
          <w:rPr>
            <w:rFonts w:ascii="Times New Roman" w:hAnsi="Times New Roman"/>
            <w:szCs w:val="24"/>
          </w:rPr>
          <w:t>[</w:t>
        </w:r>
      </w:ins>
      <w:del w:id="244"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45" w:author="Hassi Sakari" w:date="2017-10-29T17:46:00Z">
        <w:r w:rsidR="00A962E3" w:rsidRPr="007710C8">
          <w:rPr>
            <w:rFonts w:ascii="Times New Roman" w:hAnsi="Times New Roman"/>
            <w:szCs w:val="24"/>
          </w:rPr>
          <w:t>]</w:t>
        </w:r>
      </w:ins>
      <w:del w:id="246"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47"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48" w:author="Hassi Sakari" w:date="2017-10-29T16:22:00Z">
        <w:r w:rsidR="00E66B0E" w:rsidRPr="007710C8">
          <w:rPr>
            <w:rFonts w:ascii="Times New Roman" w:hAnsi="Times New Roman"/>
            <w:szCs w:val="24"/>
            <w:rPrChange w:id="249" w:author="Hassi Sakari" w:date="2017-10-29T16:22:00Z">
              <w:rPr>
                <w:rFonts w:ascii="Times New Roman" w:hAnsi="Times New Roman"/>
                <w:i/>
                <w:szCs w:val="24"/>
              </w:rPr>
            </w:rPrChange>
          </w:rPr>
          <w:t>K</w:t>
        </w:r>
      </w:ins>
      <w:commentRangeStart w:id="250"/>
      <w:del w:id="251" w:author="Hassi Sakari" w:date="2017-10-29T16:22:00Z">
        <w:r w:rsidR="00566896" w:rsidRPr="007710C8" w:rsidDel="00E66B0E">
          <w:rPr>
            <w:rFonts w:ascii="Times New Roman" w:hAnsi="Times New Roman"/>
            <w:szCs w:val="24"/>
            <w:rPrChange w:id="252"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53" w:author="Hassi Sakari" w:date="2017-10-29T16:22:00Z">
            <w:rPr>
              <w:rFonts w:ascii="Times New Roman" w:hAnsi="Times New Roman"/>
              <w:i/>
              <w:szCs w:val="24"/>
            </w:rPr>
          </w:rPrChange>
        </w:rPr>
        <w:t>appaleessa 2.1</w:t>
      </w:r>
      <w:commentRangeEnd w:id="250"/>
      <w:r w:rsidR="00757336" w:rsidRPr="007710C8">
        <w:rPr>
          <w:rStyle w:val="Kommentinviite"/>
          <w:rFonts w:ascii="Times New Roman" w:hAnsi="Times New Roman"/>
        </w:rPr>
        <w:commentReference w:id="250"/>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54" w:author="Hassi Sakari" w:date="2017-10-29T17:46:00Z">
        <w:r w:rsidR="00A962E3" w:rsidRPr="007710C8">
          <w:rPr>
            <w:rFonts w:ascii="Times New Roman" w:hAnsi="Times New Roman"/>
            <w:szCs w:val="24"/>
          </w:rPr>
          <w:t>B</w:t>
        </w:r>
      </w:ins>
      <w:del w:id="255"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56" w:author="Hassi Sakari" w:date="2017-10-29T17:46:00Z">
        <w:r w:rsidR="00A962E3" w:rsidRPr="007710C8">
          <w:rPr>
            <w:rFonts w:ascii="Times New Roman" w:hAnsi="Times New Roman"/>
            <w:szCs w:val="24"/>
          </w:rPr>
          <w:t>D</w:t>
        </w:r>
      </w:ins>
      <w:del w:id="257"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7EB6091D"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58" w:author="Hassi Sakari" w:date="2017-10-29T17:46:00Z">
        <w:r w:rsidR="00A962E3" w:rsidRPr="007710C8">
          <w:rPr>
            <w:rFonts w:ascii="Times New Roman" w:hAnsi="Times New Roman"/>
            <w:szCs w:val="24"/>
          </w:rPr>
          <w:t>D</w:t>
        </w:r>
      </w:ins>
      <w:del w:id="259"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35666B" w:rsidRPr="007710C8">
        <w:rPr>
          <w:rFonts w:ascii="Times New Roman" w:hAnsi="Times New Roman"/>
          <w:i/>
          <w:szCs w:val="24"/>
        </w:rPr>
        <w:t xml:space="preserve"> (</w:t>
      </w:r>
      <w:commentRangeStart w:id="260"/>
      <w:r w:rsidR="0035666B" w:rsidRPr="007710C8">
        <w:rPr>
          <w:rFonts w:ascii="Times New Roman" w:hAnsi="Times New Roman"/>
          <w:i/>
          <w:szCs w:val="24"/>
        </w:rPr>
        <w:t xml:space="preserve">Scatter </w:t>
      </w:r>
      <w:ins w:id="261" w:author="Hassi Sakari" w:date="2017-10-29T16:23:00Z">
        <w:r w:rsidR="00E66B0E" w:rsidRPr="007710C8">
          <w:rPr>
            <w:rFonts w:ascii="Times New Roman" w:hAnsi="Times New Roman"/>
            <w:i/>
            <w:szCs w:val="24"/>
          </w:rPr>
          <w:t>P</w:t>
        </w:r>
      </w:ins>
      <w:del w:id="262"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63" w:author="Hassi Sakari" w:date="2017-10-29T16:23:00Z">
        <w:r w:rsidR="00E66B0E" w:rsidRPr="007710C8">
          <w:rPr>
            <w:rFonts w:ascii="Times New Roman" w:hAnsi="Times New Roman"/>
            <w:i/>
            <w:szCs w:val="24"/>
          </w:rPr>
          <w:t>M</w:t>
        </w:r>
      </w:ins>
      <w:del w:id="264"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60"/>
      <w:r w:rsidR="00757336" w:rsidRPr="007710C8">
        <w:rPr>
          <w:rStyle w:val="Kommentinviite"/>
          <w:rFonts w:ascii="Times New Roman" w:hAnsi="Times New Roman"/>
        </w:rPr>
        <w:commentReference w:id="260"/>
      </w:r>
      <w:ins w:id="265" w:author="Hassi Sakari" w:date="2017-10-29T16:23:00Z">
        <w:r w:rsidR="00E66B0E" w:rsidRPr="007710C8">
          <w:rPr>
            <w:rFonts w:ascii="Times New Roman" w:hAnsi="Times New Roman"/>
            <w:i/>
            <w:szCs w:val="24"/>
          </w:rPr>
          <w:t>, SPLOM</w:t>
        </w:r>
      </w:ins>
      <w:r w:rsidR="0035666B" w:rsidRPr="007710C8">
        <w:rPr>
          <w:rFonts w:ascii="Times New Roman" w:hAnsi="Times New Roman"/>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66" w:author="Hassi Sakari" w:date="2017-10-29T18:02:00Z">
        <w:r w:rsidR="002E0562" w:rsidRPr="007710C8">
          <w:rPr>
            <w:rFonts w:ascii="Times New Roman" w:hAnsi="Times New Roman"/>
            <w:szCs w:val="24"/>
          </w:rPr>
          <w:t>esiintyy, kun datapisteitä on niin paljon, että pisteet alkavat piirtymään toistensa päälle</w:t>
        </w:r>
      </w:ins>
      <w:del w:id="267" w:author="Hassi Sakari" w:date="2017-10-29T18:02:00Z">
        <w:r w:rsidR="00BA6485" w:rsidRPr="007710C8" w:rsidDel="002E0562">
          <w:rPr>
            <w:rFonts w:ascii="Times New Roman" w:hAnsi="Times New Roman"/>
            <w:szCs w:val="24"/>
          </w:rPr>
          <w:delText xml:space="preserve">on visuaalisuuden </w:delText>
        </w:r>
      </w:del>
      <w:del w:id="268" w:author="Hassi Sakari" w:date="2017-10-29T18:01:00Z">
        <w:r w:rsidR="00BA6485" w:rsidRPr="007710C8" w:rsidDel="00C95E6F">
          <w:rPr>
            <w:rFonts w:ascii="Times New Roman" w:hAnsi="Times New Roman"/>
            <w:szCs w:val="24"/>
          </w:rPr>
          <w:delText xml:space="preserve">heikkenemisen </w:delText>
        </w:r>
      </w:del>
      <w:del w:id="269"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70"/>
        <w:r w:rsidR="00BA6485" w:rsidRPr="007710C8" w:rsidDel="002E0562">
          <w:rPr>
            <w:rFonts w:ascii="Times New Roman" w:hAnsi="Times New Roman"/>
            <w:i/>
            <w:szCs w:val="24"/>
          </w:rPr>
          <w:delText>clotting</w:delText>
        </w:r>
        <w:commentRangeEnd w:id="270"/>
        <w:r w:rsidR="00994C12" w:rsidRPr="007710C8" w:rsidDel="002E0562">
          <w:rPr>
            <w:rStyle w:val="Kommentinviite"/>
            <w:rFonts w:ascii="Times New Roman" w:hAnsi="Times New Roman"/>
          </w:rPr>
          <w:commentReference w:id="270"/>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71" w:author="Hassi Sakari" w:date="2017-10-29T18:03:00Z">
        <w:r w:rsidR="00BA6485" w:rsidRPr="007710C8" w:rsidDel="002E0562">
          <w:rPr>
            <w:rFonts w:ascii="Times New Roman" w:hAnsi="Times New Roman"/>
            <w:szCs w:val="24"/>
          </w:rPr>
          <w:delText xml:space="preserve">, jossa datapisteitä on niin paljon, </w:delText>
        </w:r>
      </w:del>
      <w:del w:id="272"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73"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74"/>
        <w:r w:rsidR="002E0562" w:rsidRPr="007710C8">
          <w:rPr>
            <w:rFonts w:ascii="Times New Roman" w:hAnsi="Times New Roman"/>
            <w:i/>
            <w:szCs w:val="24"/>
          </w:rPr>
          <w:t>clotting</w:t>
        </w:r>
        <w:commentRangeEnd w:id="274"/>
        <w:r w:rsidR="002E0562" w:rsidRPr="007710C8">
          <w:rPr>
            <w:rStyle w:val="Kommentinviite"/>
            <w:rFonts w:ascii="Times New Roman" w:hAnsi="Times New Roman"/>
          </w:rPr>
          <w:commentReference w:id="274"/>
        </w:r>
        <w:r w:rsidR="002E0562" w:rsidRPr="007710C8">
          <w:rPr>
            <w:rFonts w:ascii="Times New Roman" w:hAnsi="Times New Roman"/>
            <w:szCs w:val="24"/>
          </w:rPr>
          <w:t xml:space="preserve">) </w:t>
        </w:r>
      </w:ins>
      <w:ins w:id="275"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76" w:author="Hassi Sakari" w:date="2017-10-29T18:04:00Z">
        <w:r w:rsidR="002E0562" w:rsidRPr="007710C8">
          <w:rPr>
            <w:rFonts w:ascii="Times New Roman" w:hAnsi="Times New Roman"/>
            <w:szCs w:val="24"/>
          </w:rPr>
          <w:t>juontuva ongelma, jolloin ei voida enää hahmottaa datapisteiden</w:t>
        </w:r>
      </w:ins>
      <w:ins w:id="277" w:author="Hassi Sakari" w:date="2017-10-29T18:05:00Z">
        <w:r w:rsidR="002E0562" w:rsidRPr="007710C8">
          <w:rPr>
            <w:rFonts w:ascii="Times New Roman" w:hAnsi="Times New Roman"/>
            <w:szCs w:val="24"/>
          </w:rPr>
          <w:t xml:space="preserve"> </w:t>
        </w:r>
      </w:ins>
      <w:ins w:id="278" w:author="Hassi Sakari" w:date="2017-10-29T18:04:00Z">
        <w:r w:rsidR="002E0562" w:rsidRPr="007710C8">
          <w:rPr>
            <w:rFonts w:ascii="Times New Roman" w:hAnsi="Times New Roman"/>
            <w:szCs w:val="24"/>
          </w:rPr>
          <w:t>sijaintia</w:t>
        </w:r>
      </w:ins>
      <w:ins w:id="279" w:author="Hassi Sakari" w:date="2017-10-29T18:05:00Z">
        <w:r w:rsidR="002E0562" w:rsidRPr="007710C8">
          <w:rPr>
            <w:rFonts w:ascii="Times New Roman" w:hAnsi="Times New Roman"/>
            <w:szCs w:val="24"/>
          </w:rPr>
          <w:t xml:space="preserve"> ja raja-alueita</w:t>
        </w:r>
      </w:ins>
      <w:ins w:id="280" w:author="Hassi Sakari" w:date="2017-10-29T18:04:00Z">
        <w:r w:rsidR="002E0562" w:rsidRPr="007710C8">
          <w:rPr>
            <w:rFonts w:ascii="Times New Roman" w:hAnsi="Times New Roman"/>
            <w:szCs w:val="24"/>
          </w:rPr>
          <w:t xml:space="preserve"> </w:t>
        </w:r>
      </w:ins>
      <w:ins w:id="281" w:author="Hassi Sakari" w:date="2017-10-29T18:05:00Z">
        <w:r w:rsidR="002E0562" w:rsidRPr="007710C8">
          <w:rPr>
            <w:rFonts w:ascii="Times New Roman" w:hAnsi="Times New Roman"/>
            <w:szCs w:val="24"/>
          </w:rPr>
          <w:t>visualisoinnin</w:t>
        </w:r>
      </w:ins>
      <w:ins w:id="282" w:author="Hassi Sakari" w:date="2017-10-29T18:04:00Z">
        <w:r w:rsidR="002E0562" w:rsidRPr="007710C8">
          <w:rPr>
            <w:rFonts w:ascii="Times New Roman" w:hAnsi="Times New Roman"/>
            <w:szCs w:val="24"/>
          </w:rPr>
          <w:t xml:space="preserve"> </w:t>
        </w:r>
      </w:ins>
      <w:ins w:id="283"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84" w:author="Hassi Sakari" w:date="2017-10-29T18:05:00Z">
        <w:r w:rsidR="002E0562" w:rsidRPr="007710C8">
          <w:rPr>
            <w:rFonts w:ascii="Times New Roman" w:hAnsi="Times New Roman"/>
            <w:szCs w:val="24"/>
          </w:rPr>
          <w:t>Du</w:t>
        </w:r>
      </w:ins>
      <w:del w:id="285"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86"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87"/>
      <w:r w:rsidR="00F56A58" w:rsidRPr="007710C8">
        <w:rPr>
          <w:rFonts w:ascii="Times New Roman" w:hAnsi="Times New Roman"/>
          <w:szCs w:val="24"/>
          <w:rPrChange w:id="288" w:author="Hassi Sakari" w:date="2017-10-29T16:24:00Z">
            <w:rPr>
              <w:rFonts w:ascii="Times New Roman" w:hAnsi="Times New Roman"/>
              <w:i/>
              <w:szCs w:val="24"/>
            </w:rPr>
          </w:rPrChange>
        </w:rPr>
        <w:t>Kuvassa 3</w:t>
      </w:r>
      <w:commentRangeEnd w:id="287"/>
      <w:r w:rsidR="00757336" w:rsidRPr="007710C8">
        <w:rPr>
          <w:rStyle w:val="Kommentinviite"/>
          <w:rFonts w:ascii="Times New Roman" w:hAnsi="Times New Roman"/>
        </w:rPr>
        <w:commentReference w:id="287"/>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89" w:author="Hassi Sakari" w:date="2017-10-29T18:06:00Z">
        <w:r w:rsidRPr="007710C8" w:rsidDel="0063171B">
          <w:rPr>
            <w:rFonts w:ascii="Times New Roman" w:hAnsi="Times New Roman"/>
            <w:i/>
            <w:sz w:val="22"/>
            <w:szCs w:val="22"/>
          </w:rPr>
          <w:delText>Fe</w:delText>
        </w:r>
      </w:del>
      <w:ins w:id="290" w:author="Hassi Sakari" w:date="2017-10-29T18:06:00Z">
        <w:r w:rsidR="0063171B" w:rsidRPr="007710C8">
          <w:rPr>
            <w:rFonts w:ascii="Times New Roman" w:hAnsi="Times New Roman"/>
            <w:i/>
            <w:sz w:val="22"/>
            <w:szCs w:val="22"/>
          </w:rPr>
          <w:t>Du</w:t>
        </w:r>
      </w:ins>
      <w:del w:id="291"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92"/>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92"/>
      <w:r w:rsidR="00E639B5" w:rsidRPr="007710C8">
        <w:rPr>
          <w:rStyle w:val="Kommentinviite"/>
          <w:rFonts w:ascii="Times New Roman" w:hAnsi="Times New Roman"/>
        </w:rPr>
        <w:commentReference w:id="292"/>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93" w:name="_Toc503518017"/>
      <w:r w:rsidRPr="007710C8">
        <w:t xml:space="preserve">3.2.1 </w:t>
      </w:r>
      <w:r w:rsidR="006660E6" w:rsidRPr="007710C8">
        <w:t>Parallel coordinates</w:t>
      </w:r>
      <w:bookmarkEnd w:id="293"/>
    </w:p>
    <w:p w14:paraId="5060823F" w14:textId="77777777" w:rsidR="00516FFB" w:rsidRPr="007710C8" w:rsidRDefault="00516FFB" w:rsidP="007710C8">
      <w:pPr>
        <w:spacing w:line="360" w:lineRule="auto"/>
        <w:ind w:firstLine="0"/>
        <w:rPr>
          <w:rFonts w:ascii="Times New Roman" w:hAnsi="Times New Roman"/>
          <w:szCs w:val="24"/>
        </w:rPr>
      </w:pPr>
      <w:commentRangeStart w:id="294"/>
      <w:r w:rsidRPr="007710C8">
        <w:rPr>
          <w:rFonts w:ascii="Times New Roman" w:hAnsi="Times New Roman"/>
          <w:i/>
          <w:szCs w:val="24"/>
        </w:rPr>
        <w:t xml:space="preserve">Rinnakkaisten koordinaattien </w:t>
      </w:r>
      <w:commentRangeEnd w:id="294"/>
      <w:r w:rsidR="00315B33" w:rsidRPr="007710C8">
        <w:rPr>
          <w:rStyle w:val="Kommentinviite"/>
          <w:rFonts w:ascii="Times New Roman" w:hAnsi="Times New Roman"/>
        </w:rPr>
        <w:commentReference w:id="294"/>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95"/>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95"/>
      <w:r w:rsidR="007349FF" w:rsidRPr="007710C8">
        <w:rPr>
          <w:rStyle w:val="Kommentinviite"/>
          <w:rFonts w:ascii="Times New Roman" w:hAnsi="Times New Roman"/>
        </w:rPr>
        <w:commentReference w:id="295"/>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w:t>
      </w:r>
      <w:r w:rsidR="00B2309D" w:rsidRPr="007710C8">
        <w:rPr>
          <w:rFonts w:ascii="Times New Roman" w:hAnsi="Times New Roman"/>
          <w:szCs w:val="24"/>
        </w:rPr>
        <w:lastRenderedPageBreak/>
        <w:t xml:space="preserve">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96" w:name="_Toc503518018"/>
      <w:r w:rsidRPr="007710C8">
        <w:t>3.2.2 Star co</w:t>
      </w:r>
      <w:r w:rsidR="0057456A" w:rsidRPr="007710C8">
        <w:t>o</w:t>
      </w:r>
      <w:r w:rsidRPr="007710C8">
        <w:t>rdinates</w:t>
      </w:r>
      <w:bookmarkEnd w:id="296"/>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97" w:name="_Toc503518019"/>
      <w:r w:rsidRPr="007710C8">
        <w:t>3.2.3</w:t>
      </w:r>
      <w:r w:rsidR="00DC2C3E" w:rsidRPr="007710C8">
        <w:t xml:space="preserve"> Tree map</w:t>
      </w:r>
      <w:bookmarkEnd w:id="297"/>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98" w:name="_Toc503518020"/>
      <w:r w:rsidRPr="007710C8">
        <w:t>3.3</w:t>
      </w:r>
      <w:r w:rsidR="00152D44" w:rsidRPr="007710C8">
        <w:t xml:space="preserve"> Visualisoinnin </w:t>
      </w:r>
      <w:r w:rsidR="00451140" w:rsidRPr="007710C8">
        <w:t>työkalut</w:t>
      </w:r>
      <w:bookmarkEnd w:id="298"/>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w:t>
      </w:r>
      <w:r w:rsidR="00B860B8" w:rsidRPr="007710C8">
        <w:rPr>
          <w:rFonts w:ascii="Times New Roman" w:hAnsi="Times New Roman"/>
        </w:rPr>
        <w:lastRenderedPageBreak/>
        <w:t xml:space="preserve">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99" w:name="_Toc503518021"/>
      <w:r w:rsidRPr="007710C8">
        <w:t>3.4</w:t>
      </w:r>
      <w:r w:rsidR="00342402" w:rsidRPr="007710C8">
        <w:t xml:space="preserve"> Visualisoinnin prosessi</w:t>
      </w:r>
      <w:bookmarkEnd w:id="299"/>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w:t>
      </w:r>
      <w:r w:rsidR="00785D2C" w:rsidRPr="007710C8">
        <w:rPr>
          <w:bCs/>
        </w:rPr>
        <w:lastRenderedPageBreak/>
        <w:t xml:space="preserve">[2011]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300" w:name="_Toc503518022"/>
      <w:r w:rsidRPr="007710C8">
        <w:t xml:space="preserve">3.5 </w:t>
      </w:r>
      <w:r w:rsidR="00B31899" w:rsidRPr="007710C8">
        <w:t>MapReduce</w:t>
      </w:r>
      <w:bookmarkEnd w:id="300"/>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lastRenderedPageBreak/>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301" w:name="_Toc462643324"/>
      <w:bookmarkStart w:id="302" w:name="_Toc463943276"/>
      <w:bookmarkStart w:id="303" w:name="_Toc503518023"/>
      <w:bookmarkEnd w:id="301"/>
      <w:bookmarkEnd w:id="302"/>
      <w:r w:rsidRPr="007710C8">
        <w:rPr>
          <w:rFonts w:ascii="Times New Roman" w:hAnsi="Times New Roman"/>
          <w:color w:val="00000A"/>
        </w:rPr>
        <w:t>4. VIRTUAALITODELLISUUDEN HYÖDYNTÄMINEN</w:t>
      </w:r>
      <w:bookmarkEnd w:id="303"/>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304" w:name="_Toc503518024"/>
      <w:r w:rsidRPr="007710C8">
        <w:t>4.1 Virtuaalitodellisuus aikaisemmin</w:t>
      </w:r>
      <w:bookmarkEnd w:id="304"/>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xml:space="preserve">, joka tunnetaan </w:t>
      </w:r>
      <w:r w:rsidR="00300BCD" w:rsidRPr="007710C8">
        <w:rPr>
          <w:rFonts w:ascii="Times New Roman" w:hAnsi="Times New Roman"/>
        </w:rPr>
        <w:lastRenderedPageBreak/>
        <w:t>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305"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306" w:name="_Toc503518025"/>
      <w:r w:rsidRPr="007710C8">
        <w:t>4.2</w:t>
      </w:r>
      <w:r w:rsidR="00CF6D83" w:rsidRPr="007710C8">
        <w:t xml:space="preserve"> Big Datan visualisointijärjestelmät</w:t>
      </w:r>
      <w:bookmarkEnd w:id="306"/>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307"/>
      <w:r w:rsidRPr="007710C8">
        <w:rPr>
          <w:rFonts w:ascii="Times New Roman" w:hAnsi="Times New Roman"/>
        </w:rPr>
        <w:t>kattavaa tiedonvisualisointia vaatimuksena sille, että kerätty tieto saadaan valjastettua käyttöön</w:t>
      </w:r>
      <w:commentRangeEnd w:id="307"/>
      <w:r w:rsidR="00E377AE" w:rsidRPr="007710C8">
        <w:rPr>
          <w:rStyle w:val="Kommentinviite"/>
          <w:rFonts w:ascii="Times New Roman" w:hAnsi="Times New Roman"/>
        </w:rPr>
        <w:commentReference w:id="307"/>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w:t>
      </w:r>
      <w:r w:rsidR="008B2335" w:rsidRPr="007710C8">
        <w:rPr>
          <w:rFonts w:ascii="Times New Roman" w:hAnsi="Times New Roman"/>
        </w:rPr>
        <w:lastRenderedPageBreak/>
        <w:t xml:space="preserve">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308" w:author="Harri Siirtola" w:date="2017-06-18T18:54:00Z">
        <w:r w:rsidR="00D72115" w:rsidRPr="007710C8" w:rsidDel="00EA70C2">
          <w:rPr>
            <w:rFonts w:ascii="Times New Roman" w:hAnsi="Times New Roman"/>
          </w:rPr>
          <w:delText>abstraktoituna</w:delText>
        </w:r>
      </w:del>
      <w:ins w:id="309"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lastRenderedPageBreak/>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310" w:author="Harri Siirtola" w:date="2017-06-18T18:55:00Z">
        <w:r w:rsidR="004A4AF3" w:rsidRPr="007710C8">
          <w:rPr>
            <w:rFonts w:ascii="Times New Roman" w:hAnsi="Times New Roman"/>
          </w:rPr>
          <w:t>-</w:t>
        </w:r>
      </w:ins>
      <w:del w:id="311"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312"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313" w:author="Hassi Sakari" w:date="2017-10-29T16:27:00Z">
        <w:r w:rsidR="00E66B0E" w:rsidRPr="007710C8">
          <w:rPr>
            <w:rFonts w:ascii="Times New Roman" w:hAnsi="Times New Roman"/>
          </w:rPr>
          <w:t>. Vaikuttaa kuitenkin siltä</w:t>
        </w:r>
      </w:ins>
      <w:del w:id="314" w:author="Hassi Sakari" w:date="2017-10-29T16:27:00Z">
        <w:r w:rsidR="00A53CB5" w:rsidRPr="007710C8" w:rsidDel="00E66B0E">
          <w:rPr>
            <w:rFonts w:ascii="Times New Roman" w:hAnsi="Times New Roman"/>
          </w:rPr>
          <w:delText xml:space="preserve">, mutta </w:delText>
        </w:r>
      </w:del>
      <w:commentRangeStart w:id="315"/>
      <w:del w:id="316"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17" w:author="Hassi Sakari" w:date="2017-10-29T16:27:00Z">
        <w:r w:rsidR="00E66B0E" w:rsidRPr="007710C8">
          <w:rPr>
            <w:rFonts w:ascii="Times New Roman" w:hAnsi="Times New Roman"/>
          </w:rPr>
          <w:t>, että</w:t>
        </w:r>
      </w:ins>
      <w:ins w:id="318"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15"/>
      <w:r w:rsidR="004A4AF3" w:rsidRPr="007710C8">
        <w:rPr>
          <w:rStyle w:val="Kommentinviite"/>
          <w:rFonts w:ascii="Times New Roman" w:hAnsi="Times New Roman"/>
        </w:rPr>
        <w:commentReference w:id="315"/>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19"/>
      <w:del w:id="320" w:author="Hassi Sakari" w:date="2017-10-29T16:27:00Z">
        <w:r w:rsidRPr="007710C8" w:rsidDel="00E66B0E">
          <w:rPr>
            <w:rFonts w:ascii="Times New Roman" w:hAnsi="Times New Roman"/>
          </w:rPr>
          <w:delText>toimesta</w:delText>
        </w:r>
        <w:commentRangeEnd w:id="319"/>
        <w:r w:rsidR="004A4AF3" w:rsidRPr="007710C8" w:rsidDel="00E66B0E">
          <w:rPr>
            <w:rStyle w:val="Kommentinviite"/>
            <w:rFonts w:ascii="Times New Roman" w:hAnsi="Times New Roman"/>
          </w:rPr>
          <w:commentReference w:id="319"/>
        </w:r>
      </w:del>
      <w:ins w:id="321"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22" w:author="Harri Siirtola" w:date="2017-06-18T18:59:00Z">
        <w:r w:rsidR="004A4AF3" w:rsidRPr="007710C8">
          <w:rPr>
            <w:rFonts w:ascii="Times New Roman" w:hAnsi="Times New Roman"/>
          </w:rPr>
          <w:t>-</w:t>
        </w:r>
      </w:ins>
      <w:del w:id="323"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24"/>
      <w:del w:id="325" w:author="Hassi Sakari" w:date="2017-10-29T16:27:00Z">
        <w:r w:rsidR="00F83192" w:rsidRPr="007710C8" w:rsidDel="00E66B0E">
          <w:rPr>
            <w:rFonts w:ascii="Times New Roman" w:hAnsi="Times New Roman"/>
          </w:rPr>
          <w:delText xml:space="preserve">tutkimus </w:delText>
        </w:r>
      </w:del>
      <w:commentRangeEnd w:id="324"/>
      <w:ins w:id="326"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24"/>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137DEACC"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27"/>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341CFA" w:rsidRPr="007710C8">
        <w:rPr>
          <w:rFonts w:ascii="Times New Roman" w:hAnsi="Times New Roman"/>
        </w:rPr>
        <w:t xml:space="preserve"> ja Moranin ja kumppaneiden [2015] tutkimuksissa</w:t>
      </w:r>
      <w:ins w:id="328" w:author="Hassi Sakari" w:date="2017-10-29T16:29:00Z">
        <w:r w:rsidR="00E66B0E" w:rsidRPr="007710C8">
          <w:rPr>
            <w:rFonts w:ascii="Times New Roman" w:hAnsi="Times New Roman"/>
          </w:rPr>
          <w:t>,</w:t>
        </w:r>
      </w:ins>
      <w:del w:id="329"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30" w:author="Hassi Sakari" w:date="2017-10-29T16:29:00Z">
        <w:r w:rsidR="00E66B0E" w:rsidRPr="007710C8">
          <w:rPr>
            <w:rFonts w:ascii="Times New Roman" w:hAnsi="Times New Roman"/>
          </w:rPr>
          <w:t>.</w:t>
        </w:r>
      </w:ins>
      <w:del w:id="331"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32" w:author="Hassi Sakari" w:date="2017-10-29T16:29:00Z">
        <w:r w:rsidRPr="007710C8" w:rsidDel="00E66B0E">
          <w:rPr>
            <w:rFonts w:ascii="Times New Roman" w:hAnsi="Times New Roman"/>
          </w:rPr>
          <w:delText>vaan visualisoinnin</w:delText>
        </w:r>
      </w:del>
      <w:ins w:id="333"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34" w:author="Hassi Sakari" w:date="2017-10-29T16:29:00Z">
        <w:r w:rsidRPr="007710C8" w:rsidDel="00E66B0E">
          <w:rPr>
            <w:rFonts w:ascii="Times New Roman" w:hAnsi="Times New Roman"/>
          </w:rPr>
          <w:delText xml:space="preserve">täytyy </w:delText>
        </w:r>
      </w:del>
      <w:ins w:id="335" w:author="Hassi Sakari" w:date="2017-10-29T16:29:00Z">
        <w:r w:rsidR="00E66B0E" w:rsidRPr="007710C8">
          <w:rPr>
            <w:rFonts w:ascii="Times New Roman" w:hAnsi="Times New Roman"/>
          </w:rPr>
          <w:t>täytyisi</w:t>
        </w:r>
      </w:ins>
      <w:ins w:id="336" w:author="Hassi Sakari" w:date="2017-10-29T16:30:00Z">
        <w:r w:rsidR="00F75446" w:rsidRPr="007710C8">
          <w:rPr>
            <w:rFonts w:ascii="Times New Roman" w:hAnsi="Times New Roman"/>
          </w:rPr>
          <w:t>kin</w:t>
        </w:r>
      </w:ins>
      <w:ins w:id="337"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27"/>
      <w:r w:rsidR="003D22E8" w:rsidRPr="007710C8">
        <w:rPr>
          <w:rStyle w:val="Kommentinviite"/>
          <w:rFonts w:ascii="Times New Roman" w:hAnsi="Times New Roman"/>
        </w:rPr>
        <w:commentReference w:id="327"/>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38" w:name="_Toc503518026"/>
      <w:r w:rsidRPr="007710C8">
        <w:lastRenderedPageBreak/>
        <w:t>4.3 Yhteenveto aikaisempien järjestelmien pohjalta</w:t>
      </w:r>
      <w:bookmarkEnd w:id="338"/>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39" w:author="Harri Siirtola" w:date="2017-06-18T19:09:00Z">
        <w:r w:rsidR="00583442" w:rsidRPr="007710C8">
          <w:rPr>
            <w:rFonts w:ascii="Times New Roman" w:hAnsi="Times New Roman"/>
          </w:rPr>
          <w:softHyphen/>
        </w:r>
      </w:ins>
      <w:r w:rsidRPr="007710C8">
        <w:rPr>
          <w:rFonts w:ascii="Times New Roman" w:hAnsi="Times New Roman"/>
        </w:rPr>
        <w:t>todellisuus</w:t>
      </w:r>
      <w:ins w:id="340"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41"/>
      <w:r w:rsidRPr="007710C8">
        <w:rPr>
          <w:rFonts w:ascii="Times New Roman" w:hAnsi="Times New Roman"/>
        </w:rPr>
        <w:t xml:space="preserve">erinomaisen kyvyn havaita </w:t>
      </w:r>
      <w:ins w:id="342"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43"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44" w:author="Hassi Sakari" w:date="2017-10-29T16:30:00Z">
        <w:r w:rsidRPr="007710C8" w:rsidDel="00F75446">
          <w:rPr>
            <w:rFonts w:ascii="Times New Roman" w:hAnsi="Times New Roman"/>
          </w:rPr>
          <w:delText>yhtäläisyyksiä ja riippuvuussuhteita</w:delText>
        </w:r>
        <w:commentRangeEnd w:id="341"/>
        <w:r w:rsidR="00583442" w:rsidRPr="007710C8" w:rsidDel="00F75446">
          <w:rPr>
            <w:rStyle w:val="Kommentinviite"/>
            <w:rFonts w:ascii="Times New Roman" w:hAnsi="Times New Roman"/>
          </w:rPr>
          <w:commentReference w:id="341"/>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w:t>
      </w:r>
      <w:r w:rsidR="00FF5F94" w:rsidRPr="007710C8">
        <w:rPr>
          <w:rFonts w:ascii="Times New Roman" w:hAnsi="Times New Roman"/>
        </w:rPr>
        <w:lastRenderedPageBreak/>
        <w:t xml:space="preserve">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45" w:name="_Toc503518027"/>
      <w:r w:rsidRPr="007710C8">
        <w:t>4</w:t>
      </w:r>
      <w:r w:rsidR="00443891" w:rsidRPr="007710C8">
        <w:t>.4</w:t>
      </w:r>
      <w:r w:rsidRPr="007710C8">
        <w:t xml:space="preserve"> HTC Vive</w:t>
      </w:r>
      <w:bookmarkEnd w:id="345"/>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46"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47" w:author="Harri Siirtola" w:date="2017-06-18T19:12:00Z">
        <w:r w:rsidR="000D2359" w:rsidRPr="007710C8">
          <w:rPr>
            <w:rFonts w:ascii="Times New Roman" w:hAnsi="Times New Roman"/>
          </w:rPr>
          <w:t>-</w:t>
        </w:r>
      </w:ins>
      <w:del w:id="348"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w:t>
      </w:r>
      <w:r w:rsidRPr="007710C8">
        <w:rPr>
          <w:rFonts w:ascii="Times New Roman" w:eastAsia="SimSun" w:hAnsi="Times New Roman"/>
          <w:color w:val="auto"/>
          <w:szCs w:val="24"/>
        </w:rPr>
        <w:lastRenderedPageBreak/>
        <w:t xml:space="preserve">tutkimuksissa [Donalek </w:t>
      </w:r>
      <w:commentRangeStart w:id="349"/>
      <w:r w:rsidRPr="007710C8">
        <w:rPr>
          <w:rFonts w:ascii="Times New Roman" w:eastAsia="SimSun" w:hAnsi="Times New Roman"/>
          <w:color w:val="auto"/>
          <w:szCs w:val="24"/>
          <w:rPrChange w:id="350"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49"/>
      <w:r w:rsidR="000D2359" w:rsidRPr="007710C8">
        <w:rPr>
          <w:rStyle w:val="Kommentinviite"/>
          <w:rFonts w:ascii="Times New Roman" w:hAnsi="Times New Roman"/>
        </w:rPr>
        <w:commentReference w:id="349"/>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51"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52" w:name="_Toc463943277"/>
      <w:bookmarkEnd w:id="352"/>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53" w:name="_Toc462643325"/>
      <w:bookmarkStart w:id="354" w:name="_Toc463943278"/>
      <w:bookmarkStart w:id="355" w:name="_Toc503518028"/>
      <w:bookmarkEnd w:id="353"/>
      <w:bookmarkEnd w:id="354"/>
      <w:r w:rsidRPr="007710C8">
        <w:rPr>
          <w:rFonts w:ascii="Times New Roman" w:hAnsi="Times New Roman"/>
          <w:color w:val="00000A"/>
        </w:rPr>
        <w:t>5</w:t>
      </w:r>
      <w:r w:rsidR="00152D44" w:rsidRPr="007710C8">
        <w:rPr>
          <w:rFonts w:ascii="Times New Roman" w:hAnsi="Times New Roman"/>
          <w:color w:val="00000A"/>
        </w:rPr>
        <w:t>. TESTIJÄRJESTELMÄN KEHITYS</w:t>
      </w:r>
      <w:bookmarkEnd w:id="355"/>
    </w:p>
    <w:p w14:paraId="5F95AEA8" w14:textId="77777777" w:rsidR="00F23DD0" w:rsidRPr="007710C8" w:rsidRDefault="00F23DD0" w:rsidP="00AB7FDC">
      <w:pPr>
        <w:spacing w:line="360" w:lineRule="auto"/>
        <w:rPr>
          <w:rFonts w:ascii="Times New Roman" w:hAnsi="Times New Roman"/>
        </w:rPr>
      </w:pPr>
    </w:p>
    <w:p w14:paraId="13C6F14A" w14:textId="77777777" w:rsidR="006074A6" w:rsidRDefault="00F23DD0" w:rsidP="00AB7FDC">
      <w:pPr>
        <w:spacing w:line="360" w:lineRule="auto"/>
        <w:ind w:firstLine="0"/>
        <w:rPr>
          <w:rFonts w:ascii="Times New Roman" w:hAnsi="Times New Roman"/>
        </w:rPr>
      </w:pPr>
      <w:r w:rsidRPr="007710C8">
        <w:rPr>
          <w:rFonts w:ascii="Times New Roman" w:hAnsi="Times New Roman"/>
        </w:rPr>
        <w:t>Testijärjestelmän tavoitteena oli luoda datan visualisoinnin toteutus virtuaalitodellisuuden ympäristöön sekä tätä vastaavana 2D-toteutuksena työasemaympäristöön.</w:t>
      </w:r>
      <w:r w:rsidR="00CC6DD0">
        <w:rPr>
          <w:rFonts w:ascii="Times New Roman" w:hAnsi="Times New Roman"/>
        </w:rPr>
        <w:t xml:space="preserve"> </w:t>
      </w:r>
      <w:r w:rsidRPr="007710C8">
        <w:rPr>
          <w:rFonts w:ascii="Times New Roman" w:hAnsi="Times New Roman"/>
        </w:rPr>
        <w:t>Visualisointidemoja luotiin kaksi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Pr="007710C8">
        <w:rPr>
          <w:rFonts w:ascii="Times New Roman" w:hAnsi="Times New Roman"/>
        </w:rPr>
        <w:t xml:space="preserve">. </w:t>
      </w:r>
      <w:r w:rsidR="004E7321"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004E7321" w:rsidRPr="007710C8">
        <w:rPr>
          <w:rFonts w:ascii="Times New Roman" w:hAnsi="Times New Roman"/>
        </w:rPr>
        <w:t>, joka</w:t>
      </w:r>
      <w:r w:rsidR="002A15FF">
        <w:rPr>
          <w:rFonts w:ascii="Times New Roman" w:hAnsi="Times New Roman"/>
        </w:rPr>
        <w:t xml:space="preserve"> erityisesti</w:t>
      </w:r>
      <w:r w:rsidR="004E7321"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p>
    <w:p w14:paraId="2F93CC00" w14:textId="4A4F71CF" w:rsidR="00F23DD0" w:rsidRPr="007710C8" w:rsidRDefault="00F23DD0" w:rsidP="006074A6">
      <w:pPr>
        <w:spacing w:line="360" w:lineRule="auto"/>
        <w:ind w:firstLine="1304"/>
        <w:rPr>
          <w:rFonts w:ascii="Times New Roman" w:hAnsi="Times New Roman"/>
        </w:rPr>
      </w:pPr>
      <w:r w:rsidRPr="007710C8">
        <w:rPr>
          <w:rFonts w:ascii="Times New Roman" w:hAnsi="Times New Roman"/>
        </w:rPr>
        <w:t xml:space="preserve">Näiden kahden </w:t>
      </w:r>
      <w:r w:rsidR="006074A6">
        <w:rPr>
          <w:rFonts w:ascii="Times New Roman" w:hAnsi="Times New Roman"/>
        </w:rPr>
        <w:t>testijärjestelmään</w:t>
      </w:r>
      <w:r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järjestelmä vastaa Big Datan hyödyntämiselle annettuja vaatimuksia, mitä näistä vaatimuksista ei ole pystytty tässä työssä lunastamaan ja minkälaisilla muutoksilla kyseisen testijärjestelmäosion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56" w:name="_Toc503518029"/>
      <w:r w:rsidRPr="007710C8">
        <w:t>5.1 Twitte</w:t>
      </w:r>
      <w:r w:rsidR="00DC7695" w:rsidRPr="007710C8">
        <w:t>r-viestien visualisoiminen maailmankartalla</w:t>
      </w:r>
      <w:bookmarkEnd w:id="356"/>
    </w:p>
    <w:p w14:paraId="548177D0" w14:textId="77777777" w:rsidR="001B3764" w:rsidRPr="001B3764" w:rsidRDefault="001B3764" w:rsidP="001B3764"/>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lastRenderedPageBreak/>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090D126E" w:rsidR="001D11D7" w:rsidRPr="007710C8" w:rsidRDefault="001D11D7"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57" w:name="_Toc503518030"/>
      <w:r w:rsidRPr="007710C8">
        <w:t xml:space="preserve">5.1.1 </w:t>
      </w:r>
      <w:r w:rsidR="00E35997" w:rsidRPr="007710C8">
        <w:t>Toiminnollisuus</w:t>
      </w:r>
      <w:bookmarkEnd w:id="357"/>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0954C608"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sidRPr="00DA448D">
              <w:rPr>
                <w:rFonts w:ascii="Times New Roman" w:hAnsi="Times New Roman"/>
                <w:szCs w:val="24"/>
              </w:rPr>
              <w:lastRenderedPageBreak/>
              <w:t>maapallo kääntyy ohjaimen liikettä vastaavaan suuntaan.</w:t>
            </w:r>
          </w:p>
        </w:tc>
        <w:tc>
          <w:tcPr>
            <w:tcW w:w="3210" w:type="dxa"/>
          </w:tcPr>
          <w:p w14:paraId="25346D79" w14:textId="67D6C034"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lastRenderedPageBreak/>
              <w:t>Pitämällä hiiren painiketta pohjassa ja kääntämällä maapalloa haluttuun suuntaan.</w:t>
            </w:r>
          </w:p>
        </w:tc>
      </w:tr>
    </w:tbl>
    <w:p w14:paraId="5149102E" w14:textId="64A63CE5"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58" w:name="_Toc503518031"/>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58"/>
    </w:p>
    <w:p w14:paraId="31C1E04A" w14:textId="77777777" w:rsidR="00B93C65" w:rsidRPr="00B93C65" w:rsidRDefault="00B93C65" w:rsidP="00B93C65"/>
    <w:p w14:paraId="4DFDFE8A" w14:textId="7062E0A6" w:rsidR="00560ACA"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01E5E917" w14:textId="450D95DB" w:rsidR="006A7A4F" w:rsidRDefault="00560ACA" w:rsidP="001B54BF">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776934DF" w14:textId="77777777" w:rsidR="006074A6" w:rsidRDefault="006074A6" w:rsidP="00CC6DD0">
      <w:pPr>
        <w:spacing w:line="360" w:lineRule="auto"/>
        <w:ind w:firstLine="0"/>
        <w:rPr>
          <w:rFonts w:ascii="Times New Roman" w:hAnsi="Times New Roman"/>
        </w:rPr>
      </w:pPr>
    </w:p>
    <w:p w14:paraId="1A1E343E" w14:textId="77777777" w:rsidR="006074A6" w:rsidRDefault="006074A6" w:rsidP="00CC6DD0">
      <w:pPr>
        <w:spacing w:line="360" w:lineRule="auto"/>
        <w:ind w:firstLine="0"/>
        <w:rPr>
          <w:rFonts w:ascii="Times New Roman" w:hAnsi="Times New Roman"/>
        </w:rPr>
      </w:pPr>
    </w:p>
    <w:p w14:paraId="7EF90BF1" w14:textId="397525C3" w:rsidR="005E7D59" w:rsidRPr="009074A3" w:rsidRDefault="00CC6DD0" w:rsidP="001B3764">
      <w:pPr>
        <w:pStyle w:val="Otsikko21"/>
        <w:ind w:firstLine="0"/>
      </w:pPr>
      <w:bookmarkStart w:id="359" w:name="_Toc503518032"/>
      <w:r w:rsidRPr="009074A3">
        <w:t>5.2.1 Toiminnollisuus</w:t>
      </w:r>
      <w:bookmarkEnd w:id="359"/>
    </w:p>
    <w:p w14:paraId="483B71B4" w14:textId="213CC478" w:rsidR="009074A3" w:rsidRPr="009074A3" w:rsidRDefault="009074A3" w:rsidP="009074A3">
      <w:pPr>
        <w:ind w:firstLine="0"/>
        <w:rPr>
          <w:rFonts w:ascii="Times New Roman" w:hAnsi="Times New Roman"/>
        </w:rPr>
      </w:pPr>
      <w:r w:rsidRPr="009074A3">
        <w:rPr>
          <w:rFonts w:ascii="Times New Roman" w:hAnsi="Times New Roman"/>
        </w:rPr>
        <w:t>Pylväsdia</w:t>
      </w:r>
      <w:r>
        <w:rPr>
          <w:rFonts w:ascii="Times New Roman" w:hAnsi="Times New Roman"/>
        </w:rPr>
        <w:t xml:space="preserve">grammi ja graafi visualisoinnissa </w:t>
      </w: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lastRenderedPageBreak/>
              <w:t>Mallin pyörittämien</w:t>
            </w:r>
          </w:p>
        </w:tc>
        <w:tc>
          <w:tcPr>
            <w:tcW w:w="3729" w:type="dxa"/>
          </w:tcPr>
          <w:p w14:paraId="3001B0A4" w14:textId="40F5EC3A"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Pr>
                <w:rFonts w:ascii="Times New Roman" w:hAnsi="Times New Roman"/>
                <w:szCs w:val="24"/>
              </w:rPr>
              <w:t>malli</w:t>
            </w:r>
            <w:r w:rsidRPr="00DA448D">
              <w:rPr>
                <w:rFonts w:ascii="Times New Roman" w:hAnsi="Times New Roman"/>
                <w:szCs w:val="24"/>
              </w:rPr>
              <w:t xml:space="preserve"> kääntyy ohjaimen liikettä vastaavaan suuntaan.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60" w:name="_Toc503518033"/>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60"/>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156B25F6" w14:textId="30F1C5D2" w:rsidR="002E4847" w:rsidRDefault="00094352" w:rsidP="004619B8">
      <w:pPr>
        <w:spacing w:line="360" w:lineRule="auto"/>
        <w:ind w:firstLine="1304"/>
        <w:rPr>
          <w:rFonts w:ascii="Times New Roman" w:hAnsi="Times New Roman"/>
        </w:rPr>
      </w:pPr>
      <w:r>
        <w:rPr>
          <w:rFonts w:ascii="Times New Roman" w:hAnsi="Times New Roman"/>
        </w:rPr>
        <w:t>T</w:t>
      </w:r>
      <w:r w:rsidR="00E72DC4">
        <w:rPr>
          <w:rFonts w:ascii="Times New Roman" w:hAnsi="Times New Roman"/>
        </w:rPr>
        <w:t xml:space="preserve">utkimuksen testijärjestelmissä </w:t>
      </w:r>
      <w:r w:rsidR="00D450BA">
        <w:rPr>
          <w:rFonts w:ascii="Times New Roman" w:hAnsi="Times New Roman"/>
        </w:rPr>
        <w:t xml:space="preserve">voitiin ottaa huomioon </w:t>
      </w:r>
      <w:r w:rsidR="00E72DC4">
        <w:rPr>
          <w:rFonts w:ascii="Times New Roman" w:hAnsi="Times New Roman"/>
        </w:rPr>
        <w:t>joitain Big Datan määrittelyyn liittyviä tekijöitä</w:t>
      </w:r>
      <w:r w:rsidR="00D450BA">
        <w:rPr>
          <w:rFonts w:ascii="Times New Roman" w:hAnsi="Times New Roman"/>
        </w:rPr>
        <w:t xml:space="preserve">, </w:t>
      </w:r>
      <w:r w:rsidR="00E72DC4">
        <w:rPr>
          <w:rFonts w:ascii="Times New Roman" w:hAnsi="Times New Roman"/>
        </w:rPr>
        <w:t xml:space="preserve">mutta kuten myös Kappaleessa 4.2 läpikäydyissä aikaisemmissa Big Dataa ja virtuaalitodellisuutta yhdistävissä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w:t>
      </w:r>
      <w:r w:rsidR="0063796B">
        <w:rPr>
          <w:rFonts w:ascii="Times New Roman" w:hAnsi="Times New Roman"/>
        </w:rPr>
        <w:t xml:space="preserve">toteutettiin </w:t>
      </w:r>
      <w:r w:rsidR="00C90C30">
        <w:rPr>
          <w:rFonts w:ascii="Times New Roman" w:hAnsi="Times New Roman"/>
        </w:rPr>
        <w:t xml:space="preserve">työssä </w:t>
      </w:r>
      <w:r w:rsidR="0063796B">
        <w:rPr>
          <w:rFonts w:ascii="Times New Roman" w:hAnsi="Times New Roman"/>
        </w:rPr>
        <w:t>suoraviivaisesti</w:t>
      </w:r>
      <w:r w:rsidR="00C90C30">
        <w:rPr>
          <w:rFonts w:ascii="Times New Roman" w:hAnsi="Times New Roman"/>
        </w:rPr>
        <w:t xml:space="preserve"> Twitter Streaming API:n ja koneellisesti generoitavan tiedon</w:t>
      </w:r>
      <w:r w:rsidR="0063796B">
        <w:rPr>
          <w:rFonts w:ascii="Times New Roman" w:hAnsi="Times New Roman"/>
        </w:rPr>
        <w:t xml:space="preserve"> avulla. </w:t>
      </w:r>
      <w:r w:rsidR="00BA7B0A" w:rsidRPr="007710C8">
        <w:rPr>
          <w:rFonts w:ascii="Times New Roman" w:hAnsi="Times New Roman"/>
        </w:rPr>
        <w:t xml:space="preserve">Rajapintoja hyödynnettäessä niistä saatava data ja sen rakenne on aina hyvin selkeästi kuvattu, jolloin käytettävän datan sisällön </w:t>
      </w:r>
      <w:r w:rsidR="00BA7B0A">
        <w:rPr>
          <w:rFonts w:ascii="Times New Roman" w:hAnsi="Times New Roman"/>
        </w:rPr>
        <w:t xml:space="preserve">tarkka analysoiminen </w:t>
      </w:r>
      <w:r w:rsidR="00BA7B0A" w:rsidRPr="007710C8">
        <w:rPr>
          <w:rFonts w:ascii="Times New Roman" w:hAnsi="Times New Roman"/>
        </w:rPr>
        <w:t>ei muodostu ongelmaksi ja se jätetään tässä tutkimuksessa huomiotta.</w:t>
      </w:r>
      <w:r w:rsidR="00BA7B0A" w:rsidRPr="00A928B7">
        <w:rPr>
          <w:rFonts w:ascii="Times New Roman" w:hAnsi="Times New Roman"/>
        </w:rPr>
        <w:t xml:space="preserve"> </w:t>
      </w:r>
      <w:r w:rsidR="0063796B">
        <w:rPr>
          <w:rFonts w:ascii="Times New Roman" w:hAnsi="Times New Roman"/>
        </w:rPr>
        <w:t>Tiedon visualisointijärjestelmiä luotaessa myös</w:t>
      </w:r>
      <w:r w:rsidR="00C90C30">
        <w:rPr>
          <w:rFonts w:ascii="Times New Roman" w:hAnsi="Times New Roman"/>
        </w:rPr>
        <w:t xml:space="preserve"> tiedon arvon esille tuominen voidaan todeta työssä täyttyvän, vaikkakin jo tietoa hyödynnettäessä on ollut tiedossa sen sisältö ja sisällön tärkeät elementit.</w:t>
      </w:r>
    </w:p>
    <w:p w14:paraId="61F07D35" w14:textId="641F9A3A" w:rsidR="000E2BDC" w:rsidRDefault="004D721D" w:rsidP="004619B8">
      <w:pPr>
        <w:spacing w:line="360" w:lineRule="auto"/>
        <w:ind w:firstLine="1304"/>
        <w:rPr>
          <w:rFonts w:ascii="Times New Roman" w:hAnsi="Times New Roman"/>
        </w:rPr>
      </w:pPr>
      <w:r>
        <w:rPr>
          <w:rFonts w:ascii="Times New Roman" w:hAnsi="Times New Roman"/>
        </w:rPr>
        <w:t xml:space="preserve">Tutkimuksen testausjärjestelmissä kolme Big Datan viidestä määritteestä </w:t>
      </w:r>
      <w:r w:rsidR="000E2BDC">
        <w:rPr>
          <w:rFonts w:ascii="Times New Roman" w:hAnsi="Times New Roman"/>
        </w:rPr>
        <w:t>jää</w:t>
      </w:r>
      <w:r>
        <w:rPr>
          <w:rFonts w:ascii="Times New Roman" w:hAnsi="Times New Roman"/>
        </w:rPr>
        <w:t xml:space="preserve"> kuitenkin</w:t>
      </w:r>
      <w:r w:rsidR="000E2BDC">
        <w:rPr>
          <w:rFonts w:ascii="Times New Roman" w:hAnsi="Times New Roman"/>
        </w:rPr>
        <w:t xml:space="preserve"> niille annetun määrittelyn pohjalta toteutumatta.</w:t>
      </w:r>
      <w:r>
        <w:rPr>
          <w:rFonts w:ascii="Times New Roman" w:hAnsi="Times New Roman"/>
        </w:rPr>
        <w:t xml:space="preserve"> </w:t>
      </w:r>
      <w:r w:rsidR="00535D75">
        <w:rPr>
          <w:rFonts w:ascii="Times New Roman" w:hAnsi="Times New Roman"/>
        </w:rPr>
        <w:t>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w:t>
      </w:r>
      <w:r w:rsidR="00A112A3">
        <w:rPr>
          <w:rFonts w:ascii="Times New Roman" w:hAnsi="Times New Roman"/>
        </w:rPr>
        <w:t xml:space="preserve">a, mutta näin suuren tietomäärän mallintaminen Twitter-viesteinä maapallovisualisaatiossa </w:t>
      </w:r>
      <w:r w:rsidR="00A112A3">
        <w:rPr>
          <w:rFonts w:ascii="Times New Roman" w:hAnsi="Times New Roman"/>
        </w:rPr>
        <w:lastRenderedPageBreak/>
        <w:t>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p>
    <w:p w14:paraId="7EE19943" w14:textId="77777777" w:rsidR="00282040" w:rsidRDefault="00770AE5" w:rsidP="004D721D">
      <w:pPr>
        <w:spacing w:line="360" w:lineRule="auto"/>
        <w:ind w:firstLine="0"/>
        <w:rPr>
          <w:rFonts w:ascii="Times New Roman" w:hAnsi="Times New Roman"/>
        </w:rPr>
      </w:pPr>
      <w:r>
        <w:rPr>
          <w:rFonts w:ascii="Times New Roman" w:hAnsi="Times New Roman"/>
        </w:rPr>
        <w:tab/>
        <w:t xml:space="preserve">Hyödynnettävän tiedon tuntematon rakenne (Variety) </w:t>
      </w:r>
      <w:r w:rsidR="00F24FCD">
        <w:rPr>
          <w:rFonts w:ascii="Times New Roman" w:hAnsi="Times New Roman"/>
        </w:rPr>
        <w:t xml:space="preserve">ja </w:t>
      </w:r>
      <w:r w:rsidR="00744167">
        <w:rPr>
          <w:rFonts w:ascii="Times New Roman" w:hAnsi="Times New Roman"/>
        </w:rPr>
        <w:t xml:space="preserve">tiedon epäluotettavuus (Veracity) </w:t>
      </w:r>
      <w:r>
        <w:rPr>
          <w:rFonts w:ascii="Times New Roman" w:hAnsi="Times New Roman"/>
        </w:rPr>
        <w:t xml:space="preserve">nähtiin </w:t>
      </w:r>
      <w:r w:rsidR="00744167">
        <w:rPr>
          <w:rFonts w:ascii="Times New Roman" w:hAnsi="Times New Roman"/>
        </w:rPr>
        <w:t>kehitystyön</w:t>
      </w:r>
      <w:r>
        <w:rPr>
          <w:rFonts w:ascii="Times New Roman" w:hAnsi="Times New Roman"/>
        </w:rPr>
        <w:t xml:space="preserve"> aikana kaikista </w:t>
      </w:r>
      <w:r w:rsidR="00744167">
        <w:rPr>
          <w:rFonts w:ascii="Times New Roman" w:hAnsi="Times New Roman"/>
        </w:rPr>
        <w:t>suurimpina</w:t>
      </w:r>
      <w:r>
        <w:rPr>
          <w:rFonts w:ascii="Times New Roman" w:hAnsi="Times New Roman"/>
        </w:rPr>
        <w:t xml:space="preserve"> </w:t>
      </w:r>
      <w:r w:rsidR="00744167">
        <w:rPr>
          <w:rFonts w:ascii="Times New Roman" w:hAnsi="Times New Roman"/>
        </w:rPr>
        <w:t>ongelmakohtina</w:t>
      </w:r>
      <w:r>
        <w:rPr>
          <w:rFonts w:ascii="Times New Roman" w:hAnsi="Times New Roman"/>
        </w:rPr>
        <w:t xml:space="preserve">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22ABD160" w14:textId="2DEFD8C5" w:rsidR="004D721D" w:rsidRDefault="00770AE5" w:rsidP="00282040">
      <w:pPr>
        <w:spacing w:line="360" w:lineRule="auto"/>
        <w:ind w:firstLine="0"/>
        <w:rPr>
          <w:rFonts w:ascii="Times New Roman" w:hAnsi="Times New Roman"/>
        </w:rPr>
      </w:pPr>
      <w:r>
        <w:rPr>
          <w:rFonts w:ascii="Times New Roman" w:hAnsi="Times New Roman"/>
        </w:rPr>
        <w:t>Tutkimu</w:t>
      </w:r>
      <w:r w:rsidR="00282040">
        <w:rPr>
          <w:rFonts w:ascii="Times New Roman" w:hAnsi="Times New Roman"/>
        </w:rPr>
        <w:t xml:space="preserve">styöllisestä näkökulmasta tuntemattoman tai epäluotettavan tiedon </w:t>
      </w:r>
      <w:r>
        <w:rPr>
          <w:rFonts w:ascii="Times New Roman" w:hAnsi="Times New Roman"/>
        </w:rPr>
        <w:t xml:space="preserve">käsittelyssä ongelmaksi muodostuu myös määritteisiin soveltuvan data joukon löytäminen tai luominen. </w:t>
      </w:r>
      <w:r w:rsidR="00C709F3">
        <w:rPr>
          <w:rFonts w:ascii="Times New Roman" w:hAnsi="Times New Roman"/>
        </w:rPr>
        <w:t>Näin laajan</w:t>
      </w:r>
      <w:r>
        <w:rPr>
          <w:rFonts w:ascii="Times New Roman" w:hAnsi="Times New Roman"/>
        </w:rPr>
        <w:t>,</w:t>
      </w:r>
      <w:r w:rsidR="00C709F3">
        <w:rPr>
          <w:rFonts w:ascii="Times New Roman" w:hAnsi="Times New Roman"/>
        </w:rPr>
        <w:t xml:space="preserve"> rakenteeltaan tuntemattoman</w:t>
      </w:r>
      <w:r>
        <w:rPr>
          <w:rFonts w:ascii="Times New Roman" w:hAnsi="Times New Roman"/>
        </w:rPr>
        <w:t xml:space="preserve"> sekä silti jonkin säännön </w:t>
      </w:r>
      <w:r w:rsidR="00C709F3">
        <w:rPr>
          <w:rFonts w:ascii="Times New Roman" w:hAnsi="Times New Roman"/>
        </w:rPr>
        <w:t>mukaan</w:t>
      </w:r>
      <w:r>
        <w:rPr>
          <w:rFonts w:ascii="Times New Roman" w:hAnsi="Times New Roman"/>
        </w:rPr>
        <w:t xml:space="preserve"> </w:t>
      </w:r>
      <w:r w:rsidR="00C709F3">
        <w:rPr>
          <w:rFonts w:ascii="Times New Roman" w:hAnsi="Times New Roman"/>
        </w:rPr>
        <w:t>tietoa generoivan</w:t>
      </w:r>
      <w:r>
        <w:rPr>
          <w:rFonts w:ascii="Times New Roman" w:hAnsi="Times New Roman"/>
        </w:rPr>
        <w:t xml:space="preserve"> </w:t>
      </w:r>
      <w:r w:rsidR="00C709F3">
        <w:rPr>
          <w:rFonts w:ascii="Times New Roman" w:hAnsi="Times New Roman"/>
        </w:rPr>
        <w:t xml:space="preserve">data joukon löytäminen ei täten tämän tutkimuksen osalta toteutunut. </w:t>
      </w:r>
      <w:r w:rsidR="00282040">
        <w:rPr>
          <w:rFonts w:ascii="Times New Roman" w:hAnsi="Times New Roman"/>
        </w:rPr>
        <w:t xml:space="preserve">Testijärjestelmiin valitun </w:t>
      </w:r>
      <w:r w:rsidR="00282040">
        <w:rPr>
          <w:rFonts w:ascii="Times New Roman" w:hAnsi="Times New Roman"/>
        </w:rPr>
        <w:t xml:space="preserve">datan kohdalla nämä ongelmat eivät myöskään realisoituneet, sillä rajapintoja, kuten Twitter Streaming API, hyödynnettäessä rajapinnasta </w:t>
      </w:r>
      <w:r w:rsidR="00282040" w:rsidRPr="007710C8">
        <w:rPr>
          <w:rFonts w:ascii="Times New Roman" w:hAnsi="Times New Roman"/>
        </w:rPr>
        <w:t>saatava data ja sen rakenne on aina hyvin selkeästi kuvattu</w:t>
      </w:r>
      <w:r w:rsidR="00282040">
        <w:rPr>
          <w:rFonts w:ascii="Times New Roman" w:hAnsi="Times New Roman"/>
        </w:rPr>
        <w:t>.</w:t>
      </w:r>
      <w:r w:rsidR="00282040">
        <w:rPr>
          <w:rFonts w:ascii="Times New Roman" w:hAnsi="Times New Roman"/>
        </w:rPr>
        <w:t xml:space="preserve"> L</w:t>
      </w:r>
      <w:r w:rsidR="00744167">
        <w:rPr>
          <w:rFonts w:ascii="Times New Roman" w:hAnsi="Times New Roman"/>
        </w:rPr>
        <w:t xml:space="preserve">ähimmäksi </w:t>
      </w:r>
      <w:r w:rsidR="00282040">
        <w:rPr>
          <w:rFonts w:ascii="Times New Roman" w:hAnsi="Times New Roman"/>
        </w:rPr>
        <w:t xml:space="preserve">tuntematonta tai epäluotettavaa </w:t>
      </w:r>
      <w:r w:rsidR="00744167">
        <w:rPr>
          <w:rFonts w:ascii="Times New Roman" w:hAnsi="Times New Roman"/>
        </w:rPr>
        <w:t xml:space="preserve">data joukkoa </w:t>
      </w:r>
      <w:r w:rsidR="00282040">
        <w:rPr>
          <w:rFonts w:ascii="Times New Roman" w:hAnsi="Times New Roman"/>
        </w:rPr>
        <w:t xml:space="preserve">varmasti </w:t>
      </w:r>
      <w:bookmarkStart w:id="361" w:name="_GoBack"/>
      <w:bookmarkEnd w:id="361"/>
      <w:r w:rsidR="00744167">
        <w:rPr>
          <w:rFonts w:ascii="Times New Roman" w:hAnsi="Times New Roman"/>
        </w:rPr>
        <w:t xml:space="preserve">päästäisiin laajojen järjestelmien käyttölokeissa ja niihin liittyvässä analytiikassa. Käyttölokien analytiikkaa onkin käsitelty useissa aikaisemmissa tutkimuksissa [Miranskyy et al., 2016; </w:t>
      </w:r>
      <w:r w:rsidR="00894389">
        <w:rPr>
          <w:rFonts w:ascii="Times New Roman" w:hAnsi="Times New Roman"/>
        </w:rPr>
        <w:t>Wu, 2017</w:t>
      </w:r>
      <w:r w:rsidR="00744167">
        <w:rPr>
          <w:rFonts w:ascii="Times New Roman" w:hAnsi="Times New Roman"/>
        </w:rPr>
        <w:t xml:space="preserve">], mutta </w:t>
      </w:r>
      <w:r w:rsidR="00526F00">
        <w:rPr>
          <w:rFonts w:ascii="Times New Roman" w:hAnsi="Times New Roman"/>
        </w:rPr>
        <w:t>aiheen tarkempi käsittely</w:t>
      </w:r>
      <w:r w:rsidR="00744167">
        <w:rPr>
          <w:rFonts w:ascii="Times New Roman" w:hAnsi="Times New Roman"/>
        </w:rPr>
        <w:t xml:space="preserve"> ei ole osa tämän tutkimuksen sisältöä.</w:t>
      </w:r>
    </w:p>
    <w:p w14:paraId="66C26825" w14:textId="77777777" w:rsidR="004D721D" w:rsidRPr="00D450BA" w:rsidRDefault="004D721D" w:rsidP="004619B8">
      <w:pPr>
        <w:spacing w:line="360" w:lineRule="auto"/>
        <w:ind w:firstLine="1304"/>
        <w:rPr>
          <w:rFonts w:ascii="Times New Roman" w:hAnsi="Times New Roman"/>
        </w:rPr>
      </w:pPr>
    </w:p>
    <w:p w14:paraId="466E37B4" w14:textId="77777777" w:rsidR="002E4847" w:rsidRDefault="002E4847" w:rsidP="002E4847"/>
    <w:p w14:paraId="1A6D2EAC" w14:textId="61EAC001" w:rsidR="002E4847" w:rsidRDefault="002E4847" w:rsidP="002E4847">
      <w:pPr>
        <w:spacing w:line="360" w:lineRule="auto"/>
        <w:ind w:firstLine="0"/>
        <w:rPr>
          <w:rFonts w:ascii="Times New Roman" w:hAnsi="Times New Roman"/>
        </w:rPr>
      </w:pPr>
      <w:r w:rsidRPr="007710C8">
        <w:rPr>
          <w:rFonts w:ascii="Times New Roman" w:hAnsi="Times New Roman"/>
        </w:rPr>
        <w:t>Näiden tietojen pohjalta viitaten Kappaleessa 2 esitettyyn Big Datan määrittelyyn, voidaan sanoa kriteerien toteutuvan Twitter Streaming API:n tuottavan datan kohdalla paitsi tiedon moninaisuuden (</w:t>
      </w:r>
      <w:r w:rsidRPr="007710C8">
        <w:rPr>
          <w:rFonts w:ascii="Times New Roman" w:hAnsi="Times New Roman"/>
          <w:i/>
        </w:rPr>
        <w:t>Variety</w:t>
      </w:r>
      <w:r w:rsidRPr="007710C8">
        <w:rPr>
          <w:rFonts w:ascii="Times New Roman" w:hAnsi="Times New Roman"/>
        </w:rPr>
        <w:t xml:space="preserve">) osalta. 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Big Datan tavoite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lastRenderedPageBreak/>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0" w:type="auto"/>
        <w:tblLook w:val="04A0" w:firstRow="1" w:lastRow="0" w:firstColumn="1" w:lastColumn="0" w:noHBand="0" w:noVBand="1"/>
      </w:tblPr>
      <w:tblGrid>
        <w:gridCol w:w="1704"/>
        <w:gridCol w:w="1398"/>
        <w:gridCol w:w="1594"/>
        <w:gridCol w:w="4932"/>
      </w:tblGrid>
      <w:tr w:rsidR="00F24FCD" w14:paraId="62B6C025" w14:textId="77777777" w:rsidTr="00F24FCD">
        <w:tc>
          <w:tcPr>
            <w:tcW w:w="1704" w:type="dxa"/>
          </w:tcPr>
          <w:p w14:paraId="25909ADC" w14:textId="77777777" w:rsidR="00F24FCD" w:rsidRDefault="00F24FCD" w:rsidP="002E4847">
            <w:pPr>
              <w:spacing w:line="360" w:lineRule="auto"/>
              <w:ind w:firstLine="0"/>
              <w:jc w:val="center"/>
              <w:rPr>
                <w:rFonts w:ascii="Times New Roman" w:hAnsi="Times New Roman"/>
                <w:b/>
              </w:rPr>
            </w:pPr>
            <w:r>
              <w:rPr>
                <w:rFonts w:ascii="Times New Roman" w:hAnsi="Times New Roman"/>
                <w:b/>
              </w:rPr>
              <w:t>Attribuutti</w:t>
            </w:r>
          </w:p>
        </w:tc>
        <w:tc>
          <w:tcPr>
            <w:tcW w:w="1398" w:type="dxa"/>
          </w:tcPr>
          <w:p w14:paraId="33F8571C" w14:textId="77777777" w:rsidR="00F24FCD" w:rsidRDefault="00F24FCD" w:rsidP="002E4847">
            <w:pPr>
              <w:spacing w:line="360" w:lineRule="auto"/>
              <w:ind w:firstLine="0"/>
              <w:jc w:val="center"/>
              <w:rPr>
                <w:rFonts w:ascii="Times New Roman" w:hAnsi="Times New Roman"/>
                <w:b/>
              </w:rPr>
            </w:pPr>
          </w:p>
        </w:tc>
        <w:tc>
          <w:tcPr>
            <w:tcW w:w="1594" w:type="dxa"/>
          </w:tcPr>
          <w:p w14:paraId="3791BCCB" w14:textId="0DB35609" w:rsidR="00F24FCD" w:rsidRDefault="00F24FCD" w:rsidP="002E4847">
            <w:pPr>
              <w:spacing w:line="360" w:lineRule="auto"/>
              <w:ind w:firstLine="0"/>
              <w:jc w:val="center"/>
              <w:rPr>
                <w:rFonts w:ascii="Times New Roman" w:hAnsi="Times New Roman"/>
                <w:b/>
              </w:rPr>
            </w:pPr>
            <w:r>
              <w:rPr>
                <w:rFonts w:ascii="Times New Roman" w:hAnsi="Times New Roman"/>
                <w:b/>
              </w:rPr>
              <w:t>Big Datan tavoite täyttyy</w:t>
            </w:r>
          </w:p>
        </w:tc>
        <w:tc>
          <w:tcPr>
            <w:tcW w:w="4932" w:type="dxa"/>
          </w:tcPr>
          <w:p w14:paraId="6D048D89" w14:textId="77777777" w:rsidR="00F24FCD" w:rsidRDefault="00F24FCD" w:rsidP="002E4847">
            <w:pPr>
              <w:spacing w:line="360" w:lineRule="auto"/>
              <w:ind w:firstLine="0"/>
              <w:jc w:val="center"/>
              <w:rPr>
                <w:rFonts w:ascii="Times New Roman" w:hAnsi="Times New Roman"/>
                <w:b/>
              </w:rPr>
            </w:pPr>
            <w:r>
              <w:rPr>
                <w:rFonts w:ascii="Times New Roman" w:hAnsi="Times New Roman"/>
                <w:b/>
              </w:rPr>
              <w:t>Kuvaus</w:t>
            </w:r>
          </w:p>
        </w:tc>
      </w:tr>
      <w:tr w:rsidR="00F24FCD" w14:paraId="69E2C7EC" w14:textId="77777777" w:rsidTr="00F24FCD">
        <w:tc>
          <w:tcPr>
            <w:tcW w:w="1704" w:type="dxa"/>
          </w:tcPr>
          <w:p w14:paraId="17F6438E" w14:textId="77777777" w:rsidR="00F24FCD" w:rsidRPr="00A928B7" w:rsidRDefault="00F24FCD" w:rsidP="002E4847">
            <w:pPr>
              <w:spacing w:line="360" w:lineRule="auto"/>
              <w:ind w:firstLine="0"/>
              <w:rPr>
                <w:rFonts w:ascii="Times New Roman" w:hAnsi="Times New Roman"/>
              </w:rPr>
            </w:pPr>
            <w:r w:rsidRPr="00A928B7">
              <w:rPr>
                <w:rFonts w:ascii="Times New Roman" w:hAnsi="Times New Roman"/>
              </w:rPr>
              <w:t>Volume</w:t>
            </w:r>
          </w:p>
        </w:tc>
        <w:tc>
          <w:tcPr>
            <w:tcW w:w="1398" w:type="dxa"/>
          </w:tcPr>
          <w:p w14:paraId="05D97FCD" w14:textId="77777777" w:rsidR="00F24FCD" w:rsidRDefault="00F24FCD" w:rsidP="002E4847">
            <w:pPr>
              <w:spacing w:line="360" w:lineRule="auto"/>
              <w:ind w:firstLine="0"/>
              <w:jc w:val="center"/>
              <w:rPr>
                <w:rFonts w:ascii="Times New Roman" w:hAnsi="Times New Roman"/>
              </w:rPr>
            </w:pPr>
          </w:p>
        </w:tc>
        <w:tc>
          <w:tcPr>
            <w:tcW w:w="1594" w:type="dxa"/>
          </w:tcPr>
          <w:p w14:paraId="5D8A5894" w14:textId="59329DB8" w:rsidR="00F24FCD" w:rsidRPr="00A928B7" w:rsidRDefault="00F24FCD" w:rsidP="002E4847">
            <w:pPr>
              <w:spacing w:line="360" w:lineRule="auto"/>
              <w:ind w:firstLine="0"/>
              <w:jc w:val="center"/>
              <w:rPr>
                <w:rFonts w:ascii="Times New Roman" w:hAnsi="Times New Roman"/>
              </w:rPr>
            </w:pPr>
            <w:r>
              <w:rPr>
                <w:rFonts w:ascii="Times New Roman" w:hAnsi="Times New Roman"/>
              </w:rPr>
              <w:t>Ei</w:t>
            </w:r>
          </w:p>
        </w:tc>
        <w:tc>
          <w:tcPr>
            <w:tcW w:w="4932" w:type="dxa"/>
          </w:tcPr>
          <w:p w14:paraId="1F75163C" w14:textId="3CA44E5C" w:rsidR="00F24FCD" w:rsidRDefault="00F24FCD"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F24FCD" w14:paraId="675F593E" w14:textId="77777777" w:rsidTr="00F24FCD">
        <w:tc>
          <w:tcPr>
            <w:tcW w:w="1704" w:type="dxa"/>
          </w:tcPr>
          <w:p w14:paraId="3C1C978E" w14:textId="77777777" w:rsidR="00F24FCD" w:rsidRPr="00A928B7" w:rsidRDefault="00F24FCD" w:rsidP="002E4847">
            <w:pPr>
              <w:spacing w:line="360" w:lineRule="auto"/>
              <w:ind w:firstLine="0"/>
              <w:rPr>
                <w:rFonts w:ascii="Times New Roman" w:hAnsi="Times New Roman"/>
              </w:rPr>
            </w:pPr>
            <w:r w:rsidRPr="00A928B7">
              <w:rPr>
                <w:rFonts w:ascii="Times New Roman" w:hAnsi="Times New Roman"/>
              </w:rPr>
              <w:t>Velocity</w:t>
            </w:r>
          </w:p>
        </w:tc>
        <w:tc>
          <w:tcPr>
            <w:tcW w:w="1398" w:type="dxa"/>
          </w:tcPr>
          <w:p w14:paraId="5926FD84" w14:textId="77777777" w:rsidR="00F24FCD" w:rsidRDefault="00F24FCD" w:rsidP="002E4847">
            <w:pPr>
              <w:spacing w:line="360" w:lineRule="auto"/>
              <w:ind w:firstLine="0"/>
              <w:jc w:val="center"/>
              <w:rPr>
                <w:rFonts w:ascii="Times New Roman" w:hAnsi="Times New Roman"/>
              </w:rPr>
            </w:pPr>
          </w:p>
        </w:tc>
        <w:tc>
          <w:tcPr>
            <w:tcW w:w="1594" w:type="dxa"/>
          </w:tcPr>
          <w:p w14:paraId="2FEEEEDD" w14:textId="04089ACB" w:rsidR="00F24FCD" w:rsidRPr="00A928B7" w:rsidRDefault="00F24FCD" w:rsidP="002E4847">
            <w:pPr>
              <w:spacing w:line="360" w:lineRule="auto"/>
              <w:ind w:firstLine="0"/>
              <w:jc w:val="center"/>
              <w:rPr>
                <w:rFonts w:ascii="Times New Roman" w:hAnsi="Times New Roman"/>
              </w:rPr>
            </w:pPr>
            <w:r>
              <w:rPr>
                <w:rFonts w:ascii="Times New Roman" w:hAnsi="Times New Roman"/>
              </w:rPr>
              <w:t>Kyllä</w:t>
            </w:r>
          </w:p>
        </w:tc>
        <w:tc>
          <w:tcPr>
            <w:tcW w:w="4932" w:type="dxa"/>
          </w:tcPr>
          <w:p w14:paraId="7C4E6AAD" w14:textId="065F052E" w:rsidR="00F24FCD" w:rsidRPr="00FA08EF" w:rsidRDefault="00F24FCD"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F24FCD" w14:paraId="023762F0" w14:textId="77777777" w:rsidTr="00F24FCD">
        <w:tc>
          <w:tcPr>
            <w:tcW w:w="1704" w:type="dxa"/>
          </w:tcPr>
          <w:p w14:paraId="4FEF9D07" w14:textId="77777777" w:rsidR="00F24FCD" w:rsidRPr="00A928B7" w:rsidRDefault="00F24FCD" w:rsidP="002E4847">
            <w:pPr>
              <w:spacing w:line="360" w:lineRule="auto"/>
              <w:ind w:firstLine="0"/>
              <w:rPr>
                <w:rFonts w:ascii="Times New Roman" w:hAnsi="Times New Roman"/>
              </w:rPr>
            </w:pPr>
            <w:r w:rsidRPr="00A928B7">
              <w:rPr>
                <w:rFonts w:ascii="Times New Roman" w:hAnsi="Times New Roman"/>
              </w:rPr>
              <w:t>Variety</w:t>
            </w:r>
          </w:p>
        </w:tc>
        <w:tc>
          <w:tcPr>
            <w:tcW w:w="1398" w:type="dxa"/>
          </w:tcPr>
          <w:p w14:paraId="59685E62" w14:textId="77777777" w:rsidR="00F24FCD" w:rsidRDefault="00F24FCD" w:rsidP="002E4847">
            <w:pPr>
              <w:spacing w:line="360" w:lineRule="auto"/>
              <w:ind w:firstLine="0"/>
              <w:jc w:val="center"/>
              <w:rPr>
                <w:rFonts w:ascii="Times New Roman" w:hAnsi="Times New Roman"/>
              </w:rPr>
            </w:pPr>
          </w:p>
        </w:tc>
        <w:tc>
          <w:tcPr>
            <w:tcW w:w="1594" w:type="dxa"/>
          </w:tcPr>
          <w:p w14:paraId="3667F8E6" w14:textId="47D88B64" w:rsidR="00F24FCD" w:rsidRPr="00A928B7" w:rsidRDefault="00F24FCD" w:rsidP="002E4847">
            <w:pPr>
              <w:spacing w:line="360" w:lineRule="auto"/>
              <w:ind w:firstLine="0"/>
              <w:jc w:val="center"/>
              <w:rPr>
                <w:rFonts w:ascii="Times New Roman" w:hAnsi="Times New Roman"/>
              </w:rPr>
            </w:pPr>
            <w:r>
              <w:rPr>
                <w:rFonts w:ascii="Times New Roman" w:hAnsi="Times New Roman"/>
              </w:rPr>
              <w:t>Ei</w:t>
            </w:r>
          </w:p>
        </w:tc>
        <w:tc>
          <w:tcPr>
            <w:tcW w:w="4932" w:type="dxa"/>
          </w:tcPr>
          <w:p w14:paraId="4DC463D9" w14:textId="61E60B7A" w:rsidR="00F24FCD" w:rsidRDefault="00F24FCD" w:rsidP="00FA08EF">
            <w:pPr>
              <w:spacing w:line="360" w:lineRule="auto"/>
              <w:ind w:firstLine="0"/>
              <w:rPr>
                <w:rFonts w:ascii="Times New Roman" w:hAnsi="Times New Roman"/>
                <w:b/>
              </w:rPr>
            </w:pPr>
            <w:r>
              <w:rPr>
                <w:rFonts w:ascii="Times New Roman" w:hAnsi="Times New Roman"/>
              </w:rPr>
              <w:t xml:space="preserve">Käytetyn tiedon rakenne on tunnettu käytettyjen datajoukkojen kohdalla. Tuntemattoman sisällön </w:t>
            </w:r>
            <w:r>
              <w:rPr>
                <w:rFonts w:ascii="Times New Roman" w:hAnsi="Times New Roman"/>
              </w:rPr>
              <w:lastRenderedPageBreak/>
              <w:t>omaavaa datajoukkoa ei voida diagrammi- ja graafipohjaisten visualisointien kohdalla hyödyntää, sillä tuntemattomat tietueet korruptoisivat ja väärentäisivät visualisoinnin sisällön.</w:t>
            </w:r>
          </w:p>
        </w:tc>
      </w:tr>
      <w:tr w:rsidR="00F24FCD" w14:paraId="7720D4BA" w14:textId="77777777" w:rsidTr="00F24FCD">
        <w:tc>
          <w:tcPr>
            <w:tcW w:w="1704" w:type="dxa"/>
          </w:tcPr>
          <w:p w14:paraId="21DB4245" w14:textId="77777777" w:rsidR="00F24FCD" w:rsidRPr="00A928B7" w:rsidRDefault="00F24FCD" w:rsidP="002E4847">
            <w:pPr>
              <w:spacing w:line="360" w:lineRule="auto"/>
              <w:ind w:firstLine="0"/>
              <w:rPr>
                <w:rFonts w:ascii="Times New Roman" w:hAnsi="Times New Roman"/>
              </w:rPr>
            </w:pPr>
            <w:r w:rsidRPr="00A928B7">
              <w:rPr>
                <w:rFonts w:ascii="Times New Roman" w:hAnsi="Times New Roman"/>
              </w:rPr>
              <w:lastRenderedPageBreak/>
              <w:t>Veracity</w:t>
            </w:r>
          </w:p>
        </w:tc>
        <w:tc>
          <w:tcPr>
            <w:tcW w:w="1398" w:type="dxa"/>
          </w:tcPr>
          <w:p w14:paraId="6D8A0B2F" w14:textId="77777777" w:rsidR="00F24FCD" w:rsidRDefault="00F24FCD" w:rsidP="002E4847">
            <w:pPr>
              <w:spacing w:line="360" w:lineRule="auto"/>
              <w:ind w:firstLine="0"/>
              <w:jc w:val="center"/>
              <w:rPr>
                <w:rFonts w:ascii="Times New Roman" w:hAnsi="Times New Roman"/>
              </w:rPr>
            </w:pPr>
          </w:p>
        </w:tc>
        <w:tc>
          <w:tcPr>
            <w:tcW w:w="1594" w:type="dxa"/>
          </w:tcPr>
          <w:p w14:paraId="738A0391" w14:textId="13F9B464" w:rsidR="00F24FCD" w:rsidRPr="00A928B7" w:rsidRDefault="00F24FCD" w:rsidP="002E4847">
            <w:pPr>
              <w:spacing w:line="360" w:lineRule="auto"/>
              <w:ind w:firstLine="0"/>
              <w:jc w:val="center"/>
              <w:rPr>
                <w:rFonts w:ascii="Times New Roman" w:hAnsi="Times New Roman"/>
              </w:rPr>
            </w:pPr>
            <w:r>
              <w:rPr>
                <w:rFonts w:ascii="Times New Roman" w:hAnsi="Times New Roman"/>
              </w:rPr>
              <w:t>Ei</w:t>
            </w:r>
          </w:p>
        </w:tc>
        <w:tc>
          <w:tcPr>
            <w:tcW w:w="4932" w:type="dxa"/>
          </w:tcPr>
          <w:p w14:paraId="10B7D2DB" w14:textId="38CF6FE3" w:rsidR="00F24FCD" w:rsidRPr="00231DE5" w:rsidRDefault="00F24FCD"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F24FCD" w14:paraId="2756B806" w14:textId="77777777" w:rsidTr="00F24FCD">
        <w:tc>
          <w:tcPr>
            <w:tcW w:w="1704" w:type="dxa"/>
          </w:tcPr>
          <w:p w14:paraId="418DD41D" w14:textId="77777777" w:rsidR="00F24FCD" w:rsidRPr="00A928B7" w:rsidRDefault="00F24FCD" w:rsidP="002E4847">
            <w:pPr>
              <w:spacing w:line="360" w:lineRule="auto"/>
              <w:ind w:firstLine="0"/>
              <w:rPr>
                <w:rFonts w:ascii="Times New Roman" w:hAnsi="Times New Roman"/>
              </w:rPr>
            </w:pPr>
            <w:r w:rsidRPr="006074A6">
              <w:rPr>
                <w:rFonts w:ascii="Times New Roman" w:hAnsi="Times New Roman"/>
              </w:rPr>
              <w:t>Value</w:t>
            </w:r>
          </w:p>
        </w:tc>
        <w:tc>
          <w:tcPr>
            <w:tcW w:w="1398" w:type="dxa"/>
          </w:tcPr>
          <w:p w14:paraId="0AED9E45" w14:textId="77777777" w:rsidR="00F24FCD" w:rsidRDefault="00F24FCD" w:rsidP="002E4847">
            <w:pPr>
              <w:spacing w:line="360" w:lineRule="auto"/>
              <w:ind w:firstLine="0"/>
              <w:jc w:val="center"/>
              <w:rPr>
                <w:rFonts w:ascii="Times New Roman" w:hAnsi="Times New Roman"/>
              </w:rPr>
            </w:pPr>
          </w:p>
        </w:tc>
        <w:tc>
          <w:tcPr>
            <w:tcW w:w="1594" w:type="dxa"/>
          </w:tcPr>
          <w:p w14:paraId="790F2FC7" w14:textId="63DC0661" w:rsidR="00F24FCD" w:rsidRPr="00A928B7" w:rsidRDefault="00F24FCD" w:rsidP="002E4847">
            <w:pPr>
              <w:spacing w:line="360" w:lineRule="auto"/>
              <w:ind w:firstLine="0"/>
              <w:jc w:val="center"/>
              <w:rPr>
                <w:rFonts w:ascii="Times New Roman" w:hAnsi="Times New Roman"/>
              </w:rPr>
            </w:pPr>
            <w:r>
              <w:rPr>
                <w:rFonts w:ascii="Times New Roman" w:hAnsi="Times New Roman"/>
              </w:rPr>
              <w:t>Kyllä</w:t>
            </w:r>
          </w:p>
        </w:tc>
        <w:tc>
          <w:tcPr>
            <w:tcW w:w="4932" w:type="dxa"/>
          </w:tcPr>
          <w:p w14:paraId="56A8DDED" w14:textId="33866D44" w:rsidR="00F24FCD" w:rsidRPr="00231DE5" w:rsidRDefault="00F24FCD" w:rsidP="002E4847">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P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73D04430" w14:textId="77777777" w:rsidR="00CC6DD0" w:rsidRDefault="00CC6DD0" w:rsidP="007710C8">
      <w:pPr>
        <w:spacing w:line="360" w:lineRule="auto"/>
        <w:ind w:firstLine="0"/>
        <w:rPr>
          <w:rFonts w:ascii="Times New Roman" w:hAnsi="Times New Roman"/>
          <w:b/>
        </w:rPr>
      </w:pPr>
    </w:p>
    <w:p w14:paraId="6D357292" w14:textId="77777777" w:rsidR="00CC6DD0" w:rsidRPr="006A7A4F" w:rsidRDefault="00CC6DD0" w:rsidP="007710C8">
      <w:pPr>
        <w:spacing w:line="360" w:lineRule="auto"/>
        <w:ind w:firstLine="0"/>
        <w:rPr>
          <w:rFonts w:ascii="Times New Roman" w:hAnsi="Times New Roman"/>
        </w:rPr>
      </w:pPr>
    </w:p>
    <w:p w14:paraId="76658F2F" w14:textId="77777777" w:rsidR="00D91104" w:rsidRPr="007710C8" w:rsidRDefault="00D91104" w:rsidP="007710C8">
      <w:pPr>
        <w:spacing w:line="360" w:lineRule="auto"/>
        <w:rPr>
          <w:rFonts w:ascii="Times New Roman" w:hAnsi="Times New Roman"/>
        </w:rPr>
      </w:pPr>
    </w:p>
    <w:p w14:paraId="38D5D901" w14:textId="77777777" w:rsidR="00D91104" w:rsidRPr="007710C8" w:rsidRDefault="00152D44" w:rsidP="007710C8">
      <w:pPr>
        <w:spacing w:line="360" w:lineRule="auto"/>
        <w:rPr>
          <w:rFonts w:ascii="Times New Roman" w:hAnsi="Times New Roman"/>
        </w:rPr>
      </w:pPr>
      <w:r w:rsidRPr="007710C8">
        <w:rPr>
          <w:rFonts w:ascii="Times New Roman" w:hAnsi="Times New Roman"/>
        </w:rPr>
        <w:t xml:space="preserve">- Miksi tehtiin: </w:t>
      </w:r>
      <w:commentRangeStart w:id="362"/>
      <w:r w:rsidRPr="007710C8">
        <w:rPr>
          <w:rFonts w:ascii="Times New Roman" w:hAnsi="Times New Roman"/>
        </w:rPr>
        <w:t>Tarkoituksena kerätä käyttäjiltä kokemuksia VR:n data visualisointikokemuksista ja tyyleistä</w:t>
      </w:r>
      <w:commentRangeEnd w:id="362"/>
      <w:r w:rsidR="00F30E32" w:rsidRPr="007710C8">
        <w:rPr>
          <w:rStyle w:val="Kommentinviite"/>
          <w:rFonts w:ascii="Times New Roman" w:hAnsi="Times New Roman"/>
        </w:rPr>
        <w:commentReference w:id="362"/>
      </w:r>
      <w:r w:rsidRPr="007710C8">
        <w:rPr>
          <w:rFonts w:ascii="Times New Roman" w:hAnsi="Times New Roman"/>
        </w:rPr>
        <w:t>. Mikä olisi oikeanlainen tapa/lähtökohta lähteä visualisoimaan isoja datasettejä VR:ssä. Big Datan ongelmat, huomioitiinko tässä ja miten.</w:t>
      </w:r>
    </w:p>
    <w:p w14:paraId="400BF29D" w14:textId="7882CAE4" w:rsidR="00D91104" w:rsidRPr="007710C8" w:rsidRDefault="00981DAB" w:rsidP="007710C8">
      <w:pPr>
        <w:pStyle w:val="Otsikko11"/>
        <w:spacing w:line="360" w:lineRule="auto"/>
        <w:ind w:firstLine="0"/>
        <w:rPr>
          <w:rFonts w:ascii="Times New Roman" w:hAnsi="Times New Roman"/>
          <w:color w:val="00000A"/>
        </w:rPr>
      </w:pPr>
      <w:bookmarkStart w:id="363" w:name="_Toc462643326"/>
      <w:bookmarkStart w:id="364" w:name="_Toc463943279"/>
      <w:bookmarkStart w:id="365" w:name="_Toc503518034"/>
      <w:bookmarkEnd w:id="363"/>
      <w:bookmarkEnd w:id="364"/>
      <w:r w:rsidRPr="007710C8">
        <w:rPr>
          <w:rFonts w:ascii="Times New Roman" w:hAnsi="Times New Roman"/>
          <w:color w:val="00000A"/>
        </w:rPr>
        <w:t>6.</w:t>
      </w:r>
      <w:r w:rsidR="00152D44" w:rsidRPr="007710C8">
        <w:rPr>
          <w:rFonts w:ascii="Times New Roman" w:hAnsi="Times New Roman"/>
          <w:color w:val="00000A"/>
        </w:rPr>
        <w:t xml:space="preserve"> TESTIJÄRJESTELMÄN </w:t>
      </w:r>
      <w:r w:rsidRPr="007710C8">
        <w:rPr>
          <w:rFonts w:ascii="Times New Roman" w:hAnsi="Times New Roman"/>
          <w:color w:val="00000A"/>
        </w:rPr>
        <w:t>KÄYTTÄJÄTESTAUS</w:t>
      </w:r>
      <w:bookmarkEnd w:id="365"/>
    </w:p>
    <w:p w14:paraId="2567349F" w14:textId="77777777" w:rsidR="00D91104" w:rsidRPr="007710C8" w:rsidRDefault="00D91104" w:rsidP="007710C8">
      <w:pPr>
        <w:spacing w:line="360" w:lineRule="auto"/>
        <w:rPr>
          <w:rFonts w:ascii="Times New Roman" w:hAnsi="Times New Roman"/>
        </w:rPr>
      </w:pPr>
    </w:p>
    <w:p w14:paraId="035A8B76" w14:textId="77777777" w:rsidR="00D91104" w:rsidRPr="007710C8" w:rsidRDefault="00572C50" w:rsidP="007710C8">
      <w:pPr>
        <w:spacing w:line="360" w:lineRule="auto"/>
        <w:rPr>
          <w:rFonts w:ascii="Times New Roman" w:hAnsi="Times New Roman"/>
        </w:rPr>
      </w:pPr>
      <w:r w:rsidRPr="007710C8">
        <w:rPr>
          <w:rFonts w:ascii="Times New Roman" w:hAnsi="Times New Roman"/>
        </w:rPr>
        <w:t xml:space="preserve">- Testisuunnitelma, miten virtuaalitodellisuuden ja 2D-ympäristöjen eroja tässä testataan. </w:t>
      </w:r>
    </w:p>
    <w:p w14:paraId="43A4DD39" w14:textId="77777777" w:rsidR="00572C50" w:rsidRPr="007710C8" w:rsidRDefault="00572C50" w:rsidP="007710C8">
      <w:pPr>
        <w:spacing w:line="360" w:lineRule="auto"/>
        <w:rPr>
          <w:rFonts w:ascii="Times New Roman" w:hAnsi="Times New Roman"/>
        </w:rPr>
      </w:pPr>
      <w:r w:rsidRPr="007710C8">
        <w:rPr>
          <w:rFonts w:ascii="Times New Roman" w:hAnsi="Times New Roman"/>
        </w:rPr>
        <w:t>- Tulosten kertaaminen kahden eri visualisoinnin osalta.</w:t>
      </w:r>
    </w:p>
    <w:p w14:paraId="26C7A5C1" w14:textId="77777777" w:rsidR="00572C50" w:rsidRPr="007710C8" w:rsidRDefault="00572C50" w:rsidP="007710C8">
      <w:pPr>
        <w:spacing w:line="360" w:lineRule="auto"/>
        <w:rPr>
          <w:rFonts w:ascii="Times New Roman" w:hAnsi="Times New Roman"/>
        </w:rPr>
      </w:pPr>
      <w:r w:rsidRPr="007710C8">
        <w:rPr>
          <w:rFonts w:ascii="Times New Roman" w:hAnsi="Times New Roman"/>
        </w:rPr>
        <w:t>- Haastattelukysymykset</w:t>
      </w:r>
    </w:p>
    <w:p w14:paraId="542EB2FB" w14:textId="77777777" w:rsidR="00572C50" w:rsidRPr="007710C8" w:rsidRDefault="00572C50" w:rsidP="007710C8">
      <w:pPr>
        <w:spacing w:line="360" w:lineRule="auto"/>
        <w:rPr>
          <w:rFonts w:ascii="Times New Roman" w:hAnsi="Times New Roman"/>
        </w:rPr>
      </w:pPr>
      <w:r w:rsidRPr="007710C8">
        <w:rPr>
          <w:rFonts w:ascii="Times New Roman" w:hAnsi="Times New Roman"/>
        </w:rPr>
        <w:t xml:space="preserve">- Yhteenveto </w:t>
      </w: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66" w:name="_Toc462643327"/>
      <w:bookmarkStart w:id="367" w:name="_Toc463943280"/>
      <w:bookmarkStart w:id="368" w:name="_Toc503518035"/>
      <w:bookmarkEnd w:id="366"/>
      <w:bookmarkEnd w:id="367"/>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68"/>
    </w:p>
    <w:p w14:paraId="5B0C6A3F" w14:textId="77777777" w:rsidR="00D91104" w:rsidRPr="007710C8" w:rsidRDefault="00D91104" w:rsidP="007710C8">
      <w:pPr>
        <w:spacing w:line="360" w:lineRule="auto"/>
        <w:rPr>
          <w:rFonts w:ascii="Times New Roman" w:hAnsi="Times New Roman"/>
        </w:rPr>
      </w:pPr>
    </w:p>
    <w:p w14:paraId="0654D39F" w14:textId="4FE5D6C0" w:rsidR="00D91104" w:rsidRPr="007710C8" w:rsidRDefault="00981DAB" w:rsidP="007710C8">
      <w:pPr>
        <w:pStyle w:val="Otsikko21"/>
        <w:spacing w:line="360" w:lineRule="auto"/>
        <w:ind w:firstLine="0"/>
      </w:pPr>
      <w:bookmarkStart w:id="369" w:name="_Toc503518036"/>
      <w:r w:rsidRPr="007710C8">
        <w:lastRenderedPageBreak/>
        <w:t>7</w:t>
      </w:r>
      <w:r w:rsidR="006C4D7A" w:rsidRPr="007710C8">
        <w:t xml:space="preserve">.1 </w:t>
      </w:r>
      <w:r w:rsidRPr="007710C8">
        <w:t>Käyttäjätestauksen tulokset</w:t>
      </w:r>
      <w:bookmarkEnd w:id="369"/>
    </w:p>
    <w:p w14:paraId="7F474157" w14:textId="77777777" w:rsidR="00572C50" w:rsidRPr="007710C8" w:rsidRDefault="00572C50" w:rsidP="007710C8">
      <w:pPr>
        <w:spacing w:line="360" w:lineRule="auto"/>
        <w:rPr>
          <w:rFonts w:ascii="Times New Roman" w:hAnsi="Times New Roman"/>
        </w:rPr>
      </w:pPr>
      <w:r w:rsidRPr="007710C8">
        <w:rPr>
          <w:rFonts w:ascii="Times New Roman" w:hAnsi="Times New Roman"/>
        </w:rPr>
        <w:t>- Mtä testauksen avulla kävi ilmi.</w:t>
      </w:r>
    </w:p>
    <w:p w14:paraId="6BA2AADA" w14:textId="77777777" w:rsidR="00572C50" w:rsidRPr="007710C8" w:rsidRDefault="00572C50" w:rsidP="007710C8">
      <w:pPr>
        <w:spacing w:line="360" w:lineRule="auto"/>
        <w:rPr>
          <w:rFonts w:ascii="Times New Roman" w:hAnsi="Times New Roman"/>
        </w:rPr>
      </w:pPr>
      <w:r w:rsidRPr="007710C8">
        <w:rPr>
          <w:rFonts w:ascii="Times New Roman" w:hAnsi="Times New Roman"/>
        </w:rPr>
        <w:t>- Minkälaisen visualisointikokemuksen virtuaalitodellisuus tarjosi.</w:t>
      </w:r>
    </w:p>
    <w:p w14:paraId="5A815DF6" w14:textId="77777777" w:rsidR="00572C50" w:rsidRPr="007710C8" w:rsidRDefault="00572C50" w:rsidP="007710C8">
      <w:pPr>
        <w:spacing w:line="360" w:lineRule="auto"/>
        <w:rPr>
          <w:rFonts w:ascii="Times New Roman" w:hAnsi="Times New Roman"/>
        </w:rPr>
      </w:pPr>
      <w:r w:rsidRPr="007710C8">
        <w:rPr>
          <w:rFonts w:ascii="Times New Roman" w:hAnsi="Times New Roman"/>
        </w:rPr>
        <w:t>- Taulukoituja tuloksia, tehokkuudesta tai muusta vai pelkästään kvalitatiivinen testaus?</w:t>
      </w:r>
    </w:p>
    <w:p w14:paraId="2FFE8E72" w14:textId="77777777" w:rsidR="00D91104" w:rsidRPr="007710C8" w:rsidRDefault="00D91104"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70" w:name="_Toc503518037"/>
      <w:r w:rsidRPr="007710C8">
        <w:t>7</w:t>
      </w:r>
      <w:r w:rsidR="006C4D7A" w:rsidRPr="007710C8">
        <w:t xml:space="preserve">.2 </w:t>
      </w:r>
      <w:r w:rsidRPr="007710C8">
        <w:t>Loppuyhteenvet</w:t>
      </w:r>
      <w:r w:rsidR="00157A61">
        <w:t>o</w:t>
      </w:r>
      <w:bookmarkEnd w:id="370"/>
    </w:p>
    <w:p w14:paraId="721BEEB6" w14:textId="77777777" w:rsidR="00572C50" w:rsidRPr="007710C8" w:rsidRDefault="00572C50" w:rsidP="007710C8">
      <w:pPr>
        <w:spacing w:line="360" w:lineRule="auto"/>
        <w:ind w:firstLine="0"/>
        <w:rPr>
          <w:rFonts w:ascii="Times New Roman" w:hAnsi="Times New Roman"/>
        </w:rPr>
      </w:pPr>
      <w:r w:rsidRPr="007710C8">
        <w:rPr>
          <w:rFonts w:ascii="Times New Roman" w:hAnsi="Times New Roman"/>
        </w:rPr>
        <w:t>-Loppukaneetteja hahmoteltuna:</w:t>
      </w:r>
    </w:p>
    <w:p w14:paraId="34A1AB29" w14:textId="2C781C2E"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 xml:space="preserve">Big Datan asettamat haasteet ovat itsessään jo haasteellisia visualisoinnille ja haasteet yhä kasvavat lisättäessä tekijöihin virtuaalitodellisuuden. </w:t>
      </w:r>
      <w:commentRangeStart w:id="371"/>
      <w:r w:rsidR="00C01654" w:rsidRPr="007710C8">
        <w:rPr>
          <w:rFonts w:ascii="Times New Roman" w:hAnsi="Times New Roman"/>
        </w:rPr>
        <w:t>Tämän lisäksi virtuaalitodellisuus ei kuitenkaan tuo mitään täysin uutta ja merkittävää pöytään</w:t>
      </w:r>
      <w:ins w:id="372" w:author="Hassi Sakari" w:date="2017-10-29T16:32:00Z">
        <w:r w:rsidR="00346779" w:rsidRPr="007710C8">
          <w:rPr>
            <w:rFonts w:ascii="Times New Roman" w:hAnsi="Times New Roman"/>
          </w:rPr>
          <w:t xml:space="preserve"> (tulisiko keskittyä AR:n mahdollisuuksiin).</w:t>
        </w:r>
      </w:ins>
      <w:del w:id="373"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w:t>
      </w:r>
      <w:commentRangeEnd w:id="371"/>
      <w:r w:rsidR="00E95CA2" w:rsidRPr="007710C8">
        <w:rPr>
          <w:rStyle w:val="Kommentinviite"/>
          <w:rFonts w:ascii="Times New Roman" w:hAnsi="Times New Roman"/>
        </w:rPr>
        <w:commentReference w:id="371"/>
      </w:r>
      <w:r w:rsidR="00C01654" w:rsidRPr="007710C8">
        <w:rPr>
          <w:rFonts w:ascii="Times New Roman" w:hAnsi="Times New Roman"/>
        </w:rPr>
        <w:t>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1B0A2C" w:rsidRPr="007710C8">
        <w:rPr>
          <w:rFonts w:ascii="Times New Roman" w:hAnsi="Times New Roman"/>
        </w:rPr>
        <w:t>lmassa ja hyödyt jäävät pieniksi.</w:t>
      </w:r>
      <w:r w:rsidR="00C01654" w:rsidRPr="007710C8">
        <w:rPr>
          <w:rFonts w:ascii="Times New Roman" w:hAnsi="Times New Roman"/>
        </w:rPr>
        <w:t xml:space="preserve"> </w:t>
      </w:r>
    </w:p>
    <w:p w14:paraId="1CD4E5B7" w14:textId="77777777" w:rsidR="00A065F0" w:rsidRPr="002E4847" w:rsidRDefault="00A065F0" w:rsidP="00285C32">
      <w:pPr>
        <w:pStyle w:val="Otsikko11"/>
        <w:spacing w:line="360" w:lineRule="auto"/>
        <w:ind w:firstLine="0"/>
        <w:rPr>
          <w:rFonts w:ascii="Times New Roman" w:hAnsi="Times New Roman"/>
          <w:color w:val="00000A"/>
        </w:rPr>
      </w:pPr>
      <w:bookmarkStart w:id="374" w:name="_Toc463943281"/>
      <w:bookmarkEnd w:id="374"/>
    </w:p>
    <w:p w14:paraId="7F7572B4" w14:textId="77777777" w:rsidR="00A065F0" w:rsidRPr="002E4847" w:rsidRDefault="00A065F0" w:rsidP="00285C32">
      <w:pPr>
        <w:pStyle w:val="Otsikko11"/>
        <w:spacing w:line="360" w:lineRule="auto"/>
        <w:ind w:firstLine="0"/>
        <w:rPr>
          <w:rFonts w:ascii="Times New Roman" w:hAnsi="Times New Roman"/>
          <w:color w:val="00000A"/>
        </w:rPr>
      </w:pPr>
    </w:p>
    <w:p w14:paraId="57BE6B62" w14:textId="77777777" w:rsidR="00A065F0" w:rsidRPr="002E4847" w:rsidRDefault="00A065F0" w:rsidP="00285C32">
      <w:pPr>
        <w:pStyle w:val="Otsikko11"/>
        <w:spacing w:line="360" w:lineRule="auto"/>
        <w:ind w:firstLine="0"/>
        <w:rPr>
          <w:rFonts w:ascii="Times New Roman" w:hAnsi="Times New Roman"/>
          <w:color w:val="00000A"/>
        </w:rPr>
      </w:pPr>
    </w:p>
    <w:p w14:paraId="06DBC2D9" w14:textId="77777777" w:rsidR="00CE4C50" w:rsidRPr="002E4847" w:rsidRDefault="00CE4C50" w:rsidP="00CE4C50"/>
    <w:p w14:paraId="1C9C8600" w14:textId="77777777" w:rsidR="00CE4C50" w:rsidRPr="002E4847" w:rsidRDefault="00CE4C50" w:rsidP="00FC5757">
      <w:pPr>
        <w:ind w:firstLine="0"/>
      </w:pPr>
    </w:p>
    <w:p w14:paraId="6644D0DB" w14:textId="5CDDDBB7" w:rsidR="005E3EF3" w:rsidRPr="00285C32" w:rsidRDefault="00A065F0" w:rsidP="00285C32">
      <w:pPr>
        <w:pStyle w:val="Otsikko11"/>
        <w:spacing w:line="360" w:lineRule="auto"/>
        <w:ind w:firstLine="0"/>
        <w:rPr>
          <w:rFonts w:ascii="Times New Roman" w:hAnsi="Times New Roman"/>
          <w:color w:val="00000A"/>
          <w:lang w:val="en-US"/>
        </w:rPr>
      </w:pPr>
      <w:bookmarkStart w:id="375" w:name="_Toc503518038"/>
      <w:r>
        <w:rPr>
          <w:rFonts w:ascii="Times New Roman" w:hAnsi="Times New Roman"/>
          <w:color w:val="00000A"/>
          <w:lang w:val="en-US"/>
        </w:rPr>
        <w:t>LÄHDELUETTELO</w:t>
      </w:r>
      <w:bookmarkEnd w:id="375"/>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lastRenderedPageBreak/>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17F1B411" w14:textId="71F8D763" w:rsidR="007F6F0A" w:rsidRPr="007710C8" w:rsidRDefault="007F6F0A" w:rsidP="007F6F0A">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7710C8">
        <w:rPr>
          <w:rFonts w:ascii="Times New Roman" w:hAnsi="Times New Roman"/>
          <w:szCs w:val="24"/>
          <w:lang w:val="en-US"/>
          <w:rPrChange w:id="376" w:author="Hassi Sakari" w:date="2017-10-29T16:00:00Z">
            <w:rPr>
              <w:rFonts w:ascii="Times New Roman" w:hAnsi="Times New Roman"/>
              <w:sz w:val="22"/>
              <w:szCs w:val="22"/>
            </w:rPr>
          </w:rPrChange>
        </w:rPr>
        <w:t xml:space="preserve">Leap Motion. </w:t>
      </w:r>
      <w:r w:rsidRPr="007F6F0A">
        <w:rPr>
          <w:rFonts w:ascii="Times New Roman" w:hAnsi="Times New Roman"/>
          <w:szCs w:val="24"/>
          <w:lang w:val="en-US"/>
          <w:rPrChange w:id="377" w:author="Hassi Sakari" w:date="2017-10-29T16:00:00Z">
            <w:rPr>
              <w:rFonts w:ascii="Times New Roman" w:hAnsi="Times New Roman"/>
              <w:sz w:val="22"/>
              <w:szCs w:val="22"/>
            </w:rPr>
          </w:rPrChange>
        </w:rPr>
        <w:t>https://www.leapmotion.com/</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w:t>
      </w:r>
      <w:r w:rsidRPr="00744167">
        <w:rPr>
          <w:rFonts w:ascii="Times New Roman" w:hAnsi="Times New Roman"/>
          <w:lang w:val="en-US"/>
        </w:rPr>
        <w:t>Miranskyy et al., 2016</w:t>
      </w:r>
      <w:r w:rsidRPr="00744167">
        <w:rPr>
          <w:rFonts w:ascii="Times New Roman" w:hAnsi="Times New Roman"/>
          <w:lang w:val="en-US"/>
        </w:rPr>
        <w:t xml:space="preserve">]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Pr="007710C8" w:rsidRDefault="00A842BF" w:rsidP="007710C8">
      <w:pPr>
        <w:spacing w:line="360" w:lineRule="auto"/>
        <w:ind w:firstLine="0"/>
        <w:rPr>
          <w:rFonts w:ascii="Times New Roman" w:hAnsi="Times New Roman"/>
          <w:color w:val="000000" w:themeColor="text1"/>
          <w:szCs w:val="24"/>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1"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2"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3"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4"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lastRenderedPageBreak/>
        <w:t xml:space="preserve">[Vicon] </w:t>
      </w:r>
      <w:r w:rsidRPr="007710C8">
        <w:rPr>
          <w:rFonts w:ascii="Times New Roman" w:hAnsi="Times New Roman"/>
          <w:szCs w:val="24"/>
          <w:lang w:val="en-US"/>
          <w:rPrChange w:id="378" w:author="Hassi Sakari" w:date="2017-10-29T16:00:00Z">
            <w:rPr>
              <w:rFonts w:ascii="Times New Roman" w:hAnsi="Times New Roman"/>
              <w:sz w:val="22"/>
              <w:szCs w:val="22"/>
            </w:rPr>
          </w:rPrChange>
        </w:rPr>
        <w:t xml:space="preserve">Vicon, Motion Capture Systems. </w:t>
      </w:r>
      <w:r w:rsidR="00894389">
        <w:rPr>
          <w:szCs w:val="24"/>
          <w:lang w:val="en-US"/>
        </w:rPr>
        <w:fldChar w:fldCharType="begin"/>
      </w:r>
      <w:r w:rsidR="00894389">
        <w:rPr>
          <w:szCs w:val="24"/>
          <w:lang w:val="en-US"/>
        </w:rPr>
        <w:instrText xml:space="preserve"> HYPERLINK "</w:instrText>
      </w:r>
      <w:r w:rsidR="00894389" w:rsidRPr="007710C8">
        <w:rPr>
          <w:szCs w:val="24"/>
          <w:lang w:val="en-US"/>
          <w:rPrChange w:id="379" w:author="Hassi Sakari" w:date="2017-10-29T16:00:00Z">
            <w:rPr>
              <w:rStyle w:val="Hyperlinkki"/>
              <w:rFonts w:ascii="Times New Roman" w:hAnsi="Times New Roman"/>
              <w:sz w:val="22"/>
              <w:szCs w:val="22"/>
            </w:rPr>
          </w:rPrChange>
        </w:rPr>
        <w:instrText>https://www.vicon.com/</w:instrText>
      </w:r>
      <w:r w:rsidR="00894389">
        <w:rPr>
          <w:szCs w:val="24"/>
          <w:lang w:val="en-US"/>
        </w:rPr>
        <w:instrText xml:space="preserve">" </w:instrText>
      </w:r>
      <w:r w:rsidR="00894389">
        <w:rPr>
          <w:szCs w:val="24"/>
          <w:lang w:val="en-US"/>
        </w:rPr>
        <w:fldChar w:fldCharType="separate"/>
      </w:r>
      <w:r w:rsidR="00894389" w:rsidRPr="00517076">
        <w:rPr>
          <w:rStyle w:val="Hyperlinkki"/>
          <w:szCs w:val="24"/>
          <w:lang w:val="en-US"/>
          <w:rPrChange w:id="380" w:author="Hassi Sakari" w:date="2017-10-29T16:00:00Z">
            <w:rPr>
              <w:rStyle w:val="Hyperlinkki"/>
              <w:rFonts w:ascii="Times New Roman" w:hAnsi="Times New Roman"/>
              <w:sz w:val="22"/>
              <w:szCs w:val="22"/>
            </w:rPr>
          </w:rPrChange>
        </w:rPr>
        <w:t>https://www.vicon.com/</w:t>
      </w:r>
      <w:r w:rsidR="00894389">
        <w:rPr>
          <w:szCs w:val="24"/>
          <w:lang w:val="en-US"/>
        </w:rPr>
        <w:fldChar w:fldCharType="end"/>
      </w:r>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35"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894389">
        <w:rPr>
          <w:rFonts w:ascii="Times New Roman" w:hAnsi="Times New Roman"/>
          <w:color w:val="auto"/>
          <w:spacing w:val="4"/>
          <w:szCs w:val="24"/>
          <w:shd w:val="clear" w:color="auto" w:fill="FFFFFF"/>
        </w:rPr>
        <w:t>Lecture Notes in Computer Science, vol 10135</w:t>
      </w:r>
      <w:r w:rsidRPr="00894389">
        <w:rPr>
          <w:rFonts w:ascii="Times New Roman" w:hAnsi="Times New Roman"/>
          <w:color w:val="auto"/>
          <w:spacing w:val="4"/>
          <w:szCs w:val="24"/>
          <w:shd w:val="clear" w:color="auto" w:fill="FFFFFF"/>
        </w:rPr>
        <w:t>. 2017</w:t>
      </w:r>
    </w:p>
    <w:p w14:paraId="00A7275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[Yahoo, 2016] Yahoo Confirms at Least 500 Million Accounts Were Hacked. Fortune.com/2016/09/22/yahoo-hack</w:t>
      </w:r>
    </w:p>
    <w:p w14:paraId="54A56C64" w14:textId="77777777" w:rsidR="00641DAF" w:rsidRPr="007710C8" w:rsidRDefault="00641DAF" w:rsidP="007710C8">
      <w:pPr>
        <w:spacing w:line="360" w:lineRule="auto"/>
        <w:ind w:firstLine="0"/>
        <w:rPr>
          <w:rFonts w:ascii="Times New Roman" w:hAnsi="Times New Roman"/>
          <w:lang w:val="en-US"/>
        </w:rPr>
      </w:pPr>
    </w:p>
    <w:p w14:paraId="474C90D3" w14:textId="77777777" w:rsidR="00D522FC" w:rsidRPr="007710C8" w:rsidRDefault="00D522FC" w:rsidP="007710C8">
      <w:pPr>
        <w:suppressAutoHyphens w:val="0"/>
        <w:spacing w:line="360" w:lineRule="auto"/>
        <w:ind w:firstLine="0"/>
        <w:rPr>
          <w:rFonts w:ascii="Times New Roman" w:hAnsi="Times New Roman"/>
          <w:sz w:val="22"/>
          <w:szCs w:val="22"/>
          <w:lang w:val="en-US"/>
        </w:rPr>
      </w:pPr>
    </w:p>
    <w:p w14:paraId="29A9B5C2" w14:textId="77777777" w:rsidR="00D522FC" w:rsidRPr="007710C8" w:rsidRDefault="00D522FC" w:rsidP="007710C8">
      <w:pPr>
        <w:suppressAutoHyphens w:val="0"/>
        <w:spacing w:line="360" w:lineRule="auto"/>
        <w:ind w:left="360" w:firstLine="0"/>
        <w:rPr>
          <w:rFonts w:ascii="Times New Roman" w:hAnsi="Times New Roman"/>
          <w:sz w:val="22"/>
          <w:szCs w:val="22"/>
          <w:lang w:val="en-US"/>
          <w:rPrChange w:id="381" w:author="Hassi Sakari" w:date="2017-10-29T16:00:00Z">
            <w:rPr>
              <w:rFonts w:ascii="Times New Roman" w:hAnsi="Times New Roman"/>
              <w:sz w:val="22"/>
              <w:szCs w:val="22"/>
            </w:rPr>
          </w:rPrChange>
        </w:rPr>
      </w:pPr>
    </w:p>
    <w:p w14:paraId="3F5E9FD6" w14:textId="77777777" w:rsidR="00356440" w:rsidRPr="007710C8" w:rsidRDefault="00356440" w:rsidP="007710C8">
      <w:pPr>
        <w:spacing w:line="360" w:lineRule="auto"/>
        <w:rPr>
          <w:rFonts w:ascii="Times New Roman" w:eastAsia="SimSun" w:hAnsi="Times New Roman"/>
          <w:lang w:val="en-US"/>
        </w:rPr>
      </w:pPr>
    </w:p>
    <w:p w14:paraId="189D1A80"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5E0E6668"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697B8FAD"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4443CF44" w14:textId="77777777" w:rsidR="00D91104" w:rsidRDefault="00D91104">
      <w:pPr>
        <w:suppressAutoHyphens w:val="0"/>
        <w:spacing w:line="240" w:lineRule="auto"/>
        <w:ind w:firstLine="0"/>
        <w:jc w:val="left"/>
        <w:rPr>
          <w:rFonts w:ascii="Arial" w:hAnsi="Arial" w:cs="Arial"/>
          <w:sz w:val="20"/>
          <w:lang w:val="en-US" w:eastAsia="fi-FI"/>
        </w:rPr>
      </w:pPr>
    </w:p>
    <w:p w14:paraId="7873415C" w14:textId="77777777" w:rsidR="00D91104" w:rsidRDefault="00D91104">
      <w:pPr>
        <w:suppressAutoHyphens w:val="0"/>
        <w:spacing w:line="240" w:lineRule="auto"/>
        <w:jc w:val="left"/>
        <w:rPr>
          <w:rFonts w:ascii="Times New Roman" w:hAnsi="Times New Roman"/>
          <w:sz w:val="22"/>
          <w:szCs w:val="22"/>
          <w:lang w:val="en-US" w:eastAsia="fi-FI"/>
        </w:rPr>
      </w:pPr>
    </w:p>
    <w:p w14:paraId="789F6892" w14:textId="77777777" w:rsidR="00D91104" w:rsidRDefault="00D91104">
      <w:pPr>
        <w:suppressAutoHyphens w:val="0"/>
        <w:spacing w:line="240" w:lineRule="auto"/>
        <w:jc w:val="left"/>
        <w:rPr>
          <w:rFonts w:ascii="Times New Roman" w:hAnsi="Times New Roman"/>
          <w:sz w:val="22"/>
          <w:szCs w:val="22"/>
          <w:lang w:val="en-US" w:eastAsia="fi-FI"/>
        </w:rPr>
      </w:pPr>
    </w:p>
    <w:p w14:paraId="167B9683" w14:textId="77777777" w:rsidR="00D91104" w:rsidRDefault="00D91104">
      <w:pPr>
        <w:suppressAutoHyphens w:val="0"/>
        <w:spacing w:line="240" w:lineRule="auto"/>
        <w:jc w:val="left"/>
        <w:rPr>
          <w:rFonts w:ascii="Times New Roman" w:hAnsi="Times New Roman"/>
          <w:sz w:val="22"/>
          <w:szCs w:val="22"/>
          <w:lang w:val="en-US" w:eastAsia="fi-FI"/>
        </w:rPr>
      </w:pPr>
    </w:p>
    <w:p w14:paraId="1E49E19B" w14:textId="77777777" w:rsidR="00D91104" w:rsidRPr="0037239A" w:rsidRDefault="00D91104">
      <w:pPr>
        <w:rPr>
          <w:lang w:val="en-US"/>
          <w:rPrChange w:id="382" w:author="Hassi Sakari" w:date="2017-10-29T16:00:00Z">
            <w:rPr/>
          </w:rPrChange>
        </w:rPr>
      </w:pPr>
    </w:p>
    <w:p w14:paraId="1360ABC3" w14:textId="77777777" w:rsidR="009D4087" w:rsidRPr="0037239A" w:rsidRDefault="009D4087">
      <w:pPr>
        <w:rPr>
          <w:lang w:val="en-US"/>
          <w:rPrChange w:id="383" w:author="Hassi Sakari" w:date="2017-10-29T16:00:00Z">
            <w:rPr/>
          </w:rPrChange>
        </w:rPr>
      </w:pPr>
    </w:p>
    <w:sectPr w:rsidR="009D4087" w:rsidRPr="0037239A" w:rsidSect="00D91104">
      <w:headerReference w:type="default" r:id="rId36"/>
      <w:footerReference w:type="default" r:id="rId37"/>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arri Siirtola" w:date="2017-06-18T15:09:00Z" w:initials="HS">
    <w:p w14:paraId="55456AF7" w14:textId="54A1AFF8" w:rsidR="004D721D" w:rsidRPr="00517254" w:rsidRDefault="004D721D">
      <w:pPr>
        <w:pStyle w:val="Kommentinteksti"/>
      </w:pPr>
      <w:r>
        <w:rPr>
          <w:rStyle w:val="Kommentinviite"/>
        </w:rPr>
        <w:annotationRef/>
      </w:r>
      <w:r w:rsidRPr="00517254">
        <w:t>Käytät sekä “Kirjoittaja (2006)” että “Kirjoittaja [2006]” – pitää olla johdonmukainen.</w:t>
      </w:r>
      <w:r>
        <w:t xml:space="preserve"> Kumpaa muotoa graduseminaarissa suositeltiin?</w:t>
      </w:r>
    </w:p>
  </w:comment>
  <w:comment w:id="14" w:author="Harri Siirtola" w:date="2017-06-18T15:13:00Z" w:initials="HS">
    <w:p w14:paraId="6EB5E956" w14:textId="32E3CF2F" w:rsidR="004D721D" w:rsidRPr="009A17A0" w:rsidRDefault="004D721D">
      <w:pPr>
        <w:pStyle w:val="Kommentinteksti"/>
      </w:pPr>
      <w:r>
        <w:rPr>
          <w:rStyle w:val="Kommentinviite"/>
        </w:rPr>
        <w:annotationRef/>
      </w:r>
      <w:r w:rsidRPr="009A17A0">
        <w:t>Nämä pilkut o</w:t>
      </w:r>
      <w:r>
        <w:t>vat aika pitkälle tyyliasioita. Ehdotan joitain muutoksia, mutta itse tietenkin päätät miten kirjoitat.</w:t>
      </w:r>
    </w:p>
  </w:comment>
  <w:comment w:id="21" w:author="Harri Siirtola" w:date="2017-06-18T15:11:00Z" w:initials="HS">
    <w:p w14:paraId="63257AEB" w14:textId="575AFD43" w:rsidR="004D721D" w:rsidRPr="00517254" w:rsidRDefault="004D721D">
      <w:pPr>
        <w:pStyle w:val="Kommentinteksti"/>
      </w:pPr>
      <w:r>
        <w:rPr>
          <w:rStyle w:val="Kommentinviite"/>
        </w:rPr>
        <w:annotationRef/>
      </w:r>
      <w:r w:rsidRPr="00517254">
        <w:t>Yllä “Big Data”. Käytä vain yhtä muotoa!</w:t>
      </w:r>
      <w:r>
        <w:t xml:space="preserve"> Käyttäisin isoja alkukirjaimia, erottuu paremmin. Kommentoin vain tässä, koskee koko dokumenttia!</w:t>
      </w:r>
    </w:p>
  </w:comment>
  <w:comment w:id="24" w:author="Harri Siirtola" w:date="2017-06-18T15:11:00Z" w:initials="HS">
    <w:p w14:paraId="2FE96682" w14:textId="77777777" w:rsidR="004D721D" w:rsidRPr="00826991" w:rsidRDefault="004D721D">
      <w:pPr>
        <w:pStyle w:val="Kommentinteksti"/>
      </w:pPr>
      <w:r>
        <w:rPr>
          <w:rStyle w:val="Kommentinviite"/>
        </w:rPr>
        <w:annotationRef/>
      </w:r>
      <w:r w:rsidRPr="00826991">
        <w:t>Avaa lyhenne.</w:t>
      </w:r>
    </w:p>
  </w:comment>
  <w:comment w:id="38" w:author="Harri Siirtola" w:date="2017-06-18T15:20:00Z" w:initials="HS">
    <w:p w14:paraId="0E30A975" w14:textId="349FA070" w:rsidR="004D721D" w:rsidRPr="00826991" w:rsidRDefault="004D721D">
      <w:pPr>
        <w:pStyle w:val="Kommentinteksti"/>
      </w:pPr>
      <w:r>
        <w:rPr>
          <w:rStyle w:val="Kommentinviite"/>
        </w:rPr>
        <w:annotationRef/>
      </w:r>
      <w:r>
        <w:t>Toistoa, konsensus == yhteisymmärrys.</w:t>
      </w:r>
    </w:p>
  </w:comment>
  <w:comment w:id="41" w:author="Harri Siirtola" w:date="2017-06-18T15:33:00Z" w:initials="HS">
    <w:p w14:paraId="368B89DF" w14:textId="68BC16DF" w:rsidR="004D721D" w:rsidRDefault="004D721D">
      <w:pPr>
        <w:pStyle w:val="Kommentinteksti"/>
      </w:pPr>
      <w:r>
        <w:rPr>
          <w:rStyle w:val="Kommentinviite"/>
        </w:rPr>
        <w:annotationRef/>
      </w:r>
      <w:r>
        <w:t>Kursivoisin vain käsitteitä, ja nekin vain ensimmäistä kertaa esitellessä.</w:t>
      </w:r>
    </w:p>
  </w:comment>
  <w:comment w:id="58" w:author="Harri Siirtola" w:date="2017-06-18T15:34:00Z" w:initials="HS">
    <w:p w14:paraId="237D2E1F" w14:textId="77777777" w:rsidR="004D721D" w:rsidRDefault="004D721D">
      <w:pPr>
        <w:pStyle w:val="Kommentinteksti"/>
        <w:rPr>
          <w:noProof/>
        </w:rPr>
      </w:pPr>
      <w:r>
        <w:rPr>
          <w:rStyle w:val="Kommentinviite"/>
        </w:rPr>
        <w:annotationRef/>
      </w:r>
    </w:p>
    <w:p w14:paraId="12C663BF" w14:textId="014DDF53" w:rsidR="004D721D" w:rsidRDefault="004D721D">
      <w:pPr>
        <w:pStyle w:val="Kommentinteksti"/>
      </w:pPr>
      <w:r>
        <w:t>Laney määritteli ensimmäisenä?</w:t>
      </w:r>
    </w:p>
  </w:comment>
  <w:comment w:id="62" w:author="Harri Siirtola" w:date="2017-06-18T15:35:00Z" w:initials="HS">
    <w:p w14:paraId="11D262E0" w14:textId="4988ACC1" w:rsidR="004D721D" w:rsidRDefault="004D721D">
      <w:pPr>
        <w:pStyle w:val="Kommentinteksti"/>
      </w:pPr>
      <w:r>
        <w:rPr>
          <w:rStyle w:val="Kommentinviite"/>
        </w:rPr>
        <w:annotationRef/>
      </w:r>
      <w:r>
        <w:t>Yllä</w:t>
      </w:r>
    </w:p>
  </w:comment>
  <w:comment w:id="67" w:author="Harri Siirtola" w:date="2017-06-18T15:35:00Z" w:initials="HS">
    <w:p w14:paraId="1B583358" w14:textId="4648C752" w:rsidR="004D721D" w:rsidRDefault="004D721D">
      <w:pPr>
        <w:pStyle w:val="Kommentinteksti"/>
      </w:pPr>
      <w:r>
        <w:rPr>
          <w:rStyle w:val="Kommentinviite"/>
        </w:rPr>
        <w:annotationRef/>
      </w:r>
      <w:r>
        <w:t>Turhan juhlallista, ”joten” ja sivulause tms.?</w:t>
      </w:r>
    </w:p>
  </w:comment>
  <w:comment w:id="70" w:author="Harri Siirtola" w:date="2017-06-18T15:36:00Z" w:initials="HS">
    <w:p w14:paraId="71138002" w14:textId="15B23D12" w:rsidR="004D721D" w:rsidRDefault="004D721D">
      <w:pPr>
        <w:pStyle w:val="Kommentinteksti"/>
      </w:pPr>
      <w:r>
        <w:rPr>
          <w:rStyle w:val="Kommentinviite"/>
        </w:rPr>
        <w:annotationRef/>
      </w:r>
      <w:r>
        <w:t>Tieto -&gt; niiden, tieto -&gt; sen</w:t>
      </w:r>
    </w:p>
  </w:comment>
  <w:comment w:id="74" w:author="Harri Siirtola" w:date="2017-06-18T15:37:00Z" w:initials="HS">
    <w:p w14:paraId="71DD9B86" w14:textId="3E73957A" w:rsidR="004D721D" w:rsidRDefault="004D721D">
      <w:pPr>
        <w:pStyle w:val="Kommentinteksti"/>
      </w:pPr>
      <w:r>
        <w:rPr>
          <w:rStyle w:val="Kommentinviite"/>
        </w:rPr>
        <w:annotationRef/>
      </w:r>
      <w:r>
        <w:t>sen</w:t>
      </w:r>
    </w:p>
  </w:comment>
  <w:comment w:id="77" w:author="Harri Siirtola" w:date="2017-06-18T15:37:00Z" w:initials="HS">
    <w:p w14:paraId="733A4149" w14:textId="789CE86A" w:rsidR="004D721D" w:rsidRDefault="004D721D">
      <w:pPr>
        <w:pStyle w:val="Kommentinteksti"/>
      </w:pPr>
      <w:r>
        <w:rPr>
          <w:rStyle w:val="Kommentinviite"/>
        </w:rPr>
        <w:annotationRef/>
      </w:r>
      <w:r>
        <w:t>”tuottaessa rakenteellisesti erilaista”?</w:t>
      </w:r>
    </w:p>
  </w:comment>
  <w:comment w:id="79" w:author="Harri Siirtola" w:date="2017-06-18T15:48:00Z" w:initials="HS">
    <w:p w14:paraId="1409405C" w14:textId="30804353" w:rsidR="004D721D" w:rsidRDefault="004D721D">
      <w:pPr>
        <w:pStyle w:val="Kommentinteksti"/>
      </w:pPr>
      <w:r>
        <w:rPr>
          <w:rStyle w:val="Kommentinviite"/>
        </w:rPr>
        <w:annotationRef/>
      </w:r>
      <w:r>
        <w:t>Kuvaan 1 ei viitata tekstistä.</w:t>
      </w:r>
    </w:p>
  </w:comment>
  <w:comment w:id="89" w:author="Harri Siirtola" w:date="2017-06-18T15:39:00Z" w:initials="HS">
    <w:p w14:paraId="48CFE5D9" w14:textId="364F48C6" w:rsidR="004D721D" w:rsidRDefault="004D721D">
      <w:pPr>
        <w:pStyle w:val="Kommentinteksti"/>
      </w:pPr>
      <w:r>
        <w:rPr>
          <w:rStyle w:val="Kommentinviite"/>
        </w:rPr>
        <w:annotationRef/>
      </w:r>
      <w:r>
        <w:t>Tätä voisi vähän avata esimerkillä.</w:t>
      </w:r>
    </w:p>
  </w:comment>
  <w:comment w:id="106" w:author="Harri Siirtola" w:date="2017-06-18T15:41:00Z" w:initials="HS">
    <w:p w14:paraId="52ADC084" w14:textId="77777777" w:rsidR="004D721D" w:rsidRDefault="004D721D" w:rsidP="00B60EF2">
      <w:pPr>
        <w:pStyle w:val="Seliteteksti"/>
        <w:rPr>
          <w:noProof/>
        </w:rPr>
      </w:pPr>
      <w:r>
        <w:rPr>
          <w:rStyle w:val="Kommentinviite"/>
        </w:rPr>
        <w:annotationRef/>
      </w:r>
      <w:r>
        <w:t xml:space="preserve">Tässä voisi viitata Colin </w:t>
      </w:r>
    </w:p>
    <w:p w14:paraId="7D0D7A42" w14:textId="4EC76656" w:rsidR="004D721D" w:rsidRPr="007710C8" w:rsidRDefault="004D721D" w:rsidP="00B60EF2">
      <w:pPr>
        <w:pStyle w:val="Seliteteksti"/>
      </w:pPr>
      <w:r>
        <w:t xml:space="preserve">Waren kirjaan, johonkin sopivaan kohtaan. </w:t>
      </w:r>
      <w:r w:rsidRPr="007710C8">
        <w:t xml:space="preserve">Saat lainaan jos haluat. </w:t>
      </w:r>
    </w:p>
    <w:p w14:paraId="59E892A9" w14:textId="00F1BF47" w:rsidR="004D721D" w:rsidRPr="0037239A" w:rsidRDefault="004D721D"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109" w:author="Harri Siirtola" w:date="2017-06-18T15:50:00Z" w:initials="HS">
    <w:p w14:paraId="43A39561" w14:textId="5D8E33BB" w:rsidR="004D721D" w:rsidRDefault="004D721D">
      <w:pPr>
        <w:pStyle w:val="Kommentinteksti"/>
      </w:pPr>
      <w:r>
        <w:rPr>
          <w:rStyle w:val="Kommentinviite"/>
        </w:rPr>
        <w:annotationRef/>
      </w:r>
      <w:r>
        <w:t>Ei pistettä kuvaviittaukseen, ”Kuva 3”. Lisäksi Kuva 3 tulee ennen Kuvaa 2?</w:t>
      </w:r>
    </w:p>
  </w:comment>
  <w:comment w:id="114" w:author="Harri Siirtola" w:date="2017-06-18T15:51:00Z" w:initials="HS">
    <w:p w14:paraId="33636606" w14:textId="5F7A7CF8" w:rsidR="004D721D" w:rsidRDefault="004D721D">
      <w:pPr>
        <w:pStyle w:val="Kommentinteksti"/>
      </w:pPr>
      <w:r>
        <w:rPr>
          <w:rStyle w:val="Kommentinviite"/>
        </w:rPr>
        <w:annotationRef/>
      </w:r>
      <w:r>
        <w:t>”Kuva 3” ei ollut kursivoitu? Jättäisin kursivoimatta, mutta tärkeintä on yhtenäisyys – samalla tavalla joka kohdassa.</w:t>
      </w:r>
    </w:p>
  </w:comment>
  <w:comment w:id="123" w:author="Harri Siirtola" w:date="2017-06-18T15:52:00Z" w:initials="HS">
    <w:p w14:paraId="79191699" w14:textId="43A5052F" w:rsidR="004D721D" w:rsidRDefault="004D721D">
      <w:pPr>
        <w:pStyle w:val="Kommentinteksti"/>
      </w:pPr>
      <w:r>
        <w:rPr>
          <w:rStyle w:val="Kommentinviite"/>
        </w:rPr>
        <w:annotationRef/>
      </w:r>
      <w:r>
        <w:t>Vai rakenteen? Vai metadatan?</w:t>
      </w:r>
    </w:p>
  </w:comment>
  <w:comment w:id="129" w:author="Harri Siirtola" w:date="2017-06-18T15:53:00Z" w:initials="HS">
    <w:p w14:paraId="2CC4C38D" w14:textId="24429E13" w:rsidR="004D721D" w:rsidRDefault="004D721D">
      <w:pPr>
        <w:pStyle w:val="Kommentinteksti"/>
      </w:pPr>
      <w:r>
        <w:rPr>
          <w:rStyle w:val="Kommentinviite"/>
        </w:rPr>
        <w:annotationRef/>
      </w:r>
      <w:r>
        <w:t>Kappale isolle, samoin kuin Kuva ja Taulukko jne.</w:t>
      </w:r>
    </w:p>
  </w:comment>
  <w:comment w:id="140" w:author="Harri Siirtola" w:date="2017-06-18T15:55:00Z" w:initials="HS">
    <w:p w14:paraId="5A298835" w14:textId="75A3FBCA" w:rsidR="004D721D" w:rsidRDefault="004D721D">
      <w:pPr>
        <w:pStyle w:val="Kommentinteksti"/>
      </w:pPr>
      <w:r>
        <w:rPr>
          <w:rStyle w:val="Kommentinviite"/>
        </w:rPr>
        <w:annotationRef/>
      </w:r>
      <w:r>
        <w:t>Vuosiluku</w:t>
      </w:r>
    </w:p>
  </w:comment>
  <w:comment w:id="154" w:author="Harri Siirtola" w:date="2017-06-18T15:56:00Z" w:initials="HS">
    <w:p w14:paraId="5F699488" w14:textId="2F66EACA" w:rsidR="004D721D" w:rsidRDefault="004D721D">
      <w:pPr>
        <w:pStyle w:val="Kommentinteksti"/>
      </w:pPr>
      <w:r>
        <w:rPr>
          <w:rStyle w:val="Kommentinviite"/>
        </w:rPr>
        <w:annotationRef/>
      </w:r>
      <w:r>
        <w:t>Puhekieltä</w:t>
      </w:r>
    </w:p>
  </w:comment>
  <w:comment w:id="160" w:author="Harri Siirtola" w:date="2017-06-18T16:17:00Z" w:initials="HS">
    <w:p w14:paraId="4D02714F" w14:textId="4BEB349C" w:rsidR="004D721D" w:rsidRPr="0037239A" w:rsidRDefault="004D721D">
      <w:pPr>
        <w:pStyle w:val="Kommentinteksti"/>
      </w:pPr>
      <w:r>
        <w:rPr>
          <w:rStyle w:val="Kommentinviite"/>
        </w:rPr>
        <w:annotationRef/>
      </w:r>
      <w:r w:rsidRPr="0037239A">
        <w:t xml:space="preserve">Meneekö tässä Big Data Management System ja Database Management System (DBMS) sekaisin? </w:t>
      </w:r>
    </w:p>
  </w:comment>
  <w:comment w:id="169" w:author="Harri Siirtola" w:date="2017-06-18T16:19:00Z" w:initials="HS">
    <w:p w14:paraId="5ACDE87C" w14:textId="0A78F644" w:rsidR="004D721D" w:rsidRDefault="004D721D">
      <w:pPr>
        <w:pStyle w:val="Kommentinteksti"/>
      </w:pPr>
      <w:r>
        <w:rPr>
          <w:rStyle w:val="Kommentinviite"/>
        </w:rPr>
        <w:annotationRef/>
      </w:r>
      <w:r>
        <w:t>Datamäärän kasvun vuoksi?</w:t>
      </w:r>
    </w:p>
  </w:comment>
  <w:comment w:id="175" w:author="Harri Siirtola" w:date="2017-06-18T16:20:00Z" w:initials="HS">
    <w:p w14:paraId="5D8C48D9" w14:textId="729D4942" w:rsidR="004D721D" w:rsidRDefault="004D721D">
      <w:pPr>
        <w:pStyle w:val="Kommentinteksti"/>
      </w:pPr>
      <w:r>
        <w:rPr>
          <w:rStyle w:val="Kommentinviite"/>
        </w:rPr>
        <w:annotationRef/>
      </w:r>
      <w:r>
        <w:t>Vuosi</w:t>
      </w:r>
    </w:p>
  </w:comment>
  <w:comment w:id="188" w:author="Harri Siirtola" w:date="2017-06-18T16:21:00Z" w:initials="HS">
    <w:p w14:paraId="6921B82A" w14:textId="06AE1661" w:rsidR="004D721D" w:rsidRDefault="004D721D">
      <w:pPr>
        <w:pStyle w:val="Kommentinteksti"/>
      </w:pPr>
      <w:r>
        <w:rPr>
          <w:rStyle w:val="Kommentinviite"/>
        </w:rPr>
        <w:annotationRef/>
      </w:r>
      <w:r>
        <w:t>Kappaleessa</w:t>
      </w:r>
    </w:p>
  </w:comment>
  <w:comment w:id="215" w:author="Harri Siirtola" w:date="2017-06-18T16:24:00Z" w:initials="HS">
    <w:p w14:paraId="79C8CB6F" w14:textId="2A973F50" w:rsidR="004D721D" w:rsidRDefault="004D721D">
      <w:pPr>
        <w:pStyle w:val="Kommentinteksti"/>
      </w:pPr>
      <w:r>
        <w:rPr>
          <w:rStyle w:val="Kommentinviite"/>
        </w:rPr>
        <w:annotationRef/>
      </w:r>
      <w:r>
        <w:t>Nimi?</w:t>
      </w:r>
    </w:p>
  </w:comment>
  <w:comment w:id="222" w:author="Harri Siirtola" w:date="2017-06-18T16:25:00Z" w:initials="HS">
    <w:p w14:paraId="0764B722" w14:textId="4755C04A" w:rsidR="004D721D" w:rsidRDefault="004D721D">
      <w:pPr>
        <w:pStyle w:val="Kommentinteksti"/>
      </w:pPr>
      <w:r>
        <w:rPr>
          <w:rStyle w:val="Kommentinviite"/>
        </w:rPr>
        <w:annotationRef/>
      </w:r>
      <w:r>
        <w:t>[Johnson, 2006]?</w:t>
      </w:r>
    </w:p>
  </w:comment>
  <w:comment w:id="227" w:author="Harri Siirtola" w:date="2017-06-18T16:25:00Z" w:initials="HS">
    <w:p w14:paraId="4777503A" w14:textId="77777777" w:rsidR="004D721D" w:rsidRDefault="004D721D" w:rsidP="0073660F">
      <w:pPr>
        <w:pStyle w:val="Kommentinteksti"/>
      </w:pPr>
      <w:r>
        <w:rPr>
          <w:rStyle w:val="Kommentinviite"/>
        </w:rPr>
        <w:annotationRef/>
      </w:r>
      <w:r>
        <w:t>[Johnson, 2006]?</w:t>
      </w:r>
    </w:p>
  </w:comment>
  <w:comment w:id="239" w:author="Harri Siirtola" w:date="2017-06-18T16:28:00Z" w:initials="HS">
    <w:p w14:paraId="5DA3BA8F" w14:textId="77777777" w:rsidR="004D721D" w:rsidRDefault="004D721D">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4D721D" w:rsidRPr="0037239A" w:rsidRDefault="004D721D" w:rsidP="001C0C6D">
      <w:pPr>
        <w:pStyle w:val="Kommentinteksti"/>
      </w:pPr>
    </w:p>
    <w:p w14:paraId="350EAC61" w14:textId="77777777" w:rsidR="004D721D" w:rsidRDefault="004D721D" w:rsidP="006A0D50">
      <w:pPr>
        <w:pStyle w:val="Kommentinteksti"/>
        <w:rPr>
          <w:noProof/>
        </w:rPr>
      </w:pPr>
      <w:r w:rsidRPr="0037239A">
        <w:t>Thomas, J. J. and Cook, K. A., editors (200</w:t>
      </w:r>
    </w:p>
    <w:p w14:paraId="2F53E46D" w14:textId="3BCFFC4B" w:rsidR="004D721D" w:rsidRPr="001C0C6D" w:rsidRDefault="004D721D"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50" w:author="Harri Siirtola" w:date="2017-06-18T16:36:00Z" w:initials="HS">
    <w:p w14:paraId="259A237D" w14:textId="11EF22EE" w:rsidR="004D721D" w:rsidRDefault="004D721D">
      <w:pPr>
        <w:pStyle w:val="Kommentinteksti"/>
      </w:pPr>
      <w:r>
        <w:rPr>
          <w:rStyle w:val="Kommentinviite"/>
        </w:rPr>
        <w:annotationRef/>
      </w:r>
      <w:r>
        <w:t>Iso alkukirjain, ei kursivointia</w:t>
      </w:r>
    </w:p>
  </w:comment>
  <w:comment w:id="260" w:author="Harri Siirtola" w:date="2017-06-18T16:37:00Z" w:initials="HS">
    <w:p w14:paraId="1E1BB47E" w14:textId="0BCD2158" w:rsidR="004D721D" w:rsidRDefault="004D721D">
      <w:pPr>
        <w:pStyle w:val="Kommentinteksti"/>
      </w:pPr>
      <w:r>
        <w:rPr>
          <w:rStyle w:val="Kommentinviite"/>
        </w:rPr>
        <w:annotationRef/>
      </w:r>
      <w:r>
        <w:t>Scatter Plot Matrix (SPLOM)</w:t>
      </w:r>
    </w:p>
  </w:comment>
  <w:comment w:id="270" w:author="Harri Siirtola" w:date="2017-06-18T16:39:00Z" w:initials="HS">
    <w:p w14:paraId="13233D2E" w14:textId="667C0B5C" w:rsidR="004D721D" w:rsidRDefault="004D721D">
      <w:pPr>
        <w:pStyle w:val="Kommentinteksti"/>
      </w:pPr>
      <w:r>
        <w:rPr>
          <w:rStyle w:val="Kommentinviite"/>
        </w:rPr>
        <w:annotationRef/>
      </w:r>
      <w:r>
        <w:t>Erikoinen termi, voiko tätä avata?</w:t>
      </w:r>
    </w:p>
  </w:comment>
  <w:comment w:id="274" w:author="Harri Siirtola" w:date="2017-06-18T16:39:00Z" w:initials="HS">
    <w:p w14:paraId="624E544F" w14:textId="77777777" w:rsidR="004D721D" w:rsidRDefault="004D721D" w:rsidP="002E0562">
      <w:pPr>
        <w:pStyle w:val="Kommentinteksti"/>
      </w:pPr>
      <w:r>
        <w:rPr>
          <w:rStyle w:val="Kommentinviite"/>
        </w:rPr>
        <w:annotationRef/>
      </w:r>
      <w:r>
        <w:t>Erikoinen termi, voiko tätä avata?</w:t>
      </w:r>
    </w:p>
  </w:comment>
  <w:comment w:id="287" w:author="Harri Siirtola" w:date="2017-06-18T16:38:00Z" w:initials="HS">
    <w:p w14:paraId="53F07794" w14:textId="626AA7A9" w:rsidR="004D721D" w:rsidRDefault="004D721D">
      <w:pPr>
        <w:pStyle w:val="Kommentinteksti"/>
      </w:pPr>
      <w:r>
        <w:rPr>
          <w:rStyle w:val="Kommentinviite"/>
        </w:rPr>
        <w:annotationRef/>
      </w:r>
      <w:r>
        <w:t>Ei kursivointia</w:t>
      </w:r>
    </w:p>
  </w:comment>
  <w:comment w:id="292" w:author="Harri Siirtola" w:date="2017-06-18T16:42:00Z" w:initials="HS">
    <w:p w14:paraId="09977314" w14:textId="6BA5C256" w:rsidR="004D721D" w:rsidRDefault="004D721D">
      <w:pPr>
        <w:pStyle w:val="Kommentinteksti"/>
      </w:pPr>
      <w:r>
        <w:rPr>
          <w:rStyle w:val="Kommentinviite"/>
        </w:rPr>
        <w:annotationRef/>
      </w:r>
      <w:r>
        <w:t xml:space="preserve">Parallel Coordinates ja Star Coordinates kyllä, mutta Treemap on vähän outo tässä yhteydessä. </w:t>
      </w:r>
    </w:p>
  </w:comment>
  <w:comment w:id="294" w:author="Harri Siirtola" w:date="2017-06-18T16:45:00Z" w:initials="HS">
    <w:p w14:paraId="0AAB1421" w14:textId="13E26CE8" w:rsidR="004D721D" w:rsidRDefault="004D721D">
      <w:pPr>
        <w:pStyle w:val="Kommentinteksti"/>
      </w:pPr>
      <w:r>
        <w:rPr>
          <w:rStyle w:val="Kommentinviite"/>
        </w:rPr>
        <w:annotationRef/>
      </w:r>
      <w:r>
        <w:t>”Rinnakkaiskoordinaatit” suomeksi.</w:t>
      </w:r>
    </w:p>
  </w:comment>
  <w:comment w:id="295" w:author="Harri Siirtola" w:date="2017-06-18T16:51:00Z" w:initials="HS">
    <w:p w14:paraId="1DB4AD25" w14:textId="16AEE078" w:rsidR="004D721D" w:rsidRDefault="004D721D">
      <w:pPr>
        <w:pStyle w:val="Kommentinteksti"/>
      </w:pPr>
      <w:r>
        <w:rPr>
          <w:rStyle w:val="Kommentinviite"/>
        </w:rPr>
        <w:annotationRef/>
      </w:r>
      <w:r>
        <w:t>Yleensä viitataan Inselbergin kirjaan tai sitten ensimmäiseen konferenssipaperiin.</w:t>
      </w:r>
    </w:p>
    <w:p w14:paraId="2B2E6939" w14:textId="77777777" w:rsidR="004D721D" w:rsidRPr="00ED2FF1" w:rsidRDefault="004D721D" w:rsidP="007349FF">
      <w:pPr>
        <w:pStyle w:val="Kommentinteksti"/>
      </w:pPr>
    </w:p>
    <w:p w14:paraId="72ECF909" w14:textId="77777777" w:rsidR="004D721D" w:rsidRDefault="004D721D" w:rsidP="007349FF">
      <w:pPr>
        <w:pStyle w:val="Kommentinteksti"/>
        <w:rPr>
          <w:noProof/>
          <w:lang w:val="en-GB"/>
        </w:rPr>
      </w:pPr>
      <w:r w:rsidRPr="007349FF">
        <w:rPr>
          <w:lang w:val="en-GB"/>
        </w:rPr>
        <w:t>Inselberg, A. (200</w:t>
      </w:r>
    </w:p>
    <w:p w14:paraId="396BFADF" w14:textId="104CF202" w:rsidR="004D721D" w:rsidRPr="007349FF" w:rsidRDefault="004D721D" w:rsidP="007349FF">
      <w:pPr>
        <w:pStyle w:val="Kommentinteksti"/>
        <w:rPr>
          <w:lang w:val="en-GB"/>
        </w:rPr>
      </w:pPr>
      <w:r w:rsidRPr="007349FF">
        <w:rPr>
          <w:lang w:val="en-GB"/>
        </w:rPr>
        <w:t>9). Parallel Coordinates: Visual Multidimensional Geometry and its Applications. Springer.</w:t>
      </w:r>
    </w:p>
    <w:p w14:paraId="774EC549" w14:textId="77777777" w:rsidR="004D721D" w:rsidRPr="0037239A" w:rsidRDefault="004D721D">
      <w:pPr>
        <w:pStyle w:val="Kommentinteksti"/>
        <w:rPr>
          <w:lang w:val="en-US"/>
        </w:rPr>
      </w:pPr>
    </w:p>
    <w:p w14:paraId="7AA3E03C" w14:textId="514CF3CF" w:rsidR="004D721D" w:rsidRPr="00ED2FF1" w:rsidRDefault="004D721D"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307" w:author="Harri Siirtola" w:date="2017-06-18T18:48:00Z" w:initials="HS">
    <w:p w14:paraId="74072594" w14:textId="2F3F0E8C" w:rsidR="004D721D" w:rsidRDefault="004D721D"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4D721D" w:rsidRDefault="004D721D" w:rsidP="0070786A">
      <w:pPr>
        <w:pStyle w:val="Kommentinteksti"/>
        <w:rPr>
          <w:lang w:val="en-GB"/>
        </w:rPr>
      </w:pPr>
    </w:p>
    <w:p w14:paraId="4C705CBF" w14:textId="77777777" w:rsidR="004D721D" w:rsidRPr="004A4AF3" w:rsidRDefault="004D721D"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4D721D" w:rsidRPr="004A4AF3" w:rsidRDefault="004D721D" w:rsidP="0070786A">
      <w:pPr>
        <w:pStyle w:val="Kommentinteksti"/>
      </w:pPr>
    </w:p>
  </w:comment>
  <w:comment w:id="315" w:author="Harri Siirtola" w:date="2017-06-18T18:56:00Z" w:initials="HS">
    <w:p w14:paraId="2EC3A907" w14:textId="69ABD49E" w:rsidR="004D721D" w:rsidRDefault="004D721D">
      <w:pPr>
        <w:pStyle w:val="Kommentinteksti"/>
      </w:pPr>
      <w:r>
        <w:rPr>
          <w:rStyle w:val="Kommentinviite"/>
        </w:rPr>
        <w:annotationRef/>
      </w:r>
      <w:r>
        <w:t>”vaikuttaa siltä, että järjestelmän kehitystyö on lopetettu.” tms.</w:t>
      </w:r>
    </w:p>
  </w:comment>
  <w:comment w:id="319" w:author="Harri Siirtola" w:date="2017-06-18T18:57:00Z" w:initials="HS">
    <w:p w14:paraId="00089967" w14:textId="354255DA" w:rsidR="004D721D" w:rsidRDefault="004D721D">
      <w:pPr>
        <w:pStyle w:val="Kommentinteksti"/>
      </w:pPr>
      <w:r>
        <w:rPr>
          <w:rStyle w:val="Kommentinviite"/>
        </w:rPr>
        <w:annotationRef/>
      </w:r>
      <w:r>
        <w:t xml:space="preserve">Tämä ”luotiin toimesta” on huonoa kieltä. </w:t>
      </w:r>
    </w:p>
  </w:comment>
  <w:comment w:id="324" w:author="Harri Siirtola" w:date="2017-06-18T19:00:00Z" w:initials="HS">
    <w:p w14:paraId="7261AAF9" w14:textId="2FF717C0" w:rsidR="004D721D" w:rsidRDefault="004D721D">
      <w:pPr>
        <w:pStyle w:val="Kommentinteksti"/>
      </w:pPr>
      <w:r>
        <w:rPr>
          <w:rStyle w:val="Kommentinviite"/>
        </w:rPr>
        <w:annotationRef/>
      </w:r>
      <w:r>
        <w:t>tutkimuksensa</w:t>
      </w:r>
    </w:p>
  </w:comment>
  <w:comment w:id="327" w:author="Harri Siirtola" w:date="2017-06-18T19:01:00Z" w:initials="HS">
    <w:p w14:paraId="5E762232" w14:textId="1251AB01" w:rsidR="004D721D" w:rsidRDefault="004D721D">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41" w:author="Harri Siirtola" w:date="2017-06-18T19:10:00Z" w:initials="HS">
    <w:p w14:paraId="4C54C412" w14:textId="769C3BC0" w:rsidR="004D721D" w:rsidRDefault="004D721D">
      <w:pPr>
        <w:pStyle w:val="Kommentinteksti"/>
      </w:pPr>
      <w:r>
        <w:rPr>
          <w:rStyle w:val="Kommentinviite"/>
        </w:rPr>
        <w:annotationRef/>
      </w:r>
      <w:r>
        <w:t>Ehkä näitä suurempi ja ihmeellisempi kyky on havaita rakenteita (pattern) datassa, varsinkin silloin, jos ne eivät ole kovin puhtaita.</w:t>
      </w:r>
    </w:p>
  </w:comment>
  <w:comment w:id="349" w:author="Harri Siirtola" w:date="2017-06-18T19:12:00Z" w:initials="HS">
    <w:p w14:paraId="6F4ABB02" w14:textId="07D58D62" w:rsidR="004D721D" w:rsidRDefault="004D721D">
      <w:pPr>
        <w:pStyle w:val="Kommentinteksti"/>
      </w:pPr>
      <w:r>
        <w:rPr>
          <w:rStyle w:val="Kommentinviite"/>
        </w:rPr>
        <w:annotationRef/>
      </w:r>
      <w:r>
        <w:t>Aikaisemmin ”et al.” ei ollut kursivoitu – johdonmukaisuus! Ja gradupohjan suositus, mikä se tällä hetkellä onkaan.</w:t>
      </w:r>
    </w:p>
  </w:comment>
  <w:comment w:id="362" w:author="Harri Siirtola" w:date="2017-06-18T17:06:00Z" w:initials="HS">
    <w:p w14:paraId="45E7EB75" w14:textId="6AA4A35A" w:rsidR="004D721D" w:rsidRDefault="004D721D">
      <w:pPr>
        <w:pStyle w:val="Kommentinteksti"/>
      </w:pPr>
      <w:r>
        <w:rPr>
          <w:rStyle w:val="Kommentinviite"/>
        </w:rPr>
        <w:annotationRef/>
      </w:r>
      <w:r>
        <w:t>Tämä on mielenkiintoinen kysymys!</w:t>
      </w:r>
    </w:p>
  </w:comment>
  <w:comment w:id="371" w:author="Harri Siirtola" w:date="2017-06-18T17:07:00Z" w:initials="HS">
    <w:p w14:paraId="07DC7E5C" w14:textId="5A977500" w:rsidR="004D721D" w:rsidRDefault="004D721D">
      <w:pPr>
        <w:pStyle w:val="Kommentinteksti"/>
      </w:pPr>
      <w:r>
        <w:rPr>
          <w:rStyle w:val="Kommentinviite"/>
        </w:rPr>
        <w:annotationRef/>
      </w:r>
      <w:r>
        <w:t>Tässä voisi diskutoida olisiko AR sitten hedelmällisempi suunta?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456AF7" w15:done="0"/>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45E7EB75" w15:done="0"/>
  <w15:commentEx w15:paraId="07DC7E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8ADA21" w14:textId="77777777" w:rsidR="00386D09" w:rsidRDefault="00386D09" w:rsidP="00D91104">
      <w:pPr>
        <w:spacing w:line="240" w:lineRule="auto"/>
      </w:pPr>
      <w:r>
        <w:separator/>
      </w:r>
    </w:p>
  </w:endnote>
  <w:endnote w:type="continuationSeparator" w:id="0">
    <w:p w14:paraId="48CBB897" w14:textId="77777777" w:rsidR="00386D09" w:rsidRDefault="00386D09"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4D721D" w:rsidRDefault="004D721D">
    <w:pPr>
      <w:pStyle w:val="Alatunniste1"/>
      <w:jc w:val="right"/>
    </w:pPr>
    <w:r>
      <w:fldChar w:fldCharType="begin"/>
    </w:r>
    <w:r>
      <w:instrText>PAGE</w:instrText>
    </w:r>
    <w:r>
      <w:fldChar w:fldCharType="separate"/>
    </w:r>
    <w:r w:rsidR="0039061C">
      <w:rPr>
        <w:noProof/>
      </w:rPr>
      <w:t>1</w:t>
    </w:r>
    <w:r>
      <w:fldChar w:fldCharType="end"/>
    </w:r>
  </w:p>
  <w:p w14:paraId="73B59A45" w14:textId="77777777" w:rsidR="004D721D" w:rsidRDefault="004D721D">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4D721D" w:rsidRDefault="004D721D">
    <w:pPr>
      <w:pStyle w:val="Alatunniste1"/>
      <w:jc w:val="right"/>
    </w:pPr>
    <w:r>
      <w:fldChar w:fldCharType="begin"/>
    </w:r>
    <w:r>
      <w:instrText>PAGE</w:instrText>
    </w:r>
    <w:r>
      <w:fldChar w:fldCharType="separate"/>
    </w:r>
    <w:r w:rsidR="00282040">
      <w:rPr>
        <w:noProof/>
      </w:rPr>
      <w:t>45</w:t>
    </w:r>
    <w:r>
      <w:fldChar w:fldCharType="end"/>
    </w:r>
  </w:p>
  <w:p w14:paraId="6B1FAF50" w14:textId="77777777" w:rsidR="004D721D" w:rsidRDefault="004D721D">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D7571E" w14:textId="77777777" w:rsidR="00386D09" w:rsidRDefault="00386D09" w:rsidP="00D91104">
      <w:pPr>
        <w:spacing w:line="240" w:lineRule="auto"/>
      </w:pPr>
      <w:r>
        <w:separator/>
      </w:r>
    </w:p>
  </w:footnote>
  <w:footnote w:type="continuationSeparator" w:id="0">
    <w:p w14:paraId="2B27F318" w14:textId="77777777" w:rsidR="00386D09" w:rsidRDefault="00386D09"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4D721D" w:rsidRDefault="004D721D">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4D721D" w:rsidRDefault="004D721D">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2"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3"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7"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4"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0"/>
  </w:num>
  <w:num w:numId="3">
    <w:abstractNumId w:val="1"/>
  </w:num>
  <w:num w:numId="4">
    <w:abstractNumId w:val="0"/>
  </w:num>
  <w:num w:numId="5">
    <w:abstractNumId w:val="7"/>
  </w:num>
  <w:num w:numId="6">
    <w:abstractNumId w:val="5"/>
  </w:num>
  <w:num w:numId="7">
    <w:abstractNumId w:val="11"/>
  </w:num>
  <w:num w:numId="8">
    <w:abstractNumId w:val="12"/>
  </w:num>
  <w:num w:numId="9">
    <w:abstractNumId w:val="6"/>
  </w:num>
  <w:num w:numId="10">
    <w:abstractNumId w:val="8"/>
  </w:num>
  <w:num w:numId="11">
    <w:abstractNumId w:val="9"/>
  </w:num>
  <w:num w:numId="12">
    <w:abstractNumId w:val="15"/>
  </w:num>
  <w:num w:numId="13">
    <w:abstractNumId w:val="2"/>
  </w:num>
  <w:num w:numId="14">
    <w:abstractNumId w:val="14"/>
  </w:num>
  <w:num w:numId="15">
    <w:abstractNumId w:val="13"/>
  </w:num>
  <w:num w:numId="1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3046D"/>
    <w:rsid w:val="00045FF7"/>
    <w:rsid w:val="000468F4"/>
    <w:rsid w:val="00051019"/>
    <w:rsid w:val="00054A2B"/>
    <w:rsid w:val="00054E91"/>
    <w:rsid w:val="00062469"/>
    <w:rsid w:val="000654E0"/>
    <w:rsid w:val="000730E1"/>
    <w:rsid w:val="0007672D"/>
    <w:rsid w:val="000779B0"/>
    <w:rsid w:val="00080970"/>
    <w:rsid w:val="000841E4"/>
    <w:rsid w:val="0009261D"/>
    <w:rsid w:val="000926F9"/>
    <w:rsid w:val="00094352"/>
    <w:rsid w:val="000945E6"/>
    <w:rsid w:val="000A110E"/>
    <w:rsid w:val="000A1D78"/>
    <w:rsid w:val="000A1E83"/>
    <w:rsid w:val="000A512F"/>
    <w:rsid w:val="000B65BF"/>
    <w:rsid w:val="000C7205"/>
    <w:rsid w:val="000D2359"/>
    <w:rsid w:val="000E2BDC"/>
    <w:rsid w:val="000E7C55"/>
    <w:rsid w:val="000F6E20"/>
    <w:rsid w:val="00102CA2"/>
    <w:rsid w:val="00104C69"/>
    <w:rsid w:val="00116404"/>
    <w:rsid w:val="001179EF"/>
    <w:rsid w:val="00122236"/>
    <w:rsid w:val="001279F8"/>
    <w:rsid w:val="0013072E"/>
    <w:rsid w:val="0013101E"/>
    <w:rsid w:val="001375DB"/>
    <w:rsid w:val="00137685"/>
    <w:rsid w:val="001431E9"/>
    <w:rsid w:val="0014467D"/>
    <w:rsid w:val="001463F7"/>
    <w:rsid w:val="001474F4"/>
    <w:rsid w:val="00150C13"/>
    <w:rsid w:val="00152D44"/>
    <w:rsid w:val="00157A61"/>
    <w:rsid w:val="001641AA"/>
    <w:rsid w:val="001655DF"/>
    <w:rsid w:val="00165EC1"/>
    <w:rsid w:val="0016619F"/>
    <w:rsid w:val="001668D3"/>
    <w:rsid w:val="001673C9"/>
    <w:rsid w:val="00167D34"/>
    <w:rsid w:val="00170096"/>
    <w:rsid w:val="00172C66"/>
    <w:rsid w:val="001740CA"/>
    <w:rsid w:val="001751EE"/>
    <w:rsid w:val="00181435"/>
    <w:rsid w:val="001921B2"/>
    <w:rsid w:val="00192B83"/>
    <w:rsid w:val="00193353"/>
    <w:rsid w:val="001B0A2C"/>
    <w:rsid w:val="001B3764"/>
    <w:rsid w:val="001B5026"/>
    <w:rsid w:val="001B52D4"/>
    <w:rsid w:val="001B54BF"/>
    <w:rsid w:val="001C0C6D"/>
    <w:rsid w:val="001C6BC8"/>
    <w:rsid w:val="001C7E86"/>
    <w:rsid w:val="001D10DB"/>
    <w:rsid w:val="001D11D7"/>
    <w:rsid w:val="001D1A01"/>
    <w:rsid w:val="001D42B5"/>
    <w:rsid w:val="001D669D"/>
    <w:rsid w:val="001D7507"/>
    <w:rsid w:val="001E7A11"/>
    <w:rsid w:val="001F2AEE"/>
    <w:rsid w:val="001F7488"/>
    <w:rsid w:val="002005F3"/>
    <w:rsid w:val="0020272A"/>
    <w:rsid w:val="002045DB"/>
    <w:rsid w:val="002068D4"/>
    <w:rsid w:val="0021518A"/>
    <w:rsid w:val="00222497"/>
    <w:rsid w:val="00224F73"/>
    <w:rsid w:val="00227842"/>
    <w:rsid w:val="00230B4F"/>
    <w:rsid w:val="00231199"/>
    <w:rsid w:val="00231DE5"/>
    <w:rsid w:val="00237F53"/>
    <w:rsid w:val="00245D47"/>
    <w:rsid w:val="00250685"/>
    <w:rsid w:val="00261747"/>
    <w:rsid w:val="00263D7A"/>
    <w:rsid w:val="0026697F"/>
    <w:rsid w:val="002748F4"/>
    <w:rsid w:val="002819F2"/>
    <w:rsid w:val="00282040"/>
    <w:rsid w:val="00283657"/>
    <w:rsid w:val="00284174"/>
    <w:rsid w:val="00285C32"/>
    <w:rsid w:val="00290A39"/>
    <w:rsid w:val="00296498"/>
    <w:rsid w:val="002A15FF"/>
    <w:rsid w:val="002A2A67"/>
    <w:rsid w:val="002A3965"/>
    <w:rsid w:val="002A5012"/>
    <w:rsid w:val="002B5D22"/>
    <w:rsid w:val="002C0413"/>
    <w:rsid w:val="002D00C2"/>
    <w:rsid w:val="002E0562"/>
    <w:rsid w:val="002E4847"/>
    <w:rsid w:val="002E7D16"/>
    <w:rsid w:val="002F08A4"/>
    <w:rsid w:val="002F3851"/>
    <w:rsid w:val="002F3E61"/>
    <w:rsid w:val="002F5916"/>
    <w:rsid w:val="00300105"/>
    <w:rsid w:val="00300BCD"/>
    <w:rsid w:val="00301004"/>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710F8"/>
    <w:rsid w:val="0037239A"/>
    <w:rsid w:val="003729D8"/>
    <w:rsid w:val="003734E0"/>
    <w:rsid w:val="00375D53"/>
    <w:rsid w:val="00385A9F"/>
    <w:rsid w:val="00386689"/>
    <w:rsid w:val="00386D09"/>
    <w:rsid w:val="0038705F"/>
    <w:rsid w:val="0039061C"/>
    <w:rsid w:val="00396F77"/>
    <w:rsid w:val="003A3F84"/>
    <w:rsid w:val="003B5543"/>
    <w:rsid w:val="003B6C0A"/>
    <w:rsid w:val="003C2501"/>
    <w:rsid w:val="003C49D0"/>
    <w:rsid w:val="003C71F3"/>
    <w:rsid w:val="003D22E8"/>
    <w:rsid w:val="003D3695"/>
    <w:rsid w:val="003E61F2"/>
    <w:rsid w:val="003E6B03"/>
    <w:rsid w:val="00403905"/>
    <w:rsid w:val="00411FFD"/>
    <w:rsid w:val="00412A54"/>
    <w:rsid w:val="0041378C"/>
    <w:rsid w:val="00415B0A"/>
    <w:rsid w:val="00420027"/>
    <w:rsid w:val="00423DF9"/>
    <w:rsid w:val="00425900"/>
    <w:rsid w:val="00426695"/>
    <w:rsid w:val="0043185C"/>
    <w:rsid w:val="00435906"/>
    <w:rsid w:val="0044199E"/>
    <w:rsid w:val="00443891"/>
    <w:rsid w:val="004460B7"/>
    <w:rsid w:val="00451140"/>
    <w:rsid w:val="00454DBC"/>
    <w:rsid w:val="0045651F"/>
    <w:rsid w:val="004609E9"/>
    <w:rsid w:val="00460BA8"/>
    <w:rsid w:val="004619B8"/>
    <w:rsid w:val="004627D5"/>
    <w:rsid w:val="00480198"/>
    <w:rsid w:val="00480299"/>
    <w:rsid w:val="00482910"/>
    <w:rsid w:val="00482F1B"/>
    <w:rsid w:val="0048379A"/>
    <w:rsid w:val="0049190F"/>
    <w:rsid w:val="0049392E"/>
    <w:rsid w:val="00496341"/>
    <w:rsid w:val="004A2B8E"/>
    <w:rsid w:val="004A4AF3"/>
    <w:rsid w:val="004B39E0"/>
    <w:rsid w:val="004C7BAF"/>
    <w:rsid w:val="004D721D"/>
    <w:rsid w:val="004E7321"/>
    <w:rsid w:val="004F261F"/>
    <w:rsid w:val="004F4873"/>
    <w:rsid w:val="00501A76"/>
    <w:rsid w:val="00501F2A"/>
    <w:rsid w:val="00505197"/>
    <w:rsid w:val="005066DF"/>
    <w:rsid w:val="00516FFB"/>
    <w:rsid w:val="00517254"/>
    <w:rsid w:val="00520531"/>
    <w:rsid w:val="0052319A"/>
    <w:rsid w:val="00523E67"/>
    <w:rsid w:val="005262C4"/>
    <w:rsid w:val="00526F00"/>
    <w:rsid w:val="005322B6"/>
    <w:rsid w:val="00535588"/>
    <w:rsid w:val="00535D75"/>
    <w:rsid w:val="005405DE"/>
    <w:rsid w:val="005406B3"/>
    <w:rsid w:val="00540A13"/>
    <w:rsid w:val="00542579"/>
    <w:rsid w:val="00544FBC"/>
    <w:rsid w:val="0054609C"/>
    <w:rsid w:val="00553A02"/>
    <w:rsid w:val="0055400B"/>
    <w:rsid w:val="00560ACA"/>
    <w:rsid w:val="0056285F"/>
    <w:rsid w:val="005640D6"/>
    <w:rsid w:val="00564D88"/>
    <w:rsid w:val="00566896"/>
    <w:rsid w:val="00567755"/>
    <w:rsid w:val="00567D4F"/>
    <w:rsid w:val="00572C50"/>
    <w:rsid w:val="0057456A"/>
    <w:rsid w:val="005802ED"/>
    <w:rsid w:val="00583442"/>
    <w:rsid w:val="0058503A"/>
    <w:rsid w:val="005877AE"/>
    <w:rsid w:val="005963D0"/>
    <w:rsid w:val="005A276A"/>
    <w:rsid w:val="005A6E04"/>
    <w:rsid w:val="005C65D2"/>
    <w:rsid w:val="005D4ABD"/>
    <w:rsid w:val="005E203F"/>
    <w:rsid w:val="005E396E"/>
    <w:rsid w:val="005E3EF3"/>
    <w:rsid w:val="005E7D59"/>
    <w:rsid w:val="005F16FC"/>
    <w:rsid w:val="006068A5"/>
    <w:rsid w:val="006074A6"/>
    <w:rsid w:val="006140E3"/>
    <w:rsid w:val="00616226"/>
    <w:rsid w:val="00625E09"/>
    <w:rsid w:val="0063171B"/>
    <w:rsid w:val="006365B6"/>
    <w:rsid w:val="00637122"/>
    <w:rsid w:val="0063796B"/>
    <w:rsid w:val="00641DAF"/>
    <w:rsid w:val="00641F74"/>
    <w:rsid w:val="00645E0D"/>
    <w:rsid w:val="006608A8"/>
    <w:rsid w:val="00663B18"/>
    <w:rsid w:val="006660E6"/>
    <w:rsid w:val="00670A2B"/>
    <w:rsid w:val="00672DCE"/>
    <w:rsid w:val="00680042"/>
    <w:rsid w:val="00682528"/>
    <w:rsid w:val="006922AF"/>
    <w:rsid w:val="006A0D50"/>
    <w:rsid w:val="006A7A4F"/>
    <w:rsid w:val="006B11FD"/>
    <w:rsid w:val="006B3467"/>
    <w:rsid w:val="006B58FF"/>
    <w:rsid w:val="006C1BDF"/>
    <w:rsid w:val="006C2E3B"/>
    <w:rsid w:val="006C4070"/>
    <w:rsid w:val="006C4D7A"/>
    <w:rsid w:val="006D321A"/>
    <w:rsid w:val="006E467B"/>
    <w:rsid w:val="006E5B2C"/>
    <w:rsid w:val="006F0E77"/>
    <w:rsid w:val="006F113C"/>
    <w:rsid w:val="006F19CE"/>
    <w:rsid w:val="006F3F78"/>
    <w:rsid w:val="006F7601"/>
    <w:rsid w:val="0070227B"/>
    <w:rsid w:val="0070786A"/>
    <w:rsid w:val="00712B9F"/>
    <w:rsid w:val="00714CDA"/>
    <w:rsid w:val="00716045"/>
    <w:rsid w:val="0072518C"/>
    <w:rsid w:val="00725FD6"/>
    <w:rsid w:val="00731570"/>
    <w:rsid w:val="00733FE6"/>
    <w:rsid w:val="007349FF"/>
    <w:rsid w:val="0073660F"/>
    <w:rsid w:val="00741D35"/>
    <w:rsid w:val="00744167"/>
    <w:rsid w:val="00744344"/>
    <w:rsid w:val="0075102A"/>
    <w:rsid w:val="00755711"/>
    <w:rsid w:val="007572D2"/>
    <w:rsid w:val="00757336"/>
    <w:rsid w:val="00770AE5"/>
    <w:rsid w:val="007710C8"/>
    <w:rsid w:val="00775A5D"/>
    <w:rsid w:val="00775C81"/>
    <w:rsid w:val="007831BB"/>
    <w:rsid w:val="00784338"/>
    <w:rsid w:val="00785110"/>
    <w:rsid w:val="00785D2C"/>
    <w:rsid w:val="007A61C6"/>
    <w:rsid w:val="007A6331"/>
    <w:rsid w:val="007B25E2"/>
    <w:rsid w:val="007B29D6"/>
    <w:rsid w:val="007B3791"/>
    <w:rsid w:val="007B7784"/>
    <w:rsid w:val="007C2F48"/>
    <w:rsid w:val="007C3242"/>
    <w:rsid w:val="007C4303"/>
    <w:rsid w:val="007C6522"/>
    <w:rsid w:val="007D6579"/>
    <w:rsid w:val="007F1D14"/>
    <w:rsid w:val="007F6F0A"/>
    <w:rsid w:val="00800CA9"/>
    <w:rsid w:val="008107A9"/>
    <w:rsid w:val="00810E6C"/>
    <w:rsid w:val="00812AB1"/>
    <w:rsid w:val="00816446"/>
    <w:rsid w:val="00821FA3"/>
    <w:rsid w:val="00826991"/>
    <w:rsid w:val="0082758B"/>
    <w:rsid w:val="008318CD"/>
    <w:rsid w:val="0084642D"/>
    <w:rsid w:val="00856073"/>
    <w:rsid w:val="008562B0"/>
    <w:rsid w:val="0086571E"/>
    <w:rsid w:val="00873769"/>
    <w:rsid w:val="00880EFC"/>
    <w:rsid w:val="00883ED9"/>
    <w:rsid w:val="00884375"/>
    <w:rsid w:val="008907BF"/>
    <w:rsid w:val="00893ED7"/>
    <w:rsid w:val="00894389"/>
    <w:rsid w:val="008A0C17"/>
    <w:rsid w:val="008A174F"/>
    <w:rsid w:val="008A3175"/>
    <w:rsid w:val="008A41A9"/>
    <w:rsid w:val="008B2335"/>
    <w:rsid w:val="008D29AE"/>
    <w:rsid w:val="008E0BCF"/>
    <w:rsid w:val="008F3A65"/>
    <w:rsid w:val="008F6495"/>
    <w:rsid w:val="00905D1E"/>
    <w:rsid w:val="009074A3"/>
    <w:rsid w:val="00910818"/>
    <w:rsid w:val="009121B4"/>
    <w:rsid w:val="009168D0"/>
    <w:rsid w:val="00920D98"/>
    <w:rsid w:val="009211AD"/>
    <w:rsid w:val="009222EC"/>
    <w:rsid w:val="009232C4"/>
    <w:rsid w:val="009303CC"/>
    <w:rsid w:val="00944A38"/>
    <w:rsid w:val="00944ED9"/>
    <w:rsid w:val="00956B61"/>
    <w:rsid w:val="0096464D"/>
    <w:rsid w:val="00964D9D"/>
    <w:rsid w:val="00964EBD"/>
    <w:rsid w:val="00972B7B"/>
    <w:rsid w:val="00975CCF"/>
    <w:rsid w:val="00981DAB"/>
    <w:rsid w:val="00983082"/>
    <w:rsid w:val="009914B7"/>
    <w:rsid w:val="00994C12"/>
    <w:rsid w:val="0099731F"/>
    <w:rsid w:val="009A17A0"/>
    <w:rsid w:val="009C097F"/>
    <w:rsid w:val="009C1EC4"/>
    <w:rsid w:val="009D2B58"/>
    <w:rsid w:val="009D3914"/>
    <w:rsid w:val="009D4087"/>
    <w:rsid w:val="009D4F31"/>
    <w:rsid w:val="009D5D12"/>
    <w:rsid w:val="009D71B4"/>
    <w:rsid w:val="009E643C"/>
    <w:rsid w:val="009F0154"/>
    <w:rsid w:val="009F65FE"/>
    <w:rsid w:val="009F6828"/>
    <w:rsid w:val="00A001CA"/>
    <w:rsid w:val="00A01E86"/>
    <w:rsid w:val="00A02E90"/>
    <w:rsid w:val="00A0545C"/>
    <w:rsid w:val="00A065F0"/>
    <w:rsid w:val="00A068CE"/>
    <w:rsid w:val="00A112A3"/>
    <w:rsid w:val="00A1265C"/>
    <w:rsid w:val="00A2369C"/>
    <w:rsid w:val="00A26F01"/>
    <w:rsid w:val="00A31212"/>
    <w:rsid w:val="00A336CE"/>
    <w:rsid w:val="00A33871"/>
    <w:rsid w:val="00A4005F"/>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81F56"/>
    <w:rsid w:val="00A842BF"/>
    <w:rsid w:val="00A863FB"/>
    <w:rsid w:val="00A911D0"/>
    <w:rsid w:val="00A928B7"/>
    <w:rsid w:val="00A962E3"/>
    <w:rsid w:val="00AA0F7C"/>
    <w:rsid w:val="00AA1E9E"/>
    <w:rsid w:val="00AB0341"/>
    <w:rsid w:val="00AB0CE1"/>
    <w:rsid w:val="00AB6BDC"/>
    <w:rsid w:val="00AB7FDC"/>
    <w:rsid w:val="00AC19E1"/>
    <w:rsid w:val="00AC5495"/>
    <w:rsid w:val="00AD2B96"/>
    <w:rsid w:val="00AF36B4"/>
    <w:rsid w:val="00B02922"/>
    <w:rsid w:val="00B0400B"/>
    <w:rsid w:val="00B14613"/>
    <w:rsid w:val="00B17447"/>
    <w:rsid w:val="00B2309D"/>
    <w:rsid w:val="00B31899"/>
    <w:rsid w:val="00B32053"/>
    <w:rsid w:val="00B35099"/>
    <w:rsid w:val="00B428C8"/>
    <w:rsid w:val="00B47AEA"/>
    <w:rsid w:val="00B51E9C"/>
    <w:rsid w:val="00B60EF2"/>
    <w:rsid w:val="00B64CCF"/>
    <w:rsid w:val="00B67BB6"/>
    <w:rsid w:val="00B7238E"/>
    <w:rsid w:val="00B726D5"/>
    <w:rsid w:val="00B82A53"/>
    <w:rsid w:val="00B82D2E"/>
    <w:rsid w:val="00B84EDE"/>
    <w:rsid w:val="00B860B8"/>
    <w:rsid w:val="00B87313"/>
    <w:rsid w:val="00B9271D"/>
    <w:rsid w:val="00B939F2"/>
    <w:rsid w:val="00B93C65"/>
    <w:rsid w:val="00BA28D9"/>
    <w:rsid w:val="00BA32FD"/>
    <w:rsid w:val="00BA6485"/>
    <w:rsid w:val="00BA7396"/>
    <w:rsid w:val="00BA7B0A"/>
    <w:rsid w:val="00BB275F"/>
    <w:rsid w:val="00BC1FEA"/>
    <w:rsid w:val="00BC3FFF"/>
    <w:rsid w:val="00BD10B1"/>
    <w:rsid w:val="00BD5811"/>
    <w:rsid w:val="00BD7CF5"/>
    <w:rsid w:val="00BE0397"/>
    <w:rsid w:val="00BE54CF"/>
    <w:rsid w:val="00BF44BA"/>
    <w:rsid w:val="00BF4657"/>
    <w:rsid w:val="00C0141C"/>
    <w:rsid w:val="00C01654"/>
    <w:rsid w:val="00C12632"/>
    <w:rsid w:val="00C15A4D"/>
    <w:rsid w:val="00C32F71"/>
    <w:rsid w:val="00C410B3"/>
    <w:rsid w:val="00C45E14"/>
    <w:rsid w:val="00C47040"/>
    <w:rsid w:val="00C5032C"/>
    <w:rsid w:val="00C50F21"/>
    <w:rsid w:val="00C516C4"/>
    <w:rsid w:val="00C51A4C"/>
    <w:rsid w:val="00C52AA4"/>
    <w:rsid w:val="00C5438C"/>
    <w:rsid w:val="00C60F26"/>
    <w:rsid w:val="00C630E3"/>
    <w:rsid w:val="00C67343"/>
    <w:rsid w:val="00C709F3"/>
    <w:rsid w:val="00C71719"/>
    <w:rsid w:val="00C75965"/>
    <w:rsid w:val="00C76D48"/>
    <w:rsid w:val="00C90C30"/>
    <w:rsid w:val="00C95E6F"/>
    <w:rsid w:val="00CA7FAF"/>
    <w:rsid w:val="00CB2F1A"/>
    <w:rsid w:val="00CC1A80"/>
    <w:rsid w:val="00CC5E93"/>
    <w:rsid w:val="00CC6DD0"/>
    <w:rsid w:val="00CD219A"/>
    <w:rsid w:val="00CD3704"/>
    <w:rsid w:val="00CD62E3"/>
    <w:rsid w:val="00CE3CB1"/>
    <w:rsid w:val="00CE4B09"/>
    <w:rsid w:val="00CE4C50"/>
    <w:rsid w:val="00CE52A7"/>
    <w:rsid w:val="00CE6ECF"/>
    <w:rsid w:val="00CF0DA2"/>
    <w:rsid w:val="00CF49C2"/>
    <w:rsid w:val="00CF6B4E"/>
    <w:rsid w:val="00CF6D83"/>
    <w:rsid w:val="00D00FE5"/>
    <w:rsid w:val="00D0266D"/>
    <w:rsid w:val="00D05BB8"/>
    <w:rsid w:val="00D11D95"/>
    <w:rsid w:val="00D141B0"/>
    <w:rsid w:val="00D17148"/>
    <w:rsid w:val="00D210BC"/>
    <w:rsid w:val="00D21F15"/>
    <w:rsid w:val="00D22ED2"/>
    <w:rsid w:val="00D3076A"/>
    <w:rsid w:val="00D31B52"/>
    <w:rsid w:val="00D34563"/>
    <w:rsid w:val="00D3549C"/>
    <w:rsid w:val="00D4335D"/>
    <w:rsid w:val="00D450BA"/>
    <w:rsid w:val="00D451AB"/>
    <w:rsid w:val="00D522FC"/>
    <w:rsid w:val="00D55343"/>
    <w:rsid w:val="00D61236"/>
    <w:rsid w:val="00D61C1C"/>
    <w:rsid w:val="00D6535C"/>
    <w:rsid w:val="00D72115"/>
    <w:rsid w:val="00D74030"/>
    <w:rsid w:val="00D74554"/>
    <w:rsid w:val="00D86041"/>
    <w:rsid w:val="00D876B0"/>
    <w:rsid w:val="00D91104"/>
    <w:rsid w:val="00DA448D"/>
    <w:rsid w:val="00DC1DC1"/>
    <w:rsid w:val="00DC2C3E"/>
    <w:rsid w:val="00DC35A8"/>
    <w:rsid w:val="00DC4C88"/>
    <w:rsid w:val="00DC7695"/>
    <w:rsid w:val="00DD0F87"/>
    <w:rsid w:val="00DD19A1"/>
    <w:rsid w:val="00DD5F56"/>
    <w:rsid w:val="00DE2826"/>
    <w:rsid w:val="00DE759F"/>
    <w:rsid w:val="00DF5C5F"/>
    <w:rsid w:val="00E01605"/>
    <w:rsid w:val="00E12656"/>
    <w:rsid w:val="00E15AF6"/>
    <w:rsid w:val="00E33204"/>
    <w:rsid w:val="00E35009"/>
    <w:rsid w:val="00E35997"/>
    <w:rsid w:val="00E370C1"/>
    <w:rsid w:val="00E377AE"/>
    <w:rsid w:val="00E4052A"/>
    <w:rsid w:val="00E448CC"/>
    <w:rsid w:val="00E45C18"/>
    <w:rsid w:val="00E464A2"/>
    <w:rsid w:val="00E47C76"/>
    <w:rsid w:val="00E51D1F"/>
    <w:rsid w:val="00E529D9"/>
    <w:rsid w:val="00E60397"/>
    <w:rsid w:val="00E623D6"/>
    <w:rsid w:val="00E639B5"/>
    <w:rsid w:val="00E63E22"/>
    <w:rsid w:val="00E66B0E"/>
    <w:rsid w:val="00E672FC"/>
    <w:rsid w:val="00E72DC4"/>
    <w:rsid w:val="00E9012E"/>
    <w:rsid w:val="00E9162C"/>
    <w:rsid w:val="00E94CF0"/>
    <w:rsid w:val="00E95CA2"/>
    <w:rsid w:val="00E96C22"/>
    <w:rsid w:val="00E96D09"/>
    <w:rsid w:val="00EA1DA5"/>
    <w:rsid w:val="00EA27EE"/>
    <w:rsid w:val="00EA5003"/>
    <w:rsid w:val="00EA5354"/>
    <w:rsid w:val="00EA70C2"/>
    <w:rsid w:val="00EB019A"/>
    <w:rsid w:val="00EB07C7"/>
    <w:rsid w:val="00EB0904"/>
    <w:rsid w:val="00EB19DB"/>
    <w:rsid w:val="00EB232F"/>
    <w:rsid w:val="00EB77BF"/>
    <w:rsid w:val="00EC675A"/>
    <w:rsid w:val="00ED1F08"/>
    <w:rsid w:val="00ED25E8"/>
    <w:rsid w:val="00ED2FF1"/>
    <w:rsid w:val="00ED6B28"/>
    <w:rsid w:val="00ED7F0F"/>
    <w:rsid w:val="00EE0CB9"/>
    <w:rsid w:val="00EE1104"/>
    <w:rsid w:val="00EF2F02"/>
    <w:rsid w:val="00F041D7"/>
    <w:rsid w:val="00F1308E"/>
    <w:rsid w:val="00F155D3"/>
    <w:rsid w:val="00F16C29"/>
    <w:rsid w:val="00F22305"/>
    <w:rsid w:val="00F23DD0"/>
    <w:rsid w:val="00F2477A"/>
    <w:rsid w:val="00F24FCD"/>
    <w:rsid w:val="00F2572C"/>
    <w:rsid w:val="00F30E32"/>
    <w:rsid w:val="00F312A9"/>
    <w:rsid w:val="00F35A65"/>
    <w:rsid w:val="00F41B7B"/>
    <w:rsid w:val="00F55E3B"/>
    <w:rsid w:val="00F56A58"/>
    <w:rsid w:val="00F611B2"/>
    <w:rsid w:val="00F63999"/>
    <w:rsid w:val="00F641E0"/>
    <w:rsid w:val="00F64487"/>
    <w:rsid w:val="00F65A68"/>
    <w:rsid w:val="00F6656E"/>
    <w:rsid w:val="00F75446"/>
    <w:rsid w:val="00F80349"/>
    <w:rsid w:val="00F80408"/>
    <w:rsid w:val="00F83192"/>
    <w:rsid w:val="00F90BBB"/>
    <w:rsid w:val="00F92D0E"/>
    <w:rsid w:val="00F934DF"/>
    <w:rsid w:val="00F97A6F"/>
    <w:rsid w:val="00FA08EF"/>
    <w:rsid w:val="00FA260F"/>
    <w:rsid w:val="00FA79D0"/>
    <w:rsid w:val="00FB3329"/>
    <w:rsid w:val="00FB4729"/>
    <w:rsid w:val="00FC10B3"/>
    <w:rsid w:val="00FC1B29"/>
    <w:rsid w:val="00FC2345"/>
    <w:rsid w:val="00FC5757"/>
    <w:rsid w:val="00FC6714"/>
    <w:rsid w:val="00FD456F"/>
    <w:rsid w:val="00FE1457"/>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en.wikipedia.org/wiki/Unity_Technologies"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en.wikipedia.org/wiki/Game_engin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hyperlink" Target="https://en.wikipedia.org/wiki/Cross-platform"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yperlink" Target="https://link.springer.com/book/10.1007/978-3-319-23862-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elibrary.aisnet.org/Default.aspx?url=http://aisel.aisnet.org/cgi/viewcontent.cgi?article=3785&amp;context=ca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AAF65F8-144F-4FD9-BF9D-68A438A3A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45</Pages>
  <Words>10127</Words>
  <Characters>82036</Characters>
  <Application>Microsoft Office Word</Application>
  <DocSecurity>0</DocSecurity>
  <Lines>683</Lines>
  <Paragraphs>183</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208</cp:revision>
  <cp:lastPrinted>2016-10-21T15:51:00Z</cp:lastPrinted>
  <dcterms:created xsi:type="dcterms:W3CDTF">2017-10-29T14:54:00Z</dcterms:created>
  <dcterms:modified xsi:type="dcterms:W3CDTF">2018-01-12T13:25:00Z</dcterms:modified>
  <dc:language>fi-FI</dc:language>
</cp:coreProperties>
</file>