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54399E">
        <w:rPr>
          <w:rFonts w:ascii="Times New Roman" w:hAnsi="Times New Roman"/>
          <w:noProof/>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811BA7D" w14:textId="77777777" w:rsidR="004D721D" w:rsidRPr="004D721D" w:rsidRDefault="004D721D" w:rsidP="000210F6">
      <w:pPr>
        <w:ind w:firstLine="0"/>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2773EDB1" w14:textId="77777777" w:rsidR="00A430E6" w:rsidRPr="007710C8" w:rsidRDefault="00A430E6" w:rsidP="007710C8">
      <w:pPr>
        <w:spacing w:line="360" w:lineRule="auto"/>
        <w:ind w:firstLine="0"/>
        <w:jc w:val="center"/>
        <w:rPr>
          <w:rFonts w:ascii="Times New Roman" w:hAnsi="Times New Roman"/>
          <w:i/>
          <w:lang w:val="en-US"/>
        </w:rPr>
      </w:pP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03616888"/>
      <w:bookmarkEnd w:id="20"/>
      <w:bookmarkEnd w:id="21"/>
      <w:r w:rsidRPr="007710C8">
        <w:rPr>
          <w:rFonts w:ascii="Times New Roman" w:hAnsi="Times New Roman"/>
          <w:color w:val="00000A"/>
          <w:lang w:val="en-US"/>
        </w:rPr>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3" w:name="_Toc463943273"/>
      <w:bookmarkStart w:id="24" w:name="_Toc503616889"/>
      <w:bookmarkEnd w:id="23"/>
      <w:r w:rsidRPr="007710C8">
        <w:rPr>
          <w:color w:val="00000A"/>
          <w:szCs w:val="24"/>
          <w:lang w:val="en-US"/>
        </w:rPr>
        <w:t>2.1 Big Datan määrittely</w:t>
      </w:r>
      <w:bookmarkEnd w:id="24"/>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w:t>
      </w:r>
      <w:r w:rsidRPr="007710C8">
        <w:rPr>
          <w:rFonts w:ascii="Times New Roman" w:hAnsi="Times New Roman"/>
        </w:rPr>
        <w:lastRenderedPageBreak/>
        <w:t xml:space="preserve">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lastRenderedPageBreak/>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88" w:name="_Toc463943274"/>
      <w:bookmarkStart w:id="89" w:name="_Toc503616890"/>
      <w:bookmarkEnd w:id="88"/>
      <w:r w:rsidRPr="007710C8">
        <w:rPr>
          <w:color w:val="00000A"/>
          <w:szCs w:val="24"/>
        </w:rPr>
        <w:t>2.2 Big Datan kuudes V – Visualisointi</w:t>
      </w:r>
      <w:bookmarkEnd w:id="89"/>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15" w:name="_Toc503616891"/>
      <w:r w:rsidRPr="007710C8">
        <w:rPr>
          <w:color w:val="000000" w:themeColor="text1"/>
          <w:szCs w:val="24"/>
        </w:rPr>
        <w:t>2.3 Big datan hyödyt ja ongelmat</w:t>
      </w:r>
      <w:bookmarkEnd w:id="115"/>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lastRenderedPageBreak/>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 xml:space="preserve">ataan </w:t>
      </w:r>
      <w:r w:rsidR="00F041D7" w:rsidRPr="007710C8">
        <w:rPr>
          <w:rFonts w:ascii="Times New Roman" w:hAnsi="Times New Roman"/>
        </w:rPr>
        <w:lastRenderedPageBreak/>
        <w:t>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 xml:space="preserve">s &amp; Raghunathan 2015]. Pilvipalveluiden </w:t>
      </w:r>
      <w:r w:rsidRPr="007710C8">
        <w:rPr>
          <w:rFonts w:ascii="Times New Roman" w:hAnsi="Times New Roman"/>
        </w:rPr>
        <w:lastRenderedPageBreak/>
        <w:t>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03616892"/>
      <w:bookmarkEnd w:id="181"/>
      <w:bookmarkEnd w:id="182"/>
      <w:r w:rsidRPr="007710C8">
        <w:rPr>
          <w:rFonts w:ascii="Times New Roman" w:hAnsi="Times New Roman"/>
          <w:color w:val="00000A"/>
        </w:rPr>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192" w:name="_Toc503616893"/>
      <w:r w:rsidRPr="007710C8">
        <w:t>3.1 Visualisointi yleisesti</w:t>
      </w:r>
      <w:bookmarkEnd w:id="192"/>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 xml:space="preserve">salana </w:t>
      </w:r>
      <w:r w:rsidRPr="007710C8">
        <w:rPr>
          <w:rFonts w:ascii="Times New Roman" w:hAnsi="Times New Roman"/>
          <w:szCs w:val="24"/>
        </w:rPr>
        <w:lastRenderedPageBreak/>
        <w:t>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26" w:name="_Toc503616894"/>
      <w:r w:rsidRPr="007710C8">
        <w:lastRenderedPageBreak/>
        <w:t>3.2 Visualisoinnin tyypit</w:t>
      </w:r>
      <w:bookmarkEnd w:id="226"/>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0F7A553B"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03616895"/>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81" w:name="_Toc503616896"/>
      <w:r w:rsidRPr="007710C8">
        <w:t>3.2.2 Star co</w:t>
      </w:r>
      <w:r w:rsidR="0057456A" w:rsidRPr="007710C8">
        <w:t>o</w:t>
      </w:r>
      <w:r w:rsidRPr="007710C8">
        <w:t>rdinates</w:t>
      </w:r>
      <w:bookmarkEnd w:id="28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03616897"/>
      <w:r w:rsidRPr="007710C8">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83" w:name="_Toc503616898"/>
      <w:r w:rsidRPr="007710C8">
        <w:t>3.3</w:t>
      </w:r>
      <w:r w:rsidR="00152D44" w:rsidRPr="007710C8">
        <w:t xml:space="preserve"> Visualisoinnin </w:t>
      </w:r>
      <w:r w:rsidR="00451140" w:rsidRPr="007710C8">
        <w:t>työkalut</w:t>
      </w:r>
      <w:bookmarkEnd w:id="28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84" w:name="_Toc503616899"/>
      <w:r w:rsidRPr="007710C8">
        <w:t>3.4</w:t>
      </w:r>
      <w:r w:rsidR="00342402" w:rsidRPr="007710C8">
        <w:t xml:space="preserve"> Visualisoinnin prosessi</w:t>
      </w:r>
      <w:bookmarkEnd w:id="28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85" w:name="_Toc503616900"/>
      <w:r w:rsidRPr="007710C8">
        <w:t xml:space="preserve">3.5 </w:t>
      </w:r>
      <w:r w:rsidR="00B31899" w:rsidRPr="007710C8">
        <w:t>MapReduce</w:t>
      </w:r>
      <w:bookmarkEnd w:id="28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03616901"/>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89" w:name="_Toc503616902"/>
      <w:r w:rsidRPr="007710C8">
        <w:t>4.1 Virtuaalitodellisuus aikaisemmin</w:t>
      </w:r>
      <w:bookmarkEnd w:id="28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291" w:name="_Toc503616903"/>
      <w:r w:rsidRPr="007710C8">
        <w:t>4.2</w:t>
      </w:r>
      <w:r w:rsidR="00CF6D83" w:rsidRPr="007710C8">
        <w:t xml:space="preserve"> Big Datan visualisointijärjestelmät</w:t>
      </w:r>
      <w:bookmarkEnd w:id="29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23" w:name="_Toc503616904"/>
      <w:r w:rsidRPr="007710C8">
        <w:t>4.3 Yhteenveto aikaisempien järjestelmien pohjalta</w:t>
      </w:r>
      <w:bookmarkEnd w:id="32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 xml:space="preserve">Data </w:t>
      </w:r>
      <w:r w:rsidR="00FF6CA4" w:rsidRPr="007710C8">
        <w:rPr>
          <w:rFonts w:ascii="Times New Roman" w:hAnsi="Times New Roman"/>
        </w:rPr>
        <w:lastRenderedPageBreak/>
        <w:t>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03616905"/>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03616906"/>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 xml:space="preserve">tiedon visualisoimisesta virtuaalitodellisuudessa ja siitä miten tämä </w:t>
      </w:r>
      <w:r>
        <w:rPr>
          <w:rFonts w:ascii="Times New Roman" w:hAnsi="Times New Roman"/>
        </w:rPr>
        <w:lastRenderedPageBreak/>
        <w:t>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41" w:name="_Toc503616907"/>
      <w:r w:rsidRPr="007710C8">
        <w:t>5.1 Twitte</w:t>
      </w:r>
      <w:r w:rsidR="00DC7695" w:rsidRPr="007710C8">
        <w:t>r-viestien visualisoiminen maailmankartalla</w:t>
      </w:r>
      <w:bookmarkEnd w:id="34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w:t>
      </w:r>
      <w:r w:rsidR="00EB019A" w:rsidRPr="007710C8">
        <w:rPr>
          <w:rFonts w:ascii="Times New Roman" w:hAnsi="Times New Roman"/>
        </w:rPr>
        <w:lastRenderedPageBreak/>
        <w:t xml:space="preserve">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42" w:name="_Toc503616908"/>
      <w:r w:rsidRPr="007710C8">
        <w:t xml:space="preserve">5.1.1 </w:t>
      </w:r>
      <w:r w:rsidR="00E35997" w:rsidRPr="007710C8">
        <w:t>Toiminnollisuus</w:t>
      </w:r>
      <w:bookmarkEnd w:id="34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lastRenderedPageBreak/>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4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6AB9C261" w:rsidR="00BC6481" w:rsidRDefault="00BC6481" w:rsidP="00BC6481">
      <w:pPr>
        <w:spacing w:line="360" w:lineRule="auto"/>
        <w:ind w:firstLine="0"/>
        <w:rPr>
          <w:rFonts w:ascii="Times New Roman" w:hAnsi="Times New Roman"/>
        </w:rPr>
      </w:pPr>
      <w:r w:rsidRPr="007B431E">
        <w:rPr>
          <w:rFonts w:ascii="Times New Roman" w:hAnsi="Times New Roman"/>
          <w:noProof/>
          <w:lang w:eastAsia="fi-FI"/>
        </w:rPr>
        <w:lastRenderedPageBreak/>
        <w:drawing>
          <wp:anchor distT="0" distB="0" distL="114300" distR="114300" simplePos="0" relativeHeight="251659264" behindDoc="0" locked="0" layoutInCell="1" allowOverlap="1" wp14:anchorId="411B6F46" wp14:editId="0EFF1448">
            <wp:simplePos x="0" y="0"/>
            <wp:positionH relativeFrom="column">
              <wp:posOffset>3554730</wp:posOffset>
            </wp:positionH>
            <wp:positionV relativeFrom="paragraph">
              <wp:posOffset>7620</wp:posOffset>
            </wp:positionV>
            <wp:extent cx="2232660" cy="1855918"/>
            <wp:effectExtent l="0" t="0" r="0" b="0"/>
            <wp:wrapNone/>
            <wp:docPr id="19" name="Kuva 19" descr="C:\Users\hassisa\Picture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grap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9549" cy="18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31E">
        <w:rPr>
          <w:rFonts w:ascii="Times New Roman" w:hAnsi="Times New Roman"/>
          <w:noProof/>
          <w:lang w:eastAsia="fi-FI"/>
        </w:rPr>
        <w:drawing>
          <wp:inline distT="0" distB="0" distL="0" distR="0" wp14:anchorId="0C34E846" wp14:editId="5D655501">
            <wp:extent cx="3558540" cy="1866723"/>
            <wp:effectExtent l="0" t="0" r="3810" b="635"/>
            <wp:docPr id="18" name="Kuva 18" descr="C:\Users\hassisa\Pictures\bar_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bar_diagram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6526" cy="1881404"/>
                    </a:xfrm>
                    <a:prstGeom prst="rect">
                      <a:avLst/>
                    </a:prstGeom>
                    <a:noFill/>
                    <a:ln>
                      <a:noFill/>
                    </a:ln>
                  </pic:spPr>
                </pic:pic>
              </a:graphicData>
            </a:graphic>
          </wp:inline>
        </w:drawing>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EF90BF1" w14:textId="45ACC1F2" w:rsidR="005E7D59" w:rsidRDefault="00CC6DD0" w:rsidP="001B3764">
      <w:pPr>
        <w:pStyle w:val="Otsikko21"/>
        <w:ind w:firstLine="0"/>
      </w:pPr>
      <w:bookmarkStart w:id="344" w:name="_Toc503616910"/>
      <w:r w:rsidRPr="009074A3">
        <w:t>5.2.1 Toiminnollisuus</w:t>
      </w:r>
      <w:bookmarkEnd w:id="344"/>
    </w:p>
    <w:p w14:paraId="510F8501" w14:textId="77777777" w:rsidR="007B431E" w:rsidRPr="007B431E" w:rsidRDefault="007B431E" w:rsidP="007B431E"/>
    <w:p w14:paraId="483B71B4" w14:textId="647765E0" w:rsidR="009074A3" w:rsidRP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lastRenderedPageBreak/>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45" w:name="_Toc503616911"/>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lastRenderedPageBreak/>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w:t>
      </w:r>
      <w:r>
        <w:rPr>
          <w:rFonts w:ascii="Times New Roman" w:hAnsi="Times New Roman"/>
        </w:rPr>
        <w:lastRenderedPageBreak/>
        <w:t xml:space="preserve">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03616912"/>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03616913"/>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5C64D49"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–algoritmia,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1357D9BC" w14:textId="06F35D5C" w:rsidR="00410130" w:rsidRPr="00410130" w:rsidRDefault="00410130" w:rsidP="008E0545">
      <w:pPr>
        <w:spacing w:line="360" w:lineRule="auto"/>
        <w:ind w:firstLine="1304"/>
        <w:rPr>
          <w:rFonts w:ascii="Times New Roman" w:hAnsi="Times New Roman"/>
        </w:rPr>
      </w:pPr>
      <w:r w:rsidRPr="00410130">
        <w:rPr>
          <w:rFonts w:ascii="Times New Roman" w:hAnsi="Times New Roman"/>
        </w:rPr>
        <w:t xml:space="preserve">Käyttäjätestin koko prosessi ja sen eri vaiheet on tarkemmin esitetty Kaaviossa 1, jossa esitettyjen kysymys- ja tehtäväjoukkojen järjestys on yhä tarkemmin kuvattu tutkimuksen </w:t>
      </w:r>
      <w:r w:rsidRPr="00410130">
        <w:rPr>
          <w:rFonts w:ascii="Times New Roman" w:hAnsi="Times New Roman"/>
        </w:rPr>
        <w:lastRenderedPageBreak/>
        <w:t>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C48B081" w14:textId="77777777" w:rsidR="00410130" w:rsidRPr="00410130" w:rsidRDefault="00410130" w:rsidP="00410130">
      <w:pPr>
        <w:ind w:firstLine="0"/>
      </w:pPr>
    </w:p>
    <w:p w14:paraId="35FF12E6" w14:textId="77777777" w:rsidR="008722AD" w:rsidRPr="008722AD" w:rsidRDefault="008722AD" w:rsidP="008722AD"/>
    <w:p w14:paraId="2783FA4C" w14:textId="77777777" w:rsidR="005D23ED" w:rsidRPr="005D23ED" w:rsidRDefault="005D23ED" w:rsidP="005D23ED"/>
    <w:p w14:paraId="1533FB27" w14:textId="77777777" w:rsidR="005D23ED" w:rsidRDefault="005D23ED" w:rsidP="005D23ED">
      <w:pPr>
        <w:ind w:firstLine="0"/>
      </w:pPr>
    </w:p>
    <w:p w14:paraId="0636B58D" w14:textId="320796D9" w:rsidR="005D23ED" w:rsidRDefault="005D23ED" w:rsidP="005D23ED">
      <w:pPr>
        <w:ind w:firstLine="0"/>
      </w:pPr>
      <w:r>
        <w:rPr>
          <w:noProof/>
          <w:lang w:eastAsia="fi-FI"/>
        </w:rPr>
        <w:drawing>
          <wp:inline distT="0" distB="0" distL="0" distR="0" wp14:anchorId="6832DF11" wp14:editId="59E3CAFE">
            <wp:extent cx="6196330" cy="169926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pic:spPr>
                </pic:pic>
              </a:graphicData>
            </a:graphic>
          </wp:inline>
        </w:drawing>
      </w:r>
    </w:p>
    <w:p w14:paraId="1584DB2C" w14:textId="77777777" w:rsidR="008722AD" w:rsidRDefault="008722AD" w:rsidP="008722AD">
      <w:pPr>
        <w:ind w:firstLine="0"/>
        <w:jc w:val="center"/>
        <w:rPr>
          <w:rFonts w:ascii="Times New Roman" w:hAnsi="Times New Roman"/>
          <w:i/>
          <w:sz w:val="22"/>
          <w:szCs w:val="22"/>
        </w:rPr>
      </w:pP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5F09ED52" w14:textId="77777777" w:rsidR="008722AD" w:rsidRDefault="008722AD" w:rsidP="008722AD">
      <w:pPr>
        <w:ind w:firstLine="0"/>
        <w:jc w:val="center"/>
        <w:rPr>
          <w:rFonts w:ascii="Times New Roman" w:hAnsi="Times New Roman"/>
          <w:i/>
          <w:sz w:val="22"/>
          <w:szCs w:val="22"/>
        </w:rPr>
      </w:pPr>
    </w:p>
    <w:p w14:paraId="1AE241E0" w14:textId="77777777" w:rsidR="008722AD" w:rsidRP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2C222F">
      <w:pPr>
        <w:spacing w:line="360" w:lineRule="auto"/>
      </w:pPr>
    </w:p>
    <w:p w14:paraId="3F73D4E7" w14:textId="77777777" w:rsidR="002B5C6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C222F">
      <w:pPr>
        <w:spacing w:line="360" w:lineRule="auto"/>
        <w:ind w:firstLine="0"/>
        <w:rPr>
          <w:rFonts w:ascii="Times New Roman" w:hAnsi="Times New Roman"/>
          <w:b/>
        </w:rPr>
      </w:pP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51274CA0"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p>
    <w:p w14:paraId="0C744C50" w14:textId="77777777"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p>
    <w:p w14:paraId="611971FC" w14:textId="64A05B39"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p>
    <w:p w14:paraId="4A669C70" w14:textId="5D8C42D6" w:rsidR="009E7CAA" w:rsidRDefault="009E7CAA" w:rsidP="007B2BEF">
      <w:pPr>
        <w:pStyle w:val="Luettelokappale"/>
        <w:numPr>
          <w:ilvl w:val="0"/>
          <w:numId w:val="19"/>
        </w:numPr>
        <w:spacing w:line="360" w:lineRule="auto"/>
        <w:rPr>
          <w:rFonts w:ascii="Times New Roman" w:hAnsi="Times New Roman"/>
          <w:i/>
        </w:rPr>
      </w:pPr>
      <w:r>
        <w:rPr>
          <w:rFonts w:ascii="Times New Roman" w:hAnsi="Times New Roman"/>
          <w:i/>
        </w:rPr>
        <w:t>Kuinka tehokkaalta järjestelmän käyttö tuntui?</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1DC6DD3E" w14:textId="155B3E88"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 xml:space="preserve">Mikä näistä kolmesta demosta: Pylväsdiagrammi, graafi tai aikajana toimi mielestäsi parhaiten tässä käyttöympäristössä? </w:t>
      </w:r>
    </w:p>
    <w:p w14:paraId="07A8972F" w14:textId="1F8882B4" w:rsidR="00522268" w:rsidRPr="007B2BEF" w:rsidRDefault="00522268"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71224E31" w14:textId="77777777"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Vastaavasti mikä näistä toimi mielestäsi huonoiten?</w:t>
      </w:r>
    </w:p>
    <w:p w14:paraId="530AF64D" w14:textId="6820ECA7" w:rsidR="00522268" w:rsidRDefault="00522268"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Miksi kyseinen osio oli huono?</w:t>
      </w:r>
    </w:p>
    <w:p w14:paraId="5172ECFB" w14:textId="77777777" w:rsidR="0079433A" w:rsidRDefault="0079433A" w:rsidP="0079433A">
      <w:pPr>
        <w:spacing w:line="360" w:lineRule="auto"/>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99C61B5" w14:textId="5EB057EB" w:rsidR="008931F2" w:rsidRDefault="008931F2" w:rsidP="008931F2">
      <w:pPr>
        <w:pStyle w:val="Otsikko21"/>
        <w:spacing w:line="360" w:lineRule="auto"/>
        <w:ind w:firstLine="0"/>
        <w:rPr>
          <w:b w:val="0"/>
        </w:rPr>
      </w:pPr>
      <w:r>
        <w:rPr>
          <w:b w:val="0"/>
        </w:rPr>
        <w:lastRenderedPageBreak/>
        <w:t xml:space="preserve">Käyttäjätestauksen sisällöksi on jokaiseen demojärjestelmään mietitty ennalta tehtäviä, joita käyttäjä pyydetään testin aikana tekemään tai esittämään vastaus. Tehtävien sisältö on jokaisessa osiossa tarkoitus pitää yksinkertaisena ja niiden tehtävä on lähinnä antaa motiivi järjestelmän sekä sen sisältämän datan </w:t>
      </w:r>
      <w:r w:rsidR="006160FC">
        <w:rPr>
          <w:b w:val="0"/>
        </w:rPr>
        <w:t>hyödyntämiselle</w:t>
      </w:r>
      <w:r>
        <w:rPr>
          <w:b w:val="0"/>
        </w:rPr>
        <w:t>.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179DBE5B" w14:textId="77777777" w:rsidR="008931F2" w:rsidRDefault="008931F2" w:rsidP="00F611D2">
      <w:pPr>
        <w:spacing w:line="360" w:lineRule="auto"/>
        <w:ind w:firstLine="0"/>
        <w:rPr>
          <w:rFonts w:ascii="Times New Roman" w:hAnsi="Times New Roman"/>
        </w:rPr>
      </w:pP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vastaukseen, pidetään kirjaa testin suorittamisen aikana sekä käyttäjän antamat vastaukset kirjataan ylös. Näitä tietoja käytetään myöhemmin analysoinnissa käyttöympäristön helppouden ja tehokkuuden arvioinneissa.</w:t>
      </w:r>
    </w:p>
    <w:p w14:paraId="68400AE5" w14:textId="1135BEEC" w:rsidR="005F6D14" w:rsidRDefault="00E60085" w:rsidP="007D0E1D">
      <w:pPr>
        <w:spacing w:line="360" w:lineRule="auto"/>
        <w:ind w:firstLine="1304"/>
        <w:rPr>
          <w:rFonts w:ascii="Times New Roman" w:hAnsi="Times New Roman"/>
        </w:rPr>
      </w:pPr>
      <w:r>
        <w:rPr>
          <w:rFonts w:ascii="Times New Roman" w:hAnsi="Times New Roman"/>
        </w:rPr>
        <w:t xml:space="preserve">Käyttäjätestissä suoritettavien tehtäväjoukkojen </w:t>
      </w:r>
      <w:r w:rsidR="002C222F">
        <w:rPr>
          <w:rFonts w:ascii="Times New Roman" w:hAnsi="Times New Roman"/>
        </w:rPr>
        <w:t>tarkka sisältö</w:t>
      </w:r>
      <w:r w:rsidR="005F6D14">
        <w:rPr>
          <w:rFonts w:ascii="Times New Roman" w:hAnsi="Times New Roman"/>
        </w:rPr>
        <w:t xml:space="preserve">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96B049E" w14:textId="77777777" w:rsidR="00594811" w:rsidRPr="006C31DB" w:rsidRDefault="00594811" w:rsidP="006861EB">
      <w:pPr>
        <w:ind w:firstLine="0"/>
        <w:rPr>
          <w:rFonts w:ascii="Times New Roman" w:hAnsi="Times New Roman"/>
          <w:color w:val="auto"/>
          <w:szCs w:val="26"/>
        </w:rPr>
      </w:pPr>
    </w:p>
    <w:p w14:paraId="08F6C98D" w14:textId="7D4ABB0D" w:rsidR="004D7B38" w:rsidRPr="006C31DB" w:rsidRDefault="004D7B38" w:rsidP="004D7B38">
      <w:pPr>
        <w:ind w:firstLine="0"/>
        <w:rPr>
          <w:rFonts w:ascii="Times New Roman" w:hAnsi="Times New Roman"/>
          <w:color w:val="auto"/>
          <w:szCs w:val="26"/>
        </w:rPr>
      </w:pPr>
      <w:r w:rsidRPr="006C31DB">
        <w:rPr>
          <w:rFonts w:ascii="Times New Roman" w:hAnsi="Times New Roman"/>
          <w:color w:val="auto"/>
          <w:szCs w:val="26"/>
        </w:rPr>
        <w:t>Tehtäväjoukko 1. Aikajana</w:t>
      </w:r>
    </w:p>
    <w:tbl>
      <w:tblPr>
        <w:tblStyle w:val="TaulukkoRuudukko"/>
        <w:tblW w:w="0" w:type="auto"/>
        <w:tblLook w:val="04A0" w:firstRow="1" w:lastRow="0" w:firstColumn="1" w:lastColumn="0" w:noHBand="0" w:noVBand="1"/>
      </w:tblPr>
      <w:tblGrid>
        <w:gridCol w:w="8215"/>
      </w:tblGrid>
      <w:tr w:rsidR="006C31DB" w:rsidRPr="006861EB" w14:paraId="55343E92" w14:textId="77777777" w:rsidTr="00806518">
        <w:tc>
          <w:tcPr>
            <w:tcW w:w="8215" w:type="dxa"/>
            <w:tcBorders>
              <w:top w:val="nil"/>
              <w:left w:val="nil"/>
              <w:bottom w:val="nil"/>
              <w:right w:val="nil"/>
            </w:tcBorders>
          </w:tcPr>
          <w:p w14:paraId="2F93D3E1" w14:textId="6CF7436E"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Seuraa tukiasemien tilannekuvan päivittymistä muutaman minuutin ajan. Esitän tämän jälkeen muutamia kysymyksiä näkemääsi liittyen.</w:t>
            </w:r>
          </w:p>
        </w:tc>
      </w:tr>
      <w:tr w:rsidR="006C31DB" w:rsidRPr="006861EB" w14:paraId="663B06B6" w14:textId="77777777" w:rsidTr="00806518">
        <w:tc>
          <w:tcPr>
            <w:tcW w:w="8215" w:type="dxa"/>
            <w:tcBorders>
              <w:top w:val="nil"/>
              <w:left w:val="nil"/>
              <w:bottom w:val="nil"/>
              <w:right w:val="nil"/>
            </w:tcBorders>
          </w:tcPr>
          <w:p w14:paraId="5A075454" w14:textId="49A56C98"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Kummalla tukiasemista oli mielestäsi enemmän vikatilanteita/statuksia?</w:t>
            </w:r>
          </w:p>
        </w:tc>
      </w:tr>
      <w:tr w:rsidR="006C31DB" w:rsidRPr="006861EB" w14:paraId="3744DB0F" w14:textId="77777777" w:rsidTr="00806518">
        <w:tc>
          <w:tcPr>
            <w:tcW w:w="8215" w:type="dxa"/>
            <w:tcBorders>
              <w:top w:val="nil"/>
              <w:left w:val="nil"/>
              <w:bottom w:val="nil"/>
              <w:right w:val="nil"/>
            </w:tcBorders>
          </w:tcPr>
          <w:p w14:paraId="40CDEE89" w14:textId="4A09DCD4"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Kumpi tukiasemista lähetti päivitysviestejä useammin?</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806518">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3C4B96D" w14:textId="77777777" w:rsidR="006861EB" w:rsidRPr="006C31DB" w:rsidRDefault="006861EB" w:rsidP="006861EB">
      <w:pPr>
        <w:ind w:firstLine="0"/>
        <w:rPr>
          <w:rFonts w:ascii="Times New Roman" w:hAnsi="Times New Roman"/>
          <w:color w:val="auto"/>
          <w:szCs w:val="26"/>
        </w:rPr>
      </w:pPr>
    </w:p>
    <w:p w14:paraId="43597B4C" w14:textId="35EE0066" w:rsidR="004D7B38" w:rsidRPr="006C31DB" w:rsidRDefault="00B74294" w:rsidP="004D7B38">
      <w:pPr>
        <w:ind w:firstLine="0"/>
        <w:rPr>
          <w:rFonts w:ascii="Times New Roman" w:hAnsi="Times New Roman"/>
          <w:color w:val="auto"/>
          <w:szCs w:val="26"/>
        </w:rPr>
      </w:pPr>
      <w:r w:rsidRPr="006C31DB">
        <w:rPr>
          <w:rFonts w:ascii="Times New Roman" w:hAnsi="Times New Roman"/>
          <w:color w:val="auto"/>
          <w:szCs w:val="26"/>
        </w:rPr>
        <w:lastRenderedPageBreak/>
        <w:t>Tehtäväjoukko 2</w:t>
      </w:r>
      <w:r w:rsidR="004D7B38" w:rsidRPr="006C31DB">
        <w:rPr>
          <w:rFonts w:ascii="Times New Roman" w:hAnsi="Times New Roman"/>
          <w:color w:val="auto"/>
          <w:szCs w:val="26"/>
        </w:rPr>
        <w:t>. Aikajana</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060896BD" w14:textId="77777777" w:rsidTr="00806518">
        <w:tc>
          <w:tcPr>
            <w:tcW w:w="8215" w:type="dxa"/>
          </w:tcPr>
          <w:p w14:paraId="3F5048E0" w14:textId="4168CFC3"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Seuraa osakekurssien tilanteen kehittymistä noin puolen minuutin ajan. Esitän tämän jälkeen muutamia kysymyksiä näkemääsi liittyen.</w:t>
            </w:r>
          </w:p>
        </w:tc>
      </w:tr>
      <w:tr w:rsidR="006C31DB" w:rsidRPr="006861EB" w14:paraId="2CB2CD35" w14:textId="77777777" w:rsidTr="00806518">
        <w:tc>
          <w:tcPr>
            <w:tcW w:w="8215" w:type="dxa"/>
          </w:tcPr>
          <w:p w14:paraId="0F362EEC" w14:textId="78827FAC"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heitteli mielestäsi eniten?</w:t>
            </w:r>
          </w:p>
        </w:tc>
      </w:tr>
      <w:tr w:rsidR="006C31DB" w:rsidRPr="006861EB" w14:paraId="22A85FE1" w14:textId="77777777" w:rsidTr="000F1608">
        <w:trPr>
          <w:trHeight w:val="68"/>
        </w:trPr>
        <w:tc>
          <w:tcPr>
            <w:tcW w:w="8215" w:type="dxa"/>
          </w:tcPr>
          <w:p w14:paraId="1090EB87" w14:textId="38FE7289"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kasvoi</w:t>
            </w:r>
            <w:r w:rsidR="00EA3422">
              <w:rPr>
                <w:rFonts w:ascii="Times New Roman" w:hAnsi="Times New Roman"/>
                <w:i/>
              </w:rPr>
              <w:t xml:space="preserve"> lähtötilanteesta</w:t>
            </w:r>
            <w:r w:rsidRPr="006C31DB">
              <w:rPr>
                <w:rFonts w:ascii="Times New Roman" w:hAnsi="Times New Roman"/>
                <w:i/>
              </w:rPr>
              <w:t xml:space="preserve"> mielestäsi eniten?</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50" w:name="_Toc462643327"/>
      <w:bookmarkStart w:id="351" w:name="_Toc463943280"/>
      <w:bookmarkStart w:id="352" w:name="_Toc503616917"/>
      <w:bookmarkEnd w:id="350"/>
      <w:bookmarkEnd w:id="351"/>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2"/>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Default="00981DAB" w:rsidP="007710C8">
      <w:pPr>
        <w:pStyle w:val="Otsikko21"/>
        <w:spacing w:line="360" w:lineRule="auto"/>
        <w:ind w:firstLine="0"/>
      </w:pPr>
      <w:bookmarkStart w:id="353" w:name="_Toc503616918"/>
      <w:r w:rsidRPr="007710C8">
        <w:t>7</w:t>
      </w:r>
      <w:r w:rsidR="006C4D7A" w:rsidRPr="007710C8">
        <w:t xml:space="preserve">.1 </w:t>
      </w:r>
      <w:r w:rsidRPr="007710C8">
        <w:t>Käyttäjätestauksen tulo</w:t>
      </w:r>
      <w:r w:rsidR="00A87F79">
        <w:t>kset</w:t>
      </w:r>
      <w:bookmarkEnd w:id="353"/>
    </w:p>
    <w:p w14:paraId="1F81FC0A" w14:textId="77777777" w:rsidR="0045222A" w:rsidRPr="007710C8" w:rsidRDefault="0045222A" w:rsidP="0045222A">
      <w:pPr>
        <w:spacing w:line="360" w:lineRule="auto"/>
        <w:rPr>
          <w:rFonts w:ascii="Times New Roman" w:hAnsi="Times New Roman"/>
        </w:rPr>
      </w:pPr>
      <w:r w:rsidRPr="007710C8">
        <w:rPr>
          <w:rFonts w:ascii="Times New Roman" w:hAnsi="Times New Roman"/>
        </w:rPr>
        <w:t>- Mtä testauksen avulla kävi ilmi.</w:t>
      </w:r>
    </w:p>
    <w:p w14:paraId="58AECA1F" w14:textId="77777777" w:rsidR="0045222A" w:rsidRPr="007710C8" w:rsidRDefault="0045222A" w:rsidP="0045222A">
      <w:pPr>
        <w:spacing w:line="360" w:lineRule="auto"/>
        <w:rPr>
          <w:rFonts w:ascii="Times New Roman" w:hAnsi="Times New Roman"/>
        </w:rPr>
      </w:pPr>
      <w:r w:rsidRPr="007710C8">
        <w:rPr>
          <w:rFonts w:ascii="Times New Roman" w:hAnsi="Times New Roman"/>
        </w:rPr>
        <w:t>- Minkälaisen visualisointikokemuksen virtuaalitodellisuus tarjosi.</w:t>
      </w:r>
    </w:p>
    <w:p w14:paraId="448CF3D5" w14:textId="77777777" w:rsidR="0045222A" w:rsidRPr="007710C8" w:rsidRDefault="0045222A" w:rsidP="0045222A">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5081D2D4" w14:textId="77777777" w:rsidR="0045222A" w:rsidRPr="0045222A" w:rsidRDefault="0045222A" w:rsidP="0045222A"/>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54" w:name="_Toc503616919"/>
      <w:r w:rsidRPr="007710C8">
        <w:t>7</w:t>
      </w:r>
      <w:r w:rsidR="006C4D7A" w:rsidRPr="007710C8">
        <w:t xml:space="preserve">.2 </w:t>
      </w:r>
      <w:r w:rsidRPr="007710C8">
        <w:t>Loppuyhteenvet</w:t>
      </w:r>
      <w:r w:rsidR="00157A61">
        <w:t>o</w:t>
      </w:r>
      <w:bookmarkEnd w:id="354"/>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8A28D28"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w:t>
      </w:r>
      <w:r w:rsidR="00C01654" w:rsidRPr="007710C8">
        <w:rPr>
          <w:rFonts w:ascii="Times New Roman" w:hAnsi="Times New Roman"/>
        </w:rPr>
        <w:lastRenderedPageBreak/>
        <w:t>virtuaalitodellisuuden. Tämän lisäksi virtuaalitodellisuus ei kuitenkaan tuo mitään täysin uutta ja merkittävää pöytään</w:t>
      </w:r>
      <w:ins w:id="355" w:author="Hassi Sakari" w:date="2017-10-29T16:32:00Z">
        <w:r w:rsidR="00346779" w:rsidRPr="007710C8">
          <w:rPr>
            <w:rFonts w:ascii="Times New Roman" w:hAnsi="Times New Roman"/>
          </w:rPr>
          <w:t>.</w:t>
        </w:r>
      </w:ins>
      <w:r w:rsidR="00A87479">
        <w:rPr>
          <w:rFonts w:ascii="Times New Roman" w:hAnsi="Times New Roman"/>
        </w:rPr>
        <w:t xml:space="preserve"> Tästä syystä tulisi miettiä olisiko lisätyn todellisuuden, </w:t>
      </w:r>
      <w:r w:rsidR="00A87479" w:rsidRPr="00A87479">
        <w:rPr>
          <w:rFonts w:ascii="Times New Roman" w:hAnsi="Times New Roman"/>
          <w:i/>
        </w:rPr>
        <w:t>Augmented Reality (AR),</w:t>
      </w:r>
      <w:r w:rsidR="00A87479">
        <w:rPr>
          <w:rFonts w:ascii="Times New Roman" w:hAnsi="Times New Roman"/>
        </w:rPr>
        <w:t xml:space="preserve"> parempia datan visualisoinnin käyttötarkoituksiin.</w:t>
      </w:r>
      <w:del w:id="356"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57" w:name="_Toc463943281"/>
      <w:bookmarkEnd w:id="357"/>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Pr="002E4847" w:rsidRDefault="00D06B76"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8" w:name="_Toc503616920"/>
      <w:r>
        <w:rPr>
          <w:rFonts w:ascii="Times New Roman" w:hAnsi="Times New Roman"/>
          <w:color w:val="00000A"/>
          <w:lang w:val="en-US"/>
        </w:rPr>
        <w:t>LÄHDELUETTELO</w:t>
      </w:r>
      <w:bookmarkEnd w:id="358"/>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lastRenderedPageBreak/>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4"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5"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6"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7"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38"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lastRenderedPageBreak/>
        <w:t xml:space="preserve">[Watson, 2014] Hugh J. Watson, </w:t>
      </w:r>
      <w:hyperlink r:id="rId39"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76216C5F" w14:textId="77777777" w:rsidR="005B6A34" w:rsidRPr="00DF7A43" w:rsidRDefault="005B6A34" w:rsidP="00FE5694">
      <w:pPr>
        <w:ind w:firstLine="0"/>
      </w:pPr>
    </w:p>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59" w:name="_Toc503616921"/>
      <w:r w:rsidRPr="008C7D31">
        <w:rPr>
          <w:rStyle w:val="Korostus"/>
          <w:i w:val="0"/>
        </w:rPr>
        <w:t>Taustatietolomake</w:t>
      </w:r>
      <w:bookmarkEnd w:id="359"/>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lastRenderedPageBreak/>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bookmarkStart w:id="360" w:name="_GoBack"/>
      <w:r>
        <w:rPr>
          <w:rFonts w:ascii="Times New Roman" w:hAnsi="Times New Roman"/>
          <w:b/>
          <w:szCs w:val="24"/>
          <w:lang w:val="en-US"/>
        </w:rPr>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bookmarkEnd w:id="360"/>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3C3FB7">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3C3FB7">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3C3FB7">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3C3FB7">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3C3FB7">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3C3FB7">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786AD2" w14:paraId="7A7776D6" w14:textId="77777777" w:rsidTr="002C222F">
        <w:tc>
          <w:tcPr>
            <w:tcW w:w="9628" w:type="dxa"/>
          </w:tcPr>
          <w:p w14:paraId="31829AC0" w14:textId="77777777" w:rsidR="00786AD2" w:rsidRPr="004D7B38" w:rsidRDefault="00786AD2" w:rsidP="00677041">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42D36F0C" w14:textId="77777777" w:rsidR="00677041" w:rsidRDefault="00677041" w:rsidP="00677041">
            <w:pPr>
              <w:spacing w:line="360" w:lineRule="auto"/>
              <w:ind w:firstLine="0"/>
              <w:rPr>
                <w:rFonts w:ascii="Times New Roman" w:hAnsi="Times New Roman"/>
              </w:rPr>
            </w:pPr>
          </w:p>
          <w:p w14:paraId="3E68030D" w14:textId="3749ED9A" w:rsidR="00677041" w:rsidRDefault="00677041" w:rsidP="00677041">
            <w:pPr>
              <w:spacing w:line="360" w:lineRule="auto"/>
              <w:ind w:firstLine="0"/>
              <w:rPr>
                <w:rFonts w:ascii="Times New Roman" w:hAnsi="Times New Roman"/>
              </w:rPr>
            </w:pPr>
            <w:r>
              <w:rPr>
                <w:rFonts w:ascii="Times New Roman" w:hAnsi="Times New Roman"/>
              </w:rPr>
              <w:lastRenderedPageBreak/>
              <w:t>Entä mitkä toimivat huonoiten missäkin</w:t>
            </w: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lastRenderedPageBreak/>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Pr="00786AD2" w:rsidRDefault="00786AD2">
      <w:pPr>
        <w:rPr>
          <w:rFonts w:ascii="Times New Roman" w:hAnsi="Times New Roman"/>
          <w:b/>
          <w:szCs w:val="24"/>
          <w:rPrChange w:id="361" w:author="Hassi Sakari" w:date="2017-10-29T16:00:00Z">
            <w:rPr/>
          </w:rPrChange>
        </w:rPr>
      </w:pPr>
    </w:p>
    <w:sectPr w:rsidR="00786AD2" w:rsidRPr="00786AD2" w:rsidSect="00D91104">
      <w:headerReference w:type="default" r:id="rId40"/>
      <w:footerReference w:type="default" r:id="rId41"/>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5A1B6D" w:rsidRDefault="005A1B6D">
      <w:pPr>
        <w:pStyle w:val="Kommentinteksti"/>
      </w:pPr>
      <w:r>
        <w:rPr>
          <w:rStyle w:val="Kommentinviite"/>
        </w:rPr>
        <w:annotationRef/>
      </w:r>
      <w:r>
        <w:t>Tieto -&gt; niiden, tieto -&gt; sen</w:t>
      </w:r>
    </w:p>
  </w:comment>
  <w:comment w:id="58" w:author="Harri Siirtola" w:date="2017-06-18T15:37:00Z" w:initials="HS">
    <w:p w14:paraId="71DD9B86" w14:textId="3E73957A" w:rsidR="005A1B6D" w:rsidRDefault="005A1B6D">
      <w:pPr>
        <w:pStyle w:val="Kommentinteksti"/>
      </w:pPr>
      <w:r>
        <w:rPr>
          <w:rStyle w:val="Kommentinviite"/>
        </w:rPr>
        <w:annotationRef/>
      </w:r>
      <w:r>
        <w:t>sen</w:t>
      </w:r>
    </w:p>
  </w:comment>
  <w:comment w:id="61" w:author="Harri Siirtola" w:date="2017-06-18T15:37:00Z" w:initials="HS">
    <w:p w14:paraId="733A4149" w14:textId="789CE86A" w:rsidR="005A1B6D" w:rsidRDefault="005A1B6D">
      <w:pPr>
        <w:pStyle w:val="Kommentinteksti"/>
      </w:pPr>
      <w:r>
        <w:rPr>
          <w:rStyle w:val="Kommentinviite"/>
        </w:rPr>
        <w:annotationRef/>
      </w:r>
      <w:r>
        <w:t>”tuottaessa rakenteellisesti erilaista”?</w:t>
      </w:r>
    </w:p>
  </w:comment>
  <w:comment w:id="63" w:author="Harri Siirtola" w:date="2017-06-18T15:48:00Z" w:initials="HS">
    <w:p w14:paraId="1409405C" w14:textId="30804353" w:rsidR="005A1B6D" w:rsidRDefault="005A1B6D">
      <w:pPr>
        <w:pStyle w:val="Kommentinteksti"/>
      </w:pPr>
      <w:r>
        <w:rPr>
          <w:rStyle w:val="Kommentinviite"/>
        </w:rPr>
        <w:annotationRef/>
      </w:r>
      <w:r>
        <w:t>Kuvaan 1 ei viitata tekstistä.</w:t>
      </w:r>
    </w:p>
  </w:comment>
  <w:comment w:id="73" w:author="Harri Siirtola" w:date="2017-06-18T15:39:00Z" w:initials="HS">
    <w:p w14:paraId="48CFE5D9" w14:textId="364F48C6" w:rsidR="005A1B6D" w:rsidRDefault="005A1B6D">
      <w:pPr>
        <w:pStyle w:val="Kommentinteksti"/>
      </w:pPr>
      <w:r>
        <w:rPr>
          <w:rStyle w:val="Kommentinviite"/>
        </w:rPr>
        <w:annotationRef/>
      </w:r>
      <w:r>
        <w:t>Tätä voisi vähän avata esimerkillä.</w:t>
      </w:r>
    </w:p>
  </w:comment>
  <w:comment w:id="90" w:author="Harri Siirtola" w:date="2017-06-18T15:41:00Z" w:initials="HS">
    <w:p w14:paraId="52ADC084" w14:textId="77777777" w:rsidR="005A1B6D" w:rsidRDefault="005A1B6D" w:rsidP="00B60EF2">
      <w:pPr>
        <w:pStyle w:val="Seliteteksti"/>
        <w:rPr>
          <w:noProof/>
        </w:rPr>
      </w:pPr>
      <w:r>
        <w:rPr>
          <w:rStyle w:val="Kommentinviite"/>
        </w:rPr>
        <w:annotationRef/>
      </w:r>
      <w:r>
        <w:t xml:space="preserve">Tässä voisi viitata Colin </w:t>
      </w:r>
    </w:p>
    <w:p w14:paraId="7D0D7A42" w14:textId="4EC76656" w:rsidR="005A1B6D" w:rsidRPr="007710C8" w:rsidRDefault="005A1B6D" w:rsidP="00B60EF2">
      <w:pPr>
        <w:pStyle w:val="Seliteteksti"/>
      </w:pPr>
      <w:r>
        <w:t xml:space="preserve">Waren kirjaan, johonkin sopivaan kohtaan. </w:t>
      </w:r>
      <w:r w:rsidRPr="007710C8">
        <w:t xml:space="preserve">Saat lainaan jos haluat. </w:t>
      </w:r>
    </w:p>
    <w:p w14:paraId="59E892A9" w14:textId="00F1BF47" w:rsidR="005A1B6D" w:rsidRPr="0037239A" w:rsidRDefault="005A1B6D"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5A1B6D" w:rsidRDefault="005A1B6D">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5A1B6D" w:rsidRDefault="005A1B6D">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5A1B6D" w:rsidRDefault="005A1B6D">
      <w:pPr>
        <w:pStyle w:val="Kommentinteksti"/>
      </w:pPr>
      <w:r>
        <w:rPr>
          <w:rStyle w:val="Kommentinviite"/>
        </w:rPr>
        <w:annotationRef/>
      </w:r>
      <w:r>
        <w:t>Vai rakenteen? Vai metadatan?</w:t>
      </w:r>
    </w:p>
  </w:comment>
  <w:comment w:id="113" w:author="Harri Siirtola" w:date="2017-06-18T15:53:00Z" w:initials="HS">
    <w:p w14:paraId="2CC4C38D" w14:textId="24429E13" w:rsidR="005A1B6D" w:rsidRDefault="005A1B6D">
      <w:pPr>
        <w:pStyle w:val="Kommentinteksti"/>
      </w:pPr>
      <w:r>
        <w:rPr>
          <w:rStyle w:val="Kommentinviite"/>
        </w:rPr>
        <w:annotationRef/>
      </w:r>
      <w:r>
        <w:t>Kappale isolle, samoin kuin Kuva ja Taulukko jne.</w:t>
      </w:r>
    </w:p>
  </w:comment>
  <w:comment w:id="124" w:author="Harri Siirtola" w:date="2017-06-18T15:55:00Z" w:initials="HS">
    <w:p w14:paraId="5A298835" w14:textId="75A3FBCA" w:rsidR="005A1B6D" w:rsidRDefault="005A1B6D">
      <w:pPr>
        <w:pStyle w:val="Kommentinteksti"/>
      </w:pPr>
      <w:r>
        <w:rPr>
          <w:rStyle w:val="Kommentinviite"/>
        </w:rPr>
        <w:annotationRef/>
      </w:r>
      <w:r>
        <w:t>Vuosiluku</w:t>
      </w:r>
    </w:p>
  </w:comment>
  <w:comment w:id="138" w:author="Harri Siirtola" w:date="2017-06-18T15:56:00Z" w:initials="HS">
    <w:p w14:paraId="5F699488" w14:textId="2F66EACA" w:rsidR="005A1B6D" w:rsidRDefault="005A1B6D">
      <w:pPr>
        <w:pStyle w:val="Kommentinteksti"/>
      </w:pPr>
      <w:r>
        <w:rPr>
          <w:rStyle w:val="Kommentinviite"/>
        </w:rPr>
        <w:annotationRef/>
      </w:r>
      <w:r>
        <w:t>Puhekieltä</w:t>
      </w:r>
    </w:p>
  </w:comment>
  <w:comment w:id="144" w:author="Harri Siirtola" w:date="2017-06-18T16:17:00Z" w:initials="HS">
    <w:p w14:paraId="4D02714F" w14:textId="4BEB349C" w:rsidR="005A1B6D" w:rsidRPr="0037239A" w:rsidRDefault="005A1B6D">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5A1B6D" w:rsidRDefault="005A1B6D">
      <w:pPr>
        <w:pStyle w:val="Kommentinteksti"/>
      </w:pPr>
      <w:r>
        <w:rPr>
          <w:rStyle w:val="Kommentinviite"/>
        </w:rPr>
        <w:annotationRef/>
      </w:r>
      <w:r>
        <w:t>Datamäärän kasvun vuoksi?</w:t>
      </w:r>
    </w:p>
  </w:comment>
  <w:comment w:id="159" w:author="Harri Siirtola" w:date="2017-06-18T16:20:00Z" w:initials="HS">
    <w:p w14:paraId="5D8C48D9" w14:textId="729D4942" w:rsidR="005A1B6D" w:rsidRDefault="005A1B6D">
      <w:pPr>
        <w:pStyle w:val="Kommentinteksti"/>
      </w:pPr>
      <w:r>
        <w:rPr>
          <w:rStyle w:val="Kommentinviite"/>
        </w:rPr>
        <w:annotationRef/>
      </w:r>
      <w:r>
        <w:t>Vuosi</w:t>
      </w:r>
    </w:p>
  </w:comment>
  <w:comment w:id="172" w:author="Harri Siirtola" w:date="2017-06-18T16:21:00Z" w:initials="HS">
    <w:p w14:paraId="6921B82A" w14:textId="06AE1661" w:rsidR="005A1B6D" w:rsidRDefault="005A1B6D">
      <w:pPr>
        <w:pStyle w:val="Kommentinteksti"/>
      </w:pPr>
      <w:r>
        <w:rPr>
          <w:rStyle w:val="Kommentinviite"/>
        </w:rPr>
        <w:annotationRef/>
      </w:r>
      <w:r>
        <w:t>Kappaleessa</w:t>
      </w:r>
    </w:p>
  </w:comment>
  <w:comment w:id="199" w:author="Harri Siirtola" w:date="2017-06-18T16:24:00Z" w:initials="HS">
    <w:p w14:paraId="79C8CB6F" w14:textId="2A973F50" w:rsidR="005A1B6D" w:rsidRDefault="005A1B6D">
      <w:pPr>
        <w:pStyle w:val="Kommentinteksti"/>
      </w:pPr>
      <w:r>
        <w:rPr>
          <w:rStyle w:val="Kommentinviite"/>
        </w:rPr>
        <w:annotationRef/>
      </w:r>
      <w:r>
        <w:t>Nimi?</w:t>
      </w:r>
    </w:p>
  </w:comment>
  <w:comment w:id="206" w:author="Harri Siirtola" w:date="2017-06-18T16:25:00Z" w:initials="HS">
    <w:p w14:paraId="0764B722" w14:textId="4755C04A" w:rsidR="005A1B6D" w:rsidRDefault="005A1B6D">
      <w:pPr>
        <w:pStyle w:val="Kommentinteksti"/>
      </w:pPr>
      <w:r>
        <w:rPr>
          <w:rStyle w:val="Kommentinviite"/>
        </w:rPr>
        <w:annotationRef/>
      </w:r>
      <w:r>
        <w:t>[Johnson, 2006]?</w:t>
      </w:r>
    </w:p>
  </w:comment>
  <w:comment w:id="211" w:author="Harri Siirtola" w:date="2017-06-18T16:25:00Z" w:initials="HS">
    <w:p w14:paraId="4777503A" w14:textId="77777777" w:rsidR="005A1B6D" w:rsidRDefault="005A1B6D" w:rsidP="0073660F">
      <w:pPr>
        <w:pStyle w:val="Kommentinteksti"/>
      </w:pPr>
      <w:r>
        <w:rPr>
          <w:rStyle w:val="Kommentinviite"/>
        </w:rPr>
        <w:annotationRef/>
      </w:r>
      <w:r>
        <w:t>[Johnson, 2006]?</w:t>
      </w:r>
    </w:p>
  </w:comment>
  <w:comment w:id="223" w:author="Harri Siirtola" w:date="2017-06-18T16:28:00Z" w:initials="HS">
    <w:p w14:paraId="5DA3BA8F" w14:textId="77777777" w:rsidR="005A1B6D" w:rsidRDefault="005A1B6D">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5A1B6D" w:rsidRPr="0037239A" w:rsidRDefault="005A1B6D" w:rsidP="001C0C6D">
      <w:pPr>
        <w:pStyle w:val="Kommentinteksti"/>
      </w:pPr>
    </w:p>
    <w:p w14:paraId="350EAC61" w14:textId="77777777" w:rsidR="005A1B6D" w:rsidRDefault="005A1B6D" w:rsidP="006A0D50">
      <w:pPr>
        <w:pStyle w:val="Kommentinteksti"/>
        <w:rPr>
          <w:noProof/>
        </w:rPr>
      </w:pPr>
      <w:r w:rsidRPr="0037239A">
        <w:t>Thomas, J. J. and Cook, K. A., editors (200</w:t>
      </w:r>
    </w:p>
    <w:p w14:paraId="2F53E46D" w14:textId="3BCFFC4B" w:rsidR="005A1B6D" w:rsidRPr="001C0C6D" w:rsidRDefault="005A1B6D"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5A1B6D" w:rsidRDefault="005A1B6D">
      <w:pPr>
        <w:pStyle w:val="Kommentinteksti"/>
      </w:pPr>
      <w:r>
        <w:rPr>
          <w:rStyle w:val="Kommentinviite"/>
        </w:rPr>
        <w:annotationRef/>
      </w:r>
      <w:r>
        <w:t>Iso alkukirjain, ei kursivointia</w:t>
      </w:r>
    </w:p>
  </w:comment>
  <w:comment w:id="244" w:author="Harri Siirtola" w:date="2017-06-18T16:37:00Z" w:initials="HS">
    <w:p w14:paraId="1E1BB47E" w14:textId="0BCD2158" w:rsidR="005A1B6D" w:rsidRDefault="005A1B6D">
      <w:pPr>
        <w:pStyle w:val="Kommentinteksti"/>
      </w:pPr>
      <w:r>
        <w:rPr>
          <w:rStyle w:val="Kommentinviite"/>
        </w:rPr>
        <w:annotationRef/>
      </w:r>
      <w:r>
        <w:t>Scatter Plot Matrix (SPLOM)</w:t>
      </w:r>
    </w:p>
  </w:comment>
  <w:comment w:id="255" w:author="Harri Siirtola" w:date="2017-06-18T16:39:00Z" w:initials="HS">
    <w:p w14:paraId="13233D2E" w14:textId="667C0B5C" w:rsidR="005A1B6D" w:rsidRDefault="005A1B6D">
      <w:pPr>
        <w:pStyle w:val="Kommentinteksti"/>
      </w:pPr>
      <w:r>
        <w:rPr>
          <w:rStyle w:val="Kommentinviite"/>
        </w:rPr>
        <w:annotationRef/>
      </w:r>
      <w:r>
        <w:t>Erikoinen termi, voiko tätä avata?</w:t>
      </w:r>
    </w:p>
  </w:comment>
  <w:comment w:id="259" w:author="Harri Siirtola" w:date="2017-06-18T16:39:00Z" w:initials="HS">
    <w:p w14:paraId="624E544F" w14:textId="77777777" w:rsidR="005A1B6D" w:rsidRDefault="005A1B6D"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5A1B6D" w:rsidRDefault="005A1B6D">
      <w:pPr>
        <w:pStyle w:val="Kommentinteksti"/>
      </w:pPr>
      <w:r>
        <w:rPr>
          <w:rStyle w:val="Kommentinviite"/>
        </w:rPr>
        <w:annotationRef/>
      </w:r>
      <w:r>
        <w:t>Ei kursivointia</w:t>
      </w:r>
    </w:p>
  </w:comment>
  <w:comment w:id="277" w:author="Harri Siirtola" w:date="2017-06-18T16:42:00Z" w:initials="HS">
    <w:p w14:paraId="09977314" w14:textId="6BA5C256" w:rsidR="005A1B6D" w:rsidRDefault="005A1B6D">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5A1B6D" w:rsidRDefault="005A1B6D">
      <w:pPr>
        <w:pStyle w:val="Kommentinteksti"/>
      </w:pPr>
      <w:r>
        <w:rPr>
          <w:rStyle w:val="Kommentinviite"/>
        </w:rPr>
        <w:annotationRef/>
      </w:r>
      <w:r>
        <w:t>”Rinnakkaiskoordinaatit” suomeksi.</w:t>
      </w:r>
    </w:p>
  </w:comment>
  <w:comment w:id="280" w:author="Harri Siirtola" w:date="2017-06-18T16:51:00Z" w:initials="HS">
    <w:p w14:paraId="1DB4AD25" w14:textId="16AEE078" w:rsidR="005A1B6D" w:rsidRDefault="005A1B6D">
      <w:pPr>
        <w:pStyle w:val="Kommentinteksti"/>
      </w:pPr>
      <w:r>
        <w:rPr>
          <w:rStyle w:val="Kommentinviite"/>
        </w:rPr>
        <w:annotationRef/>
      </w:r>
      <w:r>
        <w:t>Yleensä viitataan Inselbergin kirjaan tai sitten ensimmäiseen konferenssipaperiin.</w:t>
      </w:r>
    </w:p>
    <w:p w14:paraId="2B2E6939" w14:textId="77777777" w:rsidR="005A1B6D" w:rsidRPr="00ED2FF1" w:rsidRDefault="005A1B6D" w:rsidP="007349FF">
      <w:pPr>
        <w:pStyle w:val="Kommentinteksti"/>
      </w:pPr>
    </w:p>
    <w:p w14:paraId="72ECF909" w14:textId="77777777" w:rsidR="005A1B6D" w:rsidRDefault="005A1B6D" w:rsidP="007349FF">
      <w:pPr>
        <w:pStyle w:val="Kommentinteksti"/>
        <w:rPr>
          <w:noProof/>
          <w:lang w:val="en-GB"/>
        </w:rPr>
      </w:pPr>
      <w:r w:rsidRPr="007349FF">
        <w:rPr>
          <w:lang w:val="en-GB"/>
        </w:rPr>
        <w:t>Inselberg, A. (200</w:t>
      </w:r>
    </w:p>
    <w:p w14:paraId="396BFADF" w14:textId="104CF202" w:rsidR="005A1B6D" w:rsidRPr="007349FF" w:rsidRDefault="005A1B6D" w:rsidP="007349FF">
      <w:pPr>
        <w:pStyle w:val="Kommentinteksti"/>
        <w:rPr>
          <w:lang w:val="en-GB"/>
        </w:rPr>
      </w:pPr>
      <w:r w:rsidRPr="007349FF">
        <w:rPr>
          <w:lang w:val="en-GB"/>
        </w:rPr>
        <w:t>9). Parallel Coordinates: Visual Multidimensional Geometry and its Applications. Springer.</w:t>
      </w:r>
    </w:p>
    <w:p w14:paraId="774EC549" w14:textId="77777777" w:rsidR="005A1B6D" w:rsidRPr="0037239A" w:rsidRDefault="005A1B6D">
      <w:pPr>
        <w:pStyle w:val="Kommentinteksti"/>
        <w:rPr>
          <w:lang w:val="en-US"/>
        </w:rPr>
      </w:pPr>
    </w:p>
    <w:p w14:paraId="7AA3E03C" w14:textId="514CF3CF" w:rsidR="005A1B6D" w:rsidRPr="00ED2FF1" w:rsidRDefault="005A1B6D"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5A1B6D" w:rsidRDefault="005A1B6D"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5A1B6D" w:rsidRDefault="005A1B6D" w:rsidP="0070786A">
      <w:pPr>
        <w:pStyle w:val="Kommentinteksti"/>
        <w:rPr>
          <w:lang w:val="en-GB"/>
        </w:rPr>
      </w:pPr>
    </w:p>
    <w:p w14:paraId="4C705CBF" w14:textId="77777777" w:rsidR="005A1B6D" w:rsidRPr="004A4AF3" w:rsidRDefault="005A1B6D"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5A1B6D" w:rsidRPr="004A4AF3" w:rsidRDefault="005A1B6D" w:rsidP="0070786A">
      <w:pPr>
        <w:pStyle w:val="Kommentinteksti"/>
      </w:pPr>
    </w:p>
  </w:comment>
  <w:comment w:id="300" w:author="Harri Siirtola" w:date="2017-06-18T18:56:00Z" w:initials="HS">
    <w:p w14:paraId="2EC3A907" w14:textId="69ABD49E" w:rsidR="005A1B6D" w:rsidRDefault="005A1B6D">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5A1B6D" w:rsidRDefault="005A1B6D">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5A1B6D" w:rsidRDefault="005A1B6D">
      <w:pPr>
        <w:pStyle w:val="Kommentinteksti"/>
      </w:pPr>
      <w:r>
        <w:rPr>
          <w:rStyle w:val="Kommentinviite"/>
        </w:rPr>
        <w:annotationRef/>
      </w:r>
      <w:r>
        <w:t>tutkimuksensa</w:t>
      </w:r>
    </w:p>
  </w:comment>
  <w:comment w:id="312" w:author="Harri Siirtola" w:date="2017-06-18T19:01:00Z" w:initials="HS">
    <w:p w14:paraId="5E762232" w14:textId="1251AB01" w:rsidR="005A1B6D" w:rsidRDefault="005A1B6D">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5A1B6D" w:rsidRDefault="005A1B6D">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5A1B6D" w:rsidRDefault="005A1B6D">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CBB68" w14:textId="77777777" w:rsidR="004C2D93" w:rsidRDefault="004C2D93" w:rsidP="00D91104">
      <w:pPr>
        <w:spacing w:line="240" w:lineRule="auto"/>
      </w:pPr>
      <w:r>
        <w:separator/>
      </w:r>
    </w:p>
  </w:endnote>
  <w:endnote w:type="continuationSeparator" w:id="0">
    <w:p w14:paraId="52B4EC6E" w14:textId="77777777" w:rsidR="004C2D93" w:rsidRDefault="004C2D93"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5A1B6D" w:rsidRDefault="005A1B6D">
    <w:pPr>
      <w:pStyle w:val="Alatunniste1"/>
      <w:jc w:val="right"/>
    </w:pPr>
    <w:r>
      <w:fldChar w:fldCharType="begin"/>
    </w:r>
    <w:r>
      <w:instrText>PAGE</w:instrText>
    </w:r>
    <w:r>
      <w:fldChar w:fldCharType="separate"/>
    </w:r>
    <w:r w:rsidR="00AD2AA8">
      <w:rPr>
        <w:noProof/>
      </w:rPr>
      <w:t>1</w:t>
    </w:r>
    <w:r>
      <w:fldChar w:fldCharType="end"/>
    </w:r>
  </w:p>
  <w:p w14:paraId="73B59A45" w14:textId="77777777" w:rsidR="005A1B6D" w:rsidRDefault="005A1B6D">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5A1B6D" w:rsidRDefault="005A1B6D">
    <w:pPr>
      <w:pStyle w:val="Alatunniste1"/>
      <w:jc w:val="right"/>
    </w:pPr>
    <w:r>
      <w:fldChar w:fldCharType="begin"/>
    </w:r>
    <w:r>
      <w:instrText>PAGE</w:instrText>
    </w:r>
    <w:r>
      <w:fldChar w:fldCharType="separate"/>
    </w:r>
    <w:r w:rsidR="006A7FFA">
      <w:rPr>
        <w:noProof/>
      </w:rPr>
      <w:t>54</w:t>
    </w:r>
    <w:r>
      <w:fldChar w:fldCharType="end"/>
    </w:r>
  </w:p>
  <w:p w14:paraId="6B1FAF50" w14:textId="77777777" w:rsidR="005A1B6D" w:rsidRDefault="005A1B6D">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8BCFA0" w14:textId="77777777" w:rsidR="004C2D93" w:rsidRDefault="004C2D93" w:rsidP="00D91104">
      <w:pPr>
        <w:spacing w:line="240" w:lineRule="auto"/>
      </w:pPr>
      <w:r>
        <w:separator/>
      </w:r>
    </w:p>
  </w:footnote>
  <w:footnote w:type="continuationSeparator" w:id="0">
    <w:p w14:paraId="1101947A" w14:textId="77777777" w:rsidR="004C2D93" w:rsidRDefault="004C2D93"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5A1B6D" w:rsidRDefault="005A1B6D">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5A1B6D" w:rsidRDefault="005A1B6D">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5"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7"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8"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2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20"/>
  </w:num>
  <w:num w:numId="3">
    <w:abstractNumId w:val="4"/>
  </w:num>
  <w:num w:numId="4">
    <w:abstractNumId w:val="1"/>
  </w:num>
  <w:num w:numId="5">
    <w:abstractNumId w:val="16"/>
  </w:num>
  <w:num w:numId="6">
    <w:abstractNumId w:val="14"/>
  </w:num>
  <w:num w:numId="7">
    <w:abstractNumId w:val="21"/>
  </w:num>
  <w:num w:numId="8">
    <w:abstractNumId w:val="23"/>
  </w:num>
  <w:num w:numId="9">
    <w:abstractNumId w:val="15"/>
  </w:num>
  <w:num w:numId="10">
    <w:abstractNumId w:val="18"/>
  </w:num>
  <w:num w:numId="11">
    <w:abstractNumId w:val="19"/>
  </w:num>
  <w:num w:numId="12">
    <w:abstractNumId w:val="28"/>
  </w:num>
  <w:num w:numId="13">
    <w:abstractNumId w:val="7"/>
  </w:num>
  <w:num w:numId="14">
    <w:abstractNumId w:val="25"/>
  </w:num>
  <w:num w:numId="15">
    <w:abstractNumId w:val="24"/>
  </w:num>
  <w:num w:numId="16">
    <w:abstractNumId w:val="13"/>
  </w:num>
  <w:num w:numId="17">
    <w:abstractNumId w:val="3"/>
  </w:num>
  <w:num w:numId="18">
    <w:abstractNumId w:val="22"/>
  </w:num>
  <w:num w:numId="19">
    <w:abstractNumId w:val="6"/>
  </w:num>
  <w:num w:numId="20">
    <w:abstractNumId w:val="17"/>
  </w:num>
  <w:num w:numId="21">
    <w:abstractNumId w:val="26"/>
  </w:num>
  <w:num w:numId="22">
    <w:abstractNumId w:val="11"/>
  </w:num>
  <w:num w:numId="23">
    <w:abstractNumId w:val="8"/>
  </w:num>
  <w:num w:numId="24">
    <w:abstractNumId w:val="12"/>
  </w:num>
  <w:num w:numId="25">
    <w:abstractNumId w:val="9"/>
  </w:num>
  <w:num w:numId="26">
    <w:abstractNumId w:val="27"/>
  </w:num>
  <w:num w:numId="27">
    <w:abstractNumId w:val="2"/>
  </w:num>
  <w:num w:numId="28">
    <w:abstractNumId w:val="0"/>
  </w:num>
  <w:num w:numId="2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10F6"/>
    <w:rsid w:val="00022EE0"/>
    <w:rsid w:val="0003046D"/>
    <w:rsid w:val="00045FF7"/>
    <w:rsid w:val="000468F4"/>
    <w:rsid w:val="00051019"/>
    <w:rsid w:val="00054A2B"/>
    <w:rsid w:val="00054E91"/>
    <w:rsid w:val="00062469"/>
    <w:rsid w:val="00064406"/>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1608"/>
    <w:rsid w:val="000F6E20"/>
    <w:rsid w:val="00102CA2"/>
    <w:rsid w:val="00104C69"/>
    <w:rsid w:val="00116404"/>
    <w:rsid w:val="001179EF"/>
    <w:rsid w:val="00122236"/>
    <w:rsid w:val="00123058"/>
    <w:rsid w:val="001279F8"/>
    <w:rsid w:val="0013072E"/>
    <w:rsid w:val="0013101E"/>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0CE7"/>
    <w:rsid w:val="00181435"/>
    <w:rsid w:val="001921B2"/>
    <w:rsid w:val="00192B83"/>
    <w:rsid w:val="00193049"/>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C60"/>
    <w:rsid w:val="002B5D22"/>
    <w:rsid w:val="002C0413"/>
    <w:rsid w:val="002C222F"/>
    <w:rsid w:val="002D00C2"/>
    <w:rsid w:val="002E0562"/>
    <w:rsid w:val="002E3100"/>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11C6"/>
    <w:rsid w:val="00362D2C"/>
    <w:rsid w:val="00366CD1"/>
    <w:rsid w:val="003710F8"/>
    <w:rsid w:val="0037239A"/>
    <w:rsid w:val="003729D8"/>
    <w:rsid w:val="003734E0"/>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403905"/>
    <w:rsid w:val="00410130"/>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222A"/>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2D93"/>
    <w:rsid w:val="004C6C74"/>
    <w:rsid w:val="004C7BAF"/>
    <w:rsid w:val="004D721D"/>
    <w:rsid w:val="004D7B38"/>
    <w:rsid w:val="004E7321"/>
    <w:rsid w:val="004F261F"/>
    <w:rsid w:val="004F4873"/>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58D7"/>
    <w:rsid w:val="005963D0"/>
    <w:rsid w:val="005A1B6D"/>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2911"/>
    <w:rsid w:val="006068A5"/>
    <w:rsid w:val="006074A6"/>
    <w:rsid w:val="006140E3"/>
    <w:rsid w:val="006160FC"/>
    <w:rsid w:val="00616226"/>
    <w:rsid w:val="00623F71"/>
    <w:rsid w:val="00625E09"/>
    <w:rsid w:val="0063171B"/>
    <w:rsid w:val="0063587F"/>
    <w:rsid w:val="006365B6"/>
    <w:rsid w:val="00637122"/>
    <w:rsid w:val="0063796B"/>
    <w:rsid w:val="00641DAF"/>
    <w:rsid w:val="00641F74"/>
    <w:rsid w:val="00645E0D"/>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467"/>
    <w:rsid w:val="006B58FF"/>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2B8"/>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798B"/>
    <w:rsid w:val="0085546D"/>
    <w:rsid w:val="00856073"/>
    <w:rsid w:val="008562B0"/>
    <w:rsid w:val="00856A07"/>
    <w:rsid w:val="0086278F"/>
    <w:rsid w:val="0086571E"/>
    <w:rsid w:val="008722AD"/>
    <w:rsid w:val="008732DC"/>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41A9"/>
    <w:rsid w:val="008B0C57"/>
    <w:rsid w:val="008B2335"/>
    <w:rsid w:val="008D29AE"/>
    <w:rsid w:val="008D4DEA"/>
    <w:rsid w:val="008E0545"/>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545C"/>
    <w:rsid w:val="00A065F0"/>
    <w:rsid w:val="00A068CE"/>
    <w:rsid w:val="00A112A3"/>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479"/>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87D"/>
    <w:rsid w:val="00AD2AA8"/>
    <w:rsid w:val="00AD2B96"/>
    <w:rsid w:val="00AD33E6"/>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096C"/>
    <w:rsid w:val="00BB275F"/>
    <w:rsid w:val="00BC1FEA"/>
    <w:rsid w:val="00BC3FFF"/>
    <w:rsid w:val="00BC6481"/>
    <w:rsid w:val="00BD10B1"/>
    <w:rsid w:val="00BD5811"/>
    <w:rsid w:val="00BD7CF5"/>
    <w:rsid w:val="00BE0397"/>
    <w:rsid w:val="00BE54CF"/>
    <w:rsid w:val="00BF44BA"/>
    <w:rsid w:val="00BF4657"/>
    <w:rsid w:val="00C0141C"/>
    <w:rsid w:val="00C01654"/>
    <w:rsid w:val="00C05107"/>
    <w:rsid w:val="00C12632"/>
    <w:rsid w:val="00C142EB"/>
    <w:rsid w:val="00C15A4D"/>
    <w:rsid w:val="00C15EF9"/>
    <w:rsid w:val="00C32F71"/>
    <w:rsid w:val="00C410B3"/>
    <w:rsid w:val="00C45E14"/>
    <w:rsid w:val="00C464FD"/>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77E04"/>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42138"/>
    <w:rsid w:val="00D4335D"/>
    <w:rsid w:val="00D450BA"/>
    <w:rsid w:val="00D451AB"/>
    <w:rsid w:val="00D510E2"/>
    <w:rsid w:val="00D522FC"/>
    <w:rsid w:val="00D55343"/>
    <w:rsid w:val="00D61236"/>
    <w:rsid w:val="00D61C1C"/>
    <w:rsid w:val="00D6535C"/>
    <w:rsid w:val="00D72115"/>
    <w:rsid w:val="00D74030"/>
    <w:rsid w:val="00D74554"/>
    <w:rsid w:val="00D86041"/>
    <w:rsid w:val="00D87055"/>
    <w:rsid w:val="00D876B0"/>
    <w:rsid w:val="00D91104"/>
    <w:rsid w:val="00D92437"/>
    <w:rsid w:val="00DA448D"/>
    <w:rsid w:val="00DC1DC1"/>
    <w:rsid w:val="00DC2C3E"/>
    <w:rsid w:val="00DC35A8"/>
    <w:rsid w:val="00DC4C88"/>
    <w:rsid w:val="00DC6F0F"/>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9012E"/>
    <w:rsid w:val="00E9162C"/>
    <w:rsid w:val="00E94CF0"/>
    <w:rsid w:val="00E95CA2"/>
    <w:rsid w:val="00E96C22"/>
    <w:rsid w:val="00E96D09"/>
    <w:rsid w:val="00EA1DA5"/>
    <w:rsid w:val="00EA27EE"/>
    <w:rsid w:val="00EA3422"/>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57AE8"/>
    <w:rsid w:val="00F611B2"/>
    <w:rsid w:val="00F611D2"/>
    <w:rsid w:val="00F61A7D"/>
    <w:rsid w:val="00F63999"/>
    <w:rsid w:val="00F641E0"/>
    <w:rsid w:val="00F64487"/>
    <w:rsid w:val="00F65A68"/>
    <w:rsid w:val="00F6656E"/>
    <w:rsid w:val="00F70014"/>
    <w:rsid w:val="00F75446"/>
    <w:rsid w:val="00F80349"/>
    <w:rsid w:val="00F80408"/>
    <w:rsid w:val="00F83192"/>
    <w:rsid w:val="00F90BBB"/>
    <w:rsid w:val="00F92D0E"/>
    <w:rsid w:val="00F93237"/>
    <w:rsid w:val="00F934DF"/>
    <w:rsid w:val="00F937FF"/>
    <w:rsid w:val="00F951DE"/>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E5694"/>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elibrary.aisnet.org/Default.aspx?url=http://aisel.aisnet.org/cgi/viewcontent.cgi?article=3785&amp;context=cai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link.springer.com/book/10.1007/978-3-319-23862-3"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www.vicon.com/" TargetMode="Externa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Unity_Technologies" TargetMode="External"/><Relationship Id="rId40" Type="http://schemas.openxmlformats.org/officeDocument/2006/relationships/header" Target="header2.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en.wikipedia.org/wiki/Game_engine"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n.wikipedia.org/wiki/Cross-platform" TargetMode="External"/><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7C5D09-D865-4072-B325-44FD61343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55</Pages>
  <Words>11773</Words>
  <Characters>95369</Characters>
  <Application>Microsoft Office Word</Application>
  <DocSecurity>0</DocSecurity>
  <Lines>794</Lines>
  <Paragraphs>213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32</cp:revision>
  <cp:lastPrinted>2016-10-21T15:51:00Z</cp:lastPrinted>
  <dcterms:created xsi:type="dcterms:W3CDTF">2018-02-26T12:32:00Z</dcterms:created>
  <dcterms:modified xsi:type="dcterms:W3CDTF">2018-03-26T12:10:00Z</dcterms:modified>
  <dc:language>fi-FI</dc:language>
</cp:coreProperties>
</file>