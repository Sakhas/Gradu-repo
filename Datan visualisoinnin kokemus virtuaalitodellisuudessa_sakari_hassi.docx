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1A04BF" w14:textId="68DF2BCD" w:rsidR="00D91104" w:rsidRDefault="00AB0CE1">
      <w:pPr>
        <w:pStyle w:val="Kansilehtitynnimi"/>
        <w:rPr>
          <w:rFonts w:ascii="Times New Roman" w:hAnsi="Times New Roman"/>
          <w:szCs w:val="28"/>
          <w:lang w:val="fi-FI"/>
        </w:rPr>
      </w:pPr>
      <w:r>
        <w:rPr>
          <w:rFonts w:ascii="Times New Roman" w:hAnsi="Times New Roman"/>
          <w:szCs w:val="28"/>
          <w:lang w:val="fi-FI"/>
        </w:rPr>
        <w:t xml:space="preserve">Big </w:t>
      </w:r>
      <w:del w:id="1" w:author="Hassi Sakari" w:date="2017-10-29T16:53:00Z">
        <w:r w:rsidR="00152D44" w:rsidDel="00505197">
          <w:rPr>
            <w:rFonts w:ascii="Times New Roman" w:hAnsi="Times New Roman"/>
            <w:szCs w:val="28"/>
            <w:lang w:val="fi-FI"/>
          </w:rPr>
          <w:delText>Big Datan visualisointi virtuaalitodellisuudessa</w:delText>
        </w:r>
      </w:del>
      <w:ins w:id="2" w:author="Hassi Sakari" w:date="2017-10-29T16:53:00Z">
        <w:r w:rsidR="00505197">
          <w:rPr>
            <w:rFonts w:ascii="Times New Roman" w:hAnsi="Times New Roman"/>
            <w:szCs w:val="28"/>
            <w:lang w:val="fi-FI"/>
          </w:rPr>
          <w:t>Datan visualisoinnin kokemus virtuaalitodellisuudessa</w:t>
        </w:r>
      </w:ins>
    </w:p>
    <w:p w14:paraId="6434F3AB" w14:textId="77777777" w:rsidR="00D91104" w:rsidRDefault="00152D44">
      <w:pPr>
        <w:pStyle w:val="Kansilehtitekijnnimi"/>
        <w:rPr>
          <w:rFonts w:ascii="Times New Roman" w:hAnsi="Times New Roman"/>
        </w:rPr>
      </w:pPr>
      <w:r>
        <w:rPr>
          <w:rFonts w:ascii="Times New Roman" w:hAnsi="Times New Roman"/>
        </w:rPr>
        <w:t>Sakari Hassi</w:t>
      </w:r>
    </w:p>
    <w:p w14:paraId="5E74D09E" w14:textId="77777777" w:rsidR="00D91104" w:rsidRDefault="00152D44" w:rsidP="00775B6D">
      <w:pPr>
        <w:pStyle w:val="Kansilehtijulkaisupaikka"/>
        <w:tabs>
          <w:tab w:val="left" w:pos="4536"/>
        </w:tabs>
        <w:spacing w:before="4400" w:line="360" w:lineRule="auto"/>
        <w:ind w:right="-1701" w:firstLine="560"/>
        <w:rPr>
          <w:rFonts w:ascii="Times New Roman" w:hAnsi="Times New Roman"/>
        </w:rPr>
      </w:pPr>
      <w:r>
        <w:rPr>
          <w:rFonts w:ascii="Times New Roman" w:hAnsi="Times New Roman"/>
        </w:rPr>
        <w:tab/>
        <w:t>Tampereen yliopisto</w:t>
      </w:r>
      <w:r>
        <w:rPr>
          <w:rFonts w:ascii="Times New Roman" w:hAnsi="Times New Roman"/>
        </w:rPr>
        <w:br/>
      </w:r>
      <w:r>
        <w:rPr>
          <w:rFonts w:ascii="Times New Roman" w:hAnsi="Times New Roman"/>
        </w:rPr>
        <w:tab/>
        <w:t>Informaatiotieteiden yksikkö</w:t>
      </w:r>
      <w:r>
        <w:rPr>
          <w:rFonts w:ascii="Times New Roman" w:hAnsi="Times New Roman"/>
        </w:rPr>
        <w:tab/>
        <w:t xml:space="preserve"> </w:t>
      </w:r>
      <w:r>
        <w:rPr>
          <w:rFonts w:ascii="Times New Roman" w:hAnsi="Times New Roman"/>
        </w:rPr>
        <w:tab/>
      </w:r>
    </w:p>
    <w:p w14:paraId="42743403" w14:textId="77777777" w:rsidR="00D91104" w:rsidRDefault="00152D44" w:rsidP="00775B6D">
      <w:pPr>
        <w:pStyle w:val="Kansilehtijulkaisupaikka"/>
        <w:tabs>
          <w:tab w:val="left" w:pos="4536"/>
        </w:tabs>
        <w:spacing w:before="0" w:line="360" w:lineRule="auto"/>
        <w:ind w:right="-1701" w:firstLine="560"/>
        <w:rPr>
          <w:rFonts w:ascii="Times New Roman" w:hAnsi="Times New Roman"/>
        </w:rPr>
      </w:pPr>
      <w:r>
        <w:rPr>
          <w:rFonts w:ascii="Times New Roman" w:hAnsi="Times New Roman"/>
        </w:rPr>
        <w:tab/>
        <w:t xml:space="preserve">Tietojenkäsittelytieteiden tutkinto-ohjelma        </w:t>
      </w:r>
      <w:r>
        <w:rPr>
          <w:rFonts w:ascii="Times New Roman" w:hAnsi="Times New Roman"/>
        </w:rPr>
        <w:tab/>
      </w:r>
    </w:p>
    <w:p w14:paraId="7EFC1F2B" w14:textId="2600594B" w:rsidR="00D91104" w:rsidRDefault="00152D44" w:rsidP="00775B6D">
      <w:pPr>
        <w:pStyle w:val="Kansilehtijulkaisupaikka"/>
        <w:tabs>
          <w:tab w:val="left" w:pos="4536"/>
        </w:tabs>
        <w:spacing w:before="0" w:line="360" w:lineRule="auto"/>
        <w:ind w:right="-1701" w:firstLine="560"/>
        <w:rPr>
          <w:rFonts w:ascii="Times New Roman" w:hAnsi="Times New Roman"/>
        </w:rPr>
        <w:sectPr w:rsidR="00D91104">
          <w:headerReference w:type="default" r:id="rId8"/>
          <w:footerReference w:type="default" r:id="rId9"/>
          <w:pgSz w:w="11880" w:h="16820"/>
          <w:pgMar w:top="1701" w:right="1701" w:bottom="1134" w:left="1701" w:header="737" w:footer="737" w:gutter="0"/>
          <w:cols w:space="708"/>
          <w:formProt w:val="0"/>
          <w:docGrid w:linePitch="240" w:charSpace="-6145"/>
        </w:sectPr>
      </w:pPr>
      <w:r>
        <w:rPr>
          <w:rFonts w:ascii="Times New Roman" w:hAnsi="Times New Roman"/>
        </w:rPr>
        <w:tab/>
        <w:t>Pro gradu -tutkielma</w:t>
      </w:r>
      <w:r>
        <w:rPr>
          <w:rFonts w:ascii="Times New Roman" w:hAnsi="Times New Roman"/>
        </w:rPr>
        <w:tab/>
        <w:t xml:space="preserve"> </w:t>
      </w:r>
      <w:r>
        <w:rPr>
          <w:rFonts w:ascii="Times New Roman" w:hAnsi="Times New Roman"/>
        </w:rPr>
        <w:tab/>
      </w:r>
      <w:r>
        <w:rPr>
          <w:rFonts w:ascii="Times New Roman" w:hAnsi="Times New Roman"/>
        </w:rPr>
        <w:br/>
      </w:r>
      <w:r>
        <w:rPr>
          <w:rFonts w:ascii="Times New Roman" w:hAnsi="Times New Roman"/>
        </w:rPr>
        <w:tab/>
        <w:t>Ohjaa</w:t>
      </w:r>
      <w:r w:rsidR="00AB0CE1">
        <w:rPr>
          <w:rFonts w:ascii="Times New Roman" w:hAnsi="Times New Roman"/>
        </w:rPr>
        <w:t>ja: Harri Siirtola</w:t>
      </w:r>
      <w:r w:rsidR="00AB0CE1">
        <w:rPr>
          <w:rFonts w:ascii="Times New Roman" w:hAnsi="Times New Roman"/>
        </w:rPr>
        <w:br/>
      </w:r>
      <w:r w:rsidR="00AB0CE1">
        <w:rPr>
          <w:rFonts w:ascii="Times New Roman" w:hAnsi="Times New Roman"/>
        </w:rPr>
        <w:tab/>
      </w:r>
      <w:r w:rsidR="00775B6D">
        <w:rPr>
          <w:rFonts w:ascii="Times New Roman" w:hAnsi="Times New Roman"/>
        </w:rPr>
        <w:t>Toukokuu</w:t>
      </w:r>
      <w:r w:rsidR="00AB0CE1">
        <w:rPr>
          <w:rFonts w:ascii="Times New Roman" w:hAnsi="Times New Roman"/>
        </w:rPr>
        <w:t xml:space="preserve"> 2018</w:t>
      </w:r>
    </w:p>
    <w:p w14:paraId="2944AAC9"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lastRenderedPageBreak/>
        <w:t>Tampereen yliopisto</w:t>
      </w:r>
      <w:r>
        <w:rPr>
          <w:rFonts w:ascii="Times New Roman" w:hAnsi="Times New Roman" w:cs="Times New Roman"/>
        </w:rPr>
        <w:br/>
        <w:t>Informaatiotieteiden yksikkö</w:t>
      </w:r>
    </w:p>
    <w:p w14:paraId="4A58A5BA" w14:textId="48CE75B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Tietojenkäsittelytieteiden tutkinto-ohjelma</w:t>
      </w:r>
      <w:r>
        <w:rPr>
          <w:rFonts w:ascii="Times New Roman" w:hAnsi="Times New Roman" w:cs="Times New Roman"/>
        </w:rPr>
        <w:br/>
        <w:t>Sakari Hassi: Big Datan v</w:t>
      </w:r>
      <w:r w:rsidR="006C718B">
        <w:rPr>
          <w:rFonts w:ascii="Times New Roman" w:hAnsi="Times New Roman" w:cs="Times New Roman"/>
        </w:rPr>
        <w:t>isualisoinnin kokemus virtuaalitodellisuudessa</w:t>
      </w:r>
      <w:r w:rsidR="00106869">
        <w:rPr>
          <w:rFonts w:ascii="Times New Roman" w:hAnsi="Times New Roman" w:cs="Times New Roman"/>
        </w:rPr>
        <w:br/>
        <w:t>Pro gradu -tutkielma, 50 sivua, 6</w:t>
      </w:r>
      <w:r>
        <w:rPr>
          <w:rFonts w:ascii="Times New Roman" w:hAnsi="Times New Roman" w:cs="Times New Roman"/>
        </w:rPr>
        <w:t xml:space="preserve"> liitesivua</w:t>
      </w:r>
    </w:p>
    <w:p w14:paraId="5299156D" w14:textId="79BC358C" w:rsidR="002F0AE9" w:rsidRPr="00900AE1" w:rsidRDefault="008871B9" w:rsidP="00900AE1">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Toukokuu 2018</w:t>
      </w:r>
    </w:p>
    <w:p w14:paraId="74070A70" w14:textId="4A421D0F" w:rsidR="00D91104" w:rsidRDefault="002F0AE9">
      <w:pPr>
        <w:pStyle w:val="Aloituskappale"/>
        <w:rPr>
          <w:rFonts w:ascii="Times New Roman" w:hAnsi="Times New Roman" w:cs="Times New Roman"/>
          <w:b/>
          <w:sz w:val="24"/>
          <w:szCs w:val="24"/>
        </w:rPr>
      </w:pPr>
      <w:r w:rsidRPr="002F0AE9">
        <w:rPr>
          <w:rFonts w:ascii="Times New Roman" w:hAnsi="Times New Roman" w:cs="Times New Roman"/>
          <w:b/>
          <w:sz w:val="24"/>
          <w:szCs w:val="24"/>
        </w:rPr>
        <w:t>Tiivistelmä</w:t>
      </w:r>
    </w:p>
    <w:p w14:paraId="37D90BB9" w14:textId="7CCE02E6" w:rsidR="00EF4F42" w:rsidRPr="00EF4F42" w:rsidRDefault="00900AE1" w:rsidP="00EF4F42">
      <w:pPr>
        <w:spacing w:line="360" w:lineRule="auto"/>
        <w:ind w:firstLine="0"/>
        <w:rPr>
          <w:rFonts w:ascii="Times New Roman" w:hAnsi="Times New Roman"/>
        </w:rPr>
      </w:pPr>
      <w:r>
        <w:rPr>
          <w:rFonts w:ascii="Times New Roman" w:hAnsi="Times New Roman"/>
        </w:rPr>
        <w:t>T</w:t>
      </w:r>
      <w:r w:rsidR="00EF4F42">
        <w:rPr>
          <w:rFonts w:ascii="Times New Roman" w:hAnsi="Times New Roman"/>
        </w:rPr>
        <w:t xml:space="preserve">utkielmassa pyrittiin selvittämään vastauksia siitä olisiko virtuaalitodellisuus soveltuva ympäristö Big Datan </w:t>
      </w:r>
      <w:r w:rsidR="00385556">
        <w:rPr>
          <w:rFonts w:ascii="Times New Roman" w:hAnsi="Times New Roman"/>
        </w:rPr>
        <w:t>visualisoimiseen</w:t>
      </w:r>
      <w:r w:rsidR="00EF4F42">
        <w:rPr>
          <w:rFonts w:ascii="Times New Roman" w:hAnsi="Times New Roman"/>
        </w:rPr>
        <w:t xml:space="preserve">, eli tehostaisiko kokemuksellisempi ympäristö Big Dataksi luokiteltavien data joukkojen ymmärtämistä. </w:t>
      </w:r>
      <w:r w:rsidR="00385556">
        <w:rPr>
          <w:rFonts w:ascii="Times New Roman" w:hAnsi="Times New Roman"/>
        </w:rPr>
        <w:t>Tutkimuskysymykseen liittyen</w:t>
      </w:r>
      <w:r w:rsidR="00EF4F42">
        <w:rPr>
          <w:rFonts w:ascii="Times New Roman" w:hAnsi="Times New Roman"/>
        </w:rPr>
        <w:t xml:space="preserve"> tutkielmassa </w:t>
      </w:r>
      <w:r w:rsidR="00385556">
        <w:rPr>
          <w:rFonts w:ascii="Times New Roman" w:hAnsi="Times New Roman"/>
        </w:rPr>
        <w:t xml:space="preserve">haluttiin selvittää </w:t>
      </w:r>
      <w:r w:rsidR="00EF4F42">
        <w:rPr>
          <w:rFonts w:ascii="Times New Roman" w:hAnsi="Times New Roman"/>
        </w:rPr>
        <w:t>miten käyttäjien kokemus tiedon visualisoinnista eroaa virtuaalitodellisuude</w:t>
      </w:r>
      <w:r w:rsidR="00385556">
        <w:rPr>
          <w:rFonts w:ascii="Times New Roman" w:hAnsi="Times New Roman"/>
        </w:rPr>
        <w:t>n ja työasemaympäristön välillä ja miten käyttäjät kokevat tiedon visualisoinnin kokemuksen virtuaalitodellisuudessa.</w:t>
      </w:r>
    </w:p>
    <w:p w14:paraId="42E70469" w14:textId="1C37A688" w:rsidR="00900AE1" w:rsidRDefault="00385556" w:rsidP="00385556">
      <w:pPr>
        <w:pStyle w:val="Aloituskappale"/>
        <w:spacing w:line="360" w:lineRule="auto"/>
        <w:ind w:firstLine="1304"/>
        <w:rPr>
          <w:rFonts w:ascii="Times New Roman" w:hAnsi="Times New Roman"/>
          <w:sz w:val="24"/>
          <w:szCs w:val="24"/>
        </w:rPr>
      </w:pPr>
      <w:r>
        <w:rPr>
          <w:rFonts w:ascii="Times New Roman" w:hAnsi="Times New Roman"/>
          <w:sz w:val="24"/>
          <w:szCs w:val="24"/>
        </w:rPr>
        <w:t xml:space="preserve">Vastausten selvittämiseksi tutkielma aloitettiin </w:t>
      </w:r>
      <w:r w:rsidR="00EF4F42" w:rsidRPr="00EF4F42">
        <w:rPr>
          <w:rFonts w:ascii="Times New Roman" w:hAnsi="Times New Roman"/>
          <w:sz w:val="24"/>
          <w:szCs w:val="24"/>
        </w:rPr>
        <w:t xml:space="preserve">Big Datan </w:t>
      </w:r>
      <w:r>
        <w:rPr>
          <w:rFonts w:ascii="Times New Roman" w:hAnsi="Times New Roman"/>
          <w:sz w:val="24"/>
          <w:szCs w:val="24"/>
        </w:rPr>
        <w:t>käsitteen</w:t>
      </w:r>
      <w:r w:rsidR="00EF4F42" w:rsidRPr="00EF4F42">
        <w:rPr>
          <w:rFonts w:ascii="Times New Roman" w:hAnsi="Times New Roman"/>
          <w:sz w:val="24"/>
          <w:szCs w:val="24"/>
        </w:rPr>
        <w:t xml:space="preserve"> sekä </w:t>
      </w:r>
      <w:r>
        <w:rPr>
          <w:rFonts w:ascii="Times New Roman" w:hAnsi="Times New Roman"/>
          <w:sz w:val="24"/>
          <w:szCs w:val="24"/>
        </w:rPr>
        <w:t>aikaisempien</w:t>
      </w:r>
      <w:r w:rsidR="00EF4F42" w:rsidRPr="00EF4F42">
        <w:rPr>
          <w:rFonts w:ascii="Times New Roman" w:hAnsi="Times New Roman"/>
          <w:sz w:val="24"/>
          <w:szCs w:val="24"/>
        </w:rPr>
        <w:t xml:space="preserve"> virtuaalitodellisuuteen </w:t>
      </w:r>
      <w:r>
        <w:rPr>
          <w:rFonts w:ascii="Times New Roman" w:hAnsi="Times New Roman"/>
          <w:sz w:val="24"/>
          <w:szCs w:val="24"/>
        </w:rPr>
        <w:t>pohjautuneiden</w:t>
      </w:r>
      <w:r w:rsidR="00EF4F42" w:rsidRPr="00EF4F42">
        <w:rPr>
          <w:rFonts w:ascii="Times New Roman" w:hAnsi="Times New Roman"/>
          <w:sz w:val="24"/>
          <w:szCs w:val="24"/>
        </w:rPr>
        <w:t xml:space="preserve"> Big Datan visualisoint</w:t>
      </w:r>
      <w:r>
        <w:rPr>
          <w:rFonts w:ascii="Times New Roman" w:hAnsi="Times New Roman"/>
          <w:sz w:val="24"/>
          <w:szCs w:val="24"/>
        </w:rPr>
        <w:t>ijärjestelmien taustakartoituksella</w:t>
      </w:r>
      <w:r w:rsidR="00BD5878">
        <w:rPr>
          <w:rFonts w:ascii="Times New Roman" w:hAnsi="Times New Roman"/>
          <w:sz w:val="24"/>
          <w:szCs w:val="24"/>
        </w:rPr>
        <w:t xml:space="preserve">. Aikaisempien visualisointijärjestelmien raportoituja </w:t>
      </w:r>
      <w:r w:rsidR="00EF4F42" w:rsidRPr="00EF4F42">
        <w:rPr>
          <w:rFonts w:ascii="Times New Roman" w:hAnsi="Times New Roman"/>
          <w:sz w:val="24"/>
          <w:szCs w:val="24"/>
        </w:rPr>
        <w:t>ominaisuuksia peilattiin Big Datan käsitettä vasten</w:t>
      </w:r>
      <w:r w:rsidR="00BD5878">
        <w:rPr>
          <w:rFonts w:ascii="Times New Roman" w:hAnsi="Times New Roman"/>
          <w:sz w:val="24"/>
          <w:szCs w:val="24"/>
        </w:rPr>
        <w:t xml:space="preserve"> ja tehtiin havaintoja siitä, että aikaisemmat ratkaisut ovat huonosti täyttäneet Big Datan käsitteen mukaisia vaatimuksia</w:t>
      </w:r>
      <w:r>
        <w:rPr>
          <w:rFonts w:ascii="Times New Roman" w:hAnsi="Times New Roman"/>
          <w:sz w:val="24"/>
          <w:szCs w:val="24"/>
        </w:rPr>
        <w:t xml:space="preserve"> ja eivät</w:t>
      </w:r>
      <w:r w:rsidR="009D2E20">
        <w:rPr>
          <w:rFonts w:ascii="Times New Roman" w:hAnsi="Times New Roman"/>
          <w:sz w:val="24"/>
          <w:szCs w:val="24"/>
        </w:rPr>
        <w:t xml:space="preserve"> tarjonneet pohjaa tässä tutkielmassa toteutettavia visualisointeja varten</w:t>
      </w:r>
      <w:r w:rsidR="00EF4F42" w:rsidRPr="00EF4F42">
        <w:rPr>
          <w:rFonts w:ascii="Times New Roman" w:hAnsi="Times New Roman"/>
          <w:sz w:val="24"/>
          <w:szCs w:val="24"/>
        </w:rPr>
        <w:t xml:space="preserve">. </w:t>
      </w:r>
      <w:r w:rsidR="009D2E20">
        <w:rPr>
          <w:rFonts w:ascii="Times New Roman" w:hAnsi="Times New Roman"/>
          <w:sz w:val="24"/>
          <w:szCs w:val="24"/>
        </w:rPr>
        <w:t xml:space="preserve">Tutkielman toteutusvaiheessa luotiin kolme visualisointikokonaisuutta, joista luotiin erilliset demot virtuaalitodellisuuteen sekä työasemaympäristöön. Visualisoinnin demot pyrittiin toteuttamaan Big Datan käsitteiden mukaisesti näitä kaikkia kuitenkaan saavuttamatta. </w:t>
      </w:r>
      <w:r>
        <w:rPr>
          <w:rFonts w:ascii="Times New Roman" w:hAnsi="Times New Roman"/>
          <w:sz w:val="24"/>
          <w:szCs w:val="24"/>
        </w:rPr>
        <w:t xml:space="preserve">Tutkielman rajallisilla resursseilla </w:t>
      </w:r>
      <w:r w:rsidR="009D2E20">
        <w:rPr>
          <w:rFonts w:ascii="Times New Roman" w:hAnsi="Times New Roman"/>
          <w:sz w:val="24"/>
          <w:szCs w:val="24"/>
        </w:rPr>
        <w:t>Big Datan asettamista haasteista suurimmaksi koettiin</w:t>
      </w:r>
      <w:r>
        <w:rPr>
          <w:rFonts w:ascii="Times New Roman" w:hAnsi="Times New Roman"/>
          <w:sz w:val="24"/>
          <w:szCs w:val="24"/>
        </w:rPr>
        <w:t xml:space="preserve"> tarpeeksi</w:t>
      </w:r>
      <w:r w:rsidR="009D2E20">
        <w:rPr>
          <w:rFonts w:ascii="Times New Roman" w:hAnsi="Times New Roman"/>
          <w:sz w:val="24"/>
          <w:szCs w:val="24"/>
        </w:rPr>
        <w:t xml:space="preserve"> </w:t>
      </w:r>
      <w:r>
        <w:rPr>
          <w:rFonts w:ascii="Times New Roman" w:hAnsi="Times New Roman"/>
          <w:sz w:val="24"/>
          <w:szCs w:val="24"/>
        </w:rPr>
        <w:t xml:space="preserve">laajan datamäärän hyödyntämisen </w:t>
      </w:r>
      <w:r w:rsidR="00CF452A">
        <w:rPr>
          <w:rFonts w:ascii="Times New Roman" w:hAnsi="Times New Roman"/>
          <w:sz w:val="24"/>
          <w:szCs w:val="24"/>
        </w:rPr>
        <w:t xml:space="preserve">sekä </w:t>
      </w:r>
      <w:r>
        <w:rPr>
          <w:rFonts w:ascii="Times New Roman" w:hAnsi="Times New Roman"/>
          <w:sz w:val="24"/>
          <w:szCs w:val="24"/>
        </w:rPr>
        <w:t xml:space="preserve">Big Datan määritteiden mukaiseen </w:t>
      </w:r>
      <w:r w:rsidR="00CF452A">
        <w:rPr>
          <w:rFonts w:ascii="Times New Roman" w:hAnsi="Times New Roman"/>
          <w:sz w:val="24"/>
          <w:szCs w:val="24"/>
        </w:rPr>
        <w:t xml:space="preserve">käyttöön soveltuvien tietokantojen löytämisen. Luotuja testijärjestelmiä </w:t>
      </w:r>
      <w:r w:rsidR="00CF452A" w:rsidRPr="00EF4F42">
        <w:rPr>
          <w:rFonts w:ascii="Times New Roman" w:hAnsi="Times New Roman"/>
          <w:sz w:val="24"/>
          <w:szCs w:val="24"/>
        </w:rPr>
        <w:t>varten luotiin testisuunnitelma, jonka mukaisesti suoritettiin 10 osallistujan käyttäjätestaus tiedon visualisoinnin kokemusten selvittämiseksi yhtäläisen virtuaalitodellisuustoteutuksen ja työasemaversion välillä.</w:t>
      </w:r>
      <w:r w:rsidR="00D55EAC">
        <w:rPr>
          <w:rFonts w:ascii="Times New Roman" w:hAnsi="Times New Roman"/>
          <w:sz w:val="24"/>
          <w:szCs w:val="24"/>
        </w:rPr>
        <w:t xml:space="preserve"> Käyttä</w:t>
      </w:r>
      <w:r w:rsidR="00900AE1">
        <w:rPr>
          <w:rFonts w:ascii="Times New Roman" w:hAnsi="Times New Roman"/>
          <w:sz w:val="24"/>
          <w:szCs w:val="24"/>
        </w:rPr>
        <w:t xml:space="preserve">jätutkimuksissa </w:t>
      </w:r>
      <w:r>
        <w:rPr>
          <w:rFonts w:ascii="Times New Roman" w:hAnsi="Times New Roman"/>
          <w:sz w:val="24"/>
          <w:szCs w:val="24"/>
        </w:rPr>
        <w:t xml:space="preserve">monet </w:t>
      </w:r>
      <w:r w:rsidR="00D55EAC">
        <w:rPr>
          <w:rFonts w:ascii="Times New Roman" w:hAnsi="Times New Roman"/>
          <w:sz w:val="24"/>
          <w:szCs w:val="24"/>
        </w:rPr>
        <w:t>käyttäjät kokivat virtuaalitodellisuuden visualisoinnit kokonaisvaltaisempana</w:t>
      </w:r>
      <w:r w:rsidR="00900AE1">
        <w:rPr>
          <w:rFonts w:ascii="Times New Roman" w:hAnsi="Times New Roman"/>
          <w:sz w:val="24"/>
          <w:szCs w:val="24"/>
        </w:rPr>
        <w:t xml:space="preserve"> kokemuksena</w:t>
      </w:r>
      <w:r w:rsidR="00D55EAC">
        <w:rPr>
          <w:rFonts w:ascii="Times New Roman" w:hAnsi="Times New Roman"/>
          <w:sz w:val="24"/>
          <w:szCs w:val="24"/>
        </w:rPr>
        <w:t xml:space="preserve"> ja ympäristö mahdollisti paremman keskittymisen </w:t>
      </w:r>
      <w:r w:rsidR="00900AE1">
        <w:rPr>
          <w:rFonts w:ascii="Times New Roman" w:hAnsi="Times New Roman"/>
          <w:sz w:val="24"/>
          <w:szCs w:val="24"/>
        </w:rPr>
        <w:t xml:space="preserve">visualisoinnin </w:t>
      </w:r>
      <w:r w:rsidR="00D55EAC">
        <w:rPr>
          <w:rFonts w:ascii="Times New Roman" w:hAnsi="Times New Roman"/>
          <w:sz w:val="24"/>
          <w:szCs w:val="24"/>
        </w:rPr>
        <w:t xml:space="preserve">sisältöön. Osallistujat kuitenkin </w:t>
      </w:r>
      <w:r w:rsidR="00900AE1">
        <w:rPr>
          <w:rFonts w:ascii="Times New Roman" w:hAnsi="Times New Roman"/>
          <w:sz w:val="24"/>
          <w:szCs w:val="24"/>
        </w:rPr>
        <w:t>kokivat, että virtuaalitodellisuuden visualisointien tulisi olla luotuna virtuaalitodellisuuden tarjoamia mahdollisuuksia hyödyntäe</w:t>
      </w:r>
      <w:r>
        <w:rPr>
          <w:rFonts w:ascii="Times New Roman" w:hAnsi="Times New Roman"/>
          <w:sz w:val="24"/>
          <w:szCs w:val="24"/>
        </w:rPr>
        <w:t>n, jotta erilaisen ympäristön hyödyntäminen</w:t>
      </w:r>
      <w:r w:rsidR="00900AE1">
        <w:rPr>
          <w:rFonts w:ascii="Times New Roman" w:hAnsi="Times New Roman"/>
          <w:sz w:val="24"/>
          <w:szCs w:val="24"/>
        </w:rPr>
        <w:t xml:space="preserve"> koetaan merkityksellisenä. </w:t>
      </w:r>
      <w:r>
        <w:rPr>
          <w:rFonts w:ascii="Times New Roman" w:hAnsi="Times New Roman"/>
          <w:sz w:val="24"/>
          <w:szCs w:val="24"/>
        </w:rPr>
        <w:t>Tämän lisäksi v</w:t>
      </w:r>
      <w:r w:rsidR="00900AE1">
        <w:rPr>
          <w:rFonts w:ascii="Times New Roman" w:hAnsi="Times New Roman"/>
          <w:sz w:val="24"/>
          <w:szCs w:val="24"/>
        </w:rPr>
        <w:t>irtuaalitodellisuudessa käytettyjen vuorovaikutustekniikoiden soveltuvuus sekä järjestelmän käytön sujuvuus korostuivat huomiota herättäneinä tekijöinä.</w:t>
      </w:r>
    </w:p>
    <w:p w14:paraId="5635899E" w14:textId="5E46076F" w:rsidR="00D91104" w:rsidRPr="00900AE1" w:rsidRDefault="00152D44" w:rsidP="00900AE1">
      <w:pPr>
        <w:pStyle w:val="Aloituskappale"/>
        <w:spacing w:line="360" w:lineRule="auto"/>
        <w:rPr>
          <w:rFonts w:ascii="Times New Roman" w:hAnsi="Times New Roman"/>
          <w:sz w:val="24"/>
          <w:szCs w:val="24"/>
        </w:rPr>
      </w:pPr>
      <w:r w:rsidRPr="002F0AE9">
        <w:rPr>
          <w:rFonts w:ascii="Times New Roman" w:hAnsi="Times New Roman" w:cs="Times New Roman"/>
          <w:b/>
          <w:sz w:val="24"/>
          <w:szCs w:val="24"/>
        </w:rPr>
        <w:t>Avainsanat ja -sanonnat:</w:t>
      </w:r>
      <w:r w:rsidRPr="002F0AE9">
        <w:rPr>
          <w:rFonts w:ascii="Times New Roman" w:hAnsi="Times New Roman" w:cs="Times New Roman"/>
          <w:sz w:val="24"/>
          <w:szCs w:val="24"/>
        </w:rPr>
        <w:t xml:space="preserve"> Big Data, virtuaalitodellisuus, visualisointi</w:t>
      </w:r>
      <w:r w:rsidR="006C359E" w:rsidRPr="002F0AE9">
        <w:rPr>
          <w:rFonts w:ascii="Times New Roman" w:hAnsi="Times New Roman" w:cs="Times New Roman"/>
          <w:sz w:val="24"/>
          <w:szCs w:val="24"/>
        </w:rPr>
        <w:t>, käyttäjäkokemus</w:t>
      </w:r>
      <w:r w:rsidRPr="002F0AE9">
        <w:rPr>
          <w:rFonts w:ascii="Times New Roman" w:hAnsi="Times New Roman" w:cs="Times New Roman"/>
          <w:sz w:val="24"/>
          <w:szCs w:val="24"/>
        </w:rPr>
        <w:t>.</w:t>
      </w:r>
    </w:p>
    <w:p w14:paraId="5CEF98F0" w14:textId="3CB1F936" w:rsidR="00D91104" w:rsidRDefault="00152D44">
      <w:pPr>
        <w:pStyle w:val="Sisllysluettelonotsikko1"/>
        <w:rPr>
          <w:rFonts w:ascii="Times New Roman" w:hAnsi="Times New Roman"/>
          <w:color w:val="00000A"/>
          <w:lang w:val="fi-FI"/>
        </w:rPr>
      </w:pPr>
      <w:bookmarkStart w:id="3" w:name="_Toc463873579"/>
      <w:bookmarkStart w:id="4" w:name="_Toc463943270"/>
      <w:bookmarkStart w:id="5" w:name="_Toc510974482"/>
      <w:r>
        <w:rPr>
          <w:rFonts w:ascii="Times New Roman" w:hAnsi="Times New Roman"/>
          <w:color w:val="00000A"/>
          <w:lang w:val="fi-FI"/>
        </w:rPr>
        <w:lastRenderedPageBreak/>
        <w:t>SISÄLLYS</w:t>
      </w:r>
      <w:bookmarkEnd w:id="3"/>
      <w:bookmarkEnd w:id="4"/>
      <w:r>
        <w:rPr>
          <w:rFonts w:ascii="Times New Roman" w:hAnsi="Times New Roman"/>
          <w:color w:val="00000A"/>
          <w:lang w:val="fi-FI"/>
        </w:rPr>
        <w:t>LUETTELO</w:t>
      </w:r>
      <w:bookmarkEnd w:id="5"/>
    </w:p>
    <w:p w14:paraId="21F405F9" w14:textId="77777777" w:rsidR="006E568A" w:rsidRDefault="00D451AB">
      <w:pPr>
        <w:pStyle w:val="Sisluet1"/>
        <w:tabs>
          <w:tab w:val="right" w:leader="dot" w:pos="9628"/>
        </w:tabs>
        <w:rPr>
          <w:rFonts w:asciiTheme="minorHAnsi" w:eastAsiaTheme="minorEastAsia" w:hAnsiTheme="minorHAnsi" w:cstheme="minorBidi"/>
          <w:noProof/>
          <w:color w:val="auto"/>
          <w:sz w:val="22"/>
          <w:szCs w:val="22"/>
          <w:lang w:eastAsia="fi-FI"/>
        </w:rPr>
      </w:pPr>
      <w:r>
        <w:rPr>
          <w:lang w:val="en-GB"/>
        </w:rPr>
        <w:fldChar w:fldCharType="begin"/>
      </w:r>
      <w:r w:rsidR="00152D44" w:rsidRPr="00A50B8C">
        <w:instrText>TOC</w:instrText>
      </w:r>
      <w:r>
        <w:rPr>
          <w:lang w:val="en-GB"/>
        </w:rPr>
        <w:fldChar w:fldCharType="separate"/>
      </w:r>
      <w:r w:rsidR="006E568A" w:rsidRPr="007E385D">
        <w:rPr>
          <w:rFonts w:ascii="Times New Roman" w:hAnsi="Times New Roman"/>
          <w:noProof/>
        </w:rPr>
        <w:t>SISÄLLYSLUETTELO</w:t>
      </w:r>
      <w:r w:rsidR="006E568A">
        <w:rPr>
          <w:noProof/>
        </w:rPr>
        <w:tab/>
      </w:r>
      <w:r w:rsidR="006E568A">
        <w:rPr>
          <w:noProof/>
        </w:rPr>
        <w:fldChar w:fldCharType="begin"/>
      </w:r>
      <w:r w:rsidR="006E568A">
        <w:rPr>
          <w:noProof/>
        </w:rPr>
        <w:instrText xml:space="preserve"> PAGEREF _Toc510974482 \h </w:instrText>
      </w:r>
      <w:r w:rsidR="006E568A">
        <w:rPr>
          <w:noProof/>
        </w:rPr>
      </w:r>
      <w:r w:rsidR="006E568A">
        <w:rPr>
          <w:noProof/>
        </w:rPr>
        <w:fldChar w:fldCharType="separate"/>
      </w:r>
      <w:r w:rsidR="006E568A">
        <w:rPr>
          <w:noProof/>
        </w:rPr>
        <w:t>2</w:t>
      </w:r>
      <w:r w:rsidR="006E568A">
        <w:rPr>
          <w:noProof/>
        </w:rPr>
        <w:fldChar w:fldCharType="end"/>
      </w:r>
    </w:p>
    <w:p w14:paraId="2995E126" w14:textId="77777777" w:rsidR="006E568A" w:rsidRDefault="006E568A">
      <w:pPr>
        <w:pStyle w:val="Sisluet1"/>
        <w:tabs>
          <w:tab w:val="right" w:leader="dot" w:pos="9628"/>
        </w:tabs>
        <w:rPr>
          <w:rFonts w:asciiTheme="minorHAnsi" w:eastAsiaTheme="minorEastAsia" w:hAnsiTheme="minorHAnsi" w:cstheme="minorBidi"/>
          <w:noProof/>
          <w:color w:val="auto"/>
          <w:sz w:val="22"/>
          <w:szCs w:val="22"/>
          <w:lang w:eastAsia="fi-FI"/>
        </w:rPr>
      </w:pPr>
      <w:r w:rsidRPr="007E385D">
        <w:rPr>
          <w:rFonts w:ascii="Times New Roman" w:hAnsi="Times New Roman"/>
          <w:noProof/>
        </w:rPr>
        <w:t>1. JOHDANTO</w:t>
      </w:r>
      <w:r>
        <w:rPr>
          <w:noProof/>
        </w:rPr>
        <w:tab/>
      </w:r>
      <w:r>
        <w:rPr>
          <w:noProof/>
        </w:rPr>
        <w:fldChar w:fldCharType="begin"/>
      </w:r>
      <w:r>
        <w:rPr>
          <w:noProof/>
        </w:rPr>
        <w:instrText xml:space="preserve"> PAGEREF _Toc510974483 \h </w:instrText>
      </w:r>
      <w:r>
        <w:rPr>
          <w:noProof/>
        </w:rPr>
      </w:r>
      <w:r>
        <w:rPr>
          <w:noProof/>
        </w:rPr>
        <w:fldChar w:fldCharType="separate"/>
      </w:r>
      <w:r>
        <w:rPr>
          <w:noProof/>
        </w:rPr>
        <w:t>1</w:t>
      </w:r>
      <w:r>
        <w:rPr>
          <w:noProof/>
        </w:rPr>
        <w:fldChar w:fldCharType="end"/>
      </w:r>
    </w:p>
    <w:p w14:paraId="75EB316A" w14:textId="77777777" w:rsidR="006E568A" w:rsidRDefault="006E568A">
      <w:pPr>
        <w:pStyle w:val="Sisluet1"/>
        <w:tabs>
          <w:tab w:val="right" w:leader="dot" w:pos="9628"/>
        </w:tabs>
        <w:rPr>
          <w:rFonts w:asciiTheme="minorHAnsi" w:eastAsiaTheme="minorEastAsia" w:hAnsiTheme="minorHAnsi" w:cstheme="minorBidi"/>
          <w:noProof/>
          <w:color w:val="auto"/>
          <w:sz w:val="22"/>
          <w:szCs w:val="22"/>
          <w:lang w:eastAsia="fi-FI"/>
        </w:rPr>
      </w:pPr>
      <w:r w:rsidRPr="006E568A">
        <w:rPr>
          <w:rFonts w:ascii="Times New Roman" w:hAnsi="Times New Roman"/>
          <w:noProof/>
        </w:rPr>
        <w:t>2. BIG DATA</w:t>
      </w:r>
      <w:r>
        <w:rPr>
          <w:noProof/>
        </w:rPr>
        <w:tab/>
      </w:r>
      <w:r>
        <w:rPr>
          <w:noProof/>
        </w:rPr>
        <w:fldChar w:fldCharType="begin"/>
      </w:r>
      <w:r>
        <w:rPr>
          <w:noProof/>
        </w:rPr>
        <w:instrText xml:space="preserve"> PAGEREF _Toc510974484 \h </w:instrText>
      </w:r>
      <w:r>
        <w:rPr>
          <w:noProof/>
        </w:rPr>
      </w:r>
      <w:r>
        <w:rPr>
          <w:noProof/>
        </w:rPr>
        <w:fldChar w:fldCharType="separate"/>
      </w:r>
      <w:r>
        <w:rPr>
          <w:noProof/>
        </w:rPr>
        <w:t>2</w:t>
      </w:r>
      <w:r>
        <w:rPr>
          <w:noProof/>
        </w:rPr>
        <w:fldChar w:fldCharType="end"/>
      </w:r>
    </w:p>
    <w:p w14:paraId="5AD39BB4" w14:textId="77777777" w:rsidR="006E568A" w:rsidRDefault="006E568A">
      <w:pPr>
        <w:pStyle w:val="Sisluet2"/>
        <w:rPr>
          <w:rFonts w:asciiTheme="minorHAnsi" w:eastAsiaTheme="minorEastAsia" w:hAnsiTheme="minorHAnsi" w:cstheme="minorBidi"/>
          <w:noProof/>
          <w:color w:val="auto"/>
          <w:sz w:val="22"/>
          <w:szCs w:val="22"/>
          <w:lang w:eastAsia="fi-FI"/>
        </w:rPr>
      </w:pPr>
      <w:r w:rsidRPr="006E568A">
        <w:rPr>
          <w:noProof/>
        </w:rPr>
        <w:t>2.1 Big Datan määrittely</w:t>
      </w:r>
      <w:r>
        <w:rPr>
          <w:noProof/>
        </w:rPr>
        <w:tab/>
      </w:r>
      <w:r>
        <w:rPr>
          <w:noProof/>
        </w:rPr>
        <w:fldChar w:fldCharType="begin"/>
      </w:r>
      <w:r>
        <w:rPr>
          <w:noProof/>
        </w:rPr>
        <w:instrText xml:space="preserve"> PAGEREF _Toc510974485 \h </w:instrText>
      </w:r>
      <w:r>
        <w:rPr>
          <w:noProof/>
        </w:rPr>
      </w:r>
      <w:r>
        <w:rPr>
          <w:noProof/>
        </w:rPr>
        <w:fldChar w:fldCharType="separate"/>
      </w:r>
      <w:r>
        <w:rPr>
          <w:noProof/>
        </w:rPr>
        <w:t>2</w:t>
      </w:r>
      <w:r>
        <w:rPr>
          <w:noProof/>
        </w:rPr>
        <w:fldChar w:fldCharType="end"/>
      </w:r>
    </w:p>
    <w:p w14:paraId="03092D53" w14:textId="77777777" w:rsidR="006E568A" w:rsidRDefault="006E568A">
      <w:pPr>
        <w:pStyle w:val="Sisluet2"/>
        <w:rPr>
          <w:rFonts w:asciiTheme="minorHAnsi" w:eastAsiaTheme="minorEastAsia" w:hAnsiTheme="minorHAnsi" w:cstheme="minorBidi"/>
          <w:noProof/>
          <w:color w:val="auto"/>
          <w:sz w:val="22"/>
          <w:szCs w:val="22"/>
          <w:lang w:eastAsia="fi-FI"/>
        </w:rPr>
      </w:pPr>
      <w:r w:rsidRPr="007E385D">
        <w:rPr>
          <w:noProof/>
        </w:rPr>
        <w:t>2.2 Big Datan kuudes V – Visualisointi</w:t>
      </w:r>
      <w:r>
        <w:rPr>
          <w:noProof/>
        </w:rPr>
        <w:tab/>
      </w:r>
      <w:r>
        <w:rPr>
          <w:noProof/>
        </w:rPr>
        <w:fldChar w:fldCharType="begin"/>
      </w:r>
      <w:r>
        <w:rPr>
          <w:noProof/>
        </w:rPr>
        <w:instrText xml:space="preserve"> PAGEREF _Toc510974486 \h </w:instrText>
      </w:r>
      <w:r>
        <w:rPr>
          <w:noProof/>
        </w:rPr>
      </w:r>
      <w:r>
        <w:rPr>
          <w:noProof/>
        </w:rPr>
        <w:fldChar w:fldCharType="separate"/>
      </w:r>
      <w:r>
        <w:rPr>
          <w:noProof/>
        </w:rPr>
        <w:t>4</w:t>
      </w:r>
      <w:r>
        <w:rPr>
          <w:noProof/>
        </w:rPr>
        <w:fldChar w:fldCharType="end"/>
      </w:r>
    </w:p>
    <w:p w14:paraId="121C6FF8" w14:textId="77777777" w:rsidR="006E568A" w:rsidRDefault="006E568A">
      <w:pPr>
        <w:pStyle w:val="Sisluet2"/>
        <w:rPr>
          <w:rFonts w:asciiTheme="minorHAnsi" w:eastAsiaTheme="minorEastAsia" w:hAnsiTheme="minorHAnsi" w:cstheme="minorBidi"/>
          <w:noProof/>
          <w:color w:val="auto"/>
          <w:sz w:val="22"/>
          <w:szCs w:val="22"/>
          <w:lang w:eastAsia="fi-FI"/>
        </w:rPr>
      </w:pPr>
      <w:r w:rsidRPr="007E385D">
        <w:rPr>
          <w:noProof/>
          <w:color w:val="000000" w:themeColor="text1"/>
        </w:rPr>
        <w:t>2.3 Big datan hyödyt ja ongelmat</w:t>
      </w:r>
      <w:r>
        <w:rPr>
          <w:noProof/>
        </w:rPr>
        <w:tab/>
      </w:r>
      <w:r>
        <w:rPr>
          <w:noProof/>
        </w:rPr>
        <w:fldChar w:fldCharType="begin"/>
      </w:r>
      <w:r>
        <w:rPr>
          <w:noProof/>
        </w:rPr>
        <w:instrText xml:space="preserve"> PAGEREF _Toc510974487 \h </w:instrText>
      </w:r>
      <w:r>
        <w:rPr>
          <w:noProof/>
        </w:rPr>
      </w:r>
      <w:r>
        <w:rPr>
          <w:noProof/>
        </w:rPr>
        <w:fldChar w:fldCharType="separate"/>
      </w:r>
      <w:r>
        <w:rPr>
          <w:noProof/>
        </w:rPr>
        <w:t>6</w:t>
      </w:r>
      <w:r>
        <w:rPr>
          <w:noProof/>
        </w:rPr>
        <w:fldChar w:fldCharType="end"/>
      </w:r>
    </w:p>
    <w:p w14:paraId="68003404" w14:textId="77777777" w:rsidR="006E568A" w:rsidRDefault="006E568A">
      <w:pPr>
        <w:pStyle w:val="Sisluet1"/>
        <w:tabs>
          <w:tab w:val="right" w:leader="dot" w:pos="9628"/>
        </w:tabs>
        <w:rPr>
          <w:rFonts w:asciiTheme="minorHAnsi" w:eastAsiaTheme="minorEastAsia" w:hAnsiTheme="minorHAnsi" w:cstheme="minorBidi"/>
          <w:noProof/>
          <w:color w:val="auto"/>
          <w:sz w:val="22"/>
          <w:szCs w:val="22"/>
          <w:lang w:eastAsia="fi-FI"/>
        </w:rPr>
      </w:pPr>
      <w:r w:rsidRPr="007E385D">
        <w:rPr>
          <w:rFonts w:ascii="Times New Roman" w:hAnsi="Times New Roman"/>
          <w:noProof/>
        </w:rPr>
        <w:t>3. TIEDON VISUALISOIMINEN</w:t>
      </w:r>
      <w:r>
        <w:rPr>
          <w:noProof/>
        </w:rPr>
        <w:tab/>
      </w:r>
      <w:r>
        <w:rPr>
          <w:noProof/>
        </w:rPr>
        <w:fldChar w:fldCharType="begin"/>
      </w:r>
      <w:r>
        <w:rPr>
          <w:noProof/>
        </w:rPr>
        <w:instrText xml:space="preserve"> PAGEREF _Toc510974488 \h </w:instrText>
      </w:r>
      <w:r>
        <w:rPr>
          <w:noProof/>
        </w:rPr>
      </w:r>
      <w:r>
        <w:rPr>
          <w:noProof/>
        </w:rPr>
        <w:fldChar w:fldCharType="separate"/>
      </w:r>
      <w:r>
        <w:rPr>
          <w:noProof/>
        </w:rPr>
        <w:t>9</w:t>
      </w:r>
      <w:r>
        <w:rPr>
          <w:noProof/>
        </w:rPr>
        <w:fldChar w:fldCharType="end"/>
      </w:r>
    </w:p>
    <w:p w14:paraId="6AD873C3" w14:textId="77777777" w:rsidR="006E568A" w:rsidRDefault="006E568A">
      <w:pPr>
        <w:pStyle w:val="Sisluet2"/>
        <w:rPr>
          <w:rFonts w:asciiTheme="minorHAnsi" w:eastAsiaTheme="minorEastAsia" w:hAnsiTheme="minorHAnsi" w:cstheme="minorBidi"/>
          <w:noProof/>
          <w:color w:val="auto"/>
          <w:sz w:val="22"/>
          <w:szCs w:val="22"/>
          <w:lang w:eastAsia="fi-FI"/>
        </w:rPr>
      </w:pPr>
      <w:r>
        <w:rPr>
          <w:noProof/>
        </w:rPr>
        <w:t>3.1 Visualisointi yleisesti</w:t>
      </w:r>
      <w:r>
        <w:rPr>
          <w:noProof/>
        </w:rPr>
        <w:tab/>
      </w:r>
      <w:r>
        <w:rPr>
          <w:noProof/>
        </w:rPr>
        <w:fldChar w:fldCharType="begin"/>
      </w:r>
      <w:r>
        <w:rPr>
          <w:noProof/>
        </w:rPr>
        <w:instrText xml:space="preserve"> PAGEREF _Toc510974489 \h </w:instrText>
      </w:r>
      <w:r>
        <w:rPr>
          <w:noProof/>
        </w:rPr>
      </w:r>
      <w:r>
        <w:rPr>
          <w:noProof/>
        </w:rPr>
        <w:fldChar w:fldCharType="separate"/>
      </w:r>
      <w:r>
        <w:rPr>
          <w:noProof/>
        </w:rPr>
        <w:t>9</w:t>
      </w:r>
      <w:r>
        <w:rPr>
          <w:noProof/>
        </w:rPr>
        <w:fldChar w:fldCharType="end"/>
      </w:r>
    </w:p>
    <w:p w14:paraId="0CDDF8C7" w14:textId="77777777" w:rsidR="006E568A" w:rsidRDefault="006E568A">
      <w:pPr>
        <w:pStyle w:val="Sisluet2"/>
        <w:rPr>
          <w:rFonts w:asciiTheme="minorHAnsi" w:eastAsiaTheme="minorEastAsia" w:hAnsiTheme="minorHAnsi" w:cstheme="minorBidi"/>
          <w:noProof/>
          <w:color w:val="auto"/>
          <w:sz w:val="22"/>
          <w:szCs w:val="22"/>
          <w:lang w:eastAsia="fi-FI"/>
        </w:rPr>
      </w:pPr>
      <w:r>
        <w:rPr>
          <w:noProof/>
        </w:rPr>
        <w:t>3.2 Visualisoinnin tyypit</w:t>
      </w:r>
      <w:r>
        <w:rPr>
          <w:noProof/>
        </w:rPr>
        <w:tab/>
      </w:r>
      <w:r>
        <w:rPr>
          <w:noProof/>
        </w:rPr>
        <w:fldChar w:fldCharType="begin"/>
      </w:r>
      <w:r>
        <w:rPr>
          <w:noProof/>
        </w:rPr>
        <w:instrText xml:space="preserve"> PAGEREF _Toc510974490 \h </w:instrText>
      </w:r>
      <w:r>
        <w:rPr>
          <w:noProof/>
        </w:rPr>
      </w:r>
      <w:r>
        <w:rPr>
          <w:noProof/>
        </w:rPr>
        <w:fldChar w:fldCharType="separate"/>
      </w:r>
      <w:r>
        <w:rPr>
          <w:noProof/>
        </w:rPr>
        <w:t>10</w:t>
      </w:r>
      <w:r>
        <w:rPr>
          <w:noProof/>
        </w:rPr>
        <w:fldChar w:fldCharType="end"/>
      </w:r>
    </w:p>
    <w:p w14:paraId="3A9DA45D" w14:textId="77777777" w:rsidR="006E568A" w:rsidRPr="006E568A" w:rsidRDefault="006E568A">
      <w:pPr>
        <w:pStyle w:val="Sisluet2"/>
        <w:rPr>
          <w:rFonts w:asciiTheme="minorHAnsi" w:eastAsiaTheme="minorEastAsia" w:hAnsiTheme="minorHAnsi" w:cstheme="minorBidi"/>
          <w:noProof/>
          <w:color w:val="auto"/>
          <w:sz w:val="22"/>
          <w:szCs w:val="22"/>
          <w:lang w:val="en-US" w:eastAsia="fi-FI"/>
        </w:rPr>
      </w:pPr>
      <w:r w:rsidRPr="006E568A">
        <w:rPr>
          <w:noProof/>
          <w:lang w:val="en-US"/>
        </w:rPr>
        <w:t>3.2.1 Parallel coordinates</w:t>
      </w:r>
      <w:r w:rsidRPr="006E568A">
        <w:rPr>
          <w:noProof/>
          <w:lang w:val="en-US"/>
        </w:rPr>
        <w:tab/>
      </w:r>
      <w:r>
        <w:rPr>
          <w:noProof/>
        </w:rPr>
        <w:fldChar w:fldCharType="begin"/>
      </w:r>
      <w:r w:rsidRPr="006E568A">
        <w:rPr>
          <w:noProof/>
          <w:lang w:val="en-US"/>
        </w:rPr>
        <w:instrText xml:space="preserve"> PAGEREF _Toc510974491 \h </w:instrText>
      </w:r>
      <w:r>
        <w:rPr>
          <w:noProof/>
        </w:rPr>
      </w:r>
      <w:r>
        <w:rPr>
          <w:noProof/>
        </w:rPr>
        <w:fldChar w:fldCharType="separate"/>
      </w:r>
      <w:r w:rsidRPr="006E568A">
        <w:rPr>
          <w:noProof/>
          <w:lang w:val="en-US"/>
        </w:rPr>
        <w:t>12</w:t>
      </w:r>
      <w:r>
        <w:rPr>
          <w:noProof/>
        </w:rPr>
        <w:fldChar w:fldCharType="end"/>
      </w:r>
    </w:p>
    <w:p w14:paraId="4CB754DB" w14:textId="77777777" w:rsidR="006E568A" w:rsidRPr="006E568A" w:rsidRDefault="006E568A">
      <w:pPr>
        <w:pStyle w:val="Sisluet2"/>
        <w:rPr>
          <w:rFonts w:asciiTheme="minorHAnsi" w:eastAsiaTheme="minorEastAsia" w:hAnsiTheme="minorHAnsi" w:cstheme="minorBidi"/>
          <w:noProof/>
          <w:color w:val="auto"/>
          <w:sz w:val="22"/>
          <w:szCs w:val="22"/>
          <w:lang w:val="en-US" w:eastAsia="fi-FI"/>
        </w:rPr>
      </w:pPr>
      <w:r w:rsidRPr="006E568A">
        <w:rPr>
          <w:noProof/>
          <w:lang w:val="en-US"/>
        </w:rPr>
        <w:t>3.2.2 Star coordinates</w:t>
      </w:r>
      <w:r w:rsidRPr="006E568A">
        <w:rPr>
          <w:noProof/>
          <w:lang w:val="en-US"/>
        </w:rPr>
        <w:tab/>
      </w:r>
      <w:r>
        <w:rPr>
          <w:noProof/>
        </w:rPr>
        <w:fldChar w:fldCharType="begin"/>
      </w:r>
      <w:r w:rsidRPr="006E568A">
        <w:rPr>
          <w:noProof/>
          <w:lang w:val="en-US"/>
        </w:rPr>
        <w:instrText xml:space="preserve"> PAGEREF _Toc510974492 \h </w:instrText>
      </w:r>
      <w:r>
        <w:rPr>
          <w:noProof/>
        </w:rPr>
      </w:r>
      <w:r>
        <w:rPr>
          <w:noProof/>
        </w:rPr>
        <w:fldChar w:fldCharType="separate"/>
      </w:r>
      <w:r w:rsidRPr="006E568A">
        <w:rPr>
          <w:noProof/>
          <w:lang w:val="en-US"/>
        </w:rPr>
        <w:t>13</w:t>
      </w:r>
      <w:r>
        <w:rPr>
          <w:noProof/>
        </w:rPr>
        <w:fldChar w:fldCharType="end"/>
      </w:r>
    </w:p>
    <w:p w14:paraId="303F43EE" w14:textId="77777777" w:rsidR="006E568A" w:rsidRPr="006E568A" w:rsidRDefault="006E568A">
      <w:pPr>
        <w:pStyle w:val="Sisluet2"/>
        <w:rPr>
          <w:rFonts w:asciiTheme="minorHAnsi" w:eastAsiaTheme="minorEastAsia" w:hAnsiTheme="minorHAnsi" w:cstheme="minorBidi"/>
          <w:noProof/>
          <w:color w:val="auto"/>
          <w:sz w:val="22"/>
          <w:szCs w:val="22"/>
          <w:lang w:val="en-US" w:eastAsia="fi-FI"/>
        </w:rPr>
      </w:pPr>
      <w:r w:rsidRPr="006E568A">
        <w:rPr>
          <w:noProof/>
          <w:lang w:val="en-US"/>
        </w:rPr>
        <w:t>3.2.3 Tree map</w:t>
      </w:r>
      <w:r w:rsidRPr="006E568A">
        <w:rPr>
          <w:noProof/>
          <w:lang w:val="en-US"/>
        </w:rPr>
        <w:tab/>
      </w:r>
      <w:r>
        <w:rPr>
          <w:noProof/>
        </w:rPr>
        <w:fldChar w:fldCharType="begin"/>
      </w:r>
      <w:r w:rsidRPr="006E568A">
        <w:rPr>
          <w:noProof/>
          <w:lang w:val="en-US"/>
        </w:rPr>
        <w:instrText xml:space="preserve"> PAGEREF _Toc510974493 \h </w:instrText>
      </w:r>
      <w:r>
        <w:rPr>
          <w:noProof/>
        </w:rPr>
      </w:r>
      <w:r>
        <w:rPr>
          <w:noProof/>
        </w:rPr>
        <w:fldChar w:fldCharType="separate"/>
      </w:r>
      <w:r w:rsidRPr="006E568A">
        <w:rPr>
          <w:noProof/>
          <w:lang w:val="en-US"/>
        </w:rPr>
        <w:t>15</w:t>
      </w:r>
      <w:r>
        <w:rPr>
          <w:noProof/>
        </w:rPr>
        <w:fldChar w:fldCharType="end"/>
      </w:r>
    </w:p>
    <w:p w14:paraId="061DCA4C" w14:textId="77777777" w:rsidR="006E568A" w:rsidRDefault="006E568A">
      <w:pPr>
        <w:pStyle w:val="Sisluet2"/>
        <w:rPr>
          <w:rFonts w:asciiTheme="minorHAnsi" w:eastAsiaTheme="minorEastAsia" w:hAnsiTheme="minorHAnsi" w:cstheme="minorBidi"/>
          <w:noProof/>
          <w:color w:val="auto"/>
          <w:sz w:val="22"/>
          <w:szCs w:val="22"/>
          <w:lang w:eastAsia="fi-FI"/>
        </w:rPr>
      </w:pPr>
      <w:r>
        <w:rPr>
          <w:noProof/>
        </w:rPr>
        <w:t>3.3 Visualisoinnin työkalut</w:t>
      </w:r>
      <w:r>
        <w:rPr>
          <w:noProof/>
        </w:rPr>
        <w:tab/>
      </w:r>
      <w:r>
        <w:rPr>
          <w:noProof/>
        </w:rPr>
        <w:fldChar w:fldCharType="begin"/>
      </w:r>
      <w:r>
        <w:rPr>
          <w:noProof/>
        </w:rPr>
        <w:instrText xml:space="preserve"> PAGEREF _Toc510974494 \h </w:instrText>
      </w:r>
      <w:r>
        <w:rPr>
          <w:noProof/>
        </w:rPr>
      </w:r>
      <w:r>
        <w:rPr>
          <w:noProof/>
        </w:rPr>
        <w:fldChar w:fldCharType="separate"/>
      </w:r>
      <w:r>
        <w:rPr>
          <w:noProof/>
        </w:rPr>
        <w:t>16</w:t>
      </w:r>
      <w:r>
        <w:rPr>
          <w:noProof/>
        </w:rPr>
        <w:fldChar w:fldCharType="end"/>
      </w:r>
    </w:p>
    <w:p w14:paraId="3FE66800" w14:textId="77777777" w:rsidR="006E568A" w:rsidRDefault="006E568A">
      <w:pPr>
        <w:pStyle w:val="Sisluet2"/>
        <w:rPr>
          <w:rFonts w:asciiTheme="minorHAnsi" w:eastAsiaTheme="minorEastAsia" w:hAnsiTheme="minorHAnsi" w:cstheme="minorBidi"/>
          <w:noProof/>
          <w:color w:val="auto"/>
          <w:sz w:val="22"/>
          <w:szCs w:val="22"/>
          <w:lang w:eastAsia="fi-FI"/>
        </w:rPr>
      </w:pPr>
      <w:r>
        <w:rPr>
          <w:noProof/>
        </w:rPr>
        <w:t>3.4 Visualisoinnin prosessi</w:t>
      </w:r>
      <w:r>
        <w:rPr>
          <w:noProof/>
        </w:rPr>
        <w:tab/>
      </w:r>
      <w:r>
        <w:rPr>
          <w:noProof/>
        </w:rPr>
        <w:fldChar w:fldCharType="begin"/>
      </w:r>
      <w:r>
        <w:rPr>
          <w:noProof/>
        </w:rPr>
        <w:instrText xml:space="preserve"> PAGEREF _Toc510974495 \h </w:instrText>
      </w:r>
      <w:r>
        <w:rPr>
          <w:noProof/>
        </w:rPr>
      </w:r>
      <w:r>
        <w:rPr>
          <w:noProof/>
        </w:rPr>
        <w:fldChar w:fldCharType="separate"/>
      </w:r>
      <w:r>
        <w:rPr>
          <w:noProof/>
        </w:rPr>
        <w:t>17</w:t>
      </w:r>
      <w:r>
        <w:rPr>
          <w:noProof/>
        </w:rPr>
        <w:fldChar w:fldCharType="end"/>
      </w:r>
    </w:p>
    <w:p w14:paraId="0530B027" w14:textId="77777777" w:rsidR="006E568A" w:rsidRDefault="006E568A">
      <w:pPr>
        <w:pStyle w:val="Sisluet2"/>
        <w:rPr>
          <w:rFonts w:asciiTheme="minorHAnsi" w:eastAsiaTheme="minorEastAsia" w:hAnsiTheme="minorHAnsi" w:cstheme="minorBidi"/>
          <w:noProof/>
          <w:color w:val="auto"/>
          <w:sz w:val="22"/>
          <w:szCs w:val="22"/>
          <w:lang w:eastAsia="fi-FI"/>
        </w:rPr>
      </w:pPr>
      <w:r>
        <w:rPr>
          <w:noProof/>
        </w:rPr>
        <w:t>3.5 MapReduce</w:t>
      </w:r>
      <w:r>
        <w:rPr>
          <w:noProof/>
        </w:rPr>
        <w:tab/>
      </w:r>
      <w:r>
        <w:rPr>
          <w:noProof/>
        </w:rPr>
        <w:fldChar w:fldCharType="begin"/>
      </w:r>
      <w:r>
        <w:rPr>
          <w:noProof/>
        </w:rPr>
        <w:instrText xml:space="preserve"> PAGEREF _Toc510974496 \h </w:instrText>
      </w:r>
      <w:r>
        <w:rPr>
          <w:noProof/>
        </w:rPr>
      </w:r>
      <w:r>
        <w:rPr>
          <w:noProof/>
        </w:rPr>
        <w:fldChar w:fldCharType="separate"/>
      </w:r>
      <w:r>
        <w:rPr>
          <w:noProof/>
        </w:rPr>
        <w:t>19</w:t>
      </w:r>
      <w:r>
        <w:rPr>
          <w:noProof/>
        </w:rPr>
        <w:fldChar w:fldCharType="end"/>
      </w:r>
    </w:p>
    <w:p w14:paraId="37E28E14" w14:textId="77777777" w:rsidR="006E568A" w:rsidRDefault="006E568A">
      <w:pPr>
        <w:pStyle w:val="Sisluet1"/>
        <w:tabs>
          <w:tab w:val="right" w:leader="dot" w:pos="9628"/>
        </w:tabs>
        <w:rPr>
          <w:rFonts w:asciiTheme="minorHAnsi" w:eastAsiaTheme="minorEastAsia" w:hAnsiTheme="minorHAnsi" w:cstheme="minorBidi"/>
          <w:noProof/>
          <w:color w:val="auto"/>
          <w:sz w:val="22"/>
          <w:szCs w:val="22"/>
          <w:lang w:eastAsia="fi-FI"/>
        </w:rPr>
      </w:pPr>
      <w:r w:rsidRPr="007E385D">
        <w:rPr>
          <w:rFonts w:ascii="Times New Roman" w:hAnsi="Times New Roman"/>
          <w:noProof/>
        </w:rPr>
        <w:t>4. VIRTUAALITODELLISUUDEN HYÖDYNTÄMINEN</w:t>
      </w:r>
      <w:r>
        <w:rPr>
          <w:noProof/>
        </w:rPr>
        <w:tab/>
      </w:r>
      <w:r>
        <w:rPr>
          <w:noProof/>
        </w:rPr>
        <w:fldChar w:fldCharType="begin"/>
      </w:r>
      <w:r>
        <w:rPr>
          <w:noProof/>
        </w:rPr>
        <w:instrText xml:space="preserve"> PAGEREF _Toc510974497 \h </w:instrText>
      </w:r>
      <w:r>
        <w:rPr>
          <w:noProof/>
        </w:rPr>
      </w:r>
      <w:r>
        <w:rPr>
          <w:noProof/>
        </w:rPr>
        <w:fldChar w:fldCharType="separate"/>
      </w:r>
      <w:r>
        <w:rPr>
          <w:noProof/>
        </w:rPr>
        <w:t>21</w:t>
      </w:r>
      <w:r>
        <w:rPr>
          <w:noProof/>
        </w:rPr>
        <w:fldChar w:fldCharType="end"/>
      </w:r>
    </w:p>
    <w:p w14:paraId="09715ACE" w14:textId="77777777" w:rsidR="006E568A" w:rsidRDefault="006E568A">
      <w:pPr>
        <w:pStyle w:val="Sisluet2"/>
        <w:rPr>
          <w:rFonts w:asciiTheme="minorHAnsi" w:eastAsiaTheme="minorEastAsia" w:hAnsiTheme="minorHAnsi" w:cstheme="minorBidi"/>
          <w:noProof/>
          <w:color w:val="auto"/>
          <w:sz w:val="22"/>
          <w:szCs w:val="22"/>
          <w:lang w:eastAsia="fi-FI"/>
        </w:rPr>
      </w:pPr>
      <w:r>
        <w:rPr>
          <w:noProof/>
        </w:rPr>
        <w:t>4.1 Virtuaalitodellisuus aikaisemmin</w:t>
      </w:r>
      <w:r>
        <w:rPr>
          <w:noProof/>
        </w:rPr>
        <w:tab/>
      </w:r>
      <w:r>
        <w:rPr>
          <w:noProof/>
        </w:rPr>
        <w:fldChar w:fldCharType="begin"/>
      </w:r>
      <w:r>
        <w:rPr>
          <w:noProof/>
        </w:rPr>
        <w:instrText xml:space="preserve"> PAGEREF _Toc510974498 \h </w:instrText>
      </w:r>
      <w:r>
        <w:rPr>
          <w:noProof/>
        </w:rPr>
      </w:r>
      <w:r>
        <w:rPr>
          <w:noProof/>
        </w:rPr>
        <w:fldChar w:fldCharType="separate"/>
      </w:r>
      <w:r>
        <w:rPr>
          <w:noProof/>
        </w:rPr>
        <w:t>21</w:t>
      </w:r>
      <w:r>
        <w:rPr>
          <w:noProof/>
        </w:rPr>
        <w:fldChar w:fldCharType="end"/>
      </w:r>
    </w:p>
    <w:p w14:paraId="5CB53387" w14:textId="77777777" w:rsidR="006E568A" w:rsidRDefault="006E568A">
      <w:pPr>
        <w:pStyle w:val="Sisluet2"/>
        <w:rPr>
          <w:rFonts w:asciiTheme="minorHAnsi" w:eastAsiaTheme="minorEastAsia" w:hAnsiTheme="minorHAnsi" w:cstheme="minorBidi"/>
          <w:noProof/>
          <w:color w:val="auto"/>
          <w:sz w:val="22"/>
          <w:szCs w:val="22"/>
          <w:lang w:eastAsia="fi-FI"/>
        </w:rPr>
      </w:pPr>
      <w:r>
        <w:rPr>
          <w:noProof/>
        </w:rPr>
        <w:t>4.2 Big Datan visualisointijärjestelmät</w:t>
      </w:r>
      <w:r>
        <w:rPr>
          <w:noProof/>
        </w:rPr>
        <w:tab/>
      </w:r>
      <w:r>
        <w:rPr>
          <w:noProof/>
        </w:rPr>
        <w:fldChar w:fldCharType="begin"/>
      </w:r>
      <w:r>
        <w:rPr>
          <w:noProof/>
        </w:rPr>
        <w:instrText xml:space="preserve"> PAGEREF _Toc510974499 \h </w:instrText>
      </w:r>
      <w:r>
        <w:rPr>
          <w:noProof/>
        </w:rPr>
      </w:r>
      <w:r>
        <w:rPr>
          <w:noProof/>
        </w:rPr>
        <w:fldChar w:fldCharType="separate"/>
      </w:r>
      <w:r>
        <w:rPr>
          <w:noProof/>
        </w:rPr>
        <w:t>22</w:t>
      </w:r>
      <w:r>
        <w:rPr>
          <w:noProof/>
        </w:rPr>
        <w:fldChar w:fldCharType="end"/>
      </w:r>
    </w:p>
    <w:p w14:paraId="2E869FB4" w14:textId="77777777" w:rsidR="006E568A" w:rsidRDefault="006E568A">
      <w:pPr>
        <w:pStyle w:val="Sisluet2"/>
        <w:rPr>
          <w:rFonts w:asciiTheme="minorHAnsi" w:eastAsiaTheme="minorEastAsia" w:hAnsiTheme="minorHAnsi" w:cstheme="minorBidi"/>
          <w:noProof/>
          <w:color w:val="auto"/>
          <w:sz w:val="22"/>
          <w:szCs w:val="22"/>
          <w:lang w:eastAsia="fi-FI"/>
        </w:rPr>
      </w:pPr>
      <w:r>
        <w:rPr>
          <w:noProof/>
        </w:rPr>
        <w:t>4.3 Yhteenveto aikaisempien järjestelmien pohjalta</w:t>
      </w:r>
      <w:r>
        <w:rPr>
          <w:noProof/>
        </w:rPr>
        <w:tab/>
      </w:r>
      <w:r>
        <w:rPr>
          <w:noProof/>
        </w:rPr>
        <w:fldChar w:fldCharType="begin"/>
      </w:r>
      <w:r>
        <w:rPr>
          <w:noProof/>
        </w:rPr>
        <w:instrText xml:space="preserve"> PAGEREF _Toc510974500 \h </w:instrText>
      </w:r>
      <w:r>
        <w:rPr>
          <w:noProof/>
        </w:rPr>
      </w:r>
      <w:r>
        <w:rPr>
          <w:noProof/>
        </w:rPr>
        <w:fldChar w:fldCharType="separate"/>
      </w:r>
      <w:r>
        <w:rPr>
          <w:noProof/>
        </w:rPr>
        <w:t>25</w:t>
      </w:r>
      <w:r>
        <w:rPr>
          <w:noProof/>
        </w:rPr>
        <w:fldChar w:fldCharType="end"/>
      </w:r>
    </w:p>
    <w:p w14:paraId="7DA9982D" w14:textId="77777777" w:rsidR="006E568A" w:rsidRDefault="006E568A">
      <w:pPr>
        <w:pStyle w:val="Sisluet2"/>
        <w:rPr>
          <w:rFonts w:asciiTheme="minorHAnsi" w:eastAsiaTheme="minorEastAsia" w:hAnsiTheme="minorHAnsi" w:cstheme="minorBidi"/>
          <w:noProof/>
          <w:color w:val="auto"/>
          <w:sz w:val="22"/>
          <w:szCs w:val="22"/>
          <w:lang w:eastAsia="fi-FI"/>
        </w:rPr>
      </w:pPr>
      <w:r>
        <w:rPr>
          <w:noProof/>
        </w:rPr>
        <w:t>4.4 HTC Vive</w:t>
      </w:r>
      <w:r>
        <w:rPr>
          <w:noProof/>
        </w:rPr>
        <w:tab/>
      </w:r>
      <w:r>
        <w:rPr>
          <w:noProof/>
        </w:rPr>
        <w:fldChar w:fldCharType="begin"/>
      </w:r>
      <w:r>
        <w:rPr>
          <w:noProof/>
        </w:rPr>
        <w:instrText xml:space="preserve"> PAGEREF _Toc510974501 \h </w:instrText>
      </w:r>
      <w:r>
        <w:rPr>
          <w:noProof/>
        </w:rPr>
      </w:r>
      <w:r>
        <w:rPr>
          <w:noProof/>
        </w:rPr>
        <w:fldChar w:fldCharType="separate"/>
      </w:r>
      <w:r>
        <w:rPr>
          <w:noProof/>
        </w:rPr>
        <w:t>26</w:t>
      </w:r>
      <w:r>
        <w:rPr>
          <w:noProof/>
        </w:rPr>
        <w:fldChar w:fldCharType="end"/>
      </w:r>
    </w:p>
    <w:p w14:paraId="6E3FE3BE" w14:textId="77777777" w:rsidR="006E568A" w:rsidRDefault="006E568A">
      <w:pPr>
        <w:pStyle w:val="Sisluet1"/>
        <w:tabs>
          <w:tab w:val="right" w:leader="dot" w:pos="9628"/>
        </w:tabs>
        <w:rPr>
          <w:rFonts w:asciiTheme="minorHAnsi" w:eastAsiaTheme="minorEastAsia" w:hAnsiTheme="minorHAnsi" w:cstheme="minorBidi"/>
          <w:noProof/>
          <w:color w:val="auto"/>
          <w:sz w:val="22"/>
          <w:szCs w:val="22"/>
          <w:lang w:eastAsia="fi-FI"/>
        </w:rPr>
      </w:pPr>
      <w:r w:rsidRPr="007E385D">
        <w:rPr>
          <w:rFonts w:ascii="Times New Roman" w:hAnsi="Times New Roman"/>
          <w:noProof/>
        </w:rPr>
        <w:t>5. TESTIJÄRJESTELMÄN KEHITYS</w:t>
      </w:r>
      <w:r>
        <w:rPr>
          <w:noProof/>
        </w:rPr>
        <w:tab/>
      </w:r>
      <w:r>
        <w:rPr>
          <w:noProof/>
        </w:rPr>
        <w:fldChar w:fldCharType="begin"/>
      </w:r>
      <w:r>
        <w:rPr>
          <w:noProof/>
        </w:rPr>
        <w:instrText xml:space="preserve"> PAGEREF _Toc510974502 \h </w:instrText>
      </w:r>
      <w:r>
        <w:rPr>
          <w:noProof/>
        </w:rPr>
      </w:r>
      <w:r>
        <w:rPr>
          <w:noProof/>
        </w:rPr>
        <w:fldChar w:fldCharType="separate"/>
      </w:r>
      <w:r>
        <w:rPr>
          <w:noProof/>
        </w:rPr>
        <w:t>28</w:t>
      </w:r>
      <w:r>
        <w:rPr>
          <w:noProof/>
        </w:rPr>
        <w:fldChar w:fldCharType="end"/>
      </w:r>
    </w:p>
    <w:p w14:paraId="2410D15B" w14:textId="77777777" w:rsidR="006E568A" w:rsidRDefault="006E568A">
      <w:pPr>
        <w:pStyle w:val="Sisluet2"/>
        <w:rPr>
          <w:rFonts w:asciiTheme="minorHAnsi" w:eastAsiaTheme="minorEastAsia" w:hAnsiTheme="minorHAnsi" w:cstheme="minorBidi"/>
          <w:noProof/>
          <w:color w:val="auto"/>
          <w:sz w:val="22"/>
          <w:szCs w:val="22"/>
          <w:lang w:eastAsia="fi-FI"/>
        </w:rPr>
      </w:pPr>
      <w:r>
        <w:rPr>
          <w:noProof/>
        </w:rPr>
        <w:t>5.1 Twitter-viestien visualisoiminen maailmankartalla</w:t>
      </w:r>
      <w:r>
        <w:rPr>
          <w:noProof/>
        </w:rPr>
        <w:tab/>
      </w:r>
      <w:r>
        <w:rPr>
          <w:noProof/>
        </w:rPr>
        <w:fldChar w:fldCharType="begin"/>
      </w:r>
      <w:r>
        <w:rPr>
          <w:noProof/>
        </w:rPr>
        <w:instrText xml:space="preserve"> PAGEREF _Toc510974503 \h </w:instrText>
      </w:r>
      <w:r>
        <w:rPr>
          <w:noProof/>
        </w:rPr>
      </w:r>
      <w:r>
        <w:rPr>
          <w:noProof/>
        </w:rPr>
        <w:fldChar w:fldCharType="separate"/>
      </w:r>
      <w:r>
        <w:rPr>
          <w:noProof/>
        </w:rPr>
        <w:t>29</w:t>
      </w:r>
      <w:r>
        <w:rPr>
          <w:noProof/>
        </w:rPr>
        <w:fldChar w:fldCharType="end"/>
      </w:r>
    </w:p>
    <w:p w14:paraId="343C681A" w14:textId="77777777" w:rsidR="006E568A" w:rsidRDefault="006E568A">
      <w:pPr>
        <w:pStyle w:val="Sisluet2"/>
        <w:rPr>
          <w:rFonts w:asciiTheme="minorHAnsi" w:eastAsiaTheme="minorEastAsia" w:hAnsiTheme="minorHAnsi" w:cstheme="minorBidi"/>
          <w:noProof/>
          <w:color w:val="auto"/>
          <w:sz w:val="22"/>
          <w:szCs w:val="22"/>
          <w:lang w:eastAsia="fi-FI"/>
        </w:rPr>
      </w:pPr>
      <w:r>
        <w:rPr>
          <w:noProof/>
        </w:rPr>
        <w:t>5.1.1 Toiminnollisuus</w:t>
      </w:r>
      <w:r>
        <w:rPr>
          <w:noProof/>
        </w:rPr>
        <w:tab/>
      </w:r>
      <w:r>
        <w:rPr>
          <w:noProof/>
        </w:rPr>
        <w:fldChar w:fldCharType="begin"/>
      </w:r>
      <w:r>
        <w:rPr>
          <w:noProof/>
        </w:rPr>
        <w:instrText xml:space="preserve"> PAGEREF _Toc510974504 \h </w:instrText>
      </w:r>
      <w:r>
        <w:rPr>
          <w:noProof/>
        </w:rPr>
      </w:r>
      <w:r>
        <w:rPr>
          <w:noProof/>
        </w:rPr>
        <w:fldChar w:fldCharType="separate"/>
      </w:r>
      <w:r>
        <w:rPr>
          <w:noProof/>
        </w:rPr>
        <w:t>30</w:t>
      </w:r>
      <w:r>
        <w:rPr>
          <w:noProof/>
        </w:rPr>
        <w:fldChar w:fldCharType="end"/>
      </w:r>
    </w:p>
    <w:p w14:paraId="0C727155" w14:textId="77777777" w:rsidR="006E568A" w:rsidRDefault="006E568A">
      <w:pPr>
        <w:pStyle w:val="Sisluet2"/>
        <w:rPr>
          <w:rFonts w:asciiTheme="minorHAnsi" w:eastAsiaTheme="minorEastAsia" w:hAnsiTheme="minorHAnsi" w:cstheme="minorBidi"/>
          <w:noProof/>
          <w:color w:val="auto"/>
          <w:sz w:val="22"/>
          <w:szCs w:val="22"/>
          <w:lang w:eastAsia="fi-FI"/>
        </w:rPr>
      </w:pPr>
      <w:r>
        <w:rPr>
          <w:noProof/>
        </w:rPr>
        <w:t>5.2 Twitter – viestitietojen visualisoiminen pylväsdiagrammeilla ja graafilla</w:t>
      </w:r>
      <w:r>
        <w:rPr>
          <w:noProof/>
        </w:rPr>
        <w:tab/>
      </w:r>
      <w:r>
        <w:rPr>
          <w:noProof/>
        </w:rPr>
        <w:fldChar w:fldCharType="begin"/>
      </w:r>
      <w:r>
        <w:rPr>
          <w:noProof/>
        </w:rPr>
        <w:instrText xml:space="preserve"> PAGEREF _Toc510974505 \h </w:instrText>
      </w:r>
      <w:r>
        <w:rPr>
          <w:noProof/>
        </w:rPr>
      </w:r>
      <w:r>
        <w:rPr>
          <w:noProof/>
        </w:rPr>
        <w:fldChar w:fldCharType="separate"/>
      </w:r>
      <w:r>
        <w:rPr>
          <w:noProof/>
        </w:rPr>
        <w:t>31</w:t>
      </w:r>
      <w:r>
        <w:rPr>
          <w:noProof/>
        </w:rPr>
        <w:fldChar w:fldCharType="end"/>
      </w:r>
    </w:p>
    <w:p w14:paraId="1D729316" w14:textId="77777777" w:rsidR="006E568A" w:rsidRDefault="006E568A">
      <w:pPr>
        <w:pStyle w:val="Sisluet2"/>
        <w:rPr>
          <w:rFonts w:asciiTheme="minorHAnsi" w:eastAsiaTheme="minorEastAsia" w:hAnsiTheme="minorHAnsi" w:cstheme="minorBidi"/>
          <w:noProof/>
          <w:color w:val="auto"/>
          <w:sz w:val="22"/>
          <w:szCs w:val="22"/>
          <w:lang w:eastAsia="fi-FI"/>
        </w:rPr>
      </w:pPr>
      <w:r>
        <w:rPr>
          <w:noProof/>
        </w:rPr>
        <w:t>5.2.1 Toiminnollisuus</w:t>
      </w:r>
      <w:r>
        <w:rPr>
          <w:noProof/>
        </w:rPr>
        <w:tab/>
      </w:r>
      <w:r>
        <w:rPr>
          <w:noProof/>
        </w:rPr>
        <w:fldChar w:fldCharType="begin"/>
      </w:r>
      <w:r>
        <w:rPr>
          <w:noProof/>
        </w:rPr>
        <w:instrText xml:space="preserve"> PAGEREF _Toc510974506 \h </w:instrText>
      </w:r>
      <w:r>
        <w:rPr>
          <w:noProof/>
        </w:rPr>
      </w:r>
      <w:r>
        <w:rPr>
          <w:noProof/>
        </w:rPr>
        <w:fldChar w:fldCharType="separate"/>
      </w:r>
      <w:r>
        <w:rPr>
          <w:noProof/>
        </w:rPr>
        <w:t>32</w:t>
      </w:r>
      <w:r>
        <w:rPr>
          <w:noProof/>
        </w:rPr>
        <w:fldChar w:fldCharType="end"/>
      </w:r>
    </w:p>
    <w:p w14:paraId="4F81783A" w14:textId="77777777" w:rsidR="006E568A" w:rsidRDefault="006E568A">
      <w:pPr>
        <w:pStyle w:val="Sisluet2"/>
        <w:rPr>
          <w:rFonts w:asciiTheme="minorHAnsi" w:eastAsiaTheme="minorEastAsia" w:hAnsiTheme="minorHAnsi" w:cstheme="minorBidi"/>
          <w:noProof/>
          <w:color w:val="auto"/>
          <w:sz w:val="22"/>
          <w:szCs w:val="22"/>
          <w:lang w:eastAsia="fi-FI"/>
        </w:rPr>
      </w:pPr>
      <w:r>
        <w:rPr>
          <w:noProof/>
        </w:rPr>
        <w:t>5.3 Big Datan hyödyntäminen ja sen ongelmat testijärjestelmissä</w:t>
      </w:r>
      <w:r>
        <w:rPr>
          <w:noProof/>
        </w:rPr>
        <w:tab/>
      </w:r>
      <w:r>
        <w:rPr>
          <w:noProof/>
        </w:rPr>
        <w:fldChar w:fldCharType="begin"/>
      </w:r>
      <w:r>
        <w:rPr>
          <w:noProof/>
        </w:rPr>
        <w:instrText xml:space="preserve"> PAGEREF _Toc510974507 \h </w:instrText>
      </w:r>
      <w:r>
        <w:rPr>
          <w:noProof/>
        </w:rPr>
      </w:r>
      <w:r>
        <w:rPr>
          <w:noProof/>
        </w:rPr>
        <w:fldChar w:fldCharType="separate"/>
      </w:r>
      <w:r>
        <w:rPr>
          <w:noProof/>
        </w:rPr>
        <w:t>33</w:t>
      </w:r>
      <w:r>
        <w:rPr>
          <w:noProof/>
        </w:rPr>
        <w:fldChar w:fldCharType="end"/>
      </w:r>
    </w:p>
    <w:p w14:paraId="34EE1C9E" w14:textId="77777777" w:rsidR="006E568A" w:rsidRDefault="006E568A">
      <w:pPr>
        <w:pStyle w:val="Sisluet1"/>
        <w:tabs>
          <w:tab w:val="right" w:leader="dot" w:pos="9628"/>
        </w:tabs>
        <w:rPr>
          <w:rFonts w:asciiTheme="minorHAnsi" w:eastAsiaTheme="minorEastAsia" w:hAnsiTheme="minorHAnsi" w:cstheme="minorBidi"/>
          <w:noProof/>
          <w:color w:val="auto"/>
          <w:sz w:val="22"/>
          <w:szCs w:val="22"/>
          <w:lang w:eastAsia="fi-FI"/>
        </w:rPr>
      </w:pPr>
      <w:r w:rsidRPr="007E385D">
        <w:rPr>
          <w:rFonts w:ascii="Times New Roman" w:hAnsi="Times New Roman"/>
          <w:noProof/>
        </w:rPr>
        <w:t>6. TESTIJÄRJESTELMIEN KÄYTTÄJÄTESTAUS</w:t>
      </w:r>
      <w:r>
        <w:rPr>
          <w:noProof/>
        </w:rPr>
        <w:tab/>
      </w:r>
      <w:r>
        <w:rPr>
          <w:noProof/>
        </w:rPr>
        <w:fldChar w:fldCharType="begin"/>
      </w:r>
      <w:r>
        <w:rPr>
          <w:noProof/>
        </w:rPr>
        <w:instrText xml:space="preserve"> PAGEREF _Toc510974508 \h </w:instrText>
      </w:r>
      <w:r>
        <w:rPr>
          <w:noProof/>
        </w:rPr>
      </w:r>
      <w:r>
        <w:rPr>
          <w:noProof/>
        </w:rPr>
        <w:fldChar w:fldCharType="separate"/>
      </w:r>
      <w:r>
        <w:rPr>
          <w:noProof/>
        </w:rPr>
        <w:t>37</w:t>
      </w:r>
      <w:r>
        <w:rPr>
          <w:noProof/>
        </w:rPr>
        <w:fldChar w:fldCharType="end"/>
      </w:r>
    </w:p>
    <w:p w14:paraId="2DCCA12E" w14:textId="77777777" w:rsidR="006E568A" w:rsidRDefault="006E568A">
      <w:pPr>
        <w:pStyle w:val="Sisluet2"/>
        <w:rPr>
          <w:rFonts w:asciiTheme="minorHAnsi" w:eastAsiaTheme="minorEastAsia" w:hAnsiTheme="minorHAnsi" w:cstheme="minorBidi"/>
          <w:noProof/>
          <w:color w:val="auto"/>
          <w:sz w:val="22"/>
          <w:szCs w:val="22"/>
          <w:lang w:eastAsia="fi-FI"/>
        </w:rPr>
      </w:pPr>
      <w:r>
        <w:rPr>
          <w:noProof/>
        </w:rPr>
        <w:t>6.1 Testisuunnitelma</w:t>
      </w:r>
      <w:r>
        <w:rPr>
          <w:noProof/>
        </w:rPr>
        <w:tab/>
      </w:r>
      <w:r>
        <w:rPr>
          <w:noProof/>
        </w:rPr>
        <w:fldChar w:fldCharType="begin"/>
      </w:r>
      <w:r>
        <w:rPr>
          <w:noProof/>
        </w:rPr>
        <w:instrText xml:space="preserve"> PAGEREF _Toc510974509 \h </w:instrText>
      </w:r>
      <w:r>
        <w:rPr>
          <w:noProof/>
        </w:rPr>
      </w:r>
      <w:r>
        <w:rPr>
          <w:noProof/>
        </w:rPr>
        <w:fldChar w:fldCharType="separate"/>
      </w:r>
      <w:r>
        <w:rPr>
          <w:noProof/>
        </w:rPr>
        <w:t>37</w:t>
      </w:r>
      <w:r>
        <w:rPr>
          <w:noProof/>
        </w:rPr>
        <w:fldChar w:fldCharType="end"/>
      </w:r>
    </w:p>
    <w:p w14:paraId="1E503C00" w14:textId="77777777" w:rsidR="006E568A" w:rsidRDefault="006E568A">
      <w:pPr>
        <w:pStyle w:val="Sisluet2"/>
        <w:rPr>
          <w:rFonts w:asciiTheme="minorHAnsi" w:eastAsiaTheme="minorEastAsia" w:hAnsiTheme="minorHAnsi" w:cstheme="minorBidi"/>
          <w:noProof/>
          <w:color w:val="auto"/>
          <w:sz w:val="22"/>
          <w:szCs w:val="22"/>
          <w:lang w:eastAsia="fi-FI"/>
        </w:rPr>
      </w:pPr>
      <w:r>
        <w:rPr>
          <w:noProof/>
        </w:rPr>
        <w:t>6.2 Tulokset</w:t>
      </w:r>
      <w:r>
        <w:rPr>
          <w:noProof/>
        </w:rPr>
        <w:tab/>
      </w:r>
      <w:r>
        <w:rPr>
          <w:noProof/>
        </w:rPr>
        <w:fldChar w:fldCharType="begin"/>
      </w:r>
      <w:r>
        <w:rPr>
          <w:noProof/>
        </w:rPr>
        <w:instrText xml:space="preserve"> PAGEREF _Toc510974510 \h </w:instrText>
      </w:r>
      <w:r>
        <w:rPr>
          <w:noProof/>
        </w:rPr>
      </w:r>
      <w:r>
        <w:rPr>
          <w:noProof/>
        </w:rPr>
        <w:fldChar w:fldCharType="separate"/>
      </w:r>
      <w:r>
        <w:rPr>
          <w:noProof/>
        </w:rPr>
        <w:t>41</w:t>
      </w:r>
      <w:r>
        <w:rPr>
          <w:noProof/>
        </w:rPr>
        <w:fldChar w:fldCharType="end"/>
      </w:r>
    </w:p>
    <w:p w14:paraId="071AA11F" w14:textId="77777777" w:rsidR="006E568A" w:rsidRDefault="006E568A">
      <w:pPr>
        <w:pStyle w:val="Sisluet2"/>
        <w:rPr>
          <w:rFonts w:asciiTheme="minorHAnsi" w:eastAsiaTheme="minorEastAsia" w:hAnsiTheme="minorHAnsi" w:cstheme="minorBidi"/>
          <w:noProof/>
          <w:color w:val="auto"/>
          <w:sz w:val="22"/>
          <w:szCs w:val="22"/>
          <w:lang w:eastAsia="fi-FI"/>
        </w:rPr>
      </w:pPr>
      <w:r>
        <w:rPr>
          <w:noProof/>
        </w:rPr>
        <w:lastRenderedPageBreak/>
        <w:t>6.2.1 Osioiden käyttökokemuksen arviot</w:t>
      </w:r>
      <w:r>
        <w:rPr>
          <w:noProof/>
        </w:rPr>
        <w:tab/>
      </w:r>
      <w:r>
        <w:rPr>
          <w:noProof/>
        </w:rPr>
        <w:fldChar w:fldCharType="begin"/>
      </w:r>
      <w:r>
        <w:rPr>
          <w:noProof/>
        </w:rPr>
        <w:instrText xml:space="preserve"> PAGEREF _Toc510974511 \h </w:instrText>
      </w:r>
      <w:r>
        <w:rPr>
          <w:noProof/>
        </w:rPr>
      </w:r>
      <w:r>
        <w:rPr>
          <w:noProof/>
        </w:rPr>
        <w:fldChar w:fldCharType="separate"/>
      </w:r>
      <w:r>
        <w:rPr>
          <w:noProof/>
        </w:rPr>
        <w:t>41</w:t>
      </w:r>
      <w:r>
        <w:rPr>
          <w:noProof/>
        </w:rPr>
        <w:fldChar w:fldCharType="end"/>
      </w:r>
    </w:p>
    <w:p w14:paraId="23A3E2ED" w14:textId="77777777" w:rsidR="006E568A" w:rsidRDefault="006E568A">
      <w:pPr>
        <w:pStyle w:val="Sisluet2"/>
        <w:rPr>
          <w:rFonts w:asciiTheme="minorHAnsi" w:eastAsiaTheme="minorEastAsia" w:hAnsiTheme="minorHAnsi" w:cstheme="minorBidi"/>
          <w:noProof/>
          <w:color w:val="auto"/>
          <w:sz w:val="22"/>
          <w:szCs w:val="22"/>
          <w:lang w:eastAsia="fi-FI"/>
        </w:rPr>
      </w:pPr>
      <w:r>
        <w:rPr>
          <w:noProof/>
        </w:rPr>
        <w:t>6.2.2 Loppukysymysten vastaukset</w:t>
      </w:r>
      <w:r>
        <w:rPr>
          <w:noProof/>
        </w:rPr>
        <w:tab/>
      </w:r>
      <w:r>
        <w:rPr>
          <w:noProof/>
        </w:rPr>
        <w:fldChar w:fldCharType="begin"/>
      </w:r>
      <w:r>
        <w:rPr>
          <w:noProof/>
        </w:rPr>
        <w:instrText xml:space="preserve"> PAGEREF _Toc510974512 \h </w:instrText>
      </w:r>
      <w:r>
        <w:rPr>
          <w:noProof/>
        </w:rPr>
      </w:r>
      <w:r>
        <w:rPr>
          <w:noProof/>
        </w:rPr>
        <w:fldChar w:fldCharType="separate"/>
      </w:r>
      <w:r>
        <w:rPr>
          <w:noProof/>
        </w:rPr>
        <w:t>45</w:t>
      </w:r>
      <w:r>
        <w:rPr>
          <w:noProof/>
        </w:rPr>
        <w:fldChar w:fldCharType="end"/>
      </w:r>
    </w:p>
    <w:p w14:paraId="61456E92" w14:textId="77777777" w:rsidR="006E568A" w:rsidRDefault="006E568A">
      <w:pPr>
        <w:pStyle w:val="Sisluet1"/>
        <w:tabs>
          <w:tab w:val="right" w:leader="dot" w:pos="9628"/>
        </w:tabs>
        <w:rPr>
          <w:rFonts w:asciiTheme="minorHAnsi" w:eastAsiaTheme="minorEastAsia" w:hAnsiTheme="minorHAnsi" w:cstheme="minorBidi"/>
          <w:noProof/>
          <w:color w:val="auto"/>
          <w:sz w:val="22"/>
          <w:szCs w:val="22"/>
          <w:lang w:eastAsia="fi-FI"/>
        </w:rPr>
      </w:pPr>
      <w:r w:rsidRPr="007E385D">
        <w:rPr>
          <w:rFonts w:ascii="Times New Roman" w:hAnsi="Times New Roman"/>
          <w:noProof/>
        </w:rPr>
        <w:t>7. YHTEENVETO</w:t>
      </w:r>
      <w:r>
        <w:rPr>
          <w:noProof/>
        </w:rPr>
        <w:tab/>
      </w:r>
      <w:r>
        <w:rPr>
          <w:noProof/>
        </w:rPr>
        <w:fldChar w:fldCharType="begin"/>
      </w:r>
      <w:r>
        <w:rPr>
          <w:noProof/>
        </w:rPr>
        <w:instrText xml:space="preserve"> PAGEREF _Toc510974513 \h </w:instrText>
      </w:r>
      <w:r>
        <w:rPr>
          <w:noProof/>
        </w:rPr>
      </w:r>
      <w:r>
        <w:rPr>
          <w:noProof/>
        </w:rPr>
        <w:fldChar w:fldCharType="separate"/>
      </w:r>
      <w:r>
        <w:rPr>
          <w:noProof/>
        </w:rPr>
        <w:t>48</w:t>
      </w:r>
      <w:r>
        <w:rPr>
          <w:noProof/>
        </w:rPr>
        <w:fldChar w:fldCharType="end"/>
      </w:r>
    </w:p>
    <w:p w14:paraId="3FAFB407" w14:textId="77777777" w:rsidR="006E568A" w:rsidRDefault="006E568A">
      <w:pPr>
        <w:pStyle w:val="Sisluet1"/>
        <w:tabs>
          <w:tab w:val="right" w:leader="dot" w:pos="9628"/>
        </w:tabs>
        <w:rPr>
          <w:rFonts w:asciiTheme="minorHAnsi" w:eastAsiaTheme="minorEastAsia" w:hAnsiTheme="minorHAnsi" w:cstheme="minorBidi"/>
          <w:noProof/>
          <w:color w:val="auto"/>
          <w:sz w:val="22"/>
          <w:szCs w:val="22"/>
          <w:lang w:eastAsia="fi-FI"/>
        </w:rPr>
      </w:pPr>
      <w:r w:rsidRPr="006E568A">
        <w:rPr>
          <w:rFonts w:ascii="Times New Roman" w:hAnsi="Times New Roman"/>
          <w:noProof/>
        </w:rPr>
        <w:t>LÄHDELUETTELO</w:t>
      </w:r>
      <w:r>
        <w:rPr>
          <w:noProof/>
        </w:rPr>
        <w:tab/>
      </w:r>
      <w:r>
        <w:rPr>
          <w:noProof/>
        </w:rPr>
        <w:fldChar w:fldCharType="begin"/>
      </w:r>
      <w:r>
        <w:rPr>
          <w:noProof/>
        </w:rPr>
        <w:instrText xml:space="preserve"> PAGEREF _Toc510974514 \h </w:instrText>
      </w:r>
      <w:r>
        <w:rPr>
          <w:noProof/>
        </w:rPr>
      </w:r>
      <w:r>
        <w:rPr>
          <w:noProof/>
        </w:rPr>
        <w:fldChar w:fldCharType="separate"/>
      </w:r>
      <w:r>
        <w:rPr>
          <w:noProof/>
        </w:rPr>
        <w:t>51</w:t>
      </w:r>
      <w:r>
        <w:rPr>
          <w:noProof/>
        </w:rPr>
        <w:fldChar w:fldCharType="end"/>
      </w:r>
    </w:p>
    <w:p w14:paraId="529A33FA" w14:textId="77777777" w:rsidR="006E568A" w:rsidRDefault="006E568A">
      <w:pPr>
        <w:pStyle w:val="Sisluet1"/>
        <w:tabs>
          <w:tab w:val="right" w:leader="dot" w:pos="9628"/>
        </w:tabs>
        <w:rPr>
          <w:rFonts w:asciiTheme="minorHAnsi" w:eastAsiaTheme="minorEastAsia" w:hAnsiTheme="minorHAnsi" w:cstheme="minorBidi"/>
          <w:noProof/>
          <w:color w:val="auto"/>
          <w:sz w:val="22"/>
          <w:szCs w:val="22"/>
          <w:lang w:eastAsia="fi-FI"/>
        </w:rPr>
      </w:pPr>
      <w:r w:rsidRPr="007E385D">
        <w:rPr>
          <w:rFonts w:ascii="Times New Roman" w:hAnsi="Times New Roman"/>
          <w:noProof/>
          <w:color w:val="auto"/>
        </w:rPr>
        <w:t>LIITTEET</w:t>
      </w:r>
      <w:r>
        <w:rPr>
          <w:noProof/>
        </w:rPr>
        <w:tab/>
      </w:r>
      <w:r>
        <w:rPr>
          <w:noProof/>
        </w:rPr>
        <w:fldChar w:fldCharType="begin"/>
      </w:r>
      <w:r>
        <w:rPr>
          <w:noProof/>
        </w:rPr>
        <w:instrText xml:space="preserve"> PAGEREF _Toc510974515 \h </w:instrText>
      </w:r>
      <w:r>
        <w:rPr>
          <w:noProof/>
        </w:rPr>
      </w:r>
      <w:r>
        <w:rPr>
          <w:noProof/>
        </w:rPr>
        <w:fldChar w:fldCharType="separate"/>
      </w:r>
      <w:r>
        <w:rPr>
          <w:noProof/>
        </w:rPr>
        <w:t>58</w:t>
      </w:r>
      <w:r>
        <w:rPr>
          <w:noProof/>
        </w:rPr>
        <w:fldChar w:fldCharType="end"/>
      </w:r>
    </w:p>
    <w:p w14:paraId="00C8E9F2" w14:textId="77777777" w:rsidR="006E568A" w:rsidRDefault="006E568A">
      <w:pPr>
        <w:pStyle w:val="Sisluet2"/>
        <w:rPr>
          <w:rFonts w:asciiTheme="minorHAnsi" w:eastAsiaTheme="minorEastAsia" w:hAnsiTheme="minorHAnsi" w:cstheme="minorBidi"/>
          <w:noProof/>
          <w:color w:val="auto"/>
          <w:sz w:val="22"/>
          <w:szCs w:val="22"/>
          <w:lang w:eastAsia="fi-FI"/>
        </w:rPr>
      </w:pPr>
      <w:r w:rsidRPr="007E385D">
        <w:rPr>
          <w:iCs/>
          <w:noProof/>
        </w:rPr>
        <w:t>Taustatietolomake</w:t>
      </w:r>
      <w:r>
        <w:rPr>
          <w:noProof/>
        </w:rPr>
        <w:tab/>
      </w:r>
      <w:r>
        <w:rPr>
          <w:noProof/>
        </w:rPr>
        <w:fldChar w:fldCharType="begin"/>
      </w:r>
      <w:r>
        <w:rPr>
          <w:noProof/>
        </w:rPr>
        <w:instrText xml:space="preserve"> PAGEREF _Toc510974516 \h </w:instrText>
      </w:r>
      <w:r>
        <w:rPr>
          <w:noProof/>
        </w:rPr>
      </w:r>
      <w:r>
        <w:rPr>
          <w:noProof/>
        </w:rPr>
        <w:fldChar w:fldCharType="separate"/>
      </w:r>
      <w:r>
        <w:rPr>
          <w:noProof/>
        </w:rPr>
        <w:t>58</w:t>
      </w:r>
      <w:r>
        <w:rPr>
          <w:noProof/>
        </w:rPr>
        <w:fldChar w:fldCharType="end"/>
      </w:r>
    </w:p>
    <w:p w14:paraId="36C3A083" w14:textId="77777777" w:rsidR="006E568A" w:rsidRDefault="006E568A">
      <w:pPr>
        <w:pStyle w:val="Sisluet2"/>
        <w:rPr>
          <w:rFonts w:asciiTheme="minorHAnsi" w:eastAsiaTheme="minorEastAsia" w:hAnsiTheme="minorHAnsi" w:cstheme="minorBidi"/>
          <w:noProof/>
          <w:color w:val="auto"/>
          <w:sz w:val="22"/>
          <w:szCs w:val="22"/>
          <w:lang w:eastAsia="fi-FI"/>
        </w:rPr>
      </w:pPr>
      <w:r w:rsidRPr="006E568A">
        <w:rPr>
          <w:noProof/>
        </w:rPr>
        <w:t>Käyttäjätutkimuksen tehtävät:</w:t>
      </w:r>
      <w:r>
        <w:rPr>
          <w:noProof/>
        </w:rPr>
        <w:tab/>
      </w:r>
      <w:r>
        <w:rPr>
          <w:noProof/>
        </w:rPr>
        <w:fldChar w:fldCharType="begin"/>
      </w:r>
      <w:r>
        <w:rPr>
          <w:noProof/>
        </w:rPr>
        <w:instrText xml:space="preserve"> PAGEREF _Toc510974517 \h </w:instrText>
      </w:r>
      <w:r>
        <w:rPr>
          <w:noProof/>
        </w:rPr>
      </w:r>
      <w:r>
        <w:rPr>
          <w:noProof/>
        </w:rPr>
        <w:fldChar w:fldCharType="separate"/>
      </w:r>
      <w:r>
        <w:rPr>
          <w:noProof/>
        </w:rPr>
        <w:t>59</w:t>
      </w:r>
      <w:r>
        <w:rPr>
          <w:noProof/>
        </w:rPr>
        <w:fldChar w:fldCharType="end"/>
      </w:r>
    </w:p>
    <w:p w14:paraId="09F192E4" w14:textId="77777777" w:rsidR="006E568A" w:rsidRDefault="006E568A">
      <w:pPr>
        <w:pStyle w:val="Sisluet2"/>
        <w:rPr>
          <w:rFonts w:asciiTheme="minorHAnsi" w:eastAsiaTheme="minorEastAsia" w:hAnsiTheme="minorHAnsi" w:cstheme="minorBidi"/>
          <w:noProof/>
          <w:color w:val="auto"/>
          <w:sz w:val="22"/>
          <w:szCs w:val="22"/>
          <w:lang w:eastAsia="fi-FI"/>
        </w:rPr>
      </w:pPr>
      <w:r>
        <w:rPr>
          <w:noProof/>
        </w:rPr>
        <w:t>Käyttäjätutkimuksen haastattelukysymyslomakkeet</w:t>
      </w:r>
      <w:r>
        <w:rPr>
          <w:noProof/>
        </w:rPr>
        <w:tab/>
      </w:r>
      <w:r>
        <w:rPr>
          <w:noProof/>
        </w:rPr>
        <w:fldChar w:fldCharType="begin"/>
      </w:r>
      <w:r>
        <w:rPr>
          <w:noProof/>
        </w:rPr>
        <w:instrText xml:space="preserve"> PAGEREF _Toc510974518 \h </w:instrText>
      </w:r>
      <w:r>
        <w:rPr>
          <w:noProof/>
        </w:rPr>
      </w:r>
      <w:r>
        <w:rPr>
          <w:noProof/>
        </w:rPr>
        <w:fldChar w:fldCharType="separate"/>
      </w:r>
      <w:r>
        <w:rPr>
          <w:noProof/>
        </w:rPr>
        <w:t>60</w:t>
      </w:r>
      <w:r>
        <w:rPr>
          <w:noProof/>
        </w:rPr>
        <w:fldChar w:fldCharType="end"/>
      </w:r>
    </w:p>
    <w:p w14:paraId="139CF6D8" w14:textId="77777777" w:rsidR="006E568A" w:rsidRDefault="006E568A">
      <w:pPr>
        <w:pStyle w:val="Sisluet2"/>
        <w:rPr>
          <w:rFonts w:asciiTheme="minorHAnsi" w:eastAsiaTheme="minorEastAsia" w:hAnsiTheme="minorHAnsi" w:cstheme="minorBidi"/>
          <w:noProof/>
          <w:color w:val="auto"/>
          <w:sz w:val="22"/>
          <w:szCs w:val="22"/>
          <w:lang w:eastAsia="fi-FI"/>
        </w:rPr>
      </w:pPr>
      <w:r>
        <w:rPr>
          <w:noProof/>
        </w:rPr>
        <w:t>Käyttäjätutkimuksen tulokset ja taulukot</w:t>
      </w:r>
      <w:r>
        <w:rPr>
          <w:noProof/>
        </w:rPr>
        <w:tab/>
      </w:r>
      <w:r>
        <w:rPr>
          <w:noProof/>
        </w:rPr>
        <w:fldChar w:fldCharType="begin"/>
      </w:r>
      <w:r>
        <w:rPr>
          <w:noProof/>
        </w:rPr>
        <w:instrText xml:space="preserve"> PAGEREF _Toc510974519 \h </w:instrText>
      </w:r>
      <w:r>
        <w:rPr>
          <w:noProof/>
        </w:rPr>
      </w:r>
      <w:r>
        <w:rPr>
          <w:noProof/>
        </w:rPr>
        <w:fldChar w:fldCharType="separate"/>
      </w:r>
      <w:r>
        <w:rPr>
          <w:noProof/>
        </w:rPr>
        <w:t>62</w:t>
      </w:r>
      <w:r>
        <w:rPr>
          <w:noProof/>
        </w:rPr>
        <w:fldChar w:fldCharType="end"/>
      </w:r>
    </w:p>
    <w:p w14:paraId="07B670EC" w14:textId="77777777" w:rsidR="006E568A" w:rsidRDefault="006E568A">
      <w:pPr>
        <w:pStyle w:val="Sisluet2"/>
        <w:rPr>
          <w:rFonts w:asciiTheme="minorHAnsi" w:eastAsiaTheme="minorEastAsia" w:hAnsiTheme="minorHAnsi" w:cstheme="minorBidi"/>
          <w:noProof/>
          <w:color w:val="auto"/>
          <w:sz w:val="22"/>
          <w:szCs w:val="22"/>
          <w:lang w:eastAsia="fi-FI"/>
        </w:rPr>
      </w:pPr>
      <w:r>
        <w:rPr>
          <w:noProof/>
        </w:rPr>
        <w:t>Osallistujat</w:t>
      </w:r>
      <w:r>
        <w:rPr>
          <w:noProof/>
        </w:rPr>
        <w:tab/>
      </w:r>
      <w:r>
        <w:rPr>
          <w:noProof/>
        </w:rPr>
        <w:fldChar w:fldCharType="begin"/>
      </w:r>
      <w:r>
        <w:rPr>
          <w:noProof/>
        </w:rPr>
        <w:instrText xml:space="preserve"> PAGEREF _Toc510974520 \h </w:instrText>
      </w:r>
      <w:r>
        <w:rPr>
          <w:noProof/>
        </w:rPr>
      </w:r>
      <w:r>
        <w:rPr>
          <w:noProof/>
        </w:rPr>
        <w:fldChar w:fldCharType="separate"/>
      </w:r>
      <w:r>
        <w:rPr>
          <w:noProof/>
        </w:rPr>
        <w:t>62</w:t>
      </w:r>
      <w:r>
        <w:rPr>
          <w:noProof/>
        </w:rPr>
        <w:fldChar w:fldCharType="end"/>
      </w:r>
    </w:p>
    <w:p w14:paraId="7D16C6E7" w14:textId="77777777" w:rsidR="006E568A" w:rsidRDefault="006E568A">
      <w:pPr>
        <w:pStyle w:val="Sisluet2"/>
        <w:rPr>
          <w:rFonts w:asciiTheme="minorHAnsi" w:eastAsiaTheme="minorEastAsia" w:hAnsiTheme="minorHAnsi" w:cstheme="minorBidi"/>
          <w:noProof/>
          <w:color w:val="auto"/>
          <w:sz w:val="22"/>
          <w:szCs w:val="22"/>
          <w:lang w:eastAsia="fi-FI"/>
        </w:rPr>
      </w:pPr>
      <w:r>
        <w:rPr>
          <w:noProof/>
        </w:rPr>
        <w:t>Vastaukset käyttäjäkohtaisesti</w:t>
      </w:r>
      <w:r>
        <w:rPr>
          <w:noProof/>
        </w:rPr>
        <w:tab/>
      </w:r>
      <w:r>
        <w:rPr>
          <w:noProof/>
        </w:rPr>
        <w:fldChar w:fldCharType="begin"/>
      </w:r>
      <w:r>
        <w:rPr>
          <w:noProof/>
        </w:rPr>
        <w:instrText xml:space="preserve"> PAGEREF _Toc510974521 \h </w:instrText>
      </w:r>
      <w:r>
        <w:rPr>
          <w:noProof/>
        </w:rPr>
      </w:r>
      <w:r>
        <w:rPr>
          <w:noProof/>
        </w:rPr>
        <w:fldChar w:fldCharType="separate"/>
      </w:r>
      <w:r>
        <w:rPr>
          <w:noProof/>
        </w:rPr>
        <w:t>62</w:t>
      </w:r>
      <w:r>
        <w:rPr>
          <w:noProof/>
        </w:rPr>
        <w:fldChar w:fldCharType="end"/>
      </w:r>
    </w:p>
    <w:p w14:paraId="314C6238" w14:textId="77777777" w:rsidR="00D91104" w:rsidRDefault="00D451AB">
      <w:pPr>
        <w:pStyle w:val="Sisllysluettelo1"/>
        <w:tabs>
          <w:tab w:val="clear" w:pos="9628"/>
          <w:tab w:val="right" w:leader="dot" w:pos="9638"/>
        </w:tabs>
      </w:pPr>
      <w:r>
        <w:fldChar w:fldCharType="end"/>
      </w:r>
    </w:p>
    <w:p w14:paraId="10381535" w14:textId="77777777" w:rsidR="004D721D" w:rsidRDefault="004D721D" w:rsidP="004D721D"/>
    <w:p w14:paraId="52925E75" w14:textId="77777777" w:rsidR="004D721D" w:rsidRDefault="004D721D" w:rsidP="004D721D"/>
    <w:p w14:paraId="543E7DED" w14:textId="77777777" w:rsidR="004D721D" w:rsidRDefault="004D721D" w:rsidP="004D721D"/>
    <w:p w14:paraId="7C71DB9D" w14:textId="77777777" w:rsidR="004D721D" w:rsidRDefault="004D721D" w:rsidP="004D721D"/>
    <w:p w14:paraId="3703132B" w14:textId="77777777" w:rsidR="004D721D" w:rsidRDefault="004D721D" w:rsidP="004D721D"/>
    <w:p w14:paraId="0C03194A" w14:textId="77777777" w:rsidR="004D721D" w:rsidRDefault="004D721D" w:rsidP="004D721D"/>
    <w:p w14:paraId="5CC223D9" w14:textId="77777777" w:rsidR="004D721D" w:rsidRDefault="004D721D" w:rsidP="004D721D"/>
    <w:p w14:paraId="1EE62EED" w14:textId="77777777" w:rsidR="004D721D" w:rsidRDefault="004D721D" w:rsidP="004D721D"/>
    <w:p w14:paraId="7FA2ED92" w14:textId="77777777" w:rsidR="004D721D" w:rsidRDefault="004D721D" w:rsidP="004D721D"/>
    <w:p w14:paraId="2880F213" w14:textId="77777777" w:rsidR="004D721D" w:rsidRDefault="004D721D" w:rsidP="004D721D"/>
    <w:p w14:paraId="75D39C70" w14:textId="77777777" w:rsidR="004D721D" w:rsidRDefault="004D721D" w:rsidP="004D721D"/>
    <w:p w14:paraId="52257736" w14:textId="77777777" w:rsidR="004D721D" w:rsidRDefault="004D721D" w:rsidP="004D721D"/>
    <w:p w14:paraId="025B3CA5" w14:textId="77777777" w:rsidR="004D721D" w:rsidRDefault="004D721D" w:rsidP="004D721D"/>
    <w:p w14:paraId="01323A3F" w14:textId="77777777" w:rsidR="004D721D" w:rsidRDefault="004D721D" w:rsidP="004D721D"/>
    <w:p w14:paraId="7EF12E1F" w14:textId="77777777" w:rsidR="004D721D" w:rsidRDefault="004D721D" w:rsidP="004D721D"/>
    <w:p w14:paraId="390CBCBD" w14:textId="77777777" w:rsidR="004D721D" w:rsidRDefault="004D721D" w:rsidP="004D721D"/>
    <w:p w14:paraId="38B17D25" w14:textId="77777777" w:rsidR="004D721D" w:rsidRDefault="004D721D" w:rsidP="004D721D"/>
    <w:p w14:paraId="0C1AD028" w14:textId="77777777" w:rsidR="004D721D" w:rsidRDefault="004D721D" w:rsidP="004D721D"/>
    <w:p w14:paraId="7BB04E97" w14:textId="77777777" w:rsidR="004D721D" w:rsidRDefault="004D721D" w:rsidP="004D721D"/>
    <w:p w14:paraId="13684607" w14:textId="77777777" w:rsidR="004D721D" w:rsidRDefault="004D721D" w:rsidP="00C666EB">
      <w:pPr>
        <w:ind w:firstLine="0"/>
      </w:pPr>
    </w:p>
    <w:p w14:paraId="35ED4CE8" w14:textId="53C946B2" w:rsidR="001E75F1" w:rsidRPr="001E75F1" w:rsidRDefault="001E75F1" w:rsidP="001E75F1">
      <w:pPr>
        <w:suppressAutoHyphens w:val="0"/>
        <w:spacing w:line="276" w:lineRule="auto"/>
        <w:ind w:firstLine="0"/>
        <w:jc w:val="left"/>
        <w:rPr>
          <w:rFonts w:ascii="Times New Roman" w:hAnsi="Times New Roman"/>
          <w:b/>
          <w:bCs/>
          <w:sz w:val="28"/>
          <w:szCs w:val="28"/>
        </w:rPr>
        <w:sectPr w:rsidR="001E75F1" w:rsidRPr="001E75F1" w:rsidSect="001E75F1">
          <w:headerReference w:type="default" r:id="rId10"/>
          <w:footerReference w:type="default" r:id="rId11"/>
          <w:pgSz w:w="11906" w:h="16838"/>
          <w:pgMar w:top="1417" w:right="1134" w:bottom="1417" w:left="1134" w:header="709" w:footer="709" w:gutter="0"/>
          <w:pgNumType w:start="1"/>
          <w:cols w:space="708"/>
          <w:formProt w:val="0"/>
          <w:docGrid w:linePitch="360" w:charSpace="-6145"/>
        </w:sectPr>
      </w:pPr>
      <w:bookmarkStart w:id="6" w:name="_Toc462643321"/>
      <w:bookmarkStart w:id="7" w:name="_Toc463943271"/>
      <w:bookmarkEnd w:id="6"/>
      <w:bookmarkEnd w:id="7"/>
    </w:p>
    <w:p w14:paraId="36FC2E1B" w14:textId="1B2C1798" w:rsidR="00D91104" w:rsidRPr="004D721D" w:rsidRDefault="00152D44" w:rsidP="004D721D">
      <w:pPr>
        <w:pStyle w:val="Otsikko11"/>
        <w:spacing w:line="360" w:lineRule="auto"/>
        <w:ind w:firstLine="0"/>
        <w:rPr>
          <w:rFonts w:ascii="Times New Roman" w:hAnsi="Times New Roman"/>
          <w:color w:val="00000A"/>
        </w:rPr>
      </w:pPr>
      <w:bookmarkStart w:id="8" w:name="_Toc510974483"/>
      <w:r w:rsidRPr="007710C8">
        <w:rPr>
          <w:rFonts w:ascii="Times New Roman" w:hAnsi="Times New Roman"/>
          <w:color w:val="00000A"/>
        </w:rPr>
        <w:lastRenderedPageBreak/>
        <w:t>1. JOHDANTO</w:t>
      </w:r>
      <w:bookmarkEnd w:id="8"/>
    </w:p>
    <w:p w14:paraId="038184B9" w14:textId="4F38A531"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Tieto on aina ollut merkittävässä roolissa ja sillä on </w:t>
      </w:r>
      <w:r w:rsidR="00AE6B7F">
        <w:rPr>
          <w:rFonts w:ascii="Times New Roman" w:hAnsi="Times New Roman"/>
        </w:rPr>
        <w:t>aina nähty olevan</w:t>
      </w:r>
      <w:r w:rsidRPr="007710C8">
        <w:rPr>
          <w:rFonts w:ascii="Times New Roman" w:hAnsi="Times New Roman"/>
        </w:rPr>
        <w:t xml:space="preserve"> strategista arvoa. </w:t>
      </w:r>
      <w:r w:rsidR="00AE6B7F">
        <w:rPr>
          <w:rFonts w:ascii="Times New Roman" w:hAnsi="Times New Roman"/>
        </w:rPr>
        <w:t xml:space="preserve">Nykypäivän </w:t>
      </w:r>
      <w:r w:rsidRPr="007710C8">
        <w:rPr>
          <w:rFonts w:ascii="Times New Roman" w:hAnsi="Times New Roman"/>
        </w:rPr>
        <w:t>t</w:t>
      </w:r>
      <w:r w:rsidR="00AE6B7F">
        <w:rPr>
          <w:rFonts w:ascii="Times New Roman" w:hAnsi="Times New Roman"/>
        </w:rPr>
        <w:t xml:space="preserve">ärkein varanto ei ole enää </w:t>
      </w:r>
      <w:r w:rsidRPr="007710C8">
        <w:rPr>
          <w:rFonts w:ascii="Times New Roman" w:hAnsi="Times New Roman"/>
        </w:rPr>
        <w:t>materia</w:t>
      </w:r>
      <w:r w:rsidR="00AE6B7F">
        <w:rPr>
          <w:rFonts w:ascii="Times New Roman" w:hAnsi="Times New Roman"/>
        </w:rPr>
        <w:t>,</w:t>
      </w:r>
      <w:r w:rsidRPr="007710C8">
        <w:rPr>
          <w:rFonts w:ascii="Times New Roman" w:hAnsi="Times New Roman"/>
        </w:rPr>
        <w:t xml:space="preserve"> </w:t>
      </w:r>
      <w:del w:id="9" w:author="Hassi Sakari" w:date="2017-10-29T16:01:00Z">
        <w:r w:rsidRPr="007710C8" w:rsidDel="0037239A">
          <w:rPr>
            <w:rFonts w:ascii="Times New Roman" w:hAnsi="Times New Roman"/>
          </w:rPr>
          <w:delText>tai mikään fysikaalinen</w:delText>
        </w:r>
      </w:del>
      <w:ins w:id="10" w:author="Harri Siirtola" w:date="2017-06-18T15:13:00Z">
        <w:del w:id="11" w:author="Hassi Sakari" w:date="2017-10-29T16:01:00Z">
          <w:r w:rsidR="009A17A0" w:rsidRPr="007710C8" w:rsidDel="0037239A">
            <w:rPr>
              <w:rFonts w:ascii="Times New Roman" w:hAnsi="Times New Roman"/>
            </w:rPr>
            <w:delText>,</w:delText>
          </w:r>
        </w:del>
      </w:ins>
      <w:del w:id="12" w:author="Hassi Sakari" w:date="2017-10-29T16:01:00Z">
        <w:r w:rsidRPr="007710C8" w:rsidDel="0037239A">
          <w:rPr>
            <w:rFonts w:ascii="Times New Roman" w:hAnsi="Times New Roman"/>
          </w:rPr>
          <w:delText xml:space="preserve"> </w:delText>
        </w:r>
      </w:del>
      <w:r w:rsidRPr="007710C8">
        <w:rPr>
          <w:rFonts w:ascii="Times New Roman" w:hAnsi="Times New Roman"/>
        </w:rPr>
        <w:t>vaan varallisuus perustuu aineettomaan omaisuuteen</w:t>
      </w:r>
      <w:ins w:id="13" w:author="Hassi Sakari" w:date="2017-10-29T16:01:00Z">
        <w:r w:rsidR="0037239A" w:rsidRPr="007710C8">
          <w:rPr>
            <w:rFonts w:ascii="Times New Roman" w:hAnsi="Times New Roman"/>
          </w:rPr>
          <w:t>,</w:t>
        </w:r>
      </w:ins>
      <w:del w:id="14" w:author="Harri Siirtola" w:date="2017-06-18T15:13:00Z">
        <w:r w:rsidRPr="007710C8" w:rsidDel="009A17A0">
          <w:rPr>
            <w:rFonts w:ascii="Times New Roman" w:hAnsi="Times New Roman"/>
          </w:rPr>
          <w:delText>,</w:delText>
        </w:r>
      </w:del>
      <w:r w:rsidRPr="007710C8">
        <w:rPr>
          <w:rFonts w:ascii="Times New Roman" w:hAnsi="Times New Roman"/>
        </w:rPr>
        <w:t xml:space="preserve"> jota ohjata</w:t>
      </w:r>
      <w:r w:rsidR="00AE6B7F">
        <w:rPr>
          <w:rFonts w:ascii="Times New Roman" w:hAnsi="Times New Roman"/>
        </w:rPr>
        <w:t xml:space="preserve">an tiedolla. Myös </w:t>
      </w:r>
      <w:r w:rsidR="00E464A2" w:rsidRPr="007710C8">
        <w:rPr>
          <w:rFonts w:ascii="Times New Roman" w:hAnsi="Times New Roman"/>
          <w:color w:val="000000" w:themeColor="text1"/>
        </w:rPr>
        <w:t xml:space="preserve">Buyya </w:t>
      </w:r>
      <w:r w:rsidR="00E464A2" w:rsidRPr="007710C8">
        <w:rPr>
          <w:rFonts w:ascii="Times New Roman" w:hAnsi="Times New Roman"/>
        </w:rPr>
        <w:t>ja kumppanit</w:t>
      </w:r>
      <w:r w:rsidR="008D29AE" w:rsidRPr="007710C8">
        <w:rPr>
          <w:rFonts w:ascii="Times New Roman" w:hAnsi="Times New Roman"/>
        </w:rPr>
        <w:t xml:space="preserve"> [2009]</w:t>
      </w:r>
      <w:r w:rsidR="00AE6B7F">
        <w:rPr>
          <w:rFonts w:ascii="Times New Roman" w:hAnsi="Times New Roman"/>
        </w:rPr>
        <w:t xml:space="preserve"> toteavat tutkimuksessaan,</w:t>
      </w:r>
      <w:r w:rsidRPr="007710C8">
        <w:rPr>
          <w:rFonts w:ascii="Times New Roman" w:hAnsi="Times New Roman"/>
        </w:rPr>
        <w:t xml:space="preserve"> että tietojenkäsit</w:t>
      </w:r>
      <w:r w:rsidR="00E464A2" w:rsidRPr="007710C8">
        <w:rPr>
          <w:rFonts w:ascii="Times New Roman" w:hAnsi="Times New Roman"/>
        </w:rPr>
        <w:t>t</w:t>
      </w:r>
      <w:r w:rsidRPr="007710C8">
        <w:rPr>
          <w:rFonts w:ascii="Times New Roman" w:hAnsi="Times New Roman"/>
        </w:rPr>
        <w:t xml:space="preserve">elyn kautta tuotettu </w:t>
      </w:r>
      <w:r w:rsidR="00E464A2" w:rsidRPr="007710C8">
        <w:rPr>
          <w:rFonts w:ascii="Times New Roman" w:hAnsi="Times New Roman"/>
        </w:rPr>
        <w:t xml:space="preserve">tieto tulee olemaan </w:t>
      </w:r>
      <w:r w:rsidRPr="007710C8">
        <w:rPr>
          <w:rFonts w:ascii="Times New Roman" w:hAnsi="Times New Roman"/>
        </w:rPr>
        <w:t xml:space="preserve">viides hyödyke sähkön, veden, bensan ja teleliikenteen lisäksi. Big Data on ollut jo muutamia vuosia kuuma puheenaihe tutkimus- ja yritysmaailmassa. Nykyään onkin vaikea olla huomaamatta Big Datan mainintaa monissa asiayhteyksissä. Alati kasvava luodun tiedon määrä ja sensoriverkkojen kehitys on johtanut tilanteeseen, jossa yhä useammasta fyysisen maailman tapahtumasta jää digitaalinen </w:t>
      </w:r>
      <w:r w:rsidR="00E464A2" w:rsidRPr="007710C8">
        <w:rPr>
          <w:rFonts w:ascii="Times New Roman" w:hAnsi="Times New Roman"/>
        </w:rPr>
        <w:t>jälki</w:t>
      </w:r>
      <w:r w:rsidRPr="007710C8">
        <w:rPr>
          <w:rFonts w:ascii="Times New Roman" w:hAnsi="Times New Roman"/>
        </w:rPr>
        <w:t>. Tätä tietoa on nyt yhä laajemm</w:t>
      </w:r>
      <w:r w:rsidR="00E464A2" w:rsidRPr="007710C8">
        <w:rPr>
          <w:rFonts w:ascii="Times New Roman" w:hAnsi="Times New Roman"/>
        </w:rPr>
        <w:t>in alettu arvostamaan ja käyttämään</w:t>
      </w:r>
      <w:r w:rsidRPr="007710C8">
        <w:rPr>
          <w:rFonts w:ascii="Times New Roman" w:hAnsi="Times New Roman"/>
        </w:rPr>
        <w:t xml:space="preserve"> osana päätöstentekoprosesseja. Big Datan ongelman</w:t>
      </w:r>
      <w:r w:rsidR="00E464A2" w:rsidRPr="007710C8">
        <w:rPr>
          <w:rFonts w:ascii="Times New Roman" w:hAnsi="Times New Roman"/>
        </w:rPr>
        <w:t>a on kuitenkin sen käyttöön valjastaminen</w:t>
      </w:r>
      <w:r w:rsidRPr="007710C8">
        <w:rPr>
          <w:rFonts w:ascii="Times New Roman" w:hAnsi="Times New Roman"/>
        </w:rPr>
        <w:t xml:space="preserve">. Tiedon tarkasta sisällöstä ei voida olla varmoja ja tiedon sisäisten yhteyksien löytäminen sekä analysoiminen ovat työläitä </w:t>
      </w:r>
      <w:r w:rsidR="00E464A2" w:rsidRPr="007710C8">
        <w:rPr>
          <w:rFonts w:ascii="Times New Roman" w:hAnsi="Times New Roman"/>
        </w:rPr>
        <w:t>prosesseja</w:t>
      </w:r>
      <w:r w:rsidRPr="007710C8">
        <w:rPr>
          <w:rFonts w:ascii="Times New Roman" w:hAnsi="Times New Roman"/>
        </w:rPr>
        <w:t xml:space="preserve">. </w:t>
      </w:r>
      <w:r w:rsidR="00E464A2" w:rsidRPr="007710C8">
        <w:rPr>
          <w:rFonts w:ascii="Times New Roman" w:hAnsi="Times New Roman"/>
        </w:rPr>
        <w:t>Näiden tekijöiden lisäksi</w:t>
      </w:r>
      <w:r w:rsidRPr="007710C8">
        <w:rPr>
          <w:rFonts w:ascii="Times New Roman" w:hAnsi="Times New Roman"/>
        </w:rPr>
        <w:t xml:space="preserve"> tiedon käsittely vaatii paljon </w:t>
      </w:r>
      <w:r w:rsidR="00E464A2" w:rsidRPr="007710C8">
        <w:rPr>
          <w:rFonts w:ascii="Times New Roman" w:hAnsi="Times New Roman"/>
        </w:rPr>
        <w:t>säilytyskapasiteettiä</w:t>
      </w:r>
      <w:r w:rsidRPr="007710C8">
        <w:rPr>
          <w:rFonts w:ascii="Times New Roman" w:hAnsi="Times New Roman"/>
        </w:rPr>
        <w:t xml:space="preserve"> sekä </w:t>
      </w:r>
      <w:r w:rsidR="00386689" w:rsidRPr="007710C8">
        <w:rPr>
          <w:rFonts w:ascii="Times New Roman" w:hAnsi="Times New Roman"/>
        </w:rPr>
        <w:t>Big Datan käsittelyyn luodun ohjelmistoarkkitehtuurin</w:t>
      </w:r>
      <w:r w:rsidR="00E464A2" w:rsidRPr="007710C8">
        <w:rPr>
          <w:rFonts w:ascii="Times New Roman" w:hAnsi="Times New Roman"/>
        </w:rPr>
        <w:t xml:space="preserve">. Big </w:t>
      </w:r>
      <w:ins w:id="15" w:author="Hassi Sakari" w:date="2017-10-29T16:02:00Z">
        <w:r w:rsidR="0037239A" w:rsidRPr="007710C8">
          <w:rPr>
            <w:rFonts w:ascii="Times New Roman" w:hAnsi="Times New Roman"/>
          </w:rPr>
          <w:t>D</w:t>
        </w:r>
      </w:ins>
      <w:del w:id="16" w:author="Hassi Sakari" w:date="2017-10-29T16:02:00Z">
        <w:r w:rsidR="00E464A2" w:rsidRPr="007710C8" w:rsidDel="0037239A">
          <w:rPr>
            <w:rFonts w:ascii="Times New Roman" w:hAnsi="Times New Roman"/>
          </w:rPr>
          <w:delText>d</w:delText>
        </w:r>
      </w:del>
      <w:r w:rsidR="00E464A2" w:rsidRPr="007710C8">
        <w:rPr>
          <w:rFonts w:ascii="Times New Roman" w:hAnsi="Times New Roman"/>
        </w:rPr>
        <w:t xml:space="preserve">atan käsittelyn ongelmat huomioiden, </w:t>
      </w:r>
      <w:r w:rsidR="00E464A2" w:rsidRPr="007710C8">
        <w:rPr>
          <w:rFonts w:ascii="Times New Roman" w:hAnsi="Times New Roman"/>
          <w:color w:val="000000" w:themeColor="text1"/>
        </w:rPr>
        <w:t>Brenton Faber</w:t>
      </w:r>
      <w:r w:rsidRPr="007710C8">
        <w:rPr>
          <w:rFonts w:ascii="Times New Roman" w:hAnsi="Times New Roman"/>
          <w:color w:val="000000" w:themeColor="text1"/>
        </w:rPr>
        <w:t xml:space="preserve"> </w:t>
      </w:r>
      <w:r w:rsidR="004238B8">
        <w:rPr>
          <w:rFonts w:ascii="Times New Roman" w:hAnsi="Times New Roman"/>
        </w:rPr>
        <w:t>totesi</w:t>
      </w:r>
      <w:r w:rsidR="00E464A2" w:rsidRPr="007710C8">
        <w:rPr>
          <w:rFonts w:ascii="Times New Roman" w:hAnsi="Times New Roman"/>
        </w:rPr>
        <w:t xml:space="preserve"> vuoden </w:t>
      </w:r>
      <w:r w:rsidRPr="007710C8">
        <w:rPr>
          <w:rFonts w:ascii="Times New Roman" w:hAnsi="Times New Roman"/>
        </w:rPr>
        <w:t xml:space="preserve">2013 </w:t>
      </w:r>
      <w:del w:id="17" w:author="Hassi Sakari" w:date="2017-10-29T16:03:00Z">
        <w:r w:rsidRPr="004238B8" w:rsidDel="0037239A">
          <w:rPr>
            <w:rFonts w:ascii="Times New Roman" w:hAnsi="Times New Roman"/>
          </w:rPr>
          <w:delText xml:space="preserve">ATTW </w:delText>
        </w:r>
      </w:del>
      <w:ins w:id="18" w:author="Hassi Sakari" w:date="2017-10-29T16:03:00Z">
        <w:r w:rsidR="0037239A" w:rsidRPr="004238B8">
          <w:rPr>
            <w:rFonts w:ascii="Times New Roman" w:hAnsi="Times New Roman"/>
          </w:rPr>
          <w:t>Association of Teachers of Technical Writing</w:t>
        </w:r>
        <w:r w:rsidR="0037239A" w:rsidRPr="007710C8">
          <w:rPr>
            <w:rFonts w:ascii="Times New Roman" w:hAnsi="Times New Roman"/>
          </w:rPr>
          <w:t xml:space="preserve"> -k</w:t>
        </w:r>
      </w:ins>
      <w:del w:id="19" w:author="Hassi Sakari" w:date="2017-10-29T16:03:00Z">
        <w:r w:rsidRPr="007710C8" w:rsidDel="0037239A">
          <w:rPr>
            <w:rFonts w:ascii="Times New Roman" w:hAnsi="Times New Roman"/>
          </w:rPr>
          <w:delText>K</w:delText>
        </w:r>
      </w:del>
      <w:r w:rsidRPr="007710C8">
        <w:rPr>
          <w:rFonts w:ascii="Times New Roman" w:hAnsi="Times New Roman"/>
        </w:rPr>
        <w:t xml:space="preserve">onferenssissa meidän teknologisten mahdollisuuksien kerätä </w:t>
      </w:r>
      <w:r w:rsidR="00E464A2" w:rsidRPr="007710C8">
        <w:rPr>
          <w:rFonts w:ascii="Times New Roman" w:hAnsi="Times New Roman"/>
        </w:rPr>
        <w:t>tietoa</w:t>
      </w:r>
      <w:r w:rsidRPr="007710C8">
        <w:rPr>
          <w:rFonts w:ascii="Times New Roman" w:hAnsi="Times New Roman"/>
        </w:rPr>
        <w:t xml:space="preserve"> ylittävän analyyttisen kapasiteetin luoda uutta ja merkityksellistä tietoa tämän </w:t>
      </w:r>
      <w:r w:rsidR="00E464A2" w:rsidRPr="007710C8">
        <w:rPr>
          <w:rFonts w:ascii="Times New Roman" w:hAnsi="Times New Roman"/>
        </w:rPr>
        <w:t>aineiston</w:t>
      </w:r>
      <w:r w:rsidRPr="007710C8">
        <w:rPr>
          <w:rFonts w:ascii="Times New Roman" w:hAnsi="Times New Roman"/>
        </w:rPr>
        <w:t xml:space="preserve"> pohjalta</w:t>
      </w:r>
      <w:r w:rsidR="00A81F56" w:rsidRPr="007710C8">
        <w:rPr>
          <w:rFonts w:ascii="Times New Roman" w:hAnsi="Times New Roman"/>
        </w:rPr>
        <w:t xml:space="preserve"> [Faber, 2013]</w:t>
      </w:r>
      <w:r w:rsidRPr="007710C8">
        <w:rPr>
          <w:rFonts w:ascii="Times New Roman" w:hAnsi="Times New Roman"/>
        </w:rPr>
        <w:t>.</w:t>
      </w:r>
    </w:p>
    <w:p w14:paraId="6C6D9258" w14:textId="429435D3" w:rsidR="005B1A61" w:rsidRDefault="00386689" w:rsidP="007710C8">
      <w:pPr>
        <w:spacing w:line="360" w:lineRule="auto"/>
        <w:ind w:firstLine="0"/>
        <w:rPr>
          <w:rFonts w:ascii="Times New Roman" w:hAnsi="Times New Roman"/>
        </w:rPr>
      </w:pPr>
      <w:r w:rsidRPr="007710C8">
        <w:rPr>
          <w:rFonts w:ascii="Times New Roman" w:hAnsi="Times New Roman"/>
        </w:rPr>
        <w:tab/>
        <w:t xml:space="preserve">Kasvavien data määrien käsittelyyn ja hyödyntämiseen on pyritty etsimään </w:t>
      </w:r>
      <w:r w:rsidR="0020272A" w:rsidRPr="007710C8">
        <w:rPr>
          <w:rFonts w:ascii="Times New Roman" w:hAnsi="Times New Roman"/>
        </w:rPr>
        <w:t xml:space="preserve">ratkaisua uusista teknologia-alan innovaatioista. Virtuaalitodellisuus ei ole tällä saralla uusi keksintö ja virtuaalitodellisuuteen pohjautuvia ratkaisuita on jo </w:t>
      </w:r>
      <w:r w:rsidR="0086571E" w:rsidRPr="007710C8">
        <w:rPr>
          <w:rFonts w:ascii="Times New Roman" w:hAnsi="Times New Roman"/>
        </w:rPr>
        <w:t xml:space="preserve">muutamia </w:t>
      </w:r>
      <w:r w:rsidR="0020272A" w:rsidRPr="007710C8">
        <w:rPr>
          <w:rFonts w:ascii="Times New Roman" w:hAnsi="Times New Roman"/>
        </w:rPr>
        <w:t xml:space="preserve">vuosia hyödynnetty </w:t>
      </w:r>
      <w:r w:rsidR="0086571E" w:rsidRPr="007710C8">
        <w:rPr>
          <w:rFonts w:ascii="Times New Roman" w:hAnsi="Times New Roman"/>
        </w:rPr>
        <w:t>erityisesti peleissä sekä markkinoinnillisena työkaluna erityisesti realististen kokemuksien ja aistimuksien välittämiseen käyttäjälle. Virtuaalitodellisuutta on myös esitetty ratkaisuna alati kasvavien ja kompleksisten datakoko</w:t>
      </w:r>
      <w:r w:rsidR="00FB4729" w:rsidRPr="007710C8">
        <w:rPr>
          <w:rFonts w:ascii="Times New Roman" w:hAnsi="Times New Roman"/>
        </w:rPr>
        <w:t xml:space="preserve">naisuuksien esittämiseen. Dataa visualisoivia ja virtuaalitodellisuutta hyödyntäviä järjestelmiä ei kuitenkaan juuri toistaiseksi ole saatavilla. </w:t>
      </w:r>
      <w:r w:rsidR="00054A2B" w:rsidRPr="007710C8">
        <w:rPr>
          <w:rFonts w:ascii="Times New Roman" w:hAnsi="Times New Roman"/>
        </w:rPr>
        <w:t xml:space="preserve">Tässä tutkimuksessa tarkoituksena onkin arvioida virtuaalitodellisuuden soveltuvuutta datan visualisointiin ja mitä haasteita tai mahdollisuuksia virtuaalitodellisuus tuo verrattuna normaaliin työpöytäympäristöön. Toisena </w:t>
      </w:r>
      <w:r w:rsidR="0045222A">
        <w:rPr>
          <w:rFonts w:ascii="Times New Roman" w:hAnsi="Times New Roman"/>
        </w:rPr>
        <w:t>tutkimuskysymyksenä on tarkoitus selvittää miten käyttäjien käyttökokemukset eroavat virtuaalitodellisuudessa ja työasemaympäristössä toteutettujen visualisointien välillä.</w:t>
      </w:r>
      <w:r w:rsidR="00054A2B" w:rsidRPr="007710C8">
        <w:rPr>
          <w:rFonts w:ascii="Times New Roman" w:hAnsi="Times New Roman"/>
        </w:rPr>
        <w:t xml:space="preserve"> Yhteenvetona pyritään avaamaan syitä sille miksi ennakkonäkemyksistä huolimatta virtuaalitodellisuuden ratkaisut eivät ainakaan toistaiseksi ole saavuttaneet suurta suosiota Big Datan </w:t>
      </w:r>
      <w:r w:rsidR="002748F4" w:rsidRPr="007710C8">
        <w:rPr>
          <w:rFonts w:ascii="Times New Roman" w:hAnsi="Times New Roman"/>
        </w:rPr>
        <w:t>visualisoimisessa</w:t>
      </w:r>
      <w:r w:rsidR="00054A2B" w:rsidRPr="007710C8">
        <w:rPr>
          <w:rFonts w:ascii="Times New Roman" w:hAnsi="Times New Roman"/>
        </w:rPr>
        <w:t>.</w:t>
      </w:r>
    </w:p>
    <w:p w14:paraId="0CCEAB8D" w14:textId="77777777" w:rsidR="003C0EE0" w:rsidRDefault="003C0EE0" w:rsidP="003C0EE0">
      <w:pPr>
        <w:spacing w:line="276" w:lineRule="auto"/>
        <w:ind w:firstLine="0"/>
        <w:rPr>
          <w:rFonts w:ascii="Times New Roman" w:hAnsi="Times New Roman"/>
        </w:rPr>
      </w:pPr>
    </w:p>
    <w:p w14:paraId="5530BDAA" w14:textId="77777777" w:rsidR="00D91104" w:rsidRPr="00E85C16" w:rsidRDefault="00152D44" w:rsidP="003C0EE0">
      <w:pPr>
        <w:spacing w:line="276" w:lineRule="auto"/>
        <w:ind w:firstLine="0"/>
        <w:jc w:val="center"/>
        <w:rPr>
          <w:rFonts w:ascii="Times New Roman" w:hAnsi="Times New Roman"/>
          <w:i/>
          <w:sz w:val="22"/>
          <w:szCs w:val="22"/>
          <w:lang w:val="en-US"/>
        </w:rPr>
      </w:pPr>
      <w:r w:rsidRPr="00E85C16">
        <w:rPr>
          <w:rFonts w:ascii="Times New Roman" w:hAnsi="Times New Roman"/>
          <w:i/>
          <w:sz w:val="22"/>
          <w:szCs w:val="22"/>
          <w:lang w:val="en-US"/>
        </w:rPr>
        <w:t>”Our technical ability to gather data exceeds</w:t>
      </w:r>
    </w:p>
    <w:p w14:paraId="49E917CC" w14:textId="77777777" w:rsidR="00D91104" w:rsidRPr="00E85C16" w:rsidRDefault="00152D44" w:rsidP="003C0EE0">
      <w:pPr>
        <w:spacing w:line="276" w:lineRule="auto"/>
        <w:ind w:firstLine="0"/>
        <w:jc w:val="center"/>
        <w:rPr>
          <w:rFonts w:ascii="Times New Roman" w:hAnsi="Times New Roman"/>
          <w:i/>
          <w:sz w:val="22"/>
          <w:szCs w:val="22"/>
          <w:lang w:val="en-US"/>
        </w:rPr>
      </w:pPr>
      <w:r w:rsidRPr="00E85C16">
        <w:rPr>
          <w:rFonts w:ascii="Times New Roman" w:hAnsi="Times New Roman"/>
          <w:i/>
          <w:sz w:val="22"/>
          <w:szCs w:val="22"/>
          <w:lang w:val="en-US"/>
        </w:rPr>
        <w:t xml:space="preserve"> our analytical capacity to make meaning from this data.”</w:t>
      </w:r>
    </w:p>
    <w:p w14:paraId="2FAC2EA2" w14:textId="4415C931" w:rsidR="00D91104" w:rsidRPr="00E85C16" w:rsidRDefault="00152D44" w:rsidP="003C0EE0">
      <w:pPr>
        <w:spacing w:line="276" w:lineRule="auto"/>
        <w:ind w:firstLine="0"/>
        <w:jc w:val="center"/>
        <w:rPr>
          <w:rFonts w:ascii="Times New Roman" w:hAnsi="Times New Roman"/>
          <w:i/>
          <w:sz w:val="22"/>
          <w:szCs w:val="22"/>
          <w:lang w:val="en-US"/>
        </w:rPr>
      </w:pPr>
      <w:r w:rsidRPr="00E85C16">
        <w:rPr>
          <w:rFonts w:ascii="Times New Roman" w:hAnsi="Times New Roman"/>
          <w:i/>
          <w:sz w:val="22"/>
          <w:szCs w:val="22"/>
          <w:lang w:val="en-US"/>
        </w:rPr>
        <w:t>Brenton Faber, 2013</w:t>
      </w:r>
    </w:p>
    <w:p w14:paraId="7B85D26B" w14:textId="77777777" w:rsidR="00D91104" w:rsidRPr="007710C8" w:rsidRDefault="00152D44" w:rsidP="007710C8">
      <w:pPr>
        <w:pStyle w:val="Otsikko11"/>
        <w:spacing w:line="360" w:lineRule="auto"/>
        <w:ind w:firstLine="0"/>
        <w:rPr>
          <w:rFonts w:ascii="Times New Roman" w:hAnsi="Times New Roman"/>
          <w:color w:val="00000A"/>
          <w:lang w:val="en-US"/>
        </w:rPr>
      </w:pPr>
      <w:bookmarkStart w:id="20" w:name="_Toc462643322"/>
      <w:bookmarkStart w:id="21" w:name="_Toc463943272"/>
      <w:bookmarkStart w:id="22" w:name="_Toc510974484"/>
      <w:bookmarkEnd w:id="20"/>
      <w:bookmarkEnd w:id="21"/>
      <w:r w:rsidRPr="007710C8">
        <w:rPr>
          <w:rFonts w:ascii="Times New Roman" w:hAnsi="Times New Roman"/>
          <w:color w:val="00000A"/>
          <w:lang w:val="en-US"/>
        </w:rPr>
        <w:lastRenderedPageBreak/>
        <w:t>2. BIG DATA</w:t>
      </w:r>
      <w:bookmarkEnd w:id="22"/>
    </w:p>
    <w:p w14:paraId="57E63D58" w14:textId="77777777" w:rsidR="00D91104" w:rsidRPr="007710C8" w:rsidRDefault="00D91104" w:rsidP="007710C8">
      <w:pPr>
        <w:pStyle w:val="Otsikko21"/>
        <w:spacing w:line="360" w:lineRule="auto"/>
        <w:ind w:firstLine="0"/>
        <w:rPr>
          <w:color w:val="00000A"/>
          <w:szCs w:val="20"/>
          <w:lang w:val="en-US"/>
        </w:rPr>
      </w:pPr>
    </w:p>
    <w:p w14:paraId="536CB95F" w14:textId="1718AF2E" w:rsidR="00D91104" w:rsidRPr="005C3D37" w:rsidRDefault="00152D44" w:rsidP="005C3D37">
      <w:pPr>
        <w:pStyle w:val="Otsikko21"/>
        <w:spacing w:line="360" w:lineRule="auto"/>
        <w:ind w:firstLine="0"/>
        <w:rPr>
          <w:color w:val="00000A"/>
          <w:szCs w:val="24"/>
          <w:lang w:val="en-US"/>
        </w:rPr>
      </w:pPr>
      <w:bookmarkStart w:id="23" w:name="_Toc463943273"/>
      <w:bookmarkStart w:id="24" w:name="_Toc510974485"/>
      <w:bookmarkEnd w:id="23"/>
      <w:r w:rsidRPr="007710C8">
        <w:rPr>
          <w:color w:val="00000A"/>
          <w:szCs w:val="24"/>
          <w:lang w:val="en-US"/>
        </w:rPr>
        <w:t>2.1 Big Datan määrittely</w:t>
      </w:r>
      <w:bookmarkEnd w:id="24"/>
    </w:p>
    <w:p w14:paraId="0D104210" w14:textId="5182E280" w:rsidR="00D91104" w:rsidRPr="007710C8" w:rsidRDefault="00152D44" w:rsidP="007710C8">
      <w:pPr>
        <w:spacing w:line="360" w:lineRule="auto"/>
        <w:ind w:firstLine="0"/>
        <w:rPr>
          <w:rFonts w:ascii="Times New Roman" w:hAnsi="Times New Roman"/>
        </w:rPr>
      </w:pPr>
      <w:r w:rsidRPr="007710C8">
        <w:rPr>
          <w:rFonts w:ascii="Times New Roman" w:hAnsi="Times New Roman"/>
        </w:rPr>
        <w:t>Big</w:t>
      </w:r>
      <w:r w:rsidR="00290A39" w:rsidRPr="007710C8">
        <w:rPr>
          <w:rFonts w:ascii="Times New Roman" w:hAnsi="Times New Roman"/>
        </w:rPr>
        <w:t xml:space="preserve"> </w:t>
      </w:r>
      <w:ins w:id="25" w:author="Hassi Sakari" w:date="2017-10-29T16:03:00Z">
        <w:r w:rsidR="0037239A" w:rsidRPr="007710C8">
          <w:rPr>
            <w:rFonts w:ascii="Times New Roman" w:hAnsi="Times New Roman"/>
          </w:rPr>
          <w:t>D</w:t>
        </w:r>
      </w:ins>
      <w:del w:id="26" w:author="Hassi Sakari" w:date="2017-10-29T16:03:00Z">
        <w:r w:rsidR="00290A39" w:rsidRPr="007710C8" w:rsidDel="0037239A">
          <w:rPr>
            <w:rFonts w:ascii="Times New Roman" w:hAnsi="Times New Roman"/>
          </w:rPr>
          <w:delText>d</w:delText>
        </w:r>
      </w:del>
      <w:r w:rsidR="00290A39" w:rsidRPr="007710C8">
        <w:rPr>
          <w:rFonts w:ascii="Times New Roman" w:hAnsi="Times New Roman"/>
        </w:rPr>
        <w:t xml:space="preserve">ata on </w:t>
      </w:r>
      <w:r w:rsidRPr="007710C8">
        <w:rPr>
          <w:rFonts w:ascii="Times New Roman" w:hAnsi="Times New Roman"/>
        </w:rPr>
        <w:t xml:space="preserve">käsitteenä </w:t>
      </w:r>
      <w:r w:rsidR="00290A39" w:rsidRPr="007710C8">
        <w:rPr>
          <w:rFonts w:ascii="Times New Roman" w:hAnsi="Times New Roman"/>
        </w:rPr>
        <w:t xml:space="preserve">yhä </w:t>
      </w:r>
      <w:r w:rsidRPr="007710C8">
        <w:rPr>
          <w:rFonts w:ascii="Times New Roman" w:hAnsi="Times New Roman"/>
        </w:rPr>
        <w:t>varsin uusi ja sen määrittelyssä ei ole vielä saavutettu täy</w:t>
      </w:r>
      <w:ins w:id="27" w:author="Hassi Sakari" w:date="2017-10-29T16:03:00Z">
        <w:r w:rsidR="0037239A" w:rsidRPr="007710C8">
          <w:rPr>
            <w:rFonts w:ascii="Times New Roman" w:hAnsi="Times New Roman"/>
          </w:rPr>
          <w:t xml:space="preserve">ttä </w:t>
        </w:r>
      </w:ins>
      <w:del w:id="28" w:author="Hassi Sakari" w:date="2017-10-29T16:03:00Z">
        <w:r w:rsidRPr="007710C8" w:rsidDel="0037239A">
          <w:rPr>
            <w:rFonts w:ascii="Times New Roman" w:hAnsi="Times New Roman"/>
          </w:rPr>
          <w:delText xml:space="preserve">sin yhteistä </w:delText>
        </w:r>
      </w:del>
      <w:r w:rsidRPr="007710C8">
        <w:rPr>
          <w:rFonts w:ascii="Times New Roman" w:hAnsi="Times New Roman"/>
        </w:rPr>
        <w:t xml:space="preserve">konsensusta. </w:t>
      </w:r>
      <w:r w:rsidR="00290A39" w:rsidRPr="007710C8">
        <w:rPr>
          <w:rFonts w:ascii="Times New Roman" w:hAnsi="Times New Roman"/>
        </w:rPr>
        <w:t>Joidenkin mielestä käsite kuvaa vain suurta datajoukkoa, kun taas joidenkin mielestä kä</w:t>
      </w:r>
      <w:r w:rsidR="00B82D2E" w:rsidRPr="007710C8">
        <w:rPr>
          <w:rFonts w:ascii="Times New Roman" w:hAnsi="Times New Roman"/>
        </w:rPr>
        <w:t>site on huomattavasti moniulotteisempi</w:t>
      </w:r>
      <w:r w:rsidR="00290A39" w:rsidRPr="007710C8">
        <w:rPr>
          <w:rFonts w:ascii="Times New Roman" w:hAnsi="Times New Roman"/>
        </w:rPr>
        <w:t xml:space="preserve">. </w:t>
      </w:r>
      <w:r w:rsidRPr="007710C8">
        <w:rPr>
          <w:rFonts w:ascii="Times New Roman" w:hAnsi="Times New Roman"/>
        </w:rPr>
        <w:t>Määritysten kehittäminen on erityisesti keskittynyt kuvaamaan</w:t>
      </w:r>
      <w:r w:rsidR="004238B8">
        <w:rPr>
          <w:rFonts w:ascii="Times New Roman" w:hAnsi="Times New Roman"/>
        </w:rPr>
        <w:t xml:space="preserve"> kokonaisuutta</w:t>
      </w:r>
      <w:r w:rsidRPr="007710C8">
        <w:rPr>
          <w:rFonts w:ascii="Times New Roman" w:hAnsi="Times New Roman"/>
        </w:rPr>
        <w:t xml:space="preserve">, </w:t>
      </w:r>
      <w:r w:rsidR="004238B8">
        <w:rPr>
          <w:rFonts w:ascii="Times New Roman" w:hAnsi="Times New Roman"/>
        </w:rPr>
        <w:t>joka olisi tarpeeksi suuri</w:t>
      </w:r>
      <w:r w:rsidRPr="007710C8">
        <w:rPr>
          <w:rFonts w:ascii="Times New Roman" w:hAnsi="Times New Roman"/>
        </w:rPr>
        <w:t>, jotta se laskettaisiin Bi</w:t>
      </w:r>
      <w:r w:rsidR="00B82D2E" w:rsidRPr="007710C8">
        <w:rPr>
          <w:rFonts w:ascii="Times New Roman" w:hAnsi="Times New Roman"/>
        </w:rPr>
        <w:t xml:space="preserve">g </w:t>
      </w:r>
      <w:ins w:id="29" w:author="Hassi Sakari" w:date="2017-10-29T16:04:00Z">
        <w:r w:rsidR="0037239A" w:rsidRPr="007710C8">
          <w:rPr>
            <w:rFonts w:ascii="Times New Roman" w:hAnsi="Times New Roman"/>
          </w:rPr>
          <w:t>D</w:t>
        </w:r>
      </w:ins>
      <w:del w:id="30" w:author="Hassi Sakari" w:date="2017-10-29T16:04:00Z">
        <w:r w:rsidR="00B82D2E" w:rsidRPr="007710C8" w:rsidDel="0037239A">
          <w:rPr>
            <w:rFonts w:ascii="Times New Roman" w:hAnsi="Times New Roman"/>
          </w:rPr>
          <w:delText>d</w:delText>
        </w:r>
      </w:del>
      <w:r w:rsidR="00B82D2E" w:rsidRPr="007710C8">
        <w:rPr>
          <w:rFonts w:ascii="Times New Roman" w:hAnsi="Times New Roman"/>
        </w:rPr>
        <w:t>ataksi</w:t>
      </w:r>
      <w:r w:rsidRPr="007710C8">
        <w:rPr>
          <w:rFonts w:ascii="Times New Roman" w:hAnsi="Times New Roman"/>
        </w:rPr>
        <w:t xml:space="preserve">. Vuonna 2014 </w:t>
      </w:r>
      <w:r w:rsidRPr="00BB096C">
        <w:rPr>
          <w:rFonts w:ascii="Times New Roman" w:hAnsi="Times New Roman"/>
        </w:rPr>
        <w:t xml:space="preserve">Berkeleyn School of Information </w:t>
      </w:r>
      <w:r w:rsidR="00A33871" w:rsidRPr="007710C8">
        <w:rPr>
          <w:rFonts w:ascii="Times New Roman" w:hAnsi="Times New Roman"/>
        </w:rPr>
        <w:t>[Dutcher, 2014</w:t>
      </w:r>
      <w:r w:rsidRPr="007710C8">
        <w:rPr>
          <w:rFonts w:ascii="Times New Roman" w:hAnsi="Times New Roman"/>
        </w:rPr>
        <w:t xml:space="preserve">] </w:t>
      </w:r>
      <w:r w:rsidR="00B82D2E" w:rsidRPr="007710C8">
        <w:rPr>
          <w:rFonts w:ascii="Times New Roman" w:hAnsi="Times New Roman"/>
        </w:rPr>
        <w:t>teki kyselytutkimuksen ja pyrki selvittämään eri</w:t>
      </w:r>
      <w:r w:rsidRPr="007710C8">
        <w:rPr>
          <w:rFonts w:ascii="Times New Roman" w:hAnsi="Times New Roman"/>
        </w:rPr>
        <w:t xml:space="preserve"> alojen </w:t>
      </w:r>
      <w:r w:rsidR="00B82D2E" w:rsidRPr="007710C8">
        <w:rPr>
          <w:rFonts w:ascii="Times New Roman" w:hAnsi="Times New Roman"/>
        </w:rPr>
        <w:t>asiantuntijoiden vastausten pohjalta</w:t>
      </w:r>
      <w:r w:rsidRPr="007710C8">
        <w:rPr>
          <w:rFonts w:ascii="Times New Roman" w:hAnsi="Times New Roman"/>
        </w:rPr>
        <w:t xml:space="preserve"> yhteisen määrityksen Big </w:t>
      </w:r>
      <w:ins w:id="31" w:author="Hassi Sakari" w:date="2017-10-29T16:04:00Z">
        <w:r w:rsidR="0037239A" w:rsidRPr="007710C8">
          <w:rPr>
            <w:rFonts w:ascii="Times New Roman" w:hAnsi="Times New Roman"/>
          </w:rPr>
          <w:t>D</w:t>
        </w:r>
      </w:ins>
      <w:del w:id="32" w:author="Hassi Sakari" w:date="2017-10-29T16:04:00Z">
        <w:r w:rsidRPr="007710C8" w:rsidDel="0037239A">
          <w:rPr>
            <w:rFonts w:ascii="Times New Roman" w:hAnsi="Times New Roman"/>
          </w:rPr>
          <w:delText>d</w:delText>
        </w:r>
      </w:del>
      <w:r w:rsidRPr="007710C8">
        <w:rPr>
          <w:rFonts w:ascii="Times New Roman" w:hAnsi="Times New Roman"/>
        </w:rPr>
        <w:t xml:space="preserve">atalle, mutta sai vastaukseksi 40 jokseenkin toisistaan poikkeavaa määritelmää. </w:t>
      </w:r>
      <w:r w:rsidR="00B82D2E" w:rsidRPr="007710C8">
        <w:rPr>
          <w:rFonts w:ascii="Times New Roman" w:hAnsi="Times New Roman"/>
        </w:rPr>
        <w:t>Yhteneväisyytenä näille määrittelyille pystyttiin kuitenkin toteamaan</w:t>
      </w:r>
      <w:r w:rsidRPr="007710C8">
        <w:rPr>
          <w:rFonts w:ascii="Times New Roman" w:hAnsi="Times New Roman"/>
        </w:rPr>
        <w:t xml:space="preserve"> datan </w:t>
      </w:r>
      <w:r w:rsidR="00B82D2E" w:rsidRPr="007710C8">
        <w:rPr>
          <w:rFonts w:ascii="Times New Roman" w:hAnsi="Times New Roman"/>
        </w:rPr>
        <w:t>massiivisuuden</w:t>
      </w:r>
      <w:r w:rsidRPr="007710C8">
        <w:rPr>
          <w:rFonts w:ascii="Times New Roman" w:hAnsi="Times New Roman"/>
        </w:rPr>
        <w:t xml:space="preserve">, </w:t>
      </w:r>
      <w:r w:rsidR="00B82D2E" w:rsidRPr="007710C8">
        <w:rPr>
          <w:rFonts w:ascii="Times New Roman" w:hAnsi="Times New Roman"/>
        </w:rPr>
        <w:t>monimuotoisuuden</w:t>
      </w:r>
      <w:r w:rsidRPr="007710C8">
        <w:rPr>
          <w:rFonts w:ascii="Times New Roman" w:hAnsi="Times New Roman"/>
        </w:rPr>
        <w:t xml:space="preserve"> ja </w:t>
      </w:r>
      <w:r w:rsidR="00B82D2E" w:rsidRPr="007710C8">
        <w:rPr>
          <w:rFonts w:ascii="Times New Roman" w:hAnsi="Times New Roman"/>
        </w:rPr>
        <w:t xml:space="preserve">tiedon </w:t>
      </w:r>
      <w:r w:rsidR="00934366">
        <w:rPr>
          <w:rFonts w:ascii="Times New Roman" w:hAnsi="Times New Roman"/>
        </w:rPr>
        <w:t>muutos</w:t>
      </w:r>
      <w:r w:rsidR="00B82D2E" w:rsidRPr="007710C8">
        <w:rPr>
          <w:rFonts w:ascii="Times New Roman" w:hAnsi="Times New Roman"/>
        </w:rPr>
        <w:t>nopeuden</w:t>
      </w:r>
      <w:r w:rsidRPr="007710C8">
        <w:rPr>
          <w:rFonts w:ascii="Times New Roman" w:hAnsi="Times New Roman"/>
        </w:rPr>
        <w:t>.</w:t>
      </w:r>
      <w:r w:rsidR="00B82D2E" w:rsidRPr="007710C8">
        <w:rPr>
          <w:rFonts w:ascii="Times New Roman" w:hAnsi="Times New Roman"/>
        </w:rPr>
        <w:t xml:space="preserve"> </w:t>
      </w:r>
      <w:r w:rsidRPr="007710C8">
        <w:rPr>
          <w:rFonts w:ascii="Times New Roman" w:hAnsi="Times New Roman"/>
        </w:rPr>
        <w:t xml:space="preserve">Nykyään Big Datan määrittelyssä poikkeuksetta esiintyykin ainakin kolmen V:n määritelmä: </w:t>
      </w:r>
      <w:r w:rsidR="00B82D2E" w:rsidRPr="007710C8">
        <w:rPr>
          <w:rFonts w:ascii="Times New Roman" w:hAnsi="Times New Roman"/>
        </w:rPr>
        <w:t>tiedon määrä (</w:t>
      </w:r>
      <w:r w:rsidRPr="007710C8">
        <w:rPr>
          <w:rFonts w:ascii="Times New Roman" w:hAnsi="Times New Roman"/>
          <w:i/>
        </w:rPr>
        <w:t>Volume</w:t>
      </w:r>
      <w:r w:rsidR="00B82D2E" w:rsidRPr="007710C8">
        <w:rPr>
          <w:rFonts w:ascii="Times New Roman" w:hAnsi="Times New Roman"/>
          <w:i/>
        </w:rPr>
        <w:t>)</w:t>
      </w:r>
      <w:r w:rsidRPr="007710C8">
        <w:rPr>
          <w:rFonts w:ascii="Times New Roman" w:hAnsi="Times New Roman"/>
          <w:i/>
        </w:rPr>
        <w:t>,</w:t>
      </w:r>
      <w:r w:rsidR="00B82D2E" w:rsidRPr="007710C8">
        <w:rPr>
          <w:rFonts w:ascii="Times New Roman" w:hAnsi="Times New Roman"/>
          <w:i/>
        </w:rPr>
        <w:t xml:space="preserve"> </w:t>
      </w:r>
      <w:r w:rsidR="00B82D2E" w:rsidRPr="007710C8">
        <w:rPr>
          <w:rFonts w:ascii="Times New Roman" w:hAnsi="Times New Roman"/>
        </w:rPr>
        <w:t>tiedon nopeus</w:t>
      </w:r>
      <w:r w:rsidRPr="007710C8">
        <w:rPr>
          <w:rFonts w:ascii="Times New Roman" w:hAnsi="Times New Roman"/>
          <w:i/>
        </w:rPr>
        <w:t xml:space="preserve"> </w:t>
      </w:r>
      <w:r w:rsidR="00B82D2E" w:rsidRPr="007710C8">
        <w:rPr>
          <w:rFonts w:ascii="Times New Roman" w:hAnsi="Times New Roman"/>
          <w:i/>
        </w:rPr>
        <w:t>(</w:t>
      </w:r>
      <w:r w:rsidRPr="007710C8">
        <w:rPr>
          <w:rFonts w:ascii="Times New Roman" w:hAnsi="Times New Roman"/>
          <w:i/>
        </w:rPr>
        <w:t>Velocity</w:t>
      </w:r>
      <w:r w:rsidR="00B82D2E" w:rsidRPr="007710C8">
        <w:rPr>
          <w:rFonts w:ascii="Times New Roman" w:hAnsi="Times New Roman"/>
          <w:i/>
        </w:rPr>
        <w:t>)</w:t>
      </w:r>
      <w:r w:rsidRPr="007710C8">
        <w:rPr>
          <w:rFonts w:ascii="Times New Roman" w:hAnsi="Times New Roman"/>
        </w:rPr>
        <w:t xml:space="preserve"> ja </w:t>
      </w:r>
      <w:r w:rsidR="00B82D2E" w:rsidRPr="007710C8">
        <w:rPr>
          <w:rFonts w:ascii="Times New Roman" w:hAnsi="Times New Roman"/>
        </w:rPr>
        <w:t>tiedon monimuotoisuus (</w:t>
      </w:r>
      <w:r w:rsidRPr="007710C8">
        <w:rPr>
          <w:rFonts w:ascii="Times New Roman" w:hAnsi="Times New Roman"/>
          <w:i/>
        </w:rPr>
        <w:t>Variety</w:t>
      </w:r>
      <w:r w:rsidR="00B82D2E" w:rsidRPr="007710C8">
        <w:rPr>
          <w:rFonts w:ascii="Times New Roman" w:hAnsi="Times New Roman"/>
          <w:i/>
        </w:rPr>
        <w:t xml:space="preserve">). </w:t>
      </w:r>
      <w:r w:rsidR="00934366">
        <w:rPr>
          <w:rFonts w:ascii="Times New Roman" w:hAnsi="Times New Roman"/>
        </w:rPr>
        <w:t>Näitä</w:t>
      </w:r>
      <w:r w:rsidR="00B82D2E" w:rsidRPr="007710C8">
        <w:rPr>
          <w:rFonts w:ascii="Times New Roman" w:hAnsi="Times New Roman"/>
        </w:rPr>
        <w:t xml:space="preserve"> voidaankin pitää pohjamäärittelynä</w:t>
      </w:r>
      <w:r w:rsidRPr="007710C8">
        <w:rPr>
          <w:rFonts w:ascii="Times New Roman" w:hAnsi="Times New Roman"/>
        </w:rPr>
        <w:t xml:space="preserve"> Big </w:t>
      </w:r>
      <w:ins w:id="33" w:author="Hassi Sakari" w:date="2017-10-29T17:30:00Z">
        <w:r w:rsidR="0013072E" w:rsidRPr="007710C8">
          <w:rPr>
            <w:rFonts w:ascii="Times New Roman" w:hAnsi="Times New Roman"/>
          </w:rPr>
          <w:t>D</w:t>
        </w:r>
      </w:ins>
      <w:del w:id="34" w:author="Hassi Sakari" w:date="2017-10-29T17:30:00Z">
        <w:r w:rsidRPr="007710C8" w:rsidDel="0013072E">
          <w:rPr>
            <w:rFonts w:ascii="Times New Roman" w:hAnsi="Times New Roman"/>
          </w:rPr>
          <w:delText>d</w:delText>
        </w:r>
      </w:del>
      <w:r w:rsidRPr="007710C8">
        <w:rPr>
          <w:rFonts w:ascii="Times New Roman" w:hAnsi="Times New Roman"/>
        </w:rPr>
        <w:t xml:space="preserve">atan kuvaamiseen. </w:t>
      </w:r>
      <w:del w:id="35" w:author="Hassi Sakari" w:date="2017-10-29T16:05:00Z">
        <w:r w:rsidR="00B82D2E" w:rsidRPr="007710C8" w:rsidDel="0037239A">
          <w:rPr>
            <w:rFonts w:ascii="Times New Roman" w:hAnsi="Times New Roman"/>
          </w:rPr>
          <w:delText>Kyseinen</w:delText>
        </w:r>
        <w:r w:rsidRPr="007710C8" w:rsidDel="0037239A">
          <w:rPr>
            <w:rFonts w:ascii="Times New Roman" w:hAnsi="Times New Roman"/>
          </w:rPr>
          <w:delText xml:space="preserve"> määrittely annettiin ensimmäisen kerran </w:delText>
        </w:r>
      </w:del>
      <w:r w:rsidRPr="007710C8">
        <w:rPr>
          <w:rFonts w:ascii="Times New Roman" w:hAnsi="Times New Roman"/>
        </w:rPr>
        <w:t>Laney</w:t>
      </w:r>
      <w:del w:id="36" w:author="Hassi Sakari" w:date="2017-10-29T16:05:00Z">
        <w:r w:rsidRPr="007710C8" w:rsidDel="0037239A">
          <w:rPr>
            <w:rFonts w:ascii="Times New Roman" w:hAnsi="Times New Roman"/>
          </w:rPr>
          <w:delText>n</w:delText>
        </w:r>
      </w:del>
      <w:r w:rsidRPr="007710C8">
        <w:rPr>
          <w:rFonts w:ascii="Times New Roman" w:hAnsi="Times New Roman"/>
        </w:rPr>
        <w:t xml:space="preserve"> </w:t>
      </w:r>
      <w:ins w:id="37" w:author="Hassi Sakari" w:date="2017-10-29T16:04:00Z">
        <w:r w:rsidR="0037239A" w:rsidRPr="007710C8">
          <w:rPr>
            <w:rFonts w:ascii="Times New Roman" w:hAnsi="Times New Roman"/>
          </w:rPr>
          <w:t>[</w:t>
        </w:r>
      </w:ins>
      <w:del w:id="38" w:author="Hassi Sakari" w:date="2017-10-29T16:04:00Z">
        <w:r w:rsidRPr="007710C8" w:rsidDel="0037239A">
          <w:rPr>
            <w:rFonts w:ascii="Times New Roman" w:hAnsi="Times New Roman"/>
          </w:rPr>
          <w:delText>(</w:delText>
        </w:r>
      </w:del>
      <w:r w:rsidRPr="007710C8">
        <w:rPr>
          <w:rFonts w:ascii="Times New Roman" w:hAnsi="Times New Roman"/>
        </w:rPr>
        <w:t>2001</w:t>
      </w:r>
      <w:ins w:id="39" w:author="Hassi Sakari" w:date="2017-10-29T16:04:00Z">
        <w:r w:rsidR="0037239A" w:rsidRPr="007710C8">
          <w:rPr>
            <w:rFonts w:ascii="Times New Roman" w:hAnsi="Times New Roman"/>
          </w:rPr>
          <w:t>]</w:t>
        </w:r>
      </w:ins>
      <w:del w:id="40" w:author="Hassi Sakari" w:date="2017-10-29T16:04:00Z">
        <w:r w:rsidRPr="007710C8" w:rsidDel="0037239A">
          <w:rPr>
            <w:rFonts w:ascii="Times New Roman" w:hAnsi="Times New Roman"/>
          </w:rPr>
          <w:delText>)</w:delText>
        </w:r>
      </w:del>
      <w:r w:rsidRPr="007710C8">
        <w:rPr>
          <w:rFonts w:ascii="Times New Roman" w:hAnsi="Times New Roman"/>
        </w:rPr>
        <w:t xml:space="preserve"> </w:t>
      </w:r>
      <w:ins w:id="41" w:author="Hassi Sakari" w:date="2017-10-29T16:05:00Z">
        <w:r w:rsidR="0037239A" w:rsidRPr="007710C8">
          <w:rPr>
            <w:rFonts w:ascii="Times New Roman" w:hAnsi="Times New Roman"/>
          </w:rPr>
          <w:t xml:space="preserve">alusti </w:t>
        </w:r>
      </w:ins>
      <w:ins w:id="42" w:author="Hassi Sakari" w:date="2017-10-29T16:07:00Z">
        <w:r w:rsidR="0037239A" w:rsidRPr="007710C8">
          <w:rPr>
            <w:rFonts w:ascii="Times New Roman" w:hAnsi="Times New Roman"/>
          </w:rPr>
          <w:t xml:space="preserve">Big Datan </w:t>
        </w:r>
      </w:ins>
      <w:r w:rsidR="003A3F84" w:rsidRPr="007710C8">
        <w:rPr>
          <w:rFonts w:ascii="Times New Roman" w:hAnsi="Times New Roman"/>
        </w:rPr>
        <w:t xml:space="preserve">kolmen V:n </w:t>
      </w:r>
      <w:ins w:id="43" w:author="Hassi Sakari" w:date="2017-10-29T16:07:00Z">
        <w:r w:rsidR="0037239A" w:rsidRPr="007710C8">
          <w:rPr>
            <w:rFonts w:ascii="Times New Roman" w:hAnsi="Times New Roman"/>
          </w:rPr>
          <w:t>määritelmä</w:t>
        </w:r>
      </w:ins>
      <w:r w:rsidR="003A3F84" w:rsidRPr="007710C8">
        <w:rPr>
          <w:rFonts w:ascii="Times New Roman" w:hAnsi="Times New Roman"/>
        </w:rPr>
        <w:t>n</w:t>
      </w:r>
      <w:ins w:id="44" w:author="Hassi Sakari" w:date="2017-10-29T16:07:00Z">
        <w:r w:rsidR="0037239A" w:rsidRPr="007710C8">
          <w:rPr>
            <w:rFonts w:ascii="Times New Roman" w:hAnsi="Times New Roman"/>
          </w:rPr>
          <w:t xml:space="preserve"> </w:t>
        </w:r>
      </w:ins>
      <w:del w:id="45" w:author="Hassi Sakari" w:date="2017-10-29T16:05:00Z">
        <w:r w:rsidRPr="007710C8" w:rsidDel="0037239A">
          <w:rPr>
            <w:rFonts w:ascii="Times New Roman" w:hAnsi="Times New Roman"/>
          </w:rPr>
          <w:delText xml:space="preserve">toimesta hänen </w:delText>
        </w:r>
      </w:del>
      <w:r w:rsidRPr="007710C8">
        <w:rPr>
          <w:rFonts w:ascii="Times New Roman" w:hAnsi="Times New Roman"/>
        </w:rPr>
        <w:t xml:space="preserve">kuvatessaan yrityksen tiedonhallinnan kasvavia ongelmia toistaiseksi vielä kuitenkaan mainitsematta Big Datan käsitettä osana </w:t>
      </w:r>
      <w:r w:rsidR="003A3F84" w:rsidRPr="007710C8">
        <w:rPr>
          <w:rFonts w:ascii="Times New Roman" w:hAnsi="Times New Roman"/>
        </w:rPr>
        <w:t>esitystään</w:t>
      </w:r>
      <w:r w:rsidRPr="007710C8">
        <w:rPr>
          <w:rFonts w:ascii="Times New Roman" w:hAnsi="Times New Roman"/>
        </w:rPr>
        <w:t xml:space="preserve">. </w:t>
      </w:r>
      <w:r w:rsidR="0039061C">
        <w:rPr>
          <w:rFonts w:ascii="Times New Roman" w:hAnsi="Times New Roman"/>
        </w:rPr>
        <w:t xml:space="preserve">Big Data käsitettä käytettiin ensimmäisen kerran Coxin ja Ellsworthin vuonna 1997 tekemässä tutkimuksessa [Cox &amp; Ellsworth, 1997], joka tämän </w:t>
      </w:r>
      <w:r w:rsidR="00934366">
        <w:rPr>
          <w:rFonts w:ascii="Times New Roman" w:hAnsi="Times New Roman"/>
        </w:rPr>
        <w:t>tutkielman</w:t>
      </w:r>
      <w:r w:rsidR="0039061C">
        <w:rPr>
          <w:rFonts w:ascii="Times New Roman" w:hAnsi="Times New Roman"/>
        </w:rPr>
        <w:t xml:space="preserve"> tavoin liittyi isojen tietomäärien visualisoimiseen. Nykyisen pohjamäärityksen mukainen</w:t>
      </w:r>
      <w:ins w:id="46" w:author="Hassi Sakari" w:date="2017-10-29T16:08:00Z">
        <w:r w:rsidR="0037239A" w:rsidRPr="007710C8">
          <w:rPr>
            <w:rFonts w:ascii="Times New Roman" w:hAnsi="Times New Roman"/>
          </w:rPr>
          <w:t xml:space="preserve"> </w:t>
        </w:r>
      </w:ins>
      <w:del w:id="47" w:author="Hassi Sakari" w:date="2017-10-29T16:08:00Z">
        <w:r w:rsidRPr="007710C8" w:rsidDel="0037239A">
          <w:rPr>
            <w:rFonts w:ascii="Times New Roman" w:hAnsi="Times New Roman"/>
          </w:rPr>
          <w:delText xml:space="preserve">Ensimmäisen kerran varsinainen </w:delText>
        </w:r>
      </w:del>
      <w:r w:rsidRPr="007710C8">
        <w:rPr>
          <w:rFonts w:ascii="Times New Roman" w:hAnsi="Times New Roman"/>
        </w:rPr>
        <w:t>Big Data käsite</w:t>
      </w:r>
      <w:r w:rsidR="0039061C">
        <w:rPr>
          <w:rFonts w:ascii="Times New Roman" w:hAnsi="Times New Roman"/>
        </w:rPr>
        <w:t xml:space="preserve"> kuitenkin</w:t>
      </w:r>
      <w:r w:rsidRPr="007710C8">
        <w:rPr>
          <w:rFonts w:ascii="Times New Roman" w:hAnsi="Times New Roman"/>
        </w:rPr>
        <w:t xml:space="preserve"> esiteltiin</w:t>
      </w:r>
      <w:r w:rsidR="0039061C">
        <w:rPr>
          <w:rFonts w:ascii="Times New Roman" w:hAnsi="Times New Roman"/>
        </w:rPr>
        <w:t xml:space="preserve"> </w:t>
      </w:r>
      <w:r w:rsidR="0054609C" w:rsidRPr="007710C8">
        <w:rPr>
          <w:rFonts w:ascii="Times New Roman" w:hAnsi="Times New Roman"/>
        </w:rPr>
        <w:t>vasta vuonna 2005</w:t>
      </w:r>
      <w:r w:rsidR="0056285F" w:rsidRPr="007710C8">
        <w:rPr>
          <w:rFonts w:ascii="Times New Roman" w:hAnsi="Times New Roman"/>
        </w:rPr>
        <w:t>, O’Reilly median jäsenen,</w:t>
      </w:r>
      <w:r w:rsidR="0054609C" w:rsidRPr="007710C8">
        <w:rPr>
          <w:rFonts w:ascii="Times New Roman" w:hAnsi="Times New Roman"/>
        </w:rPr>
        <w:t xml:space="preserve"> </w:t>
      </w:r>
      <w:r w:rsidRPr="007710C8">
        <w:rPr>
          <w:rFonts w:ascii="Times New Roman" w:hAnsi="Times New Roman"/>
        </w:rPr>
        <w:t xml:space="preserve">Roger Magoulasin toimesta, </w:t>
      </w:r>
      <w:r w:rsidR="00B82D2E" w:rsidRPr="007710C8">
        <w:rPr>
          <w:rFonts w:ascii="Times New Roman" w:hAnsi="Times New Roman"/>
        </w:rPr>
        <w:t>hänen pyrkiessä</w:t>
      </w:r>
      <w:r w:rsidRPr="007710C8">
        <w:rPr>
          <w:rFonts w:ascii="Times New Roman" w:hAnsi="Times New Roman"/>
        </w:rPr>
        <w:t xml:space="preserve"> kuvaamaan suurta </w:t>
      </w:r>
      <w:r w:rsidR="00B82D2E" w:rsidRPr="007710C8">
        <w:rPr>
          <w:rFonts w:ascii="Times New Roman" w:hAnsi="Times New Roman"/>
        </w:rPr>
        <w:t>tiedon</w:t>
      </w:r>
      <w:r w:rsidRPr="007710C8">
        <w:rPr>
          <w:rFonts w:ascii="Times New Roman" w:hAnsi="Times New Roman"/>
        </w:rPr>
        <w:t xml:space="preserve"> määrää. </w:t>
      </w:r>
      <w:r w:rsidR="004D721D">
        <w:rPr>
          <w:rFonts w:ascii="Times New Roman" w:hAnsi="Times New Roman"/>
        </w:rPr>
        <w:t xml:space="preserve">Voidaan siis todeta, että Big Data määrittelemisessä ei ole toistaiseksi saavutettu täyttä konsensusta. </w:t>
      </w:r>
      <w:del w:id="48" w:author="Hassi Sakari" w:date="2017-10-29T16:08:00Z">
        <w:r w:rsidRPr="007710C8" w:rsidDel="0037239A">
          <w:rPr>
            <w:rFonts w:ascii="Times New Roman" w:hAnsi="Times New Roman"/>
          </w:rPr>
          <w:delText>Kuitenkin, nämä</w:delText>
        </w:r>
      </w:del>
      <w:r w:rsidR="004D721D">
        <w:rPr>
          <w:rFonts w:ascii="Times New Roman" w:hAnsi="Times New Roman"/>
        </w:rPr>
        <w:t>Seuraavat</w:t>
      </w:r>
      <w:r w:rsidRPr="007710C8">
        <w:rPr>
          <w:rFonts w:ascii="Times New Roman" w:hAnsi="Times New Roman"/>
        </w:rPr>
        <w:t xml:space="preserve"> kolme tekijää on </w:t>
      </w:r>
      <w:ins w:id="49" w:author="Hassi Sakari" w:date="2017-10-29T16:08:00Z">
        <w:r w:rsidR="0037239A" w:rsidRPr="007710C8">
          <w:rPr>
            <w:rFonts w:ascii="Times New Roman" w:hAnsi="Times New Roman"/>
          </w:rPr>
          <w:t xml:space="preserve">kuitenkin </w:t>
        </w:r>
      </w:ins>
      <w:r w:rsidRPr="007710C8">
        <w:rPr>
          <w:rFonts w:ascii="Times New Roman" w:hAnsi="Times New Roman"/>
        </w:rPr>
        <w:t xml:space="preserve">vahvasti kartoitettu aihetta käsittelevissä tutkimuksissa ja ne voidaan nähdä merkittävimpinä tekijöinä Big Datan käsittelyssä. </w:t>
      </w:r>
    </w:p>
    <w:p w14:paraId="43C31D67" w14:textId="77777777" w:rsidR="00D91104" w:rsidRPr="007710C8" w:rsidRDefault="00D91104" w:rsidP="007710C8">
      <w:pPr>
        <w:spacing w:line="360" w:lineRule="auto"/>
        <w:ind w:firstLine="0"/>
        <w:rPr>
          <w:rFonts w:ascii="Times New Roman" w:hAnsi="Times New Roman"/>
        </w:rPr>
      </w:pPr>
    </w:p>
    <w:p w14:paraId="2F4BDE19" w14:textId="6BF22825"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Volume,</w:t>
      </w:r>
      <w:r w:rsidRPr="007710C8">
        <w:rPr>
          <w:rFonts w:ascii="Times New Roman" w:hAnsi="Times New Roman"/>
        </w:rPr>
        <w:t xml:space="preserve"> Tiedon määrä on kasvanut niin suureksi, että käsiteltävä data ei enää mahdu analysoinnissa käytettävien tietokoneiden muistiin</w:t>
      </w:r>
      <w:r w:rsidR="00934366">
        <w:rPr>
          <w:rFonts w:ascii="Times New Roman" w:hAnsi="Times New Roman"/>
        </w:rPr>
        <w:t>. Tästä syystä</w:t>
      </w:r>
      <w:r w:rsidRPr="007710C8">
        <w:rPr>
          <w:rFonts w:ascii="Times New Roman" w:hAnsi="Times New Roman"/>
        </w:rPr>
        <w:t xml:space="preserve"> Big </w:t>
      </w:r>
      <w:ins w:id="50" w:author="Hassi Sakari" w:date="2017-10-29T16:09:00Z">
        <w:r w:rsidR="0037239A" w:rsidRPr="007710C8">
          <w:rPr>
            <w:rFonts w:ascii="Times New Roman" w:hAnsi="Times New Roman"/>
          </w:rPr>
          <w:t>D</w:t>
        </w:r>
      </w:ins>
      <w:del w:id="51" w:author="Hassi Sakari" w:date="2017-10-29T16:09:00Z">
        <w:r w:rsidRPr="007710C8" w:rsidDel="0037239A">
          <w:rPr>
            <w:rFonts w:ascii="Times New Roman" w:hAnsi="Times New Roman"/>
          </w:rPr>
          <w:delText>d</w:delText>
        </w:r>
      </w:del>
      <w:r w:rsidRPr="007710C8">
        <w:rPr>
          <w:rFonts w:ascii="Times New Roman" w:hAnsi="Times New Roman"/>
        </w:rPr>
        <w:t xml:space="preserve">atan käsittely vaatii erityisesti sille luodun järjestelmäympäristön. Esimerkkinä </w:t>
      </w:r>
      <w:r w:rsidR="00DE2826" w:rsidRPr="007710C8">
        <w:rPr>
          <w:rFonts w:ascii="Times New Roman" w:hAnsi="Times New Roman"/>
        </w:rPr>
        <w:t>International Data Corporation [</w:t>
      </w:r>
      <w:r w:rsidR="0075102A" w:rsidRPr="007710C8">
        <w:rPr>
          <w:rFonts w:ascii="Times New Roman" w:hAnsi="Times New Roman"/>
        </w:rPr>
        <w:t>2014</w:t>
      </w:r>
      <w:r w:rsidR="00DE2826" w:rsidRPr="007710C8">
        <w:rPr>
          <w:rFonts w:ascii="Times New Roman" w:hAnsi="Times New Roman"/>
        </w:rPr>
        <w:t>]</w:t>
      </w:r>
      <w:r w:rsidR="0054609C" w:rsidRPr="007710C8">
        <w:rPr>
          <w:rFonts w:ascii="Times New Roman" w:hAnsi="Times New Roman"/>
        </w:rPr>
        <w:t xml:space="preserve"> toteaa ennustuksessaan datan </w:t>
      </w:r>
      <w:r w:rsidRPr="007710C8">
        <w:rPr>
          <w:rFonts w:ascii="Times New Roman" w:hAnsi="Times New Roman"/>
        </w:rPr>
        <w:t>määrä</w:t>
      </w:r>
      <w:r w:rsidR="0054609C" w:rsidRPr="007710C8">
        <w:rPr>
          <w:rFonts w:ascii="Times New Roman" w:hAnsi="Times New Roman"/>
        </w:rPr>
        <w:t>n tuplaantuvan kahden vuoden välein</w:t>
      </w:r>
      <w:r w:rsidRPr="007710C8">
        <w:rPr>
          <w:rFonts w:ascii="Times New Roman" w:hAnsi="Times New Roman"/>
        </w:rPr>
        <w:t xml:space="preserve"> vuonna 2015 datan määrä </w:t>
      </w:r>
      <w:r w:rsidR="0054609C" w:rsidRPr="007710C8">
        <w:rPr>
          <w:rFonts w:ascii="Times New Roman" w:hAnsi="Times New Roman"/>
        </w:rPr>
        <w:t>ollessa 8 zettatavua</w:t>
      </w:r>
      <w:r w:rsidRPr="007710C8">
        <w:rPr>
          <w:rFonts w:ascii="Times New Roman" w:hAnsi="Times New Roman"/>
        </w:rPr>
        <w:t xml:space="preserve"> (10</w:t>
      </w:r>
      <w:r w:rsidRPr="007710C8">
        <w:rPr>
          <w:rFonts w:ascii="Times New Roman" w:hAnsi="Times New Roman"/>
          <w:vertAlign w:val="superscript"/>
        </w:rPr>
        <w:t>21)</w:t>
      </w:r>
      <w:r w:rsidRPr="007710C8">
        <w:rPr>
          <w:rFonts w:ascii="Times New Roman" w:hAnsi="Times New Roman"/>
        </w:rPr>
        <w:t xml:space="preserve">. Tämän kaavan pohjalta vuonna 2020 dataa on ennustettu olevan jo 44 zettatavua. </w:t>
      </w:r>
    </w:p>
    <w:p w14:paraId="0C942B38" w14:textId="465AE1B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Velocity, </w:t>
      </w:r>
      <w:r w:rsidRPr="007710C8">
        <w:rPr>
          <w:rFonts w:ascii="Times New Roman" w:hAnsi="Times New Roman"/>
        </w:rPr>
        <w:t xml:space="preserve">kuvaa tiedon muuttumisen ja liikkumisen nopeutta. Tieto on nykyään reaaliaikaista ja </w:t>
      </w:r>
      <w:commentRangeStart w:id="52"/>
      <w:del w:id="53" w:author="Hassi Sakari" w:date="2017-10-29T16:09:00Z">
        <w:r w:rsidRPr="007710C8" w:rsidDel="0037239A">
          <w:rPr>
            <w:rFonts w:ascii="Times New Roman" w:hAnsi="Times New Roman"/>
          </w:rPr>
          <w:delText xml:space="preserve">niiden </w:delText>
        </w:r>
      </w:del>
      <w:commentRangeEnd w:id="52"/>
      <w:ins w:id="54" w:author="Hassi Sakari" w:date="2017-10-29T16:10:00Z">
        <w:r w:rsidR="002C0413" w:rsidRPr="007710C8">
          <w:rPr>
            <w:rFonts w:ascii="Times New Roman" w:hAnsi="Times New Roman"/>
          </w:rPr>
          <w:t>tiedon</w:t>
        </w:r>
      </w:ins>
      <w:ins w:id="55" w:author="Hassi Sakari" w:date="2017-10-29T16:09:00Z">
        <w:r w:rsidR="0037239A" w:rsidRPr="007710C8">
          <w:rPr>
            <w:rFonts w:ascii="Times New Roman" w:hAnsi="Times New Roman"/>
          </w:rPr>
          <w:t xml:space="preserve"> </w:t>
        </w:r>
      </w:ins>
      <w:r w:rsidR="00F22305" w:rsidRPr="007710C8">
        <w:rPr>
          <w:rStyle w:val="Kommentinviite"/>
          <w:rFonts w:ascii="Times New Roman" w:hAnsi="Times New Roman"/>
        </w:rPr>
        <w:commentReference w:id="52"/>
      </w:r>
      <w:r w:rsidRPr="007710C8">
        <w:rPr>
          <w:rFonts w:ascii="Times New Roman" w:hAnsi="Times New Roman"/>
        </w:rPr>
        <w:t xml:space="preserve">analysointi tulisi suorittaa nopeasti </w:t>
      </w:r>
      <w:commentRangeStart w:id="56"/>
      <w:del w:id="57" w:author="Hassi Sakari" w:date="2017-10-29T16:10:00Z">
        <w:r w:rsidRPr="007710C8" w:rsidDel="002C0413">
          <w:rPr>
            <w:rFonts w:ascii="Times New Roman" w:hAnsi="Times New Roman"/>
          </w:rPr>
          <w:delText xml:space="preserve">niiden </w:delText>
        </w:r>
      </w:del>
      <w:commentRangeEnd w:id="56"/>
      <w:ins w:id="58" w:author="Hassi Sakari" w:date="2017-10-29T16:10:00Z">
        <w:r w:rsidR="002C0413" w:rsidRPr="007710C8">
          <w:rPr>
            <w:rFonts w:ascii="Times New Roman" w:hAnsi="Times New Roman"/>
          </w:rPr>
          <w:t xml:space="preserve">sen </w:t>
        </w:r>
      </w:ins>
      <w:r w:rsidR="00F22305" w:rsidRPr="007710C8">
        <w:rPr>
          <w:rStyle w:val="Kommentinviite"/>
          <w:rFonts w:ascii="Times New Roman" w:hAnsi="Times New Roman"/>
        </w:rPr>
        <w:commentReference w:id="56"/>
      </w:r>
      <w:r w:rsidRPr="007710C8">
        <w:rPr>
          <w:rFonts w:ascii="Times New Roman" w:hAnsi="Times New Roman"/>
        </w:rPr>
        <w:t>tuottamisen jälkeen, sillä muuten tieto menettää nopeasti m</w:t>
      </w:r>
      <w:r w:rsidR="0054609C" w:rsidRPr="007710C8">
        <w:rPr>
          <w:rFonts w:ascii="Times New Roman" w:hAnsi="Times New Roman"/>
        </w:rPr>
        <w:t>erkityksensä. IBM:n teettämien a</w:t>
      </w:r>
      <w:r w:rsidRPr="007710C8">
        <w:rPr>
          <w:rFonts w:ascii="Times New Roman" w:hAnsi="Times New Roman"/>
        </w:rPr>
        <w:t xml:space="preserve">rvioiden mukaan vuonna 2018 </w:t>
      </w:r>
      <w:r w:rsidRPr="007710C8">
        <w:rPr>
          <w:rFonts w:ascii="Times New Roman" w:hAnsi="Times New Roman"/>
        </w:rPr>
        <w:lastRenderedPageBreak/>
        <w:t>globaalisti internet-protokollaa hyödyntävien laitteiden kaista on 50 000 gigatavua sekunnissa</w:t>
      </w:r>
      <w:r w:rsidR="00934366">
        <w:rPr>
          <w:rFonts w:ascii="Times New Roman" w:hAnsi="Times New Roman"/>
        </w:rPr>
        <w:t xml:space="preserve"> [IBM, 2013]</w:t>
      </w:r>
      <w:r w:rsidRPr="007710C8">
        <w:rPr>
          <w:rFonts w:ascii="Times New Roman" w:hAnsi="Times New Roman"/>
        </w:rPr>
        <w:t xml:space="preserve">. </w:t>
      </w:r>
    </w:p>
    <w:p w14:paraId="2B4AB76C" w14:textId="1F77ABB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Variety, </w:t>
      </w:r>
      <w:r w:rsidRPr="007710C8">
        <w:rPr>
          <w:rFonts w:ascii="Times New Roman" w:hAnsi="Times New Roman"/>
        </w:rPr>
        <w:t xml:space="preserve">Tiedon sisältö on muuttunut pelkistä numeroista ja tekstistä rakenteettomaan suuntaan eri laitteiden </w:t>
      </w:r>
      <w:commentRangeStart w:id="59"/>
      <w:r w:rsidRPr="007710C8">
        <w:rPr>
          <w:rFonts w:ascii="Times New Roman" w:hAnsi="Times New Roman"/>
        </w:rPr>
        <w:t xml:space="preserve">tuottaessa </w:t>
      </w:r>
      <w:ins w:id="60" w:author="Hassi Sakari" w:date="2017-10-29T16:10:00Z">
        <w:r w:rsidR="002C0413" w:rsidRPr="007710C8">
          <w:rPr>
            <w:rFonts w:ascii="Times New Roman" w:hAnsi="Times New Roman"/>
          </w:rPr>
          <w:t xml:space="preserve">rakenteellisesti </w:t>
        </w:r>
      </w:ins>
      <w:r w:rsidRPr="007710C8">
        <w:rPr>
          <w:rFonts w:ascii="Times New Roman" w:hAnsi="Times New Roman"/>
        </w:rPr>
        <w:t xml:space="preserve">erilaista </w:t>
      </w:r>
      <w:commentRangeEnd w:id="59"/>
      <w:r w:rsidR="00F22305" w:rsidRPr="007710C8">
        <w:rPr>
          <w:rStyle w:val="Kommentinviite"/>
          <w:rFonts w:ascii="Times New Roman" w:hAnsi="Times New Roman"/>
        </w:rPr>
        <w:commentReference w:id="59"/>
      </w:r>
      <w:r w:rsidRPr="007710C8">
        <w:rPr>
          <w:rFonts w:ascii="Times New Roman" w:hAnsi="Times New Roman"/>
        </w:rPr>
        <w:t>dataa. Tällöin käsiteltävä tieto vaatii osakseen metatietoja, joiden avulla tiedon sisältö pystytään kuvaamaan. Tiedon sisällön tarkka ymm</w:t>
      </w:r>
      <w:r w:rsidR="0054609C" w:rsidRPr="007710C8">
        <w:rPr>
          <w:rFonts w:ascii="Times New Roman" w:hAnsi="Times New Roman"/>
        </w:rPr>
        <w:t xml:space="preserve">ärtäminen </w:t>
      </w:r>
      <w:r w:rsidR="00DE2826" w:rsidRPr="007710C8">
        <w:rPr>
          <w:rFonts w:ascii="Times New Roman" w:hAnsi="Times New Roman"/>
        </w:rPr>
        <w:t>onkin yksi avaintekijöistä Big D</w:t>
      </w:r>
      <w:r w:rsidR="0054609C" w:rsidRPr="007710C8">
        <w:rPr>
          <w:rFonts w:ascii="Times New Roman" w:hAnsi="Times New Roman"/>
        </w:rPr>
        <w:t>ataa hyödynnettäessä.</w:t>
      </w:r>
      <w:r w:rsidRPr="007710C8">
        <w:rPr>
          <w:rFonts w:ascii="Times New Roman" w:hAnsi="Times New Roman"/>
        </w:rPr>
        <w:t xml:space="preserve">  </w:t>
      </w:r>
    </w:p>
    <w:p w14:paraId="6C6B66ED" w14:textId="77777777" w:rsidR="00D91104" w:rsidRPr="007710C8" w:rsidRDefault="00D91104" w:rsidP="007710C8">
      <w:pPr>
        <w:spacing w:line="360" w:lineRule="auto"/>
        <w:rPr>
          <w:rFonts w:ascii="Times New Roman" w:hAnsi="Times New Roman"/>
          <w:i/>
        </w:rPr>
      </w:pPr>
    </w:p>
    <w:p w14:paraId="6F5870E1"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EAA1102" wp14:editId="5D5B6A44">
            <wp:extent cx="2331720" cy="228901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2336950" cy="2294149"/>
                    </a:xfrm>
                    <a:prstGeom prst="rect">
                      <a:avLst/>
                    </a:prstGeom>
                    <a:noFill/>
                    <a:ln w="9525">
                      <a:noFill/>
                      <a:miter lim="800000"/>
                      <a:headEnd/>
                      <a:tailEnd/>
                    </a:ln>
                  </pic:spPr>
                </pic:pic>
              </a:graphicData>
            </a:graphic>
          </wp:inline>
        </w:drawing>
      </w:r>
    </w:p>
    <w:p w14:paraId="2EEF5F66" w14:textId="77777777" w:rsidR="00D91104" w:rsidRPr="007710C8" w:rsidRDefault="00152D44" w:rsidP="007710C8">
      <w:pPr>
        <w:spacing w:line="360" w:lineRule="auto"/>
        <w:ind w:firstLine="0"/>
        <w:jc w:val="center"/>
        <w:rPr>
          <w:rFonts w:ascii="Times New Roman" w:hAnsi="Times New Roman"/>
          <w:i/>
          <w:sz w:val="20"/>
        </w:rPr>
      </w:pPr>
      <w:commentRangeStart w:id="61"/>
      <w:r w:rsidRPr="007710C8">
        <w:rPr>
          <w:rFonts w:ascii="Times New Roman" w:hAnsi="Times New Roman"/>
          <w:i/>
          <w:sz w:val="20"/>
        </w:rPr>
        <w:t>Kuva 1.</w:t>
      </w:r>
      <w:commentRangeEnd w:id="61"/>
      <w:r w:rsidR="00B60EF2" w:rsidRPr="007710C8">
        <w:rPr>
          <w:rStyle w:val="Kommentinviite"/>
          <w:rFonts w:ascii="Times New Roman" w:hAnsi="Times New Roman"/>
        </w:rPr>
        <w:commentReference w:id="61"/>
      </w:r>
      <w:r w:rsidRPr="007710C8">
        <w:rPr>
          <w:rFonts w:ascii="Times New Roman" w:hAnsi="Times New Roman"/>
          <w:i/>
          <w:sz w:val="20"/>
        </w:rPr>
        <w:t xml:space="preserve"> Big datan viisi V:tä </w:t>
      </w:r>
    </w:p>
    <w:p w14:paraId="302BA90B" w14:textId="77777777" w:rsidR="00D91104" w:rsidRPr="007710C8" w:rsidRDefault="00152D44" w:rsidP="007710C8">
      <w:pPr>
        <w:spacing w:line="360" w:lineRule="auto"/>
        <w:ind w:firstLine="0"/>
        <w:jc w:val="center"/>
        <w:rPr>
          <w:rFonts w:ascii="Times New Roman" w:hAnsi="Times New Roman"/>
          <w:i/>
          <w:sz w:val="20"/>
        </w:rPr>
      </w:pPr>
      <w:r w:rsidRPr="007710C8">
        <w:rPr>
          <w:rFonts w:ascii="Times New Roman" w:hAnsi="Times New Roman"/>
          <w:i/>
          <w:sz w:val="20"/>
        </w:rPr>
        <w:t>(</w:t>
      </w:r>
      <w:hyperlink r:id="rId15">
        <w:r w:rsidRPr="007710C8">
          <w:rPr>
            <w:rStyle w:val="Internet-linkki"/>
            <w:rFonts w:ascii="Times New Roman" w:hAnsi="Times New Roman"/>
            <w:i/>
            <w:sz w:val="20"/>
          </w:rPr>
          <w:t>https://www.omnivex.com/company/blog/what-is-big-data</w:t>
        </w:r>
      </w:hyperlink>
      <w:r w:rsidRPr="007710C8">
        <w:rPr>
          <w:rFonts w:ascii="Times New Roman" w:hAnsi="Times New Roman"/>
          <w:i/>
          <w:sz w:val="20"/>
        </w:rPr>
        <w:t>)</w:t>
      </w:r>
    </w:p>
    <w:p w14:paraId="1600CE6F" w14:textId="77777777" w:rsidR="00D91104" w:rsidRPr="007710C8" w:rsidRDefault="00D91104" w:rsidP="007710C8">
      <w:pPr>
        <w:spacing w:line="360" w:lineRule="auto"/>
        <w:rPr>
          <w:rFonts w:ascii="Times New Roman" w:hAnsi="Times New Roman"/>
          <w:i/>
        </w:rPr>
      </w:pPr>
    </w:p>
    <w:p w14:paraId="37FC3E15" w14:textId="3E1C990F" w:rsidR="00D91104" w:rsidRPr="007710C8" w:rsidRDefault="00152D44" w:rsidP="007710C8">
      <w:pPr>
        <w:spacing w:line="360" w:lineRule="auto"/>
        <w:ind w:firstLine="0"/>
        <w:rPr>
          <w:rFonts w:ascii="Times New Roman" w:hAnsi="Times New Roman"/>
          <w:i/>
        </w:rPr>
      </w:pPr>
      <w:r w:rsidRPr="007710C8">
        <w:rPr>
          <w:rFonts w:ascii="Times New Roman" w:hAnsi="Times New Roman"/>
        </w:rPr>
        <w:t xml:space="preserve">Laneyn määrittelemien alkuperäisen kolmen V:n </w:t>
      </w:r>
      <w:r w:rsidR="00934366">
        <w:rPr>
          <w:rFonts w:ascii="Times New Roman" w:hAnsi="Times New Roman"/>
        </w:rPr>
        <w:t>lisäksi</w:t>
      </w:r>
      <w:r w:rsidR="00DE2826" w:rsidRPr="007710C8">
        <w:rPr>
          <w:rFonts w:ascii="Times New Roman" w:hAnsi="Times New Roman"/>
        </w:rPr>
        <w:t xml:space="preserve"> on useissa tutkimuksissa [</w:t>
      </w:r>
      <w:r w:rsidR="00B7238E">
        <w:rPr>
          <w:rFonts w:ascii="Times New Roman" w:hAnsi="Times New Roman"/>
          <w:szCs w:val="24"/>
        </w:rPr>
        <w:t>Hadi et al., 2014;</w:t>
      </w:r>
      <w:r w:rsidR="00DE2826" w:rsidRPr="007710C8">
        <w:rPr>
          <w:rFonts w:ascii="Times New Roman" w:hAnsi="Times New Roman"/>
          <w:szCs w:val="24"/>
        </w:rPr>
        <w:t xml:space="preserve"> Rajaraman, 2016</w:t>
      </w:r>
      <w:r w:rsidRPr="007710C8">
        <w:rPr>
          <w:rFonts w:ascii="Times New Roman" w:hAnsi="Times New Roman"/>
        </w:rPr>
        <w:t xml:space="preserve">] esitelty yhä kaksi jatkomäärittelevää V:tä: </w:t>
      </w:r>
      <w:r w:rsidRPr="007710C8">
        <w:rPr>
          <w:rFonts w:ascii="Times New Roman" w:hAnsi="Times New Roman"/>
          <w:i/>
        </w:rPr>
        <w:t xml:space="preserve">Veracity </w:t>
      </w:r>
      <w:r w:rsidRPr="007710C8">
        <w:rPr>
          <w:rFonts w:ascii="Times New Roman" w:hAnsi="Times New Roman"/>
        </w:rPr>
        <w:t xml:space="preserve">ja </w:t>
      </w:r>
      <w:r w:rsidRPr="007710C8">
        <w:rPr>
          <w:rFonts w:ascii="Times New Roman" w:hAnsi="Times New Roman"/>
          <w:i/>
        </w:rPr>
        <w:t>Value</w:t>
      </w:r>
      <w:ins w:id="62" w:author="Hassi Sakari" w:date="2017-10-29T16:11:00Z">
        <w:r w:rsidR="002C0413" w:rsidRPr="007710C8">
          <w:rPr>
            <w:rFonts w:ascii="Times New Roman" w:hAnsi="Times New Roman"/>
            <w:i/>
          </w:rPr>
          <w:t xml:space="preserve"> </w:t>
        </w:r>
        <w:r w:rsidR="002C0413" w:rsidRPr="007710C8">
          <w:rPr>
            <w:rFonts w:ascii="Times New Roman" w:hAnsi="Times New Roman"/>
          </w:rPr>
          <w:t>(Kuva 1</w:t>
        </w:r>
        <w:r w:rsidR="002C0413" w:rsidRPr="007710C8">
          <w:rPr>
            <w:rFonts w:ascii="Times New Roman" w:hAnsi="Times New Roman"/>
            <w:rPrChange w:id="63" w:author="Hassi Sakari" w:date="2017-10-29T16:11:00Z">
              <w:rPr>
                <w:rFonts w:ascii="Times New Roman" w:hAnsi="Times New Roman"/>
                <w:i/>
              </w:rPr>
            </w:rPrChange>
          </w:rPr>
          <w:t>)</w:t>
        </w:r>
      </w:ins>
      <w:r w:rsidRPr="007710C8">
        <w:rPr>
          <w:rFonts w:ascii="Times New Roman" w:hAnsi="Times New Roman"/>
          <w:rPrChange w:id="64" w:author="Hassi Sakari" w:date="2017-10-29T16:11:00Z">
            <w:rPr>
              <w:rFonts w:ascii="Times New Roman" w:hAnsi="Times New Roman"/>
              <w:i/>
            </w:rPr>
          </w:rPrChange>
        </w:rPr>
        <w:t>.</w:t>
      </w:r>
    </w:p>
    <w:p w14:paraId="62E68996" w14:textId="77777777" w:rsidR="00D91104" w:rsidRPr="007710C8" w:rsidRDefault="00D91104" w:rsidP="007710C8">
      <w:pPr>
        <w:spacing w:line="360" w:lineRule="auto"/>
        <w:ind w:firstLine="0"/>
        <w:rPr>
          <w:rFonts w:ascii="Times New Roman" w:hAnsi="Times New Roman"/>
          <w:i/>
        </w:rPr>
      </w:pPr>
    </w:p>
    <w:p w14:paraId="41393727" w14:textId="4EBD1979" w:rsidR="00D91104" w:rsidRPr="007710C8" w:rsidRDefault="00152D44">
      <w:pPr>
        <w:pStyle w:val="Luettelokappale"/>
        <w:numPr>
          <w:ilvl w:val="0"/>
          <w:numId w:val="3"/>
        </w:numPr>
        <w:spacing w:line="360" w:lineRule="auto"/>
        <w:ind w:left="720"/>
        <w:rPr>
          <w:rFonts w:ascii="Times New Roman" w:hAnsi="Times New Roman"/>
          <w:rPrChange w:id="65" w:author="Hassi Sakari" w:date="2017-10-29T16:13:00Z">
            <w:rPr/>
          </w:rPrChange>
        </w:rPr>
        <w:pPrChange w:id="66" w:author="Hassi Sakari" w:date="2017-10-29T16:13:00Z">
          <w:pPr>
            <w:pStyle w:val="Luettelokappale"/>
            <w:numPr>
              <w:numId w:val="3"/>
            </w:numPr>
            <w:spacing w:line="360" w:lineRule="auto"/>
            <w:ind w:left="1664" w:hanging="360"/>
          </w:pPr>
        </w:pPrChange>
      </w:pPr>
      <w:r w:rsidRPr="007710C8">
        <w:rPr>
          <w:rFonts w:ascii="Times New Roman" w:hAnsi="Times New Roman"/>
          <w:i/>
        </w:rPr>
        <w:t xml:space="preserve">Veracity, </w:t>
      </w:r>
      <w:r w:rsidRPr="007710C8">
        <w:rPr>
          <w:rFonts w:ascii="Times New Roman" w:hAnsi="Times New Roman"/>
        </w:rPr>
        <w:t xml:space="preserve">Kerätty data ei välttämättä ole todenmukaista. Data saattaa olla huonosti organisoitua tai puutteellista, jolloin sen sisältöön ei voida täysin luottaa ja tietoa ei voida käyttää osana luotettavaa päätöksentekoa. Erityisesti </w:t>
      </w:r>
      <w:ins w:id="67" w:author="Hassi Sakari" w:date="2017-10-29T16:14:00Z">
        <w:r w:rsidR="002C0413" w:rsidRPr="007710C8">
          <w:rPr>
            <w:rFonts w:ascii="Times New Roman" w:hAnsi="Times New Roman"/>
          </w:rPr>
          <w:t xml:space="preserve">autonomisten, </w:t>
        </w:r>
      </w:ins>
      <w:ins w:id="68" w:author="Hassi Sakari" w:date="2017-10-29T16:13:00Z">
        <w:r w:rsidR="002C0413" w:rsidRPr="007710C8">
          <w:rPr>
            <w:rFonts w:ascii="Times New Roman" w:hAnsi="Times New Roman"/>
          </w:rPr>
          <w:t xml:space="preserve">tietokonealgoritmien avulla </w:t>
        </w:r>
      </w:ins>
      <w:ins w:id="69" w:author="Hassi Sakari" w:date="2017-10-29T16:14:00Z">
        <w:r w:rsidR="002C0413" w:rsidRPr="007710C8">
          <w:rPr>
            <w:rFonts w:ascii="Times New Roman" w:hAnsi="Times New Roman"/>
          </w:rPr>
          <w:t>ohjattujen</w:t>
        </w:r>
      </w:ins>
      <w:ins w:id="70" w:author="Hassi Sakari" w:date="2017-10-29T16:13:00Z">
        <w:r w:rsidR="002C0413" w:rsidRPr="007710C8">
          <w:rPr>
            <w:rFonts w:ascii="Times New Roman" w:hAnsi="Times New Roman"/>
          </w:rPr>
          <w:t xml:space="preserve">, </w:t>
        </w:r>
      </w:ins>
      <w:commentRangeStart w:id="71"/>
      <w:r w:rsidRPr="007710C8">
        <w:rPr>
          <w:rFonts w:ascii="Times New Roman" w:hAnsi="Times New Roman"/>
          <w:i/>
          <w:rPrChange w:id="72" w:author="Hassi Sakari" w:date="2017-10-29T16:13:00Z">
            <w:rPr>
              <w:i/>
            </w:rPr>
          </w:rPrChange>
        </w:rPr>
        <w:t xml:space="preserve">Cyber-Physical-Systems </w:t>
      </w:r>
      <w:commentRangeEnd w:id="71"/>
      <w:r w:rsidR="00F22305" w:rsidRPr="007710C8">
        <w:rPr>
          <w:rStyle w:val="Kommentinviite"/>
          <w:rFonts w:ascii="Times New Roman" w:hAnsi="Times New Roman"/>
        </w:rPr>
        <w:commentReference w:id="71"/>
      </w:r>
      <w:r w:rsidRPr="007710C8">
        <w:rPr>
          <w:rFonts w:ascii="Times New Roman" w:hAnsi="Times New Roman"/>
          <w:i/>
          <w:rPrChange w:id="73" w:author="Hassi Sakari" w:date="2017-10-29T16:13:00Z">
            <w:rPr>
              <w:i/>
            </w:rPr>
          </w:rPrChange>
        </w:rPr>
        <w:t>(CPS</w:t>
      </w:r>
      <w:r w:rsidRPr="007710C8">
        <w:rPr>
          <w:rFonts w:ascii="Times New Roman" w:hAnsi="Times New Roman"/>
          <w:rPrChange w:id="74" w:author="Hassi Sakari" w:date="2017-10-29T16:13:00Z">
            <w:rPr/>
          </w:rPrChange>
        </w:rPr>
        <w:t>) j</w:t>
      </w:r>
      <w:r w:rsidRPr="007710C8">
        <w:rPr>
          <w:rFonts w:ascii="Times New Roman" w:hAnsi="Times New Roman" w:hint="eastAsia"/>
          <w:rPrChange w:id="75" w:author="Hassi Sakari" w:date="2017-10-29T16:13:00Z">
            <w:rPr>
              <w:rFonts w:hint="eastAsia"/>
            </w:rPr>
          </w:rPrChange>
        </w:rPr>
        <w:t>ä</w:t>
      </w:r>
      <w:r w:rsidRPr="007710C8">
        <w:rPr>
          <w:rFonts w:ascii="Times New Roman" w:hAnsi="Times New Roman"/>
          <w:rPrChange w:id="76" w:author="Hassi Sakari" w:date="2017-10-29T16:13:00Z">
            <w:rPr/>
          </w:rPrChange>
        </w:rPr>
        <w:t>rjestelmien kohdalla sensoridatan ep</w:t>
      </w:r>
      <w:r w:rsidRPr="007710C8">
        <w:rPr>
          <w:rFonts w:ascii="Times New Roman" w:hAnsi="Times New Roman" w:hint="eastAsia"/>
          <w:rPrChange w:id="77" w:author="Hassi Sakari" w:date="2017-10-29T16:13:00Z">
            <w:rPr>
              <w:rFonts w:hint="eastAsia"/>
            </w:rPr>
          </w:rPrChange>
        </w:rPr>
        <w:t>ä</w:t>
      </w:r>
      <w:r w:rsidRPr="007710C8">
        <w:rPr>
          <w:rFonts w:ascii="Times New Roman" w:hAnsi="Times New Roman"/>
          <w:rPrChange w:id="78" w:author="Hassi Sakari" w:date="2017-10-29T16:13:00Z">
            <w:rPr/>
          </w:rPrChange>
        </w:rPr>
        <w:t>luotettavuus on arvioitu suurimmaksi verkon toimintaa est</w:t>
      </w:r>
      <w:r w:rsidRPr="007710C8">
        <w:rPr>
          <w:rFonts w:ascii="Times New Roman" w:hAnsi="Times New Roman" w:hint="eastAsia"/>
          <w:rPrChange w:id="79" w:author="Hassi Sakari" w:date="2017-10-29T16:13:00Z">
            <w:rPr>
              <w:rFonts w:hint="eastAsia"/>
            </w:rPr>
          </w:rPrChange>
        </w:rPr>
        <w:t>ä</w:t>
      </w:r>
      <w:r w:rsidRPr="007710C8">
        <w:rPr>
          <w:rFonts w:ascii="Times New Roman" w:hAnsi="Times New Roman"/>
          <w:rPrChange w:id="80" w:author="Hassi Sakari" w:date="2017-10-29T16:13:00Z">
            <w:rPr/>
          </w:rPrChange>
        </w:rPr>
        <w:t>v</w:t>
      </w:r>
      <w:r w:rsidRPr="007710C8">
        <w:rPr>
          <w:rFonts w:ascii="Times New Roman" w:hAnsi="Times New Roman" w:hint="eastAsia"/>
          <w:rPrChange w:id="81" w:author="Hassi Sakari" w:date="2017-10-29T16:13:00Z">
            <w:rPr>
              <w:rFonts w:hint="eastAsia"/>
            </w:rPr>
          </w:rPrChange>
        </w:rPr>
        <w:t>ä</w:t>
      </w:r>
      <w:r w:rsidRPr="007710C8">
        <w:rPr>
          <w:rFonts w:ascii="Times New Roman" w:hAnsi="Times New Roman"/>
          <w:rPrChange w:id="82" w:author="Hassi Sakari" w:date="2017-10-29T16:13:00Z">
            <w:rPr/>
          </w:rPrChange>
        </w:rPr>
        <w:t>ksi tekij</w:t>
      </w:r>
      <w:r w:rsidRPr="007710C8">
        <w:rPr>
          <w:rFonts w:ascii="Times New Roman" w:hAnsi="Times New Roman" w:hint="eastAsia"/>
          <w:rPrChange w:id="83" w:author="Hassi Sakari" w:date="2017-10-29T16:13:00Z">
            <w:rPr>
              <w:rFonts w:hint="eastAsia"/>
            </w:rPr>
          </w:rPrChange>
        </w:rPr>
        <w:t>ä</w:t>
      </w:r>
      <w:r w:rsidR="00D86041" w:rsidRPr="007710C8">
        <w:rPr>
          <w:rFonts w:ascii="Times New Roman" w:hAnsi="Times New Roman"/>
        </w:rPr>
        <w:t xml:space="preserve">ksi </w:t>
      </w:r>
      <w:r w:rsidR="00D86041" w:rsidRPr="007710C8">
        <w:rPr>
          <w:rFonts w:ascii="Times New Roman" w:hAnsi="Times New Roman"/>
          <w:szCs w:val="24"/>
        </w:rPr>
        <w:t>[</w:t>
      </w:r>
      <w:r w:rsidR="00D86041" w:rsidRPr="007710C8">
        <w:rPr>
          <w:rFonts w:ascii="Times New Roman" w:hAnsi="Times New Roman"/>
          <w:szCs w:val="24"/>
          <w:lang w:eastAsia="fi-FI"/>
        </w:rPr>
        <w:t>Tolle et al., 2005</w:t>
      </w:r>
      <w:r w:rsidR="00B7238E">
        <w:rPr>
          <w:rFonts w:ascii="Times New Roman" w:hAnsi="Times New Roman"/>
          <w:szCs w:val="24"/>
        </w:rPr>
        <w:t>;</w:t>
      </w:r>
      <w:r w:rsidR="00D86041" w:rsidRPr="007710C8">
        <w:rPr>
          <w:rFonts w:ascii="Times New Roman" w:hAnsi="Times New Roman"/>
          <w:szCs w:val="24"/>
        </w:rPr>
        <w:t xml:space="preserve"> </w:t>
      </w:r>
      <w:r w:rsidR="00D86041" w:rsidRPr="007710C8">
        <w:rPr>
          <w:rFonts w:ascii="Times New Roman" w:hAnsi="Times New Roman"/>
          <w:szCs w:val="24"/>
          <w:lang w:eastAsia="fi-FI"/>
        </w:rPr>
        <w:t>Szewczyk et al., 2004</w:t>
      </w:r>
      <w:r w:rsidRPr="007710C8">
        <w:rPr>
          <w:rFonts w:ascii="Times New Roman" w:hAnsi="Times New Roman"/>
          <w:szCs w:val="24"/>
          <w:rPrChange w:id="84" w:author="Hassi Sakari" w:date="2017-10-29T16:13:00Z">
            <w:rPr/>
          </w:rPrChange>
        </w:rPr>
        <w:t>]</w:t>
      </w:r>
      <w:r w:rsidRPr="007710C8">
        <w:rPr>
          <w:rFonts w:ascii="Times New Roman" w:hAnsi="Times New Roman"/>
          <w:rPrChange w:id="85" w:author="Hassi Sakari" w:date="2017-10-29T16:13:00Z">
            <w:rPr/>
          </w:rPrChange>
        </w:rPr>
        <w:t xml:space="preserve">. </w:t>
      </w:r>
    </w:p>
    <w:p w14:paraId="4B05B014" w14:textId="77777777" w:rsidR="00D91104" w:rsidRPr="007710C8" w:rsidRDefault="00D91104" w:rsidP="007710C8">
      <w:pPr>
        <w:spacing w:line="360" w:lineRule="auto"/>
        <w:ind w:firstLine="0"/>
        <w:rPr>
          <w:rFonts w:ascii="Times New Roman" w:hAnsi="Times New Roman"/>
        </w:rPr>
      </w:pPr>
    </w:p>
    <w:p w14:paraId="3440D219" w14:textId="758E90B2" w:rsidR="00D91104" w:rsidRPr="007710C8" w:rsidRDefault="00152D44" w:rsidP="007710C8">
      <w:pPr>
        <w:pStyle w:val="Luettelokappale"/>
        <w:numPr>
          <w:ilvl w:val="0"/>
          <w:numId w:val="3"/>
        </w:numPr>
        <w:spacing w:line="360" w:lineRule="auto"/>
        <w:ind w:left="720"/>
        <w:rPr>
          <w:rFonts w:ascii="Times New Roman" w:hAnsi="Times New Roman"/>
          <w:szCs w:val="24"/>
        </w:rPr>
      </w:pPr>
      <w:r w:rsidRPr="007710C8">
        <w:rPr>
          <w:rFonts w:ascii="Times New Roman" w:hAnsi="Times New Roman"/>
          <w:i/>
        </w:rPr>
        <w:t xml:space="preserve">Value, </w:t>
      </w:r>
      <w:r w:rsidRPr="007710C8">
        <w:rPr>
          <w:rFonts w:ascii="Times New Roman" w:hAnsi="Times New Roman"/>
        </w:rPr>
        <w:t>Tieto itsessään on arvotonta, ellei sitä pystytä prosessoinnin kautta hyödyntämään päätökse</w:t>
      </w:r>
      <w:r w:rsidR="0054609C" w:rsidRPr="007710C8">
        <w:rPr>
          <w:rFonts w:ascii="Times New Roman" w:hAnsi="Times New Roman"/>
        </w:rPr>
        <w:t xml:space="preserve">nteossa ja toiminnassa. </w:t>
      </w:r>
      <w:r w:rsidRPr="007710C8">
        <w:rPr>
          <w:rFonts w:ascii="Times New Roman" w:hAnsi="Times New Roman"/>
        </w:rPr>
        <w:t xml:space="preserve">Big Datan kohdalla </w:t>
      </w:r>
      <w:r w:rsidR="0054609C" w:rsidRPr="007710C8">
        <w:rPr>
          <w:rFonts w:ascii="Times New Roman" w:hAnsi="Times New Roman"/>
        </w:rPr>
        <w:t xml:space="preserve">ongelma </w:t>
      </w:r>
      <w:r w:rsidRPr="007710C8">
        <w:rPr>
          <w:rFonts w:ascii="Times New Roman" w:hAnsi="Times New Roman"/>
        </w:rPr>
        <w:t xml:space="preserve">on tiedon suuri määrä, </w:t>
      </w:r>
      <w:r w:rsidR="0054609C" w:rsidRPr="007710C8">
        <w:rPr>
          <w:rFonts w:ascii="Times New Roman" w:hAnsi="Times New Roman"/>
        </w:rPr>
        <w:t>mikä</w:t>
      </w:r>
      <w:r w:rsidRPr="007710C8">
        <w:rPr>
          <w:rFonts w:ascii="Times New Roman" w:hAnsi="Times New Roman"/>
        </w:rPr>
        <w:t xml:space="preserve"> tulisi prosessoida</w:t>
      </w:r>
      <w:r w:rsidR="0054609C" w:rsidRPr="007710C8">
        <w:rPr>
          <w:rFonts w:ascii="Times New Roman" w:hAnsi="Times New Roman"/>
        </w:rPr>
        <w:t xml:space="preserve"> ennen kuin siitä voidaan luoda arvoa</w:t>
      </w:r>
      <w:r w:rsidRPr="007710C8">
        <w:rPr>
          <w:rFonts w:ascii="Times New Roman" w:hAnsi="Times New Roman"/>
        </w:rPr>
        <w:t>. Perinteinen työasema ei itsessään riitä prosessoinnin suorittamiseen</w:t>
      </w:r>
      <w:r w:rsidR="002736A4">
        <w:rPr>
          <w:rFonts w:ascii="Times New Roman" w:hAnsi="Times New Roman"/>
        </w:rPr>
        <w:t>,</w:t>
      </w:r>
      <w:r w:rsidRPr="007710C8">
        <w:rPr>
          <w:rFonts w:ascii="Times New Roman" w:hAnsi="Times New Roman"/>
        </w:rPr>
        <w:t xml:space="preserve"> vaan käsittely vaatii hajautetun tiedonhallinta – ja prosessointiympäristön. Tällä hetkellä parhaimman alustan tähän tarjoaa </w:t>
      </w:r>
      <w:r w:rsidRPr="007710C8">
        <w:rPr>
          <w:rFonts w:ascii="Times New Roman" w:hAnsi="Times New Roman"/>
          <w:i/>
        </w:rPr>
        <w:t>Hadoop</w:t>
      </w:r>
      <w:r w:rsidRPr="007710C8">
        <w:rPr>
          <w:rFonts w:ascii="Times New Roman" w:hAnsi="Times New Roman"/>
        </w:rPr>
        <w:t xml:space="preserve"> (</w:t>
      </w:r>
      <w:r w:rsidRPr="007710C8">
        <w:rPr>
          <w:rFonts w:ascii="Times New Roman" w:hAnsi="Times New Roman"/>
          <w:i/>
          <w:szCs w:val="24"/>
        </w:rPr>
        <w:t xml:space="preserve">Hadoop </w:t>
      </w:r>
      <w:r w:rsidRPr="007710C8">
        <w:rPr>
          <w:rFonts w:ascii="Times New Roman" w:hAnsi="Times New Roman"/>
          <w:i/>
          <w:szCs w:val="24"/>
        </w:rPr>
        <w:lastRenderedPageBreak/>
        <w:t>Distributed File System)</w:t>
      </w:r>
      <w:r w:rsidRPr="007710C8">
        <w:rPr>
          <w:rFonts w:ascii="Times New Roman" w:hAnsi="Times New Roman"/>
          <w:szCs w:val="24"/>
        </w:rPr>
        <w:t xml:space="preserve"> sekä </w:t>
      </w:r>
      <w:r w:rsidRPr="007710C8">
        <w:rPr>
          <w:rFonts w:ascii="Times New Roman" w:hAnsi="Times New Roman"/>
          <w:i/>
          <w:szCs w:val="24"/>
        </w:rPr>
        <w:t>MapReduce</w:t>
      </w:r>
      <w:r w:rsidR="002736A4">
        <w:rPr>
          <w:rFonts w:ascii="Times New Roman" w:hAnsi="Times New Roman"/>
          <w:i/>
          <w:szCs w:val="24"/>
        </w:rPr>
        <w:t xml:space="preserve"> -</w:t>
      </w:r>
      <w:r w:rsidR="002736A4">
        <w:rPr>
          <w:rFonts w:ascii="Times New Roman" w:hAnsi="Times New Roman"/>
          <w:szCs w:val="24"/>
        </w:rPr>
        <w:t>ohjelmointimalli</w:t>
      </w:r>
      <w:r w:rsidRPr="007710C8">
        <w:rPr>
          <w:rFonts w:ascii="Times New Roman" w:hAnsi="Times New Roman"/>
          <w:i/>
          <w:szCs w:val="24"/>
        </w:rPr>
        <w:t xml:space="preserve"> (Distributed computation framework) </w:t>
      </w:r>
      <w:r w:rsidR="00E12656" w:rsidRPr="007710C8">
        <w:rPr>
          <w:rFonts w:ascii="Times New Roman" w:hAnsi="Times New Roman"/>
          <w:szCs w:val="24"/>
        </w:rPr>
        <w:t>[</w:t>
      </w:r>
      <w:r w:rsidR="00E12656" w:rsidRPr="002736A4">
        <w:rPr>
          <w:rFonts w:ascii="Times New Roman" w:hAnsi="Times New Roman"/>
          <w:color w:val="000000"/>
          <w:szCs w:val="24"/>
        </w:rPr>
        <w:t>Shvachko et al., 2010</w:t>
      </w:r>
      <w:r w:rsidRPr="007710C8">
        <w:rPr>
          <w:rFonts w:ascii="Times New Roman" w:hAnsi="Times New Roman"/>
          <w:szCs w:val="24"/>
        </w:rPr>
        <w:t>].</w:t>
      </w:r>
    </w:p>
    <w:p w14:paraId="35C8D2F6" w14:textId="77777777" w:rsidR="00D91104" w:rsidRPr="007710C8" w:rsidRDefault="00D91104" w:rsidP="007710C8">
      <w:pPr>
        <w:spacing w:line="360" w:lineRule="auto"/>
        <w:ind w:firstLine="0"/>
        <w:rPr>
          <w:rFonts w:ascii="Times New Roman" w:hAnsi="Times New Roman"/>
          <w:sz w:val="20"/>
        </w:rPr>
      </w:pPr>
    </w:p>
    <w:p w14:paraId="745204F3" w14:textId="4C7284A1" w:rsidR="00D91104" w:rsidRPr="007710C8" w:rsidRDefault="00A63679" w:rsidP="007710C8">
      <w:pPr>
        <w:spacing w:line="360" w:lineRule="auto"/>
        <w:ind w:firstLine="0"/>
        <w:rPr>
          <w:rFonts w:ascii="Times New Roman" w:hAnsi="Times New Roman"/>
          <w:szCs w:val="24"/>
        </w:rPr>
      </w:pPr>
      <w:r w:rsidRPr="007710C8">
        <w:rPr>
          <w:rFonts w:ascii="Times New Roman" w:hAnsi="Times New Roman"/>
          <w:szCs w:val="24"/>
        </w:rPr>
        <w:t>Tässä tutkimuksessa Big D</w:t>
      </w:r>
      <w:r w:rsidR="00152D44" w:rsidRPr="007710C8">
        <w:rPr>
          <w:rFonts w:ascii="Times New Roman" w:hAnsi="Times New Roman"/>
          <w:szCs w:val="24"/>
        </w:rPr>
        <w:t>atan määrit</w:t>
      </w:r>
      <w:r w:rsidR="008F3A65" w:rsidRPr="007710C8">
        <w:rPr>
          <w:rFonts w:ascii="Times New Roman" w:hAnsi="Times New Roman"/>
          <w:szCs w:val="24"/>
        </w:rPr>
        <w:t>elmä nähdään kuitenkin Moninon [2016]</w:t>
      </w:r>
      <w:r w:rsidR="00152D44" w:rsidRPr="007710C8">
        <w:rPr>
          <w:rFonts w:ascii="Times New Roman" w:hAnsi="Times New Roman"/>
          <w:szCs w:val="24"/>
        </w:rPr>
        <w:t xml:space="preserve"> antaman yleisemmän määrittelyn mukaisesti: Big Data on pragmaattinen datan analysoinnin muutos, jossa käytetään hy</w:t>
      </w:r>
      <w:r w:rsidR="0054609C" w:rsidRPr="007710C8">
        <w:rPr>
          <w:rFonts w:ascii="Times New Roman" w:hAnsi="Times New Roman"/>
          <w:szCs w:val="24"/>
        </w:rPr>
        <w:t>vin tunnettuja kaavoja, joiden</w:t>
      </w:r>
      <w:r w:rsidR="00152D44" w:rsidRPr="007710C8">
        <w:rPr>
          <w:rFonts w:ascii="Times New Roman" w:hAnsi="Times New Roman"/>
          <w:szCs w:val="24"/>
        </w:rPr>
        <w:t xml:space="preserve"> avulla </w:t>
      </w:r>
      <w:r w:rsidR="0054609C" w:rsidRPr="007710C8">
        <w:rPr>
          <w:rFonts w:ascii="Times New Roman" w:hAnsi="Times New Roman"/>
          <w:szCs w:val="24"/>
        </w:rPr>
        <w:t>tietoon piilotetut relaatiot ja yht</w:t>
      </w:r>
      <w:r w:rsidR="00152D44" w:rsidRPr="007710C8">
        <w:rPr>
          <w:rFonts w:ascii="Times New Roman" w:hAnsi="Times New Roman"/>
          <w:szCs w:val="24"/>
        </w:rPr>
        <w:t xml:space="preserve">eydet saadaan esille. Näitä löydettyjä yhteyksiä voidaan hyödyntää korkeamman tiedon johtamisessa ja </w:t>
      </w:r>
      <w:r w:rsidR="0054609C" w:rsidRPr="007710C8">
        <w:rPr>
          <w:rFonts w:ascii="Times New Roman" w:hAnsi="Times New Roman"/>
          <w:szCs w:val="24"/>
        </w:rPr>
        <w:t>johdetun arvon käyttämisessä</w:t>
      </w:r>
      <w:r w:rsidR="00152D44" w:rsidRPr="007710C8">
        <w:rPr>
          <w:rFonts w:ascii="Times New Roman" w:hAnsi="Times New Roman"/>
          <w:szCs w:val="24"/>
        </w:rPr>
        <w:t xml:space="preserve"> osana päätöksentekoprosessia. Tämä voidaan nähdä radikaalisena muutoksena yrityksien toiminta</w:t>
      </w:r>
      <w:r w:rsidR="0054609C" w:rsidRPr="007710C8">
        <w:rPr>
          <w:rFonts w:ascii="Times New Roman" w:hAnsi="Times New Roman"/>
          <w:szCs w:val="24"/>
        </w:rPr>
        <w:t xml:space="preserve">tavoissa, joissa yritys pyrkii tuottamaan lisäarvoa </w:t>
      </w:r>
      <w:r w:rsidR="00152D44" w:rsidRPr="007710C8">
        <w:rPr>
          <w:rFonts w:ascii="Times New Roman" w:hAnsi="Times New Roman"/>
          <w:szCs w:val="24"/>
        </w:rPr>
        <w:t>itse</w:t>
      </w:r>
      <w:r w:rsidR="0054609C" w:rsidRPr="007710C8">
        <w:rPr>
          <w:rFonts w:ascii="Times New Roman" w:hAnsi="Times New Roman"/>
          <w:szCs w:val="24"/>
        </w:rPr>
        <w:t xml:space="preserve"> keräämänsä ja tuottamansa tiedon</w:t>
      </w:r>
      <w:r w:rsidR="00152D44" w:rsidRPr="007710C8">
        <w:rPr>
          <w:rFonts w:ascii="Times New Roman" w:hAnsi="Times New Roman"/>
          <w:szCs w:val="24"/>
        </w:rPr>
        <w:t xml:space="preserve"> </w:t>
      </w:r>
      <w:r w:rsidR="0054609C" w:rsidRPr="007710C8">
        <w:rPr>
          <w:rFonts w:ascii="Times New Roman" w:hAnsi="Times New Roman"/>
          <w:szCs w:val="24"/>
        </w:rPr>
        <w:t>pohjalta. Yrityst</w:t>
      </w:r>
      <w:r w:rsidR="00152D44" w:rsidRPr="007710C8">
        <w:rPr>
          <w:rFonts w:ascii="Times New Roman" w:hAnsi="Times New Roman"/>
          <w:szCs w:val="24"/>
        </w:rPr>
        <w:t>en suurin onge</w:t>
      </w:r>
      <w:r w:rsidR="0054609C" w:rsidRPr="007710C8">
        <w:rPr>
          <w:rFonts w:ascii="Times New Roman" w:hAnsi="Times New Roman"/>
          <w:szCs w:val="24"/>
        </w:rPr>
        <w:t>lma ei ole enää päättää</w:t>
      </w:r>
      <w:r w:rsidR="00152D44" w:rsidRPr="007710C8">
        <w:rPr>
          <w:rFonts w:ascii="Times New Roman" w:hAnsi="Times New Roman"/>
          <w:szCs w:val="24"/>
        </w:rPr>
        <w:t xml:space="preserve"> pitäisikö sen esimerkiksi julkaista uusi tuote markkinoille</w:t>
      </w:r>
      <w:r w:rsidR="0054609C" w:rsidRPr="007710C8">
        <w:rPr>
          <w:rFonts w:ascii="Times New Roman" w:hAnsi="Times New Roman"/>
          <w:szCs w:val="24"/>
        </w:rPr>
        <w:t>,</w:t>
      </w:r>
      <w:r w:rsidR="00152D44" w:rsidRPr="007710C8">
        <w:rPr>
          <w:rFonts w:ascii="Times New Roman" w:hAnsi="Times New Roman"/>
          <w:szCs w:val="24"/>
        </w:rPr>
        <w:t xml:space="preserve"> vaan hyödyntää jo olemassa</w:t>
      </w:r>
      <w:r w:rsidR="0054609C" w:rsidRPr="007710C8">
        <w:rPr>
          <w:rFonts w:ascii="Times New Roman" w:hAnsi="Times New Roman"/>
          <w:szCs w:val="24"/>
        </w:rPr>
        <w:t xml:space="preserve"> </w:t>
      </w:r>
      <w:r w:rsidR="00152D44" w:rsidRPr="007710C8">
        <w:rPr>
          <w:rFonts w:ascii="Times New Roman" w:hAnsi="Times New Roman"/>
          <w:szCs w:val="24"/>
        </w:rPr>
        <w:t xml:space="preserve">olevaa tietoa ja löytää ratkaisut sen </w:t>
      </w:r>
      <w:r w:rsidR="0054609C" w:rsidRPr="007710C8">
        <w:rPr>
          <w:rFonts w:ascii="Times New Roman" w:hAnsi="Times New Roman"/>
          <w:szCs w:val="24"/>
        </w:rPr>
        <w:t>pohjalta</w:t>
      </w:r>
      <w:r w:rsidR="00152D44" w:rsidRPr="007710C8">
        <w:rPr>
          <w:rFonts w:ascii="Times New Roman" w:hAnsi="Times New Roman"/>
          <w:szCs w:val="24"/>
        </w:rPr>
        <w:t xml:space="preserve">.  </w:t>
      </w:r>
    </w:p>
    <w:p w14:paraId="0994D977" w14:textId="77777777" w:rsidR="00D91104" w:rsidRPr="007710C8" w:rsidRDefault="00D91104" w:rsidP="007710C8">
      <w:pPr>
        <w:spacing w:line="360" w:lineRule="auto"/>
        <w:ind w:firstLine="0"/>
        <w:rPr>
          <w:rFonts w:ascii="Times New Roman" w:hAnsi="Times New Roman"/>
          <w:i/>
          <w:sz w:val="20"/>
        </w:rPr>
      </w:pPr>
    </w:p>
    <w:p w14:paraId="4C4F53C6" w14:textId="0AA8981E" w:rsidR="00D91104" w:rsidRPr="00D020D0" w:rsidRDefault="00152D44" w:rsidP="00D020D0">
      <w:pPr>
        <w:pStyle w:val="Otsikko21"/>
        <w:spacing w:line="360" w:lineRule="auto"/>
        <w:ind w:firstLine="0"/>
        <w:rPr>
          <w:color w:val="00000A"/>
          <w:szCs w:val="24"/>
        </w:rPr>
      </w:pPr>
      <w:bookmarkStart w:id="86" w:name="_Toc463943274"/>
      <w:bookmarkStart w:id="87" w:name="_Toc510974486"/>
      <w:bookmarkEnd w:id="86"/>
      <w:r w:rsidRPr="007710C8">
        <w:rPr>
          <w:color w:val="00000A"/>
          <w:szCs w:val="24"/>
        </w:rPr>
        <w:t>2.2 Big Datan kuudes V – Visualisointi</w:t>
      </w:r>
      <w:bookmarkEnd w:id="87"/>
    </w:p>
    <w:p w14:paraId="1A4DAE6B" w14:textId="15240772"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Yhä kasvavien datamäärien edessä, tiedon kuvaaminen ja esittäminen muodostuu </w:t>
      </w:r>
      <w:r w:rsidR="000968E2">
        <w:rPr>
          <w:rFonts w:ascii="Times New Roman" w:hAnsi="Times New Roman"/>
        </w:rPr>
        <w:t>alati</w:t>
      </w:r>
      <w:r w:rsidRPr="007710C8">
        <w:rPr>
          <w:rFonts w:ascii="Times New Roman" w:hAnsi="Times New Roman"/>
        </w:rPr>
        <w:t xml:space="preserve"> suuremmaksi ongelmaksi. Miten esittää tulokset ja päätökset selkeämmin? Useat media</w:t>
      </w:r>
      <w:r w:rsidR="0054609C" w:rsidRPr="007710C8">
        <w:rPr>
          <w:rFonts w:ascii="Times New Roman" w:hAnsi="Times New Roman"/>
        </w:rPr>
        <w:t>t ja</w:t>
      </w:r>
      <w:r w:rsidRPr="007710C8">
        <w:rPr>
          <w:rFonts w:ascii="Times New Roman" w:hAnsi="Times New Roman"/>
        </w:rPr>
        <w:t xml:space="preserve"> </w:t>
      </w:r>
      <w:r w:rsidR="0054609C" w:rsidRPr="007710C8">
        <w:rPr>
          <w:rFonts w:ascii="Times New Roman" w:hAnsi="Times New Roman"/>
        </w:rPr>
        <w:t>alan kolumneja kirjoittavat henkilöt</w:t>
      </w:r>
      <w:r w:rsidRPr="007710C8">
        <w:rPr>
          <w:rFonts w:ascii="Times New Roman" w:hAnsi="Times New Roman"/>
        </w:rPr>
        <w:t xml:space="preserve"> ovatkin esittäneet datan </w:t>
      </w:r>
      <w:r w:rsidR="0054609C" w:rsidRPr="007710C8">
        <w:rPr>
          <w:rFonts w:ascii="Times New Roman" w:hAnsi="Times New Roman"/>
        </w:rPr>
        <w:t>visualisoinnin</w:t>
      </w:r>
      <w:r w:rsidRPr="007710C8">
        <w:rPr>
          <w:rFonts w:ascii="Times New Roman" w:hAnsi="Times New Roman"/>
        </w:rPr>
        <w:t xml:space="preserve"> yhtenä Big Dataa kuvaavista V-määreistä ja pitävät sitä </w:t>
      </w:r>
      <w:r w:rsidR="0054609C" w:rsidRPr="007710C8">
        <w:rPr>
          <w:rFonts w:ascii="Times New Roman" w:hAnsi="Times New Roman"/>
        </w:rPr>
        <w:t>avaintekijänä</w:t>
      </w:r>
      <w:r w:rsidR="00523E67" w:rsidRPr="007710C8">
        <w:rPr>
          <w:rFonts w:ascii="Times New Roman" w:hAnsi="Times New Roman"/>
        </w:rPr>
        <w:t xml:space="preserve"> Big D</w:t>
      </w:r>
      <w:r w:rsidRPr="007710C8">
        <w:rPr>
          <w:rFonts w:ascii="Times New Roman" w:hAnsi="Times New Roman"/>
        </w:rPr>
        <w:t>a</w:t>
      </w:r>
      <w:r w:rsidR="00B82A53">
        <w:rPr>
          <w:rFonts w:ascii="Times New Roman" w:hAnsi="Times New Roman"/>
        </w:rPr>
        <w:t>tan -aikakaudella [McNulty 2014;</w:t>
      </w:r>
      <w:r w:rsidRPr="007710C8">
        <w:rPr>
          <w:rFonts w:ascii="Times New Roman" w:hAnsi="Times New Roman"/>
        </w:rPr>
        <w:t xml:space="preserve"> Khan &amp; Khan 2011]. </w:t>
      </w:r>
      <w:commentRangeStart w:id="88"/>
      <w:r w:rsidRPr="00623F71">
        <w:rPr>
          <w:rFonts w:ascii="Times New Roman" w:hAnsi="Times New Roman"/>
        </w:rPr>
        <w:t>Visualisoinnin ongelmaa lähestyttäessä</w:t>
      </w:r>
      <w:r w:rsidR="004460B7" w:rsidRPr="00623F71">
        <w:rPr>
          <w:rFonts w:ascii="Times New Roman" w:hAnsi="Times New Roman"/>
        </w:rPr>
        <w:t>,</w:t>
      </w:r>
      <w:r w:rsidRPr="00623F71">
        <w:rPr>
          <w:rFonts w:ascii="Times New Roman" w:hAnsi="Times New Roman"/>
        </w:rPr>
        <w:t xml:space="preserve"> suurimmiksi rajoittaviksi tekijöiksi nousevat ihmisen rajoittuneet kognitiiviset kyvyt käsitellä laajaa visualisointia sekä </w:t>
      </w:r>
      <w:commentRangeEnd w:id="88"/>
      <w:r w:rsidR="00623F71">
        <w:rPr>
          <w:rFonts w:ascii="Times New Roman" w:hAnsi="Times New Roman"/>
        </w:rPr>
        <w:t>visualisoinnin rajautuminen näyttöjen koon mukaan</w:t>
      </w:r>
      <w:r w:rsidR="00F22305" w:rsidRPr="00623F71">
        <w:rPr>
          <w:rStyle w:val="Kommentinviite"/>
          <w:rFonts w:ascii="Times New Roman" w:hAnsi="Times New Roman"/>
        </w:rPr>
        <w:commentReference w:id="88"/>
      </w:r>
      <w:r w:rsidRPr="007710C8">
        <w:rPr>
          <w:rFonts w:ascii="Times New Roman" w:hAnsi="Times New Roman"/>
        </w:rPr>
        <w:t>. Monien mielestä visualisoinnin tehokas käyttö onkin ainoa tapa</w:t>
      </w:r>
      <w:ins w:id="89" w:author="Harri Siirtola" w:date="2017-06-18T15:44:00Z">
        <w:r w:rsidR="00F312A9" w:rsidRPr="007710C8">
          <w:rPr>
            <w:rFonts w:ascii="Times New Roman" w:hAnsi="Times New Roman"/>
          </w:rPr>
          <w:t xml:space="preserve"> siihen</w:t>
        </w:r>
      </w:ins>
      <w:del w:id="90" w:author="Harri Siirtola" w:date="2017-06-18T15:44:00Z">
        <w:r w:rsidRPr="007710C8" w:rsidDel="00F312A9">
          <w:rPr>
            <w:rFonts w:ascii="Times New Roman" w:hAnsi="Times New Roman"/>
          </w:rPr>
          <w:delText>,</w:delText>
        </w:r>
      </w:del>
      <w:r w:rsidR="00CE4B09" w:rsidRPr="007710C8">
        <w:rPr>
          <w:rFonts w:ascii="Times New Roman" w:hAnsi="Times New Roman"/>
        </w:rPr>
        <w:t xml:space="preserve"> miten Big D</w:t>
      </w:r>
      <w:r w:rsidRPr="007710C8">
        <w:rPr>
          <w:rFonts w:ascii="Times New Roman" w:hAnsi="Times New Roman"/>
        </w:rPr>
        <w:t xml:space="preserve">atasta </w:t>
      </w:r>
      <w:r w:rsidR="00ED25E8" w:rsidRPr="007710C8">
        <w:rPr>
          <w:rFonts w:ascii="Times New Roman" w:hAnsi="Times New Roman"/>
        </w:rPr>
        <w:t>saadaan sen tuoma arvo esille</w:t>
      </w:r>
      <w:r w:rsidRPr="007710C8">
        <w:rPr>
          <w:rFonts w:ascii="Times New Roman" w:hAnsi="Times New Roman"/>
        </w:rPr>
        <w:t xml:space="preserve"> ja tuotua </w:t>
      </w:r>
      <w:r w:rsidR="00ED25E8" w:rsidRPr="007710C8">
        <w:rPr>
          <w:rFonts w:ascii="Times New Roman" w:hAnsi="Times New Roman"/>
        </w:rPr>
        <w:t>se</w:t>
      </w:r>
      <w:r w:rsidRPr="007710C8">
        <w:rPr>
          <w:rFonts w:ascii="Times New Roman" w:hAnsi="Times New Roman"/>
        </w:rPr>
        <w:t xml:space="preserve"> kaikki</w:t>
      </w:r>
      <w:r w:rsidR="00B82A53">
        <w:rPr>
          <w:rFonts w:ascii="Times New Roman" w:hAnsi="Times New Roman"/>
        </w:rPr>
        <w:t>en käyttöön. [Wang et. al, 2015;</w:t>
      </w:r>
      <w:r w:rsidRPr="007710C8">
        <w:rPr>
          <w:rFonts w:ascii="Times New Roman" w:hAnsi="Times New Roman"/>
        </w:rPr>
        <w:t xml:space="preserve"> NGrain 2013]. Myös </w:t>
      </w:r>
      <w:r w:rsidRPr="007710C8">
        <w:rPr>
          <w:rFonts w:ascii="Times New Roman" w:hAnsi="Times New Roman"/>
          <w:color w:val="000000" w:themeColor="text1"/>
        </w:rPr>
        <w:t xml:space="preserve">Intelin </w:t>
      </w:r>
      <w:r w:rsidRPr="007710C8">
        <w:rPr>
          <w:rFonts w:ascii="Times New Roman" w:hAnsi="Times New Roman"/>
        </w:rPr>
        <w:t>[2013]</w:t>
      </w:r>
      <w:r w:rsidR="009D3B17">
        <w:rPr>
          <w:rFonts w:ascii="Times New Roman" w:hAnsi="Times New Roman"/>
        </w:rPr>
        <w:t xml:space="preserve"> raportin</w:t>
      </w:r>
      <w:r w:rsidRPr="007710C8">
        <w:rPr>
          <w:rFonts w:ascii="Times New Roman" w:hAnsi="Times New Roman"/>
        </w:rPr>
        <w:t xml:space="preserve"> mukaan jokaisen yrityksen,</w:t>
      </w:r>
      <w:r w:rsidR="00ED25E8" w:rsidRPr="007710C8">
        <w:rPr>
          <w:rFonts w:ascii="Times New Roman" w:hAnsi="Times New Roman"/>
        </w:rPr>
        <w:t xml:space="preserve"> joka haluaa saada lisäarvoa B</w:t>
      </w:r>
      <w:r w:rsidR="008F3A65" w:rsidRPr="007710C8">
        <w:rPr>
          <w:rFonts w:ascii="Times New Roman" w:hAnsi="Times New Roman"/>
        </w:rPr>
        <w:t>ig D</w:t>
      </w:r>
      <w:r w:rsidRPr="007710C8">
        <w:rPr>
          <w:rFonts w:ascii="Times New Roman" w:hAnsi="Times New Roman"/>
        </w:rPr>
        <w:t>atasta</w:t>
      </w:r>
      <w:r w:rsidR="00B939F2" w:rsidRPr="007710C8">
        <w:rPr>
          <w:rFonts w:ascii="Times New Roman" w:hAnsi="Times New Roman"/>
        </w:rPr>
        <w:t>,</w:t>
      </w:r>
      <w:r w:rsidRPr="007710C8">
        <w:rPr>
          <w:rFonts w:ascii="Times New Roman" w:hAnsi="Times New Roman"/>
        </w:rPr>
        <w:t xml:space="preserve"> tulisi kääntää katseensa ensisijaisesti datan visualisointia edistäviin työkaluihin. Aikaisemmas</w:t>
      </w:r>
      <w:r w:rsidR="00ED25E8" w:rsidRPr="007710C8">
        <w:rPr>
          <w:rFonts w:ascii="Times New Roman" w:hAnsi="Times New Roman"/>
        </w:rPr>
        <w:t>sa luvussa esiteltyjen kolmen V:n sekä</w:t>
      </w:r>
      <w:r w:rsidRPr="007710C8">
        <w:rPr>
          <w:rFonts w:ascii="Times New Roman" w:hAnsi="Times New Roman"/>
        </w:rPr>
        <w:t xml:space="preserve"> viiden V:n malli</w:t>
      </w:r>
      <w:r w:rsidR="00ED25E8" w:rsidRPr="007710C8">
        <w:rPr>
          <w:rFonts w:ascii="Times New Roman" w:hAnsi="Times New Roman"/>
        </w:rPr>
        <w:t>e</w:t>
      </w:r>
      <w:r w:rsidRPr="007710C8">
        <w:rPr>
          <w:rFonts w:ascii="Times New Roman" w:hAnsi="Times New Roman"/>
        </w:rPr>
        <w:t>n pohjalta</w:t>
      </w:r>
      <w:r w:rsidR="00ED25E8" w:rsidRPr="007710C8">
        <w:rPr>
          <w:rFonts w:ascii="Times New Roman" w:hAnsi="Times New Roman"/>
        </w:rPr>
        <w:t>,</w:t>
      </w:r>
      <w:r w:rsidRPr="007710C8">
        <w:rPr>
          <w:rFonts w:ascii="Times New Roman" w:hAnsi="Times New Roman"/>
        </w:rPr>
        <w:t xml:space="preserve"> Intel esittääkin näitä tekijöitä yhdistävää mallia (</w:t>
      </w:r>
      <w:commentRangeStart w:id="91"/>
      <w:r w:rsidRPr="007710C8">
        <w:rPr>
          <w:rFonts w:ascii="Times New Roman" w:hAnsi="Times New Roman"/>
        </w:rPr>
        <w:t xml:space="preserve">Kuva </w:t>
      </w:r>
      <w:ins w:id="92" w:author="Hassi Sakari" w:date="2017-10-29T16:15:00Z">
        <w:r w:rsidR="00800CA9" w:rsidRPr="007710C8">
          <w:rPr>
            <w:rFonts w:ascii="Times New Roman" w:hAnsi="Times New Roman"/>
          </w:rPr>
          <w:t>2)</w:t>
        </w:r>
      </w:ins>
      <w:del w:id="93" w:author="Hassi Sakari" w:date="2017-10-29T16:15:00Z">
        <w:r w:rsidRPr="007710C8" w:rsidDel="00800CA9">
          <w:rPr>
            <w:rFonts w:ascii="Times New Roman" w:hAnsi="Times New Roman"/>
          </w:rPr>
          <w:delText>3.</w:delText>
        </w:r>
        <w:commentRangeEnd w:id="91"/>
        <w:r w:rsidR="00B60EF2" w:rsidRPr="007710C8" w:rsidDel="00800CA9">
          <w:rPr>
            <w:rStyle w:val="Kommentinviite"/>
            <w:rFonts w:ascii="Times New Roman" w:hAnsi="Times New Roman"/>
          </w:rPr>
          <w:commentReference w:id="91"/>
        </w:r>
        <w:r w:rsidRPr="007710C8" w:rsidDel="00800CA9">
          <w:rPr>
            <w:rFonts w:ascii="Times New Roman" w:hAnsi="Times New Roman"/>
          </w:rPr>
          <w:delText>)</w:delText>
        </w:r>
      </w:del>
      <w:r w:rsidRPr="007710C8">
        <w:rPr>
          <w:rFonts w:ascii="Times New Roman" w:hAnsi="Times New Roman"/>
        </w:rPr>
        <w:t xml:space="preserve">, jossa tiedon visualisoinnilla on merkittävä rooli </w:t>
      </w:r>
      <w:r w:rsidR="00B939F2" w:rsidRPr="007710C8">
        <w:rPr>
          <w:rFonts w:ascii="Times New Roman" w:hAnsi="Times New Roman"/>
        </w:rPr>
        <w:t>osana arvonluontiprosessia</w:t>
      </w:r>
      <w:r w:rsidRPr="007710C8">
        <w:rPr>
          <w:rFonts w:ascii="Times New Roman" w:hAnsi="Times New Roman"/>
        </w:rPr>
        <w:t xml:space="preserve">. Visualisoimalla </w:t>
      </w:r>
      <w:r w:rsidR="00ED25E8" w:rsidRPr="007710C8">
        <w:rPr>
          <w:rFonts w:ascii="Times New Roman" w:hAnsi="Times New Roman"/>
        </w:rPr>
        <w:t>tieto</w:t>
      </w:r>
      <w:r w:rsidRPr="007710C8">
        <w:rPr>
          <w:rFonts w:ascii="Times New Roman" w:hAnsi="Times New Roman"/>
        </w:rPr>
        <w:t xml:space="preserve"> ymmärrettävään muotoon on arvoa luovien päätösten ja huomioiden tekeminen datan pohjalta mahdollista kaikkien työntekijöiden osalta. Big Datan onnistuneen visualisoinnin merkitys ja </w:t>
      </w:r>
      <w:r w:rsidR="00ED25E8" w:rsidRPr="007710C8">
        <w:rPr>
          <w:rFonts w:ascii="Times New Roman" w:hAnsi="Times New Roman"/>
        </w:rPr>
        <w:t>visualisoinnin mahdollistaminen</w:t>
      </w:r>
      <w:r w:rsidRPr="007710C8">
        <w:rPr>
          <w:rFonts w:ascii="Times New Roman" w:hAnsi="Times New Roman"/>
        </w:rPr>
        <w:t xml:space="preserve"> toimivat</w:t>
      </w:r>
      <w:r w:rsidR="005066DF" w:rsidRPr="007710C8">
        <w:rPr>
          <w:rFonts w:ascii="Times New Roman" w:hAnsi="Times New Roman"/>
        </w:rPr>
        <w:t>kin päätekijöinä tässä tutkimuksessa</w:t>
      </w:r>
      <w:r w:rsidRPr="007710C8">
        <w:rPr>
          <w:rFonts w:ascii="Times New Roman" w:hAnsi="Times New Roman"/>
        </w:rPr>
        <w:t xml:space="preserve">. </w:t>
      </w:r>
    </w:p>
    <w:p w14:paraId="31291065" w14:textId="77777777" w:rsidR="006F0E77" w:rsidRPr="007710C8" w:rsidRDefault="006F0E77" w:rsidP="007710C8">
      <w:pPr>
        <w:spacing w:line="360" w:lineRule="auto"/>
        <w:ind w:firstLine="0"/>
        <w:rPr>
          <w:rFonts w:ascii="Times New Roman" w:hAnsi="Times New Roman"/>
        </w:rPr>
      </w:pPr>
    </w:p>
    <w:p w14:paraId="0F66BE26" w14:textId="77777777" w:rsidR="00D91104" w:rsidRPr="007710C8" w:rsidRDefault="00DE759F" w:rsidP="007710C8">
      <w:pPr>
        <w:spacing w:line="360" w:lineRule="auto"/>
        <w:ind w:firstLine="0"/>
        <w:rPr>
          <w:rFonts w:ascii="Times New Roman" w:hAnsi="Times New Roman"/>
        </w:rPr>
      </w:pPr>
      <w:r w:rsidRPr="007710C8">
        <w:rPr>
          <w:rFonts w:ascii="Times New Roman" w:hAnsi="Times New Roman"/>
          <w:noProof/>
          <w:lang w:eastAsia="fi-FI"/>
        </w:rPr>
        <w:lastRenderedPageBreak/>
        <w:drawing>
          <wp:inline distT="0" distB="0" distL="0" distR="0" wp14:anchorId="1708AC51" wp14:editId="42C74B55">
            <wp:extent cx="6029325" cy="2028825"/>
            <wp:effectExtent l="19050" t="0" r="9525" b="0"/>
            <wp:docPr id="4" name="Picture 1" descr="C:\Users\Sakari\Pictures\bi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ari\Pictures\bigdata.PNG"/>
                    <pic:cNvPicPr>
                      <a:picLocks noChangeAspect="1" noChangeArrowheads="1"/>
                    </pic:cNvPicPr>
                  </pic:nvPicPr>
                  <pic:blipFill>
                    <a:blip r:embed="rId16" cstate="print"/>
                    <a:srcRect/>
                    <a:stretch>
                      <a:fillRect/>
                    </a:stretch>
                  </pic:blipFill>
                  <pic:spPr bwMode="auto">
                    <a:xfrm>
                      <a:off x="0" y="0"/>
                      <a:ext cx="6029325" cy="2028825"/>
                    </a:xfrm>
                    <a:prstGeom prst="rect">
                      <a:avLst/>
                    </a:prstGeom>
                    <a:noFill/>
                    <a:ln w="9525">
                      <a:noFill/>
                      <a:miter lim="800000"/>
                      <a:headEnd/>
                      <a:tailEnd/>
                    </a:ln>
                  </pic:spPr>
                </pic:pic>
              </a:graphicData>
            </a:graphic>
          </wp:inline>
        </w:drawing>
      </w:r>
    </w:p>
    <w:p w14:paraId="739967E8" w14:textId="7C7A70CE"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94" w:author="Hassi Sakari" w:date="2017-10-29T16:15:00Z">
        <w:r w:rsidR="00800CA9" w:rsidRPr="007710C8">
          <w:rPr>
            <w:rFonts w:ascii="Times New Roman" w:hAnsi="Times New Roman"/>
            <w:i/>
            <w:sz w:val="22"/>
            <w:szCs w:val="22"/>
          </w:rPr>
          <w:t>2</w:t>
        </w:r>
      </w:ins>
      <w:del w:id="95" w:author="Hassi Sakari" w:date="2017-10-29T16:15:00Z">
        <w:r w:rsidRPr="007710C8" w:rsidDel="00800CA9">
          <w:rPr>
            <w:rFonts w:ascii="Times New Roman" w:hAnsi="Times New Roman"/>
            <w:i/>
            <w:sz w:val="22"/>
            <w:szCs w:val="22"/>
          </w:rPr>
          <w:delText>3</w:delText>
        </w:r>
      </w:del>
      <w:r w:rsidRPr="007710C8">
        <w:rPr>
          <w:rFonts w:ascii="Times New Roman" w:hAnsi="Times New Roman"/>
          <w:i/>
          <w:sz w:val="22"/>
          <w:szCs w:val="22"/>
        </w:rPr>
        <w:t>. Intelin esittämä neljän V:n malli</w:t>
      </w:r>
      <w:r w:rsidR="00385A9F" w:rsidRPr="007710C8">
        <w:rPr>
          <w:rFonts w:ascii="Times New Roman" w:hAnsi="Times New Roman"/>
          <w:i/>
          <w:sz w:val="22"/>
          <w:szCs w:val="22"/>
        </w:rPr>
        <w:t xml:space="preserve"> korostaen datan visualisointia [Intel, 2013].</w:t>
      </w:r>
    </w:p>
    <w:p w14:paraId="5F3420A5" w14:textId="77777777" w:rsidR="00D91104" w:rsidRPr="007710C8" w:rsidRDefault="00D91104" w:rsidP="007710C8">
      <w:pPr>
        <w:spacing w:line="360" w:lineRule="auto"/>
        <w:ind w:firstLine="0"/>
        <w:jc w:val="center"/>
        <w:rPr>
          <w:rFonts w:ascii="Times New Roman" w:hAnsi="Times New Roman"/>
          <w:szCs w:val="24"/>
        </w:rPr>
      </w:pPr>
    </w:p>
    <w:p w14:paraId="6DD55366" w14:textId="443EE8D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Rijmenamin [2016] artikkelin mukaan ensimmäinen Big Dataa vaikuttavasti visualisoiva projekti oli </w:t>
      </w:r>
      <w:r w:rsidRPr="007710C8">
        <w:rPr>
          <w:rFonts w:ascii="Times New Roman" w:hAnsi="Times New Roman"/>
          <w:color w:val="000000" w:themeColor="text1"/>
        </w:rPr>
        <w:t xml:space="preserve">Harrisonin ja Römhildin </w:t>
      </w:r>
      <w:r w:rsidRPr="007710C8">
        <w:rPr>
          <w:rFonts w:ascii="Times New Roman" w:hAnsi="Times New Roman"/>
        </w:rPr>
        <w:t>vuonna 2007 luoma visuaalinen kuvaus (</w:t>
      </w:r>
      <w:commentRangeStart w:id="96"/>
      <w:r w:rsidRPr="007710C8">
        <w:rPr>
          <w:rFonts w:ascii="Times New Roman" w:hAnsi="Times New Roman"/>
          <w:rPrChange w:id="97" w:author="Hassi Sakari" w:date="2017-10-29T16:16:00Z">
            <w:rPr>
              <w:rFonts w:ascii="Times New Roman" w:hAnsi="Times New Roman"/>
              <w:i/>
            </w:rPr>
          </w:rPrChange>
        </w:rPr>
        <w:t xml:space="preserve">Kuva </w:t>
      </w:r>
      <w:ins w:id="98" w:author="Hassi Sakari" w:date="2017-10-29T16:16:00Z">
        <w:r w:rsidR="00800CA9" w:rsidRPr="007710C8">
          <w:rPr>
            <w:rFonts w:ascii="Times New Roman" w:hAnsi="Times New Roman"/>
          </w:rPr>
          <w:t>3</w:t>
        </w:r>
      </w:ins>
      <w:del w:id="99" w:author="Hassi Sakari" w:date="2017-10-29T16:16:00Z">
        <w:r w:rsidRPr="007710C8" w:rsidDel="00800CA9">
          <w:rPr>
            <w:rFonts w:ascii="Times New Roman" w:hAnsi="Times New Roman"/>
            <w:i/>
          </w:rPr>
          <w:delText>2</w:delText>
        </w:r>
        <w:r w:rsidRPr="007710C8" w:rsidDel="00800CA9">
          <w:rPr>
            <w:rFonts w:ascii="Times New Roman" w:hAnsi="Times New Roman"/>
          </w:rPr>
          <w:delText>.</w:delText>
        </w:r>
      </w:del>
      <w:commentRangeEnd w:id="96"/>
      <w:r w:rsidR="00B60EF2" w:rsidRPr="007710C8">
        <w:rPr>
          <w:rStyle w:val="Kommentinviite"/>
          <w:rFonts w:ascii="Times New Roman" w:hAnsi="Times New Roman"/>
        </w:rPr>
        <w:commentReference w:id="96"/>
      </w:r>
      <w:r w:rsidRPr="007710C8">
        <w:rPr>
          <w:rFonts w:ascii="Times New Roman" w:hAnsi="Times New Roman"/>
        </w:rPr>
        <w:t xml:space="preserve">) raamatun 63 779 sisäisestä ristiviittauksesta, jaettuna X-akselilla raamatun eri lukujen mukaisesti. Tässäkin tapauksessa sovellettua datajoukkoa voidaan </w:t>
      </w:r>
      <w:r w:rsidR="00B0400B" w:rsidRPr="007710C8">
        <w:rPr>
          <w:rFonts w:ascii="Times New Roman" w:hAnsi="Times New Roman"/>
        </w:rPr>
        <w:t xml:space="preserve">kooltaan </w:t>
      </w:r>
      <w:r w:rsidRPr="007710C8">
        <w:rPr>
          <w:rFonts w:ascii="Times New Roman" w:hAnsi="Times New Roman"/>
        </w:rPr>
        <w:t>vielä p</w:t>
      </w:r>
      <w:r w:rsidR="0007672D" w:rsidRPr="007710C8">
        <w:rPr>
          <w:rFonts w:ascii="Times New Roman" w:hAnsi="Times New Roman"/>
        </w:rPr>
        <w:t>itää hyvinkin maltillisena Big D</w:t>
      </w:r>
      <w:r w:rsidRPr="007710C8">
        <w:rPr>
          <w:rFonts w:ascii="Times New Roman" w:hAnsi="Times New Roman"/>
        </w:rPr>
        <w:t xml:space="preserve">atan maailmassa, sisällön rajoittuessa hyvinkin alle sataan tuhanteen tietoalkioon. </w:t>
      </w:r>
      <w:r w:rsidR="00B0400B" w:rsidRPr="007710C8">
        <w:rPr>
          <w:rFonts w:ascii="Times New Roman" w:hAnsi="Times New Roman"/>
        </w:rPr>
        <w:t>Harrisonin ja Römhildin esimerkistä voidaan myös todeta</w:t>
      </w:r>
      <w:r w:rsidRPr="007710C8">
        <w:rPr>
          <w:rFonts w:ascii="Times New Roman" w:hAnsi="Times New Roman"/>
        </w:rPr>
        <w:t xml:space="preserve">, että tässä </w:t>
      </w:r>
      <w:r w:rsidR="00B0400B" w:rsidRPr="007710C8">
        <w:rPr>
          <w:rFonts w:ascii="Times New Roman" w:hAnsi="Times New Roman"/>
        </w:rPr>
        <w:t>käytetyn</w:t>
      </w:r>
      <w:r w:rsidRPr="007710C8">
        <w:rPr>
          <w:rFonts w:ascii="Times New Roman" w:hAnsi="Times New Roman"/>
        </w:rPr>
        <w:t xml:space="preserve"> </w:t>
      </w:r>
      <w:r w:rsidR="00B0400B" w:rsidRPr="007710C8">
        <w:rPr>
          <w:rFonts w:ascii="Times New Roman" w:hAnsi="Times New Roman"/>
        </w:rPr>
        <w:t>datajoukon sisältö</w:t>
      </w:r>
      <w:r w:rsidRPr="007710C8">
        <w:rPr>
          <w:rFonts w:ascii="Times New Roman" w:hAnsi="Times New Roman"/>
        </w:rPr>
        <w:t xml:space="preserve"> oli hyvin tunnettu, jolloin joukon sisäiset tuntemattomat tekijät eivät pääse häiritsemään luotettavan visualisoinnin tekemistä. </w:t>
      </w:r>
      <w:r w:rsidR="00B0400B" w:rsidRPr="007710C8">
        <w:rPr>
          <w:rFonts w:ascii="Times New Roman" w:hAnsi="Times New Roman"/>
        </w:rPr>
        <w:t xml:space="preserve">He antoivat kuitenkin työllään suuntaa sille, miten vaikuttavia visualisointeja voidaan luoda normaalia suurempien tietojoukkojen pohjalta. </w:t>
      </w:r>
    </w:p>
    <w:p w14:paraId="2BED5AC1" w14:textId="77777777" w:rsidR="00D91104" w:rsidRPr="007710C8" w:rsidRDefault="00D91104" w:rsidP="007710C8">
      <w:pPr>
        <w:spacing w:line="360" w:lineRule="auto"/>
        <w:ind w:firstLine="0"/>
        <w:rPr>
          <w:rFonts w:ascii="Times New Roman" w:hAnsi="Times New Roman"/>
        </w:rPr>
      </w:pPr>
    </w:p>
    <w:p w14:paraId="4BBF6AC4"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2A1E6A6" wp14:editId="5541615C">
            <wp:extent cx="4709160" cy="2825496"/>
            <wp:effectExtent l="76200" t="76200" r="129540" b="127635"/>
            <wp:docPr id="6" name="Picture 5" descr="http://chrisharrison.net/projects/bibleviz/BibleVizArc7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risharrison.net/projects/bibleviz/BibleVizArc7small.jpg"/>
                    <pic:cNvPicPr>
                      <a:picLocks noChangeAspect="1" noChangeArrowheads="1"/>
                    </pic:cNvPicPr>
                  </pic:nvPicPr>
                  <pic:blipFill>
                    <a:blip r:embed="rId17" cstate="print"/>
                    <a:srcRect/>
                    <a:stretch>
                      <a:fillRect/>
                    </a:stretch>
                  </pic:blipFill>
                  <pic:spPr bwMode="auto">
                    <a:xfrm>
                      <a:off x="0" y="0"/>
                      <a:ext cx="4715408" cy="2829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5C12B3" w14:textId="01DC97E3" w:rsidR="00D91104" w:rsidRPr="007710C8" w:rsidRDefault="00152D44" w:rsidP="00F6373A">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100" w:author="Hassi Sakari" w:date="2017-10-29T16:16:00Z">
        <w:r w:rsidR="00800CA9" w:rsidRPr="007710C8">
          <w:rPr>
            <w:rFonts w:ascii="Times New Roman" w:hAnsi="Times New Roman"/>
            <w:i/>
            <w:sz w:val="22"/>
            <w:szCs w:val="22"/>
          </w:rPr>
          <w:t>3</w:t>
        </w:r>
      </w:ins>
      <w:del w:id="101" w:author="Hassi Sakari" w:date="2017-10-29T16:16:00Z">
        <w:r w:rsidRPr="007710C8" w:rsidDel="00800CA9">
          <w:rPr>
            <w:rFonts w:ascii="Times New Roman" w:hAnsi="Times New Roman"/>
            <w:i/>
            <w:sz w:val="22"/>
            <w:szCs w:val="22"/>
          </w:rPr>
          <w:delText>2</w:delText>
        </w:r>
      </w:del>
      <w:r w:rsidRPr="007710C8">
        <w:rPr>
          <w:rFonts w:ascii="Times New Roman" w:hAnsi="Times New Roman"/>
          <w:i/>
          <w:sz w:val="22"/>
          <w:szCs w:val="22"/>
        </w:rPr>
        <w:t>. Harrisonin ja Römhildin [2007] tekemä visualisointi raamatun tekstien sisäisistä viittauksista.</w:t>
      </w:r>
    </w:p>
    <w:p w14:paraId="70460FAD" w14:textId="77777777" w:rsidR="00D91104" w:rsidRPr="007710C8" w:rsidRDefault="00D91104" w:rsidP="007710C8">
      <w:pPr>
        <w:spacing w:line="360" w:lineRule="auto"/>
        <w:ind w:firstLine="0"/>
        <w:jc w:val="center"/>
        <w:rPr>
          <w:rFonts w:ascii="Times New Roman" w:hAnsi="Times New Roman"/>
          <w:sz w:val="22"/>
          <w:szCs w:val="22"/>
        </w:rPr>
      </w:pPr>
    </w:p>
    <w:p w14:paraId="4AD457F5" w14:textId="77777777" w:rsidR="00D91104" w:rsidRPr="007710C8" w:rsidRDefault="00D91104" w:rsidP="007710C8">
      <w:pPr>
        <w:spacing w:line="360" w:lineRule="auto"/>
        <w:ind w:firstLine="0"/>
        <w:jc w:val="center"/>
        <w:rPr>
          <w:rFonts w:ascii="Times New Roman" w:hAnsi="Times New Roman"/>
          <w:sz w:val="22"/>
          <w:szCs w:val="22"/>
        </w:rPr>
      </w:pPr>
    </w:p>
    <w:p w14:paraId="4F3F3270" w14:textId="7777777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color w:val="auto"/>
        </w:rPr>
        <w:t xml:space="preserve">Rijmenami </w:t>
      </w:r>
      <w:r w:rsidR="00B0400B" w:rsidRPr="007710C8">
        <w:rPr>
          <w:rFonts w:ascii="Times New Roman" w:hAnsi="Times New Roman"/>
          <w:color w:val="auto"/>
        </w:rPr>
        <w:t xml:space="preserve">[2016] </w:t>
      </w:r>
      <w:r w:rsidRPr="007710C8">
        <w:rPr>
          <w:rFonts w:ascii="Times New Roman" w:hAnsi="Times New Roman"/>
          <w:color w:val="auto"/>
        </w:rPr>
        <w:t>myös toteaa artikk</w:t>
      </w:r>
      <w:r w:rsidR="00B0400B" w:rsidRPr="007710C8">
        <w:rPr>
          <w:rFonts w:ascii="Times New Roman" w:hAnsi="Times New Roman"/>
          <w:color w:val="auto"/>
        </w:rPr>
        <w:t>elissaan, että visualisointi ei</w:t>
      </w:r>
      <w:r w:rsidRPr="007710C8">
        <w:rPr>
          <w:rFonts w:ascii="Times New Roman" w:hAnsi="Times New Roman"/>
          <w:color w:val="auto"/>
        </w:rPr>
        <w:t xml:space="preserve"> </w:t>
      </w:r>
      <w:r w:rsidRPr="007710C8">
        <w:rPr>
          <w:rFonts w:ascii="Times New Roman" w:hAnsi="Times New Roman"/>
          <w:color w:val="auto"/>
          <w:szCs w:val="24"/>
        </w:rPr>
        <w:t xml:space="preserve">teknologisesti </w:t>
      </w:r>
      <w:r w:rsidR="00B0400B" w:rsidRPr="007710C8">
        <w:rPr>
          <w:rFonts w:ascii="Times New Roman" w:hAnsi="Times New Roman"/>
          <w:color w:val="auto"/>
          <w:szCs w:val="24"/>
        </w:rPr>
        <w:t xml:space="preserve">olisi </w:t>
      </w:r>
      <w:r w:rsidRPr="007710C8">
        <w:rPr>
          <w:rFonts w:ascii="Times New Roman" w:hAnsi="Times New Roman"/>
          <w:color w:val="auto"/>
          <w:szCs w:val="24"/>
        </w:rPr>
        <w:t xml:space="preserve">vaikein </w:t>
      </w:r>
      <w:r w:rsidR="00B0400B" w:rsidRPr="007710C8">
        <w:rPr>
          <w:rFonts w:ascii="Times New Roman" w:hAnsi="Times New Roman"/>
          <w:color w:val="auto"/>
          <w:szCs w:val="24"/>
        </w:rPr>
        <w:t>prosessillinen osuus</w:t>
      </w:r>
      <w:r w:rsidRPr="007710C8">
        <w:rPr>
          <w:rFonts w:ascii="Times New Roman" w:hAnsi="Times New Roman"/>
          <w:color w:val="auto"/>
          <w:szCs w:val="24"/>
        </w:rPr>
        <w:t xml:space="preserve"> Big Datan hyödyntämisessä, mutta se on haasteellisin osuus </w:t>
      </w:r>
      <w:r w:rsidR="00B0400B" w:rsidRPr="007710C8">
        <w:rPr>
          <w:rFonts w:ascii="Times New Roman" w:hAnsi="Times New Roman"/>
          <w:color w:val="auto"/>
          <w:szCs w:val="24"/>
        </w:rPr>
        <w:t xml:space="preserve">kokonaisuuden </w:t>
      </w:r>
      <w:r w:rsidRPr="007710C8">
        <w:rPr>
          <w:rFonts w:ascii="Times New Roman" w:hAnsi="Times New Roman"/>
          <w:color w:val="auto"/>
          <w:szCs w:val="24"/>
        </w:rPr>
        <w:t xml:space="preserve">onnistumisen kannalta. </w:t>
      </w:r>
      <w:r w:rsidRPr="007710C8">
        <w:rPr>
          <w:rFonts w:ascii="Times New Roman" w:hAnsi="Times New Roman"/>
          <w:szCs w:val="24"/>
        </w:rPr>
        <w:t xml:space="preserve">Kompleksisen ja kvantitatiivista sekä kvalitatiivista sisältöä hyödyntävän tarinan esittäminen </w:t>
      </w:r>
      <w:r w:rsidR="00B0400B" w:rsidRPr="007710C8">
        <w:rPr>
          <w:rFonts w:ascii="Times New Roman" w:hAnsi="Times New Roman"/>
          <w:szCs w:val="24"/>
        </w:rPr>
        <w:t>pelkästään</w:t>
      </w:r>
      <w:r w:rsidRPr="007710C8">
        <w:rPr>
          <w:rFonts w:ascii="Times New Roman" w:hAnsi="Times New Roman"/>
          <w:szCs w:val="24"/>
        </w:rPr>
        <w:t xml:space="preserve"> graafien avulla vaatii uudenlaista ja kompleksisempaa näkökulmaa asiaan. </w:t>
      </w:r>
    </w:p>
    <w:p w14:paraId="467EC3C3" w14:textId="223E5AEF" w:rsidR="00D91104" w:rsidRPr="007710C8" w:rsidRDefault="00E33204" w:rsidP="007710C8">
      <w:pPr>
        <w:spacing w:line="360" w:lineRule="auto"/>
        <w:ind w:firstLine="0"/>
        <w:rPr>
          <w:rFonts w:ascii="Times New Roman" w:hAnsi="Times New Roman"/>
          <w:szCs w:val="24"/>
        </w:rPr>
      </w:pPr>
      <w:r w:rsidRPr="007710C8">
        <w:rPr>
          <w:rFonts w:ascii="Times New Roman" w:hAnsi="Times New Roman"/>
          <w:szCs w:val="24"/>
        </w:rPr>
        <w:tab/>
      </w:r>
      <w:r w:rsidR="00523E67" w:rsidRPr="007710C8">
        <w:rPr>
          <w:rFonts w:ascii="Times New Roman" w:hAnsi="Times New Roman"/>
          <w:szCs w:val="24"/>
        </w:rPr>
        <w:t>Big D</w:t>
      </w:r>
      <w:r w:rsidR="00152D44" w:rsidRPr="007710C8">
        <w:rPr>
          <w:rFonts w:ascii="Times New Roman" w:hAnsi="Times New Roman"/>
          <w:szCs w:val="24"/>
        </w:rPr>
        <w:t xml:space="preserve">atan </w:t>
      </w:r>
      <w:r w:rsidRPr="007710C8">
        <w:rPr>
          <w:rFonts w:ascii="Times New Roman" w:hAnsi="Times New Roman"/>
          <w:szCs w:val="24"/>
        </w:rPr>
        <w:t>lähteiden suoraviivainen</w:t>
      </w:r>
      <w:r w:rsidR="00152D44" w:rsidRPr="007710C8">
        <w:rPr>
          <w:rFonts w:ascii="Times New Roman" w:hAnsi="Times New Roman"/>
          <w:szCs w:val="24"/>
        </w:rPr>
        <w:t xml:space="preserve"> </w:t>
      </w:r>
      <w:r w:rsidRPr="007710C8">
        <w:rPr>
          <w:rFonts w:ascii="Times New Roman" w:hAnsi="Times New Roman"/>
          <w:szCs w:val="24"/>
        </w:rPr>
        <w:t>visualisoiminen ei useinkaan ole</w:t>
      </w:r>
      <w:r w:rsidR="00152D44" w:rsidRPr="007710C8">
        <w:rPr>
          <w:rFonts w:ascii="Times New Roman" w:hAnsi="Times New Roman"/>
          <w:szCs w:val="24"/>
        </w:rPr>
        <w:t xml:space="preserve"> mahdollista tai tehokas</w:t>
      </w:r>
      <w:r w:rsidR="002E4847">
        <w:rPr>
          <w:rFonts w:ascii="Times New Roman" w:hAnsi="Times New Roman"/>
          <w:szCs w:val="24"/>
        </w:rPr>
        <w:t>ta ilman ennakkoanalyysia [Wang et</w:t>
      </w:r>
      <w:r w:rsidR="00152D44" w:rsidRPr="007710C8">
        <w:rPr>
          <w:rFonts w:ascii="Times New Roman" w:hAnsi="Times New Roman"/>
          <w:szCs w:val="24"/>
          <w:rPrChange w:id="102" w:author="Hassi Sakari" w:date="2017-10-29T17:31:00Z">
            <w:rPr>
              <w:rFonts w:ascii="Times New Roman" w:hAnsi="Times New Roman"/>
              <w:i/>
              <w:szCs w:val="24"/>
            </w:rPr>
          </w:rPrChange>
        </w:rPr>
        <w:t xml:space="preserve"> al</w:t>
      </w:r>
      <w:r w:rsidR="002E4847">
        <w:rPr>
          <w:rFonts w:ascii="Times New Roman" w:hAnsi="Times New Roman"/>
          <w:i/>
          <w:szCs w:val="24"/>
        </w:rPr>
        <w:t>.,</w:t>
      </w:r>
      <w:r w:rsidRPr="007710C8">
        <w:rPr>
          <w:rFonts w:ascii="Times New Roman" w:hAnsi="Times New Roman"/>
          <w:szCs w:val="24"/>
        </w:rPr>
        <w:t xml:space="preserve"> 2015</w:t>
      </w:r>
      <w:r w:rsidR="00152D44" w:rsidRPr="007710C8">
        <w:rPr>
          <w:rFonts w:ascii="Times New Roman" w:hAnsi="Times New Roman"/>
          <w:szCs w:val="24"/>
        </w:rPr>
        <w:t>]. IBM:</w:t>
      </w:r>
      <w:r w:rsidR="00B939F2" w:rsidRPr="007710C8">
        <w:rPr>
          <w:rFonts w:ascii="Times New Roman" w:hAnsi="Times New Roman"/>
          <w:szCs w:val="24"/>
        </w:rPr>
        <w:t>n mukaan</w:t>
      </w:r>
      <w:r w:rsidR="00152D44" w:rsidRPr="007710C8">
        <w:rPr>
          <w:rFonts w:ascii="Times New Roman" w:hAnsi="Times New Roman"/>
          <w:szCs w:val="24"/>
        </w:rPr>
        <w:t xml:space="preserve"> parhain lopputulos saavutetaan, kun liiketoiminnan analytiikan ratkaisut yhdistetään osaksi visualisointia [Keahey, 2013]. Käytännössä ja yksinkertaisuudessaan tämä IBM:n kohdalla tarkoittaa </w:t>
      </w:r>
      <w:r w:rsidR="00152D44" w:rsidRPr="007710C8">
        <w:rPr>
          <w:rFonts w:ascii="Times New Roman" w:hAnsi="Times New Roman"/>
          <w:i/>
          <w:szCs w:val="24"/>
        </w:rPr>
        <w:t xml:space="preserve">Rapidly Adaptive Visualization Enginen </w:t>
      </w:r>
      <w:r w:rsidR="00152D44" w:rsidRPr="007710C8">
        <w:rPr>
          <w:rFonts w:ascii="Times New Roman" w:hAnsi="Times New Roman"/>
          <w:szCs w:val="24"/>
        </w:rPr>
        <w:t xml:space="preserve">(RAVE) hyödyntämistä valmiin data joukon visualisoimisessa, johon käyttäjä on jo valmiiksi </w:t>
      </w:r>
      <w:del w:id="103" w:author="Hassi Sakari" w:date="2017-10-29T16:16:00Z">
        <w:r w:rsidR="00152D44" w:rsidRPr="007710C8" w:rsidDel="00800CA9">
          <w:rPr>
            <w:rFonts w:ascii="Times New Roman" w:hAnsi="Times New Roman"/>
            <w:szCs w:val="24"/>
          </w:rPr>
          <w:delText xml:space="preserve">antanut </w:delText>
        </w:r>
      </w:del>
      <w:ins w:id="104" w:author="Hassi Sakari" w:date="2017-10-29T16:16:00Z">
        <w:r w:rsidR="00800CA9" w:rsidRPr="007710C8">
          <w:rPr>
            <w:rFonts w:ascii="Times New Roman" w:hAnsi="Times New Roman"/>
            <w:szCs w:val="24"/>
          </w:rPr>
          <w:t xml:space="preserve">tehnyt </w:t>
        </w:r>
      </w:ins>
      <w:commentRangeStart w:id="105"/>
      <w:r w:rsidR="00152D44" w:rsidRPr="007710C8">
        <w:rPr>
          <w:rFonts w:ascii="Times New Roman" w:hAnsi="Times New Roman"/>
          <w:szCs w:val="24"/>
        </w:rPr>
        <w:t xml:space="preserve">datan </w:t>
      </w:r>
      <w:del w:id="106" w:author="Hassi Sakari" w:date="2017-10-29T16:16:00Z">
        <w:r w:rsidR="00152D44" w:rsidRPr="007710C8" w:rsidDel="00800CA9">
          <w:rPr>
            <w:rFonts w:ascii="Times New Roman" w:hAnsi="Times New Roman"/>
            <w:szCs w:val="24"/>
          </w:rPr>
          <w:delText xml:space="preserve">sisällön </w:delText>
        </w:r>
      </w:del>
      <w:commentRangeEnd w:id="105"/>
      <w:ins w:id="107" w:author="Hassi Sakari" w:date="2017-10-29T16:16:00Z">
        <w:r w:rsidR="00800CA9" w:rsidRPr="007710C8">
          <w:rPr>
            <w:rFonts w:ascii="Times New Roman" w:hAnsi="Times New Roman"/>
            <w:szCs w:val="24"/>
          </w:rPr>
          <w:t xml:space="preserve">rakenteen </w:t>
        </w:r>
      </w:ins>
      <w:r w:rsidR="00B60EF2" w:rsidRPr="007710C8">
        <w:rPr>
          <w:rStyle w:val="Kommentinviite"/>
          <w:rFonts w:ascii="Times New Roman" w:hAnsi="Times New Roman"/>
        </w:rPr>
        <w:commentReference w:id="105"/>
      </w:r>
      <w:r w:rsidR="00152D44" w:rsidRPr="007710C8">
        <w:rPr>
          <w:rFonts w:ascii="Times New Roman" w:hAnsi="Times New Roman"/>
          <w:szCs w:val="24"/>
        </w:rPr>
        <w:t xml:space="preserve">määrittelyn. Tällöin ei voida sanoa, että nämä ratkaisut edustaisivat visualisoinnissa </w:t>
      </w:r>
      <w:r w:rsidRPr="007710C8">
        <w:rPr>
          <w:rFonts w:ascii="Times New Roman" w:hAnsi="Times New Roman"/>
          <w:szCs w:val="24"/>
        </w:rPr>
        <w:t>aikaisemmasta eroavaa suuntausta tiedon visualisoinnin osalta</w:t>
      </w:r>
      <w:r w:rsidR="00152D44" w:rsidRPr="007710C8">
        <w:rPr>
          <w:rFonts w:ascii="Times New Roman" w:hAnsi="Times New Roman"/>
          <w:szCs w:val="24"/>
        </w:rPr>
        <w:t xml:space="preserve">, muuta kuin siltä osin, että järjestelmä pystyy käsittelemään isompia datamääriä. </w:t>
      </w:r>
      <w:r w:rsidRPr="007710C8">
        <w:rPr>
          <w:rFonts w:ascii="Times New Roman" w:hAnsi="Times New Roman"/>
          <w:szCs w:val="24"/>
        </w:rPr>
        <w:t xml:space="preserve">Käytännössä siis järjestelmälle tulee yhä määrittää spesifisesti sille annetun </w:t>
      </w:r>
      <w:r w:rsidR="00104C69" w:rsidRPr="007710C8">
        <w:rPr>
          <w:rFonts w:ascii="Times New Roman" w:hAnsi="Times New Roman"/>
          <w:szCs w:val="24"/>
        </w:rPr>
        <w:t xml:space="preserve">tiedon sisältö, jolloin järjestelmä ei pysty itsenäisesti </w:t>
      </w:r>
      <w:r w:rsidRPr="007710C8">
        <w:rPr>
          <w:rFonts w:ascii="Times New Roman" w:hAnsi="Times New Roman"/>
          <w:szCs w:val="24"/>
        </w:rPr>
        <w:t xml:space="preserve">mukauttamaan visualisointia tiedon sisällön </w:t>
      </w:r>
      <w:r w:rsidR="009D3B17">
        <w:rPr>
          <w:rFonts w:ascii="Times New Roman" w:hAnsi="Times New Roman"/>
          <w:szCs w:val="24"/>
        </w:rPr>
        <w:t xml:space="preserve">tai rakenteen </w:t>
      </w:r>
      <w:r w:rsidRPr="007710C8">
        <w:rPr>
          <w:rFonts w:ascii="Times New Roman" w:hAnsi="Times New Roman"/>
          <w:szCs w:val="24"/>
        </w:rPr>
        <w:t>muuttuessa.</w:t>
      </w:r>
      <w:r w:rsidR="00104C69" w:rsidRPr="007710C8">
        <w:rPr>
          <w:rFonts w:ascii="Times New Roman" w:hAnsi="Times New Roman"/>
          <w:szCs w:val="24"/>
        </w:rPr>
        <w:t xml:space="preserve"> Tiedon ja Big </w:t>
      </w:r>
      <w:ins w:id="108" w:author="Hassi Sakari" w:date="2017-10-29T17:31:00Z">
        <w:r w:rsidR="0013072E" w:rsidRPr="007710C8">
          <w:rPr>
            <w:rFonts w:ascii="Times New Roman" w:hAnsi="Times New Roman"/>
            <w:szCs w:val="24"/>
          </w:rPr>
          <w:t>D</w:t>
        </w:r>
      </w:ins>
      <w:del w:id="109" w:author="Hassi Sakari" w:date="2017-10-29T17:31:00Z">
        <w:r w:rsidR="00104C69" w:rsidRPr="007710C8" w:rsidDel="0013072E">
          <w:rPr>
            <w:rFonts w:ascii="Times New Roman" w:hAnsi="Times New Roman"/>
            <w:szCs w:val="24"/>
          </w:rPr>
          <w:delText>d</w:delText>
        </w:r>
      </w:del>
      <w:r w:rsidR="00104C69" w:rsidRPr="007710C8">
        <w:rPr>
          <w:rFonts w:ascii="Times New Roman" w:hAnsi="Times New Roman"/>
          <w:szCs w:val="24"/>
        </w:rPr>
        <w:t xml:space="preserve">atan visualisointiin liittyviä tekijöitä tullaan käsittelemään vielä tarkemmin tutkimuksen </w:t>
      </w:r>
      <w:ins w:id="110" w:author="Hassi Sakari" w:date="2017-10-29T16:17:00Z">
        <w:r w:rsidR="00800CA9" w:rsidRPr="007710C8">
          <w:rPr>
            <w:rFonts w:ascii="Times New Roman" w:hAnsi="Times New Roman"/>
            <w:szCs w:val="24"/>
          </w:rPr>
          <w:t>K</w:t>
        </w:r>
      </w:ins>
      <w:commentRangeStart w:id="111"/>
      <w:del w:id="112" w:author="Hassi Sakari" w:date="2017-10-29T16:17:00Z">
        <w:r w:rsidR="00104C69" w:rsidRPr="007710C8" w:rsidDel="00800CA9">
          <w:rPr>
            <w:rFonts w:ascii="Times New Roman" w:hAnsi="Times New Roman"/>
            <w:szCs w:val="24"/>
          </w:rPr>
          <w:delText>k</w:delText>
        </w:r>
      </w:del>
      <w:r w:rsidR="00104C69" w:rsidRPr="007710C8">
        <w:rPr>
          <w:rFonts w:ascii="Times New Roman" w:hAnsi="Times New Roman"/>
          <w:szCs w:val="24"/>
        </w:rPr>
        <w:t xml:space="preserve">appaleessa </w:t>
      </w:r>
      <w:commentRangeEnd w:id="111"/>
      <w:r w:rsidR="00B60EF2" w:rsidRPr="007710C8">
        <w:rPr>
          <w:rStyle w:val="Kommentinviite"/>
          <w:rFonts w:ascii="Times New Roman" w:hAnsi="Times New Roman"/>
        </w:rPr>
        <w:commentReference w:id="111"/>
      </w:r>
      <w:r w:rsidR="00104C69" w:rsidRPr="007710C8">
        <w:rPr>
          <w:rFonts w:ascii="Times New Roman" w:hAnsi="Times New Roman"/>
          <w:szCs w:val="24"/>
        </w:rPr>
        <w:t>3.</w:t>
      </w:r>
    </w:p>
    <w:p w14:paraId="0828D7DA" w14:textId="77777777" w:rsidR="00D91104" w:rsidRPr="007710C8" w:rsidRDefault="00D91104" w:rsidP="007710C8">
      <w:pPr>
        <w:spacing w:line="360" w:lineRule="auto"/>
        <w:ind w:firstLine="0"/>
        <w:rPr>
          <w:rFonts w:ascii="Times New Roman" w:hAnsi="Times New Roman"/>
        </w:rPr>
      </w:pPr>
    </w:p>
    <w:p w14:paraId="21ED68AA" w14:textId="77777777" w:rsidR="00D91104" w:rsidRPr="007710C8" w:rsidRDefault="00D91104" w:rsidP="007710C8">
      <w:pPr>
        <w:spacing w:line="360" w:lineRule="auto"/>
        <w:ind w:firstLine="0"/>
        <w:rPr>
          <w:rFonts w:ascii="Times New Roman" w:hAnsi="Times New Roman"/>
        </w:rPr>
      </w:pPr>
    </w:p>
    <w:p w14:paraId="27012BBE" w14:textId="17FE86B2" w:rsidR="00D91104" w:rsidRPr="00D020D0" w:rsidRDefault="00152D44" w:rsidP="00D020D0">
      <w:pPr>
        <w:pStyle w:val="Otsikko21"/>
        <w:spacing w:line="360" w:lineRule="auto"/>
        <w:ind w:firstLine="0"/>
        <w:rPr>
          <w:color w:val="000000" w:themeColor="text1"/>
          <w:szCs w:val="24"/>
        </w:rPr>
      </w:pPr>
      <w:bookmarkStart w:id="113" w:name="_Toc510974487"/>
      <w:r w:rsidRPr="007710C8">
        <w:rPr>
          <w:color w:val="000000" w:themeColor="text1"/>
          <w:szCs w:val="24"/>
        </w:rPr>
        <w:t>2.3 Big datan hyödyt ja ongelmat</w:t>
      </w:r>
      <w:bookmarkEnd w:id="113"/>
    </w:p>
    <w:p w14:paraId="72F7DDEE" w14:textId="4A1C44A0" w:rsidR="00D91104" w:rsidRPr="007710C8" w:rsidRDefault="00152D44" w:rsidP="007710C8">
      <w:pPr>
        <w:spacing w:line="360" w:lineRule="auto"/>
        <w:ind w:firstLine="0"/>
        <w:rPr>
          <w:rFonts w:ascii="Times New Roman" w:hAnsi="Times New Roman"/>
        </w:rPr>
      </w:pPr>
      <w:r w:rsidRPr="007710C8">
        <w:rPr>
          <w:rFonts w:ascii="Times New Roman" w:hAnsi="Times New Roman"/>
        </w:rPr>
        <w:t>Yrity</w:t>
      </w:r>
      <w:r w:rsidR="009168D0" w:rsidRPr="007710C8">
        <w:rPr>
          <w:rFonts w:ascii="Times New Roman" w:hAnsi="Times New Roman"/>
        </w:rPr>
        <w:t>k</w:t>
      </w:r>
      <w:r w:rsidRPr="007710C8">
        <w:rPr>
          <w:rFonts w:ascii="Times New Roman" w:hAnsi="Times New Roman"/>
        </w:rPr>
        <w:t xml:space="preserve">set ja valtioiden toimijat näkevät Big Datassa suuren mahdollisuuden. Yhdysvaltain Valkoinen talo esitti jo vuonna 2012 </w:t>
      </w:r>
      <w:r w:rsidR="00396F77" w:rsidRPr="007710C8">
        <w:rPr>
          <w:rFonts w:ascii="Times New Roman" w:hAnsi="Times New Roman"/>
        </w:rPr>
        <w:t xml:space="preserve">julkaisemassaan </w:t>
      </w:r>
      <w:r w:rsidR="00F41B7B" w:rsidRPr="007710C8">
        <w:rPr>
          <w:rFonts w:ascii="Times New Roman" w:hAnsi="Times New Roman"/>
        </w:rPr>
        <w:t>tukirahoi</w:t>
      </w:r>
      <w:r w:rsidR="00396F77" w:rsidRPr="007710C8">
        <w:rPr>
          <w:rFonts w:ascii="Times New Roman" w:hAnsi="Times New Roman"/>
        </w:rPr>
        <w:t>tuskampanjassaan</w:t>
      </w:r>
      <w:r w:rsidRPr="007710C8">
        <w:rPr>
          <w:rFonts w:ascii="Times New Roman" w:hAnsi="Times New Roman"/>
        </w:rPr>
        <w:t xml:space="preserve"> digitaalisen tiedon hyödyntämisen mahdollisuutena ratkaista valtion isoimmat ongelmat energiateollisuuteen, terveydenhuoltoon ja maan puolustukseen liittyen [</w:t>
      </w:r>
      <w:r w:rsidRPr="007710C8">
        <w:rPr>
          <w:rFonts w:ascii="Times New Roman" w:hAnsi="Times New Roman"/>
          <w:szCs w:val="24"/>
          <w:lang w:eastAsia="fi-FI"/>
        </w:rPr>
        <w:t>Office of Science and Technology Policy</w:t>
      </w:r>
      <w:r w:rsidR="00E12656" w:rsidRPr="007710C8">
        <w:rPr>
          <w:rFonts w:ascii="Times New Roman" w:hAnsi="Times New Roman"/>
          <w:szCs w:val="24"/>
          <w:lang w:eastAsia="fi-FI"/>
        </w:rPr>
        <w:t>,</w:t>
      </w:r>
      <w:r w:rsidRPr="007710C8">
        <w:rPr>
          <w:rFonts w:ascii="Times New Roman" w:hAnsi="Times New Roman"/>
          <w:szCs w:val="24"/>
          <w:lang w:eastAsia="fi-FI"/>
        </w:rPr>
        <w:t xml:space="preserve"> 2012</w:t>
      </w:r>
      <w:r w:rsidRPr="007710C8">
        <w:rPr>
          <w:rFonts w:ascii="Times New Roman" w:hAnsi="Times New Roman"/>
        </w:rPr>
        <w:t>]. Valkoisen talon</w:t>
      </w:r>
      <w:r w:rsidR="00396F77" w:rsidRPr="007710C8">
        <w:rPr>
          <w:rFonts w:ascii="Times New Roman" w:hAnsi="Times New Roman"/>
        </w:rPr>
        <w:t xml:space="preserve"> tukirahoituskampanjassa tuodaan esille </w:t>
      </w:r>
      <w:r w:rsidRPr="007710C8">
        <w:rPr>
          <w:rFonts w:ascii="Times New Roman" w:hAnsi="Times New Roman"/>
        </w:rPr>
        <w:t xml:space="preserve">myös </w:t>
      </w:r>
      <w:r w:rsidR="00396F77" w:rsidRPr="007710C8">
        <w:rPr>
          <w:rFonts w:ascii="Times New Roman" w:hAnsi="Times New Roman"/>
        </w:rPr>
        <w:t>rahalliset avustukset</w:t>
      </w:r>
      <w:r w:rsidRPr="007710C8">
        <w:rPr>
          <w:rFonts w:ascii="Times New Roman" w:hAnsi="Times New Roman"/>
        </w:rPr>
        <w:t xml:space="preserve"> visuaalisten ja graafisten tekniikoiden toteuttamiseen </w:t>
      </w:r>
      <w:r w:rsidR="00396F77" w:rsidRPr="007710C8">
        <w:rPr>
          <w:rFonts w:ascii="Times New Roman" w:hAnsi="Times New Roman"/>
        </w:rPr>
        <w:t xml:space="preserve">ja kehittämiseen liittyen </w:t>
      </w:r>
      <w:r w:rsidRPr="007710C8">
        <w:rPr>
          <w:rFonts w:ascii="Times New Roman" w:hAnsi="Times New Roman"/>
        </w:rPr>
        <w:t>kompleksista dataa varten. Erityisesti tarve nopeasti reagoivaan, visuaaliseen ja päätöksentekoa helpottavaan työkaluun tuodaan esille erilaisissa maan puolustukseen liittyvissä skenaarioissa</w:t>
      </w:r>
      <w:r w:rsidR="00396F77" w:rsidRPr="007710C8">
        <w:rPr>
          <w:rFonts w:ascii="Times New Roman" w:hAnsi="Times New Roman"/>
        </w:rPr>
        <w:t xml:space="preserve"> ja järjestelmätarpeissa</w:t>
      </w:r>
      <w:r w:rsidRPr="007710C8">
        <w:rPr>
          <w:rFonts w:ascii="Times New Roman" w:hAnsi="Times New Roman"/>
        </w:rPr>
        <w:t xml:space="preserve">. </w:t>
      </w:r>
    </w:p>
    <w:p w14:paraId="0B661E8B" w14:textId="634815C7" w:rsidR="00DF28F5" w:rsidRDefault="00F41B7B" w:rsidP="007710C8">
      <w:pPr>
        <w:spacing w:line="360" w:lineRule="auto"/>
        <w:ind w:firstLine="0"/>
        <w:rPr>
          <w:rFonts w:ascii="Times New Roman" w:hAnsi="Times New Roman"/>
        </w:rPr>
      </w:pPr>
      <w:r w:rsidRPr="007710C8">
        <w:rPr>
          <w:rFonts w:ascii="Times New Roman" w:hAnsi="Times New Roman"/>
        </w:rPr>
        <w:tab/>
        <w:t xml:space="preserve">Big </w:t>
      </w:r>
      <w:ins w:id="114" w:author="Hassi Sakari" w:date="2017-10-29T17:31:00Z">
        <w:r w:rsidR="0013072E" w:rsidRPr="007710C8">
          <w:rPr>
            <w:rFonts w:ascii="Times New Roman" w:hAnsi="Times New Roman"/>
          </w:rPr>
          <w:t>D</w:t>
        </w:r>
      </w:ins>
      <w:del w:id="115" w:author="Hassi Sakari" w:date="2017-10-29T17:31:00Z">
        <w:r w:rsidRPr="007710C8" w:rsidDel="0013072E">
          <w:rPr>
            <w:rFonts w:ascii="Times New Roman" w:hAnsi="Times New Roman"/>
          </w:rPr>
          <w:delText>d</w:delText>
        </w:r>
      </w:del>
      <w:r w:rsidRPr="007710C8">
        <w:rPr>
          <w:rFonts w:ascii="Times New Roman" w:hAnsi="Times New Roman"/>
        </w:rPr>
        <w:t xml:space="preserve">atan hyödyntämisen on </w:t>
      </w:r>
      <w:r w:rsidR="00152D44" w:rsidRPr="007710C8">
        <w:rPr>
          <w:rFonts w:ascii="Times New Roman" w:hAnsi="Times New Roman"/>
        </w:rPr>
        <w:t>todettu tarjoavan paremman yleiskuvan yrityksen tuotantoprosessista (</w:t>
      </w:r>
      <w:r w:rsidR="00152D44" w:rsidRPr="007710C8">
        <w:rPr>
          <w:rFonts w:ascii="Times New Roman" w:hAnsi="Times New Roman"/>
          <w:i/>
        </w:rPr>
        <w:t>supply chain</w:t>
      </w:r>
      <w:r w:rsidR="00152D44" w:rsidRPr="007710C8">
        <w:rPr>
          <w:rFonts w:ascii="Times New Roman" w:hAnsi="Times New Roman"/>
        </w:rPr>
        <w:t>) ja johtavan asiakkaiden parem</w:t>
      </w:r>
      <w:r w:rsidRPr="007710C8">
        <w:rPr>
          <w:rFonts w:ascii="Times New Roman" w:hAnsi="Times New Roman"/>
        </w:rPr>
        <w:t>p</w:t>
      </w:r>
      <w:r w:rsidR="00152D44" w:rsidRPr="007710C8">
        <w:rPr>
          <w:rFonts w:ascii="Times New Roman" w:hAnsi="Times New Roman"/>
        </w:rPr>
        <w:t xml:space="preserve">aan ymmärtämiseen, uusiin </w:t>
      </w:r>
      <w:r w:rsidR="008F3A65" w:rsidRPr="007710C8">
        <w:rPr>
          <w:rFonts w:ascii="Times New Roman" w:hAnsi="Times New Roman"/>
        </w:rPr>
        <w:t>innovaatioihin [Monino, 2016</w:t>
      </w:r>
      <w:r w:rsidR="00152D44" w:rsidRPr="007710C8">
        <w:rPr>
          <w:rFonts w:ascii="Times New Roman" w:hAnsi="Times New Roman"/>
        </w:rPr>
        <w:t xml:space="preserve">] ja tuotantoprosessin </w:t>
      </w:r>
      <w:r w:rsidR="00523E67" w:rsidRPr="007710C8">
        <w:rPr>
          <w:rFonts w:ascii="Times New Roman" w:hAnsi="Times New Roman"/>
        </w:rPr>
        <w:t>optimoimiseen</w:t>
      </w:r>
      <w:r w:rsidR="00DF5C5F" w:rsidRPr="007710C8">
        <w:rPr>
          <w:rFonts w:ascii="Times New Roman" w:hAnsi="Times New Roman"/>
        </w:rPr>
        <w:t xml:space="preserve"> </w:t>
      </w:r>
      <w:r w:rsidR="00DF5C5F" w:rsidRPr="007710C8">
        <w:rPr>
          <w:rFonts w:ascii="Times New Roman" w:hAnsi="Times New Roman"/>
          <w:szCs w:val="24"/>
        </w:rPr>
        <w:t>[</w:t>
      </w:r>
      <w:r w:rsidR="00DF5C5F" w:rsidRPr="007710C8">
        <w:rPr>
          <w:rFonts w:ascii="Times New Roman" w:hAnsi="Times New Roman"/>
          <w:szCs w:val="24"/>
          <w:lang w:eastAsia="fi-FI"/>
        </w:rPr>
        <w:t>Klein &amp; Gorton, 2015</w:t>
      </w:r>
      <w:r w:rsidR="00152D44" w:rsidRPr="007710C8">
        <w:rPr>
          <w:rFonts w:ascii="Times New Roman" w:hAnsi="Times New Roman"/>
          <w:szCs w:val="24"/>
        </w:rPr>
        <w:t>].</w:t>
      </w:r>
      <w:r w:rsidR="00152D44" w:rsidRPr="007710C8">
        <w:rPr>
          <w:rFonts w:ascii="Times New Roman" w:hAnsi="Times New Roman"/>
        </w:rPr>
        <w:t xml:space="preserve"> Yritykset, jotka hyödyntävät </w:t>
      </w:r>
      <w:ins w:id="116" w:author="Hassi Sakari" w:date="2017-10-29T17:31:00Z">
        <w:r w:rsidR="00944ED9" w:rsidRPr="007710C8">
          <w:rPr>
            <w:rFonts w:ascii="Times New Roman" w:hAnsi="Times New Roman"/>
          </w:rPr>
          <w:t>B</w:t>
        </w:r>
      </w:ins>
      <w:del w:id="117" w:author="Hassi Sakari" w:date="2017-10-29T17:31:00Z">
        <w:r w:rsidR="00152D44" w:rsidRPr="007710C8" w:rsidDel="00944ED9">
          <w:rPr>
            <w:rFonts w:ascii="Times New Roman" w:hAnsi="Times New Roman"/>
          </w:rPr>
          <w:delText>b</w:delText>
        </w:r>
      </w:del>
      <w:r w:rsidR="00152D44" w:rsidRPr="007710C8">
        <w:rPr>
          <w:rFonts w:ascii="Times New Roman" w:hAnsi="Times New Roman"/>
        </w:rPr>
        <w:t xml:space="preserve">ig </w:t>
      </w:r>
      <w:ins w:id="118" w:author="Hassi Sakari" w:date="2017-10-29T17:31:00Z">
        <w:r w:rsidR="00944ED9" w:rsidRPr="007710C8">
          <w:rPr>
            <w:rFonts w:ascii="Times New Roman" w:hAnsi="Times New Roman"/>
          </w:rPr>
          <w:t>D</w:t>
        </w:r>
      </w:ins>
      <w:del w:id="119"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ataa</w:t>
      </w:r>
      <w:r w:rsidRPr="007710C8">
        <w:rPr>
          <w:rFonts w:ascii="Times New Roman" w:hAnsi="Times New Roman"/>
        </w:rPr>
        <w:t>,</w:t>
      </w:r>
      <w:r w:rsidR="00152D44" w:rsidRPr="007710C8">
        <w:rPr>
          <w:rFonts w:ascii="Times New Roman" w:hAnsi="Times New Roman"/>
        </w:rPr>
        <w:t xml:space="preserve"> on arvioitu saavan </w:t>
      </w:r>
      <w:r w:rsidRPr="007710C8">
        <w:rPr>
          <w:rFonts w:ascii="Times New Roman" w:hAnsi="Times New Roman"/>
        </w:rPr>
        <w:t xml:space="preserve">merkittävää etumatkaa kilpailijoihin </w:t>
      </w:r>
      <w:r w:rsidR="00152D44" w:rsidRPr="007710C8">
        <w:rPr>
          <w:rFonts w:ascii="Times New Roman" w:hAnsi="Times New Roman"/>
        </w:rPr>
        <w:t>nähden</w:t>
      </w:r>
      <w:r w:rsidRPr="007710C8">
        <w:rPr>
          <w:rFonts w:ascii="Times New Roman" w:hAnsi="Times New Roman"/>
        </w:rPr>
        <w:t xml:space="preserve"> heidän pystyessä ennakoimaan markkinan toimintaa tehokkaammin. </w:t>
      </w:r>
      <w:r w:rsidR="00152D44" w:rsidRPr="007710C8">
        <w:rPr>
          <w:rFonts w:ascii="Times New Roman" w:hAnsi="Times New Roman"/>
        </w:rPr>
        <w:t xml:space="preserve">Rajaraman [2016] antaa </w:t>
      </w:r>
      <w:r w:rsidR="00152D44" w:rsidRPr="007710C8">
        <w:rPr>
          <w:rFonts w:ascii="Times New Roman" w:hAnsi="Times New Roman"/>
        </w:rPr>
        <w:lastRenderedPageBreak/>
        <w:t xml:space="preserve">esimerkin laajasta kahvilaketjusta, jolla on useita liikkeitä ympäri Yhdysvaltoja. Kahvila lanseerasi uuden kahvisekoituksen ja turvautui sosiaalisen median </w:t>
      </w:r>
      <w:r w:rsidRPr="007710C8">
        <w:rPr>
          <w:rFonts w:ascii="Times New Roman" w:hAnsi="Times New Roman"/>
        </w:rPr>
        <w:t>kautta kerättyyn</w:t>
      </w:r>
      <w:r w:rsidR="00152D44" w:rsidRPr="007710C8">
        <w:rPr>
          <w:rFonts w:ascii="Times New Roman" w:hAnsi="Times New Roman"/>
        </w:rPr>
        <w:t xml:space="preserve"> Big Dataan heidän analysoidessaan kuluttajakertomuksia uuden kahvilaadun suhteen. Julkistuspäivänä iltapäivään mennessä, yrity</w:t>
      </w:r>
      <w:r w:rsidRPr="007710C8">
        <w:rPr>
          <w:rFonts w:ascii="Times New Roman" w:hAnsi="Times New Roman"/>
        </w:rPr>
        <w:t>s</w:t>
      </w:r>
      <w:r w:rsidR="00152D44" w:rsidRPr="007710C8">
        <w:rPr>
          <w:rFonts w:ascii="Times New Roman" w:hAnsi="Times New Roman"/>
        </w:rPr>
        <w:t xml:space="preserve"> oli pystynyt seulomaan suurimmaksi ongelmaksi korkean hinnan ja muuttaneet tätä dynaamisesti ensimmäisen </w:t>
      </w:r>
      <w:r w:rsidRPr="007710C8">
        <w:rPr>
          <w:rFonts w:ascii="Times New Roman" w:hAnsi="Times New Roman"/>
        </w:rPr>
        <w:t>myynti</w:t>
      </w:r>
      <w:r w:rsidR="00152D44" w:rsidRPr="007710C8">
        <w:rPr>
          <w:rFonts w:ascii="Times New Roman" w:hAnsi="Times New Roman"/>
        </w:rPr>
        <w:t>päivän aikana. Reaaliaikaisessa seurannassa negatiiviset palautteet olivat hinnan suhteen</w:t>
      </w:r>
      <w:r w:rsidRPr="007710C8">
        <w:rPr>
          <w:rFonts w:ascii="Times New Roman" w:hAnsi="Times New Roman"/>
        </w:rPr>
        <w:t xml:space="preserve"> nähty loppuneen. V</w:t>
      </w:r>
      <w:r w:rsidR="00152D44" w:rsidRPr="007710C8">
        <w:rPr>
          <w:rFonts w:ascii="Times New Roman" w:hAnsi="Times New Roman"/>
        </w:rPr>
        <w:t>oidaan</w:t>
      </w:r>
      <w:r w:rsidRPr="007710C8">
        <w:rPr>
          <w:rFonts w:ascii="Times New Roman" w:hAnsi="Times New Roman"/>
        </w:rPr>
        <w:t>kin</w:t>
      </w:r>
      <w:r w:rsidR="00152D44" w:rsidRPr="007710C8">
        <w:rPr>
          <w:rFonts w:ascii="Times New Roman" w:hAnsi="Times New Roman"/>
        </w:rPr>
        <w:t xml:space="preserve"> todet</w:t>
      </w:r>
      <w:r w:rsidR="00E15AF6" w:rsidRPr="007710C8">
        <w:rPr>
          <w:rFonts w:ascii="Times New Roman" w:hAnsi="Times New Roman"/>
        </w:rPr>
        <w:t>a, että kun yritys saa prosessinsa sekä järjestelmänsä</w:t>
      </w:r>
      <w:r w:rsidR="00152D44" w:rsidRPr="007710C8">
        <w:rPr>
          <w:rFonts w:ascii="Times New Roman" w:hAnsi="Times New Roman"/>
        </w:rPr>
        <w:t xml:space="preserve"> reaaliaikaista (</w:t>
      </w:r>
      <w:r w:rsidR="00152D44" w:rsidRPr="007710C8">
        <w:rPr>
          <w:rFonts w:ascii="Times New Roman" w:hAnsi="Times New Roman"/>
          <w:i/>
        </w:rPr>
        <w:t>Velocity</w:t>
      </w:r>
      <w:r w:rsidR="00152D44" w:rsidRPr="007710C8">
        <w:rPr>
          <w:rFonts w:ascii="Times New Roman" w:hAnsi="Times New Roman"/>
        </w:rPr>
        <w:t xml:space="preserve">) Big </w:t>
      </w:r>
      <w:ins w:id="120" w:author="Hassi Sakari" w:date="2017-10-29T17:31:00Z">
        <w:r w:rsidR="00944ED9" w:rsidRPr="007710C8">
          <w:rPr>
            <w:rFonts w:ascii="Times New Roman" w:hAnsi="Times New Roman"/>
          </w:rPr>
          <w:t>D</w:t>
        </w:r>
      </w:ins>
      <w:del w:id="121"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 xml:space="preserve">ataa tukevaan tilaan, </w:t>
      </w:r>
      <w:r w:rsidRPr="007710C8">
        <w:rPr>
          <w:rFonts w:ascii="Times New Roman" w:hAnsi="Times New Roman"/>
        </w:rPr>
        <w:t xml:space="preserve">ja </w:t>
      </w:r>
      <w:r w:rsidR="00E15AF6" w:rsidRPr="007710C8">
        <w:rPr>
          <w:rFonts w:ascii="Times New Roman" w:hAnsi="Times New Roman"/>
        </w:rPr>
        <w:t>yritys pystyy</w:t>
      </w:r>
      <w:r w:rsidRPr="007710C8">
        <w:rPr>
          <w:rFonts w:ascii="Times New Roman" w:hAnsi="Times New Roman"/>
        </w:rPr>
        <w:t xml:space="preserve"> tuottamaan</w:t>
      </w:r>
      <w:r w:rsidR="00E15AF6" w:rsidRPr="007710C8">
        <w:rPr>
          <w:rFonts w:ascii="Times New Roman" w:hAnsi="Times New Roman"/>
        </w:rPr>
        <w:t xml:space="preserve"> kerätystä tiedosta</w:t>
      </w:r>
      <w:r w:rsidRPr="007710C8">
        <w:rPr>
          <w:rFonts w:ascii="Times New Roman" w:hAnsi="Times New Roman"/>
        </w:rPr>
        <w:t xml:space="preserve"> merkityksellistä arvoa, </w:t>
      </w:r>
      <w:r w:rsidR="00152D44" w:rsidRPr="007710C8">
        <w:rPr>
          <w:rFonts w:ascii="Times New Roman" w:hAnsi="Times New Roman"/>
        </w:rPr>
        <w:t xml:space="preserve">yrityksen tehokkuus siirtyy </w:t>
      </w:r>
      <w:r w:rsidR="00863E96">
        <w:rPr>
          <w:rFonts w:ascii="Times New Roman" w:hAnsi="Times New Roman"/>
        </w:rPr>
        <w:t>seuraavalle</w:t>
      </w:r>
      <w:r w:rsidR="00152D44" w:rsidRPr="007710C8">
        <w:rPr>
          <w:rFonts w:ascii="Times New Roman" w:hAnsi="Times New Roman"/>
        </w:rPr>
        <w:t xml:space="preserve"> tasolle. </w:t>
      </w:r>
    </w:p>
    <w:p w14:paraId="11D546FC" w14:textId="11273D39" w:rsidR="00D91104" w:rsidRPr="007710C8" w:rsidRDefault="00152D44" w:rsidP="00DF28F5">
      <w:pPr>
        <w:spacing w:line="360" w:lineRule="auto"/>
        <w:ind w:firstLine="1304"/>
        <w:rPr>
          <w:rFonts w:ascii="Times New Roman" w:hAnsi="Times New Roman"/>
        </w:rPr>
      </w:pPr>
      <w:r w:rsidRPr="007710C8">
        <w:rPr>
          <w:rFonts w:ascii="Times New Roman" w:hAnsi="Times New Roman"/>
        </w:rPr>
        <w:t xml:space="preserve">Big Datan käyttöön liittyvät ongelmakohdat voidaan </w:t>
      </w:r>
      <w:commentRangeStart w:id="122"/>
      <w:r w:rsidRPr="007710C8">
        <w:rPr>
          <w:rFonts w:ascii="Times New Roman" w:hAnsi="Times New Roman"/>
        </w:rPr>
        <w:t>Akerkarin</w:t>
      </w:r>
      <w:r w:rsidR="0016619F" w:rsidRPr="007710C8">
        <w:rPr>
          <w:rFonts w:ascii="Times New Roman" w:hAnsi="Times New Roman"/>
        </w:rPr>
        <w:t xml:space="preserve"> </w:t>
      </w:r>
      <w:ins w:id="123" w:author="Hassi Sakari" w:date="2017-10-29T16:17:00Z">
        <w:r w:rsidR="00800CA9" w:rsidRPr="007710C8">
          <w:rPr>
            <w:rFonts w:ascii="Times New Roman" w:hAnsi="Times New Roman"/>
          </w:rPr>
          <w:t>[</w:t>
        </w:r>
      </w:ins>
      <w:r w:rsidR="001668D3" w:rsidRPr="007710C8">
        <w:rPr>
          <w:rFonts w:ascii="Times New Roman" w:hAnsi="Times New Roman"/>
        </w:rPr>
        <w:t>2013</w:t>
      </w:r>
      <w:ins w:id="124" w:author="Hassi Sakari" w:date="2017-10-29T16:17:00Z">
        <w:r w:rsidR="00800CA9" w:rsidRPr="007710C8">
          <w:rPr>
            <w:rFonts w:ascii="Times New Roman" w:hAnsi="Times New Roman"/>
          </w:rPr>
          <w:t>]</w:t>
        </w:r>
      </w:ins>
      <w:r w:rsidRPr="007710C8">
        <w:rPr>
          <w:rFonts w:ascii="Times New Roman" w:hAnsi="Times New Roman"/>
        </w:rPr>
        <w:t xml:space="preserve"> </w:t>
      </w:r>
      <w:commentRangeEnd w:id="122"/>
      <w:r w:rsidR="00B64CCF" w:rsidRPr="007710C8">
        <w:rPr>
          <w:rStyle w:val="Kommentinviite"/>
          <w:rFonts w:ascii="Times New Roman" w:hAnsi="Times New Roman"/>
        </w:rPr>
        <w:commentReference w:id="122"/>
      </w:r>
      <w:r w:rsidRPr="007710C8">
        <w:rPr>
          <w:rFonts w:ascii="Times New Roman" w:hAnsi="Times New Roman"/>
        </w:rPr>
        <w:t>mukaan jakaa ko</w:t>
      </w:r>
      <w:r w:rsidR="006C1BDF" w:rsidRPr="007710C8">
        <w:rPr>
          <w:rFonts w:ascii="Times New Roman" w:hAnsi="Times New Roman"/>
        </w:rPr>
        <w:t>l</w:t>
      </w:r>
      <w:r w:rsidRPr="007710C8">
        <w:rPr>
          <w:rFonts w:ascii="Times New Roman" w:hAnsi="Times New Roman"/>
        </w:rPr>
        <w:t>m</w:t>
      </w:r>
      <w:r w:rsidR="00003D5E">
        <w:rPr>
          <w:rFonts w:ascii="Times New Roman" w:hAnsi="Times New Roman"/>
        </w:rPr>
        <w:t>een ryhmään: Datan kompleksisuuteen</w:t>
      </w:r>
      <w:r w:rsidRPr="007710C8">
        <w:rPr>
          <w:rFonts w:ascii="Times New Roman" w:hAnsi="Times New Roman"/>
        </w:rPr>
        <w:t xml:space="preserve"> </w:t>
      </w:r>
      <w:r w:rsidR="00204550">
        <w:rPr>
          <w:rFonts w:ascii="Times New Roman" w:hAnsi="Times New Roman"/>
        </w:rPr>
        <w:t>(määrä, laajuus, eroavaisuus), d</w:t>
      </w:r>
      <w:r w:rsidRPr="007710C8">
        <w:rPr>
          <w:rFonts w:ascii="Times New Roman" w:hAnsi="Times New Roman"/>
        </w:rPr>
        <w:t xml:space="preserve">atan </w:t>
      </w:r>
      <w:r w:rsidR="00003D5E">
        <w:rPr>
          <w:rFonts w:ascii="Times New Roman" w:hAnsi="Times New Roman"/>
        </w:rPr>
        <w:t>prosessoimiseen</w:t>
      </w:r>
      <w:r w:rsidRPr="007710C8">
        <w:rPr>
          <w:rFonts w:ascii="Times New Roman" w:hAnsi="Times New Roman"/>
        </w:rPr>
        <w:t xml:space="preserve"> (yhtäläisyyksien löytäminen, datan muokk</w:t>
      </w:r>
      <w:r w:rsidR="00204550">
        <w:rPr>
          <w:rFonts w:ascii="Times New Roman" w:hAnsi="Times New Roman"/>
        </w:rPr>
        <w:t>aaminen ja analysoiminen) sekä d</w:t>
      </w:r>
      <w:r w:rsidRPr="007710C8">
        <w:rPr>
          <w:rFonts w:ascii="Times New Roman" w:hAnsi="Times New Roman"/>
        </w:rPr>
        <w:t xml:space="preserve">atan </w:t>
      </w:r>
      <w:r w:rsidR="00003D5E">
        <w:rPr>
          <w:rFonts w:ascii="Times New Roman" w:hAnsi="Times New Roman"/>
        </w:rPr>
        <w:t>hallintaan</w:t>
      </w:r>
      <w:r w:rsidRPr="007710C8">
        <w:rPr>
          <w:rFonts w:ascii="Times New Roman" w:hAnsi="Times New Roman"/>
        </w:rPr>
        <w:t xml:space="preserve"> (yksityisyys, turvallisuus, eettisyys). Raja</w:t>
      </w:r>
      <w:r w:rsidR="00B82A53">
        <w:rPr>
          <w:rFonts w:ascii="Times New Roman" w:hAnsi="Times New Roman"/>
        </w:rPr>
        <w:t>ra</w:t>
      </w:r>
      <w:r w:rsidRPr="007710C8">
        <w:rPr>
          <w:rFonts w:ascii="Times New Roman" w:hAnsi="Times New Roman"/>
        </w:rPr>
        <w:t xml:space="preserve">mankin </w:t>
      </w:r>
      <w:r w:rsidR="002819F2" w:rsidRPr="007710C8">
        <w:rPr>
          <w:rFonts w:ascii="Times New Roman" w:hAnsi="Times New Roman"/>
        </w:rPr>
        <w:t xml:space="preserve">[2016] </w:t>
      </w:r>
      <w:r w:rsidRPr="007710C8">
        <w:rPr>
          <w:rFonts w:ascii="Times New Roman" w:hAnsi="Times New Roman"/>
        </w:rPr>
        <w:t xml:space="preserve">nostaa tutkimuksessaan erityisesti ylös tilanteen datan hallinnasta: </w:t>
      </w:r>
      <w:ins w:id="125" w:author="Harri Siirtola" w:date="2017-06-18T15:55:00Z">
        <w:r w:rsidR="00B64CCF" w:rsidRPr="007710C8">
          <w:rPr>
            <w:rFonts w:ascii="Times New Roman" w:hAnsi="Times New Roman"/>
          </w:rPr>
          <w:t>”</w:t>
        </w:r>
      </w:ins>
      <w:r w:rsidR="002819F2" w:rsidRPr="007710C8">
        <w:rPr>
          <w:rFonts w:ascii="Times New Roman" w:hAnsi="Times New Roman"/>
          <w:i/>
          <w:iCs/>
        </w:rPr>
        <w:t>Big Data on kuin kaksiterä</w:t>
      </w:r>
      <w:r w:rsidRPr="007710C8">
        <w:rPr>
          <w:rFonts w:ascii="Times New Roman" w:hAnsi="Times New Roman"/>
          <w:i/>
          <w:iCs/>
        </w:rPr>
        <w:t>inen</w:t>
      </w:r>
      <w:r w:rsidR="002819F2" w:rsidRPr="007710C8">
        <w:rPr>
          <w:rFonts w:ascii="Times New Roman" w:hAnsi="Times New Roman"/>
          <w:i/>
          <w:iCs/>
        </w:rPr>
        <w:t xml:space="preserve"> miekka. Samalla</w:t>
      </w:r>
      <w:r w:rsidRPr="007710C8">
        <w:rPr>
          <w:rFonts w:ascii="Times New Roman" w:hAnsi="Times New Roman"/>
          <w:i/>
          <w:iCs/>
        </w:rPr>
        <w:t xml:space="preserve"> kun se tarjoaa pa</w:t>
      </w:r>
      <w:r w:rsidR="002819F2" w:rsidRPr="007710C8">
        <w:rPr>
          <w:rFonts w:ascii="Times New Roman" w:hAnsi="Times New Roman"/>
          <w:i/>
          <w:iCs/>
        </w:rPr>
        <w:t>l</w:t>
      </w:r>
      <w:r w:rsidRPr="007710C8">
        <w:rPr>
          <w:rFonts w:ascii="Times New Roman" w:hAnsi="Times New Roman"/>
          <w:i/>
          <w:iCs/>
        </w:rPr>
        <w:t>jon hyödyllistä informaatiota kansalaisille</w:t>
      </w:r>
      <w:r w:rsidR="002819F2" w:rsidRPr="007710C8">
        <w:rPr>
          <w:rFonts w:ascii="Times New Roman" w:hAnsi="Times New Roman"/>
          <w:i/>
          <w:iCs/>
        </w:rPr>
        <w:t>,</w:t>
      </w:r>
      <w:r w:rsidRPr="007710C8">
        <w:rPr>
          <w:rFonts w:ascii="Times New Roman" w:hAnsi="Times New Roman"/>
          <w:i/>
          <w:iCs/>
        </w:rPr>
        <w:t xml:space="preserve"> se johtaa myös yksityisyyden häviämiseen”. </w:t>
      </w:r>
      <w:r w:rsidR="002819F2" w:rsidRPr="007710C8">
        <w:rPr>
          <w:rFonts w:ascii="Times New Roman" w:hAnsi="Times New Roman"/>
        </w:rPr>
        <w:t xml:space="preserve">Käyttäjät ovat harvoin </w:t>
      </w:r>
      <w:r w:rsidRPr="007710C8">
        <w:rPr>
          <w:rFonts w:ascii="Times New Roman" w:hAnsi="Times New Roman"/>
        </w:rPr>
        <w:t>tietoisia syöttäessään tietojaan eri järjestelmiin, että kuinka pitkälle tätä annettua tietoa voidaan yhä jalos</w:t>
      </w:r>
      <w:r w:rsidR="002819F2" w:rsidRPr="007710C8">
        <w:rPr>
          <w:rFonts w:ascii="Times New Roman" w:hAnsi="Times New Roman"/>
        </w:rPr>
        <w:t>taa, ja</w:t>
      </w:r>
      <w:r w:rsidRPr="007710C8">
        <w:rPr>
          <w:rFonts w:ascii="Times New Roman" w:hAnsi="Times New Roman"/>
        </w:rPr>
        <w:t xml:space="preserve"> mitä kaikkea järjestelmät seuraavat käyttäjien </w:t>
      </w:r>
      <w:r w:rsidR="002819F2" w:rsidRPr="007710C8">
        <w:rPr>
          <w:rFonts w:ascii="Times New Roman" w:hAnsi="Times New Roman"/>
        </w:rPr>
        <w:t>toiminnassa. Käyttäjie</w:t>
      </w:r>
      <w:r w:rsidRPr="007710C8">
        <w:rPr>
          <w:rFonts w:ascii="Times New Roman" w:hAnsi="Times New Roman"/>
        </w:rPr>
        <w:t>n seuraami</w:t>
      </w:r>
      <w:r w:rsidR="002819F2" w:rsidRPr="007710C8">
        <w:rPr>
          <w:rFonts w:ascii="Times New Roman" w:hAnsi="Times New Roman"/>
        </w:rPr>
        <w:t>nen verkkopalveluissa on sosiaalisen median palveluiden kautta luotu yhä helpommaksi. IP-osoitteiden,</w:t>
      </w:r>
      <w:r w:rsidRPr="007710C8">
        <w:rPr>
          <w:rFonts w:ascii="Times New Roman" w:hAnsi="Times New Roman"/>
        </w:rPr>
        <w:t xml:space="preserve"> sosiaalisen median käyttäjätunnusten (joita</w:t>
      </w:r>
      <w:r w:rsidR="002819F2" w:rsidRPr="007710C8">
        <w:rPr>
          <w:rFonts w:ascii="Times New Roman" w:hAnsi="Times New Roman"/>
        </w:rPr>
        <w:t xml:space="preserve"> yhä useammin käytetään palvelui</w:t>
      </w:r>
      <w:r w:rsidRPr="007710C8">
        <w:rPr>
          <w:rFonts w:ascii="Times New Roman" w:hAnsi="Times New Roman"/>
        </w:rPr>
        <w:t xml:space="preserve">ssa vaihtoehtoisena kirjautumistapana) </w:t>
      </w:r>
      <w:r w:rsidR="002819F2" w:rsidRPr="007710C8">
        <w:rPr>
          <w:rFonts w:ascii="Times New Roman" w:hAnsi="Times New Roman"/>
        </w:rPr>
        <w:t xml:space="preserve">ja laitteiden tunnistetietojen yhdistelyiden </w:t>
      </w:r>
      <w:r w:rsidRPr="007710C8">
        <w:rPr>
          <w:rFonts w:ascii="Times New Roman" w:hAnsi="Times New Roman"/>
        </w:rPr>
        <w:t xml:space="preserve">avulla, </w:t>
      </w:r>
      <w:r w:rsidR="002819F2" w:rsidRPr="007710C8">
        <w:rPr>
          <w:rFonts w:ascii="Times New Roman" w:hAnsi="Times New Roman"/>
        </w:rPr>
        <w:t>eri käyttäjie</w:t>
      </w:r>
      <w:r w:rsidRPr="007710C8">
        <w:rPr>
          <w:rFonts w:ascii="Times New Roman" w:hAnsi="Times New Roman"/>
        </w:rPr>
        <w:t>n eri palveluiden tietoja voi</w:t>
      </w:r>
      <w:r w:rsidR="002819F2" w:rsidRPr="007710C8">
        <w:rPr>
          <w:rFonts w:ascii="Times New Roman" w:hAnsi="Times New Roman"/>
        </w:rPr>
        <w:t>d</w:t>
      </w:r>
      <w:r w:rsidRPr="007710C8">
        <w:rPr>
          <w:rFonts w:ascii="Times New Roman" w:hAnsi="Times New Roman"/>
        </w:rPr>
        <w:t>aan yhdistellä suuremmaksi kokonaisuudeksi</w:t>
      </w:r>
      <w:r w:rsidR="002819F2" w:rsidRPr="007710C8">
        <w:rPr>
          <w:rFonts w:ascii="Times New Roman" w:hAnsi="Times New Roman"/>
        </w:rPr>
        <w:t xml:space="preserve"> ja käyttäjän toiminnalliseksi kartastoksi</w:t>
      </w:r>
      <w:r w:rsidRPr="007710C8">
        <w:rPr>
          <w:rFonts w:ascii="Times New Roman" w:hAnsi="Times New Roman"/>
        </w:rPr>
        <w:t>. Erityisen huolestuttavan tilanteesta tekee se, että tietomurtojen kautta ihmisistä vuotaa yhä kasvavassa määrin erilaista dataa vääriin käsiin. Esimerkki</w:t>
      </w:r>
      <w:r w:rsidR="00172C66" w:rsidRPr="007710C8">
        <w:rPr>
          <w:rFonts w:ascii="Times New Roman" w:hAnsi="Times New Roman"/>
        </w:rPr>
        <w:t>nä Yahoo-palvelun murtaminen [Yahoo, 2016</w:t>
      </w:r>
      <w:r w:rsidRPr="007710C8">
        <w:rPr>
          <w:rFonts w:ascii="Times New Roman" w:hAnsi="Times New Roman"/>
        </w:rPr>
        <w:t>], mitä on</w:t>
      </w:r>
      <w:ins w:id="126" w:author="Hassi Sakari" w:date="2017-10-29T17:32:00Z">
        <w:r w:rsidR="001641AA" w:rsidRPr="007710C8">
          <w:rPr>
            <w:rFonts w:ascii="Times New Roman" w:hAnsi="Times New Roman"/>
          </w:rPr>
          <w:t xml:space="preserve"> tähän mennessä</w:t>
        </w:r>
      </w:ins>
      <w:r w:rsidRPr="007710C8">
        <w:rPr>
          <w:rFonts w:ascii="Times New Roman" w:hAnsi="Times New Roman"/>
        </w:rPr>
        <w:t xml:space="preserve"> pidetty </w:t>
      </w:r>
      <w:ins w:id="127" w:author="Hassi Sakari" w:date="2017-10-29T17:32:00Z">
        <w:r w:rsidR="001641AA" w:rsidRPr="007710C8">
          <w:rPr>
            <w:rFonts w:ascii="Times New Roman" w:hAnsi="Times New Roman"/>
          </w:rPr>
          <w:t>yhtenä isoimpana tietoon tulleista</w:t>
        </w:r>
      </w:ins>
      <w:del w:id="128" w:author="Hassi Sakari" w:date="2017-10-29T17:32:00Z">
        <w:r w:rsidRPr="007710C8" w:rsidDel="001641AA">
          <w:rPr>
            <w:rFonts w:ascii="Times New Roman" w:hAnsi="Times New Roman"/>
          </w:rPr>
          <w:delText>suurimpana</w:delText>
        </w:r>
      </w:del>
      <w:r w:rsidRPr="007710C8">
        <w:rPr>
          <w:rFonts w:ascii="Times New Roman" w:hAnsi="Times New Roman"/>
        </w:rPr>
        <w:t xml:space="preserve"> </w:t>
      </w:r>
      <w:del w:id="129" w:author="Hassi Sakari" w:date="2017-10-29T17:32:00Z">
        <w:r w:rsidRPr="007710C8" w:rsidDel="001641AA">
          <w:rPr>
            <w:rFonts w:ascii="Times New Roman" w:hAnsi="Times New Roman"/>
          </w:rPr>
          <w:delText xml:space="preserve">tietoturvamurtona </w:delText>
        </w:r>
      </w:del>
      <w:ins w:id="130" w:author="Hassi Sakari" w:date="2017-10-29T17:32:00Z">
        <w:r w:rsidR="001641AA" w:rsidRPr="007710C8">
          <w:rPr>
            <w:rFonts w:ascii="Times New Roman" w:hAnsi="Times New Roman"/>
          </w:rPr>
          <w:t>tietomurroista</w:t>
        </w:r>
      </w:ins>
      <w:del w:id="131" w:author="Hassi Sakari" w:date="2017-10-29T17:32:00Z">
        <w:r w:rsidRPr="007710C8" w:rsidDel="001641AA">
          <w:rPr>
            <w:rFonts w:ascii="Times New Roman" w:hAnsi="Times New Roman"/>
          </w:rPr>
          <w:delText>tähän mennessä</w:delText>
        </w:r>
      </w:del>
      <w:r w:rsidRPr="007710C8">
        <w:rPr>
          <w:rFonts w:ascii="Times New Roman" w:hAnsi="Times New Roman"/>
        </w:rPr>
        <w:t xml:space="preserve">. </w:t>
      </w:r>
    </w:p>
    <w:p w14:paraId="3E10E6F9" w14:textId="251A966C"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Rajaraman</w:t>
      </w:r>
      <w:r w:rsidR="00B17447" w:rsidRPr="007710C8">
        <w:rPr>
          <w:rFonts w:ascii="Times New Roman" w:hAnsi="Times New Roman"/>
        </w:rPr>
        <w:t xml:space="preserve"> [2016]</w:t>
      </w:r>
      <w:r w:rsidRPr="007710C8">
        <w:rPr>
          <w:rFonts w:ascii="Times New Roman" w:hAnsi="Times New Roman"/>
        </w:rPr>
        <w:t xml:space="preserve"> </w:t>
      </w:r>
      <w:r w:rsidR="00D13983">
        <w:rPr>
          <w:rFonts w:ascii="Times New Roman" w:hAnsi="Times New Roman"/>
        </w:rPr>
        <w:t>yhä</w:t>
      </w:r>
      <w:r w:rsidR="00B17447" w:rsidRPr="007710C8">
        <w:rPr>
          <w:rFonts w:ascii="Times New Roman" w:hAnsi="Times New Roman"/>
        </w:rPr>
        <w:t xml:space="preserve"> lisää, että datan sisältöön</w:t>
      </w:r>
      <w:r w:rsidRPr="007710C8">
        <w:rPr>
          <w:rFonts w:ascii="Times New Roman" w:hAnsi="Times New Roman"/>
        </w:rPr>
        <w:t xml:space="preserve"> ei tule sokeasti luottaa vie</w:t>
      </w:r>
      <w:r w:rsidR="00B17447" w:rsidRPr="007710C8">
        <w:rPr>
          <w:rFonts w:ascii="Times New Roman" w:hAnsi="Times New Roman"/>
        </w:rPr>
        <w:t>lä datan analysoinnin jälkeenkää</w:t>
      </w:r>
      <w:r w:rsidR="00F041D7" w:rsidRPr="007710C8">
        <w:rPr>
          <w:rFonts w:ascii="Times New Roman" w:hAnsi="Times New Roman"/>
        </w:rPr>
        <w:t xml:space="preserve">n. Big </w:t>
      </w:r>
      <w:ins w:id="132" w:author="Hassi Sakari" w:date="2017-10-29T16:17:00Z">
        <w:r w:rsidR="00800CA9" w:rsidRPr="007710C8">
          <w:rPr>
            <w:rFonts w:ascii="Times New Roman" w:hAnsi="Times New Roman"/>
          </w:rPr>
          <w:t>D</w:t>
        </w:r>
      </w:ins>
      <w:del w:id="133" w:author="Hassi Sakari" w:date="2017-10-29T16:17:00Z">
        <w:r w:rsidR="00F041D7" w:rsidRPr="007710C8" w:rsidDel="00800CA9">
          <w:rPr>
            <w:rFonts w:ascii="Times New Roman" w:hAnsi="Times New Roman"/>
          </w:rPr>
          <w:delText>d</w:delText>
        </w:r>
      </w:del>
      <w:r w:rsidR="00F041D7" w:rsidRPr="007710C8">
        <w:rPr>
          <w:rFonts w:ascii="Times New Roman" w:hAnsi="Times New Roman"/>
        </w:rPr>
        <w:t>ataa käsiteltäessä</w:t>
      </w:r>
      <w:r w:rsidRPr="007710C8">
        <w:rPr>
          <w:rFonts w:ascii="Times New Roman" w:hAnsi="Times New Roman"/>
        </w:rPr>
        <w:t xml:space="preserve"> </w:t>
      </w:r>
      <w:ins w:id="134" w:author="Hassi Sakari" w:date="2017-10-29T16:18:00Z">
        <w:r w:rsidR="00800CA9" w:rsidRPr="007710C8">
          <w:rPr>
            <w:rFonts w:ascii="Times New Roman" w:hAnsi="Times New Roman"/>
          </w:rPr>
          <w:t>ei voida turvautua siihen</w:t>
        </w:r>
      </w:ins>
      <w:del w:id="135" w:author="Hassi Sakari" w:date="2017-10-29T16:18:00Z">
        <w:r w:rsidRPr="007710C8" w:rsidDel="00800CA9">
          <w:rPr>
            <w:rFonts w:ascii="Times New Roman" w:hAnsi="Times New Roman"/>
          </w:rPr>
          <w:delText xml:space="preserve">on väärin </w:delText>
        </w:r>
        <w:commentRangeStart w:id="136"/>
        <w:r w:rsidRPr="007710C8" w:rsidDel="00800CA9">
          <w:rPr>
            <w:rFonts w:ascii="Times New Roman" w:hAnsi="Times New Roman"/>
          </w:rPr>
          <w:delText xml:space="preserve">alkaa </w:delText>
        </w:r>
      </w:del>
      <w:del w:id="137" w:author="Harri Siirtola" w:date="2017-06-18T15:56:00Z">
        <w:r w:rsidRPr="007710C8" w:rsidDel="00B64CCF">
          <w:rPr>
            <w:rFonts w:ascii="Times New Roman" w:hAnsi="Times New Roman"/>
          </w:rPr>
          <w:delText>ajattelemaan</w:delText>
        </w:r>
      </w:del>
      <w:ins w:id="138" w:author="Harri Siirtola" w:date="2017-06-18T15:56:00Z">
        <w:del w:id="139" w:author="Hassi Sakari" w:date="2017-10-29T16:17:00Z">
          <w:r w:rsidR="00B64CCF" w:rsidRPr="007710C8" w:rsidDel="00800CA9">
            <w:rPr>
              <w:rFonts w:ascii="Times New Roman" w:hAnsi="Times New Roman"/>
            </w:rPr>
            <w:delText>ajatella</w:delText>
          </w:r>
          <w:commentRangeEnd w:id="136"/>
          <w:r w:rsidR="00B64CCF" w:rsidRPr="007710C8" w:rsidDel="00800CA9">
            <w:rPr>
              <w:rStyle w:val="Kommentinviite"/>
              <w:rFonts w:ascii="Times New Roman" w:hAnsi="Times New Roman"/>
            </w:rPr>
            <w:commentReference w:id="136"/>
          </w:r>
        </w:del>
      </w:ins>
      <w:r w:rsidRPr="007710C8">
        <w:rPr>
          <w:rFonts w:ascii="Times New Roman" w:hAnsi="Times New Roman"/>
        </w:rPr>
        <w:t>, että kun tietoa on kerätty massi</w:t>
      </w:r>
      <w:r w:rsidR="00F041D7" w:rsidRPr="007710C8">
        <w:rPr>
          <w:rFonts w:ascii="Times New Roman" w:hAnsi="Times New Roman"/>
        </w:rPr>
        <w:t>i</w:t>
      </w:r>
      <w:r w:rsidRPr="007710C8">
        <w:rPr>
          <w:rFonts w:ascii="Times New Roman" w:hAnsi="Times New Roman"/>
        </w:rPr>
        <w:t>visesti</w:t>
      </w:r>
      <w:r w:rsidR="00F041D7" w:rsidRPr="007710C8">
        <w:rPr>
          <w:rFonts w:ascii="Times New Roman" w:hAnsi="Times New Roman"/>
        </w:rPr>
        <w:t>,</w:t>
      </w:r>
      <w:r w:rsidRPr="007710C8">
        <w:rPr>
          <w:rFonts w:ascii="Times New Roman" w:hAnsi="Times New Roman"/>
        </w:rPr>
        <w:t xml:space="preserve"> data ikään kuin </w:t>
      </w:r>
      <w:r w:rsidR="00F041D7" w:rsidRPr="007710C8">
        <w:rPr>
          <w:rFonts w:ascii="Times New Roman" w:hAnsi="Times New Roman"/>
        </w:rPr>
        <w:t>automaattisesti</w:t>
      </w:r>
      <w:r w:rsidRPr="007710C8">
        <w:rPr>
          <w:rFonts w:ascii="Times New Roman" w:hAnsi="Times New Roman"/>
        </w:rPr>
        <w:t xml:space="preserve"> paljastaisi sisältönsä ja sisäiset s</w:t>
      </w:r>
      <w:r w:rsidR="00F041D7" w:rsidRPr="007710C8">
        <w:rPr>
          <w:rFonts w:ascii="Times New Roman" w:hAnsi="Times New Roman"/>
        </w:rPr>
        <w:t>uhteensa. Tämä on Rajaramanin</w:t>
      </w:r>
      <w:r w:rsidRPr="007710C8">
        <w:rPr>
          <w:rFonts w:ascii="Times New Roman" w:hAnsi="Times New Roman"/>
        </w:rPr>
        <w:t xml:space="preserve"> mukaan kaukana todellisuudesta, sillä harvoin on mahdollista saada käyttöönsä </w:t>
      </w:r>
      <w:r w:rsidR="00F041D7" w:rsidRPr="007710C8">
        <w:rPr>
          <w:rFonts w:ascii="Times New Roman" w:hAnsi="Times New Roman"/>
        </w:rPr>
        <w:t xml:space="preserve">oikeasti </w:t>
      </w:r>
      <w:r w:rsidRPr="007710C8">
        <w:rPr>
          <w:rFonts w:ascii="Times New Roman" w:hAnsi="Times New Roman"/>
        </w:rPr>
        <w:t xml:space="preserve">kaikkea dataa. </w:t>
      </w:r>
      <w:r w:rsidR="00F041D7" w:rsidRPr="007710C8">
        <w:rPr>
          <w:rFonts w:ascii="Times New Roman" w:hAnsi="Times New Roman"/>
        </w:rPr>
        <w:t>Rajaraman</w:t>
      </w:r>
      <w:r w:rsidRPr="007710C8">
        <w:rPr>
          <w:rFonts w:ascii="Times New Roman" w:hAnsi="Times New Roman"/>
        </w:rPr>
        <w:t xml:space="preserve"> mainitsee esimerkkinä vaalien ennakkotulosten arvioinnin, sillä näissä otanta on pieni, </w:t>
      </w:r>
      <w:r w:rsidR="00D13983">
        <w:rPr>
          <w:rFonts w:ascii="Times New Roman" w:hAnsi="Times New Roman"/>
        </w:rPr>
        <w:t>jolloin</w:t>
      </w:r>
      <w:r w:rsidRPr="007710C8">
        <w:rPr>
          <w:rFonts w:ascii="Times New Roman" w:hAnsi="Times New Roman"/>
        </w:rPr>
        <w:t xml:space="preserve"> Big </w:t>
      </w:r>
      <w:ins w:id="140" w:author="Hassi Sakari" w:date="2017-10-29T17:34:00Z">
        <w:r w:rsidR="009D2B58" w:rsidRPr="007710C8">
          <w:rPr>
            <w:rFonts w:ascii="Times New Roman" w:hAnsi="Times New Roman"/>
          </w:rPr>
          <w:t>D</w:t>
        </w:r>
      </w:ins>
      <w:del w:id="141" w:author="Hassi Sakari" w:date="2017-10-29T17:34:00Z">
        <w:r w:rsidR="00F041D7" w:rsidRPr="007710C8" w:rsidDel="009D2B58">
          <w:rPr>
            <w:rFonts w:ascii="Times New Roman" w:hAnsi="Times New Roman"/>
          </w:rPr>
          <w:delText>d</w:delText>
        </w:r>
      </w:del>
      <w:r w:rsidR="00F041D7" w:rsidRPr="007710C8">
        <w:rPr>
          <w:rFonts w:ascii="Times New Roman" w:hAnsi="Times New Roman"/>
        </w:rPr>
        <w:t>ataan pohjautuvaa ennakoivaa (</w:t>
      </w:r>
      <w:r w:rsidR="00F041D7" w:rsidRPr="007710C8">
        <w:rPr>
          <w:rFonts w:ascii="Times New Roman" w:hAnsi="Times New Roman"/>
          <w:i/>
        </w:rPr>
        <w:t>predictive</w:t>
      </w:r>
      <w:r w:rsidR="00F041D7" w:rsidRPr="007710C8">
        <w:rPr>
          <w:rFonts w:ascii="Times New Roman" w:hAnsi="Times New Roman"/>
        </w:rPr>
        <w:t>)</w:t>
      </w:r>
      <w:r w:rsidRPr="007710C8">
        <w:rPr>
          <w:rFonts w:ascii="Times New Roman" w:hAnsi="Times New Roman"/>
        </w:rPr>
        <w:t xml:space="preserve"> analyysia ei voi luotettavasti tehdä. Toisena ongelmana nähdään dataan ja tuloksiin luottaminen </w:t>
      </w:r>
      <w:r w:rsidR="00D13983">
        <w:rPr>
          <w:rFonts w:ascii="Times New Roman" w:hAnsi="Times New Roman"/>
        </w:rPr>
        <w:t>sokeasti data-</w:t>
      </w:r>
      <w:r w:rsidR="00F041D7" w:rsidRPr="007710C8">
        <w:rPr>
          <w:rFonts w:ascii="Times New Roman" w:hAnsi="Times New Roman"/>
        </w:rPr>
        <w:t>analyysin</w:t>
      </w:r>
      <w:r w:rsidR="00D13983">
        <w:rPr>
          <w:rFonts w:ascii="Times New Roman" w:hAnsi="Times New Roman"/>
        </w:rPr>
        <w:t xml:space="preserve"> tekemisen</w:t>
      </w:r>
      <w:r w:rsidR="00F041D7" w:rsidRPr="007710C8">
        <w:rPr>
          <w:rFonts w:ascii="Times New Roman" w:hAnsi="Times New Roman"/>
        </w:rPr>
        <w:t xml:space="preserve"> jälkeen. M</w:t>
      </w:r>
      <w:r w:rsidRPr="007710C8">
        <w:rPr>
          <w:rFonts w:ascii="Times New Roman" w:hAnsi="Times New Roman"/>
        </w:rPr>
        <w:t xml:space="preserve">ahdollisuutena on, että analysointivaiheessa datan sisäiset korrelaatiot </w:t>
      </w:r>
      <w:r w:rsidR="00F041D7" w:rsidRPr="007710C8">
        <w:rPr>
          <w:rFonts w:ascii="Times New Roman" w:hAnsi="Times New Roman"/>
        </w:rPr>
        <w:t xml:space="preserve">ja suhteet </w:t>
      </w:r>
      <w:r w:rsidRPr="007710C8">
        <w:rPr>
          <w:rFonts w:ascii="Times New Roman" w:hAnsi="Times New Roman"/>
        </w:rPr>
        <w:t>on muodostettu</w:t>
      </w:r>
      <w:r w:rsidR="00F041D7" w:rsidRPr="007710C8">
        <w:rPr>
          <w:rFonts w:ascii="Times New Roman" w:hAnsi="Times New Roman"/>
        </w:rPr>
        <w:t xml:space="preserve"> tai ymmärretty</w:t>
      </w:r>
      <w:r w:rsidR="00301004" w:rsidRPr="007710C8">
        <w:rPr>
          <w:rFonts w:ascii="Times New Roman" w:hAnsi="Times New Roman"/>
        </w:rPr>
        <w:t xml:space="preserve"> väärin, jolloin analyysiprosessin </w:t>
      </w:r>
      <w:r w:rsidRPr="007710C8">
        <w:rPr>
          <w:rFonts w:ascii="Times New Roman" w:hAnsi="Times New Roman"/>
        </w:rPr>
        <w:t xml:space="preserve">tulos on virheellinen. </w:t>
      </w:r>
    </w:p>
    <w:p w14:paraId="2979A57E" w14:textId="211E4897"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Big Datan </w:t>
      </w:r>
      <w:r w:rsidR="00300105" w:rsidRPr="007710C8">
        <w:rPr>
          <w:rFonts w:ascii="Times New Roman" w:hAnsi="Times New Roman"/>
        </w:rPr>
        <w:t>tietokantahallintajärjestelmän (</w:t>
      </w:r>
      <w:commentRangeStart w:id="142"/>
      <w:r w:rsidRPr="007710C8">
        <w:rPr>
          <w:rFonts w:ascii="Times New Roman" w:hAnsi="Times New Roman"/>
        </w:rPr>
        <w:t xml:space="preserve">Big Data </w:t>
      </w:r>
      <w:del w:id="143" w:author="Hassi Sakari" w:date="2017-10-29T16:19:00Z">
        <w:r w:rsidRPr="007710C8" w:rsidDel="00800CA9">
          <w:rPr>
            <w:rFonts w:ascii="Times New Roman" w:hAnsi="Times New Roman"/>
          </w:rPr>
          <w:delText xml:space="preserve">Database </w:delText>
        </w:r>
      </w:del>
      <w:r w:rsidRPr="007710C8">
        <w:rPr>
          <w:rFonts w:ascii="Times New Roman" w:hAnsi="Times New Roman"/>
        </w:rPr>
        <w:t>Management System</w:t>
      </w:r>
      <w:commentRangeEnd w:id="142"/>
      <w:r w:rsidR="00B14613" w:rsidRPr="007710C8">
        <w:rPr>
          <w:rStyle w:val="Kommentinviite"/>
          <w:rFonts w:ascii="Times New Roman" w:hAnsi="Times New Roman"/>
        </w:rPr>
        <w:commentReference w:id="142"/>
      </w:r>
      <w:r w:rsidRPr="007710C8">
        <w:rPr>
          <w:rFonts w:ascii="Times New Roman" w:hAnsi="Times New Roman"/>
        </w:rPr>
        <w:t xml:space="preserve">, </w:t>
      </w:r>
      <w:del w:id="144" w:author="Hassi Sakari" w:date="2017-10-29T16:19:00Z">
        <w:r w:rsidRPr="007710C8" w:rsidDel="00800CA9">
          <w:rPr>
            <w:rFonts w:ascii="Times New Roman" w:hAnsi="Times New Roman"/>
          </w:rPr>
          <w:delText>DBMS</w:delText>
        </w:r>
      </w:del>
      <w:ins w:id="145" w:author="Hassi Sakari" w:date="2017-10-29T16:19:00Z">
        <w:r w:rsidR="00800CA9" w:rsidRPr="007710C8">
          <w:rPr>
            <w:rFonts w:ascii="Times New Roman" w:hAnsi="Times New Roman"/>
          </w:rPr>
          <w:t>BDMS</w:t>
        </w:r>
      </w:ins>
      <w:r w:rsidRPr="007710C8">
        <w:rPr>
          <w:rFonts w:ascii="Times New Roman" w:hAnsi="Times New Roman"/>
        </w:rPr>
        <w:t xml:space="preserve">) </w:t>
      </w:r>
      <w:r w:rsidR="003D3695" w:rsidRPr="007710C8">
        <w:rPr>
          <w:rFonts w:ascii="Times New Roman" w:hAnsi="Times New Roman"/>
        </w:rPr>
        <w:t xml:space="preserve">voidaan pitää yleisnimityksenä Big </w:t>
      </w:r>
      <w:ins w:id="146" w:author="Hassi Sakari" w:date="2017-10-29T17:34:00Z">
        <w:r w:rsidR="009D2B58" w:rsidRPr="007710C8">
          <w:rPr>
            <w:rFonts w:ascii="Times New Roman" w:hAnsi="Times New Roman"/>
          </w:rPr>
          <w:t>D</w:t>
        </w:r>
      </w:ins>
      <w:del w:id="147" w:author="Hassi Sakari" w:date="2017-10-29T17:34:00Z">
        <w:r w:rsidR="003D3695" w:rsidRPr="007710C8" w:rsidDel="009D2B58">
          <w:rPr>
            <w:rFonts w:ascii="Times New Roman" w:hAnsi="Times New Roman"/>
          </w:rPr>
          <w:delText>d</w:delText>
        </w:r>
      </w:del>
      <w:r w:rsidR="003D3695" w:rsidRPr="007710C8">
        <w:rPr>
          <w:rFonts w:ascii="Times New Roman" w:hAnsi="Times New Roman"/>
        </w:rPr>
        <w:t xml:space="preserve">atan hyödyntämisessä käytetylle järjestelmäratkaisulle. </w:t>
      </w:r>
      <w:r w:rsidR="003D3695" w:rsidRPr="007710C8">
        <w:rPr>
          <w:rFonts w:ascii="Times New Roman" w:hAnsi="Times New Roman"/>
        </w:rPr>
        <w:lastRenderedPageBreak/>
        <w:t>Järjestelmän tulee</w:t>
      </w:r>
      <w:r w:rsidRPr="007710C8">
        <w:rPr>
          <w:rFonts w:ascii="Times New Roman" w:hAnsi="Times New Roman"/>
        </w:rPr>
        <w:t xml:space="preserve"> kyetä säilömään ja prosessoimaan petatavun</w:t>
      </w:r>
      <w:del w:id="148" w:author="Harri Siirtola" w:date="2017-06-18T16:19:00Z">
        <w:r w:rsidRPr="007710C8" w:rsidDel="006D321A">
          <w:rPr>
            <w:rFonts w:ascii="Times New Roman" w:hAnsi="Times New Roman"/>
          </w:rPr>
          <w:delText>-</w:delText>
        </w:r>
      </w:del>
      <w:ins w:id="149" w:author="Harri Siirtola" w:date="2017-06-18T16:19:00Z">
        <w:r w:rsidR="006D321A" w:rsidRPr="007710C8">
          <w:rPr>
            <w:rFonts w:ascii="Times New Roman" w:hAnsi="Times New Roman"/>
          </w:rPr>
          <w:t xml:space="preserve"> </w:t>
        </w:r>
      </w:ins>
      <w:r w:rsidRPr="007710C8">
        <w:rPr>
          <w:rFonts w:ascii="Times New Roman" w:hAnsi="Times New Roman"/>
        </w:rPr>
        <w:t>kokoisia data</w:t>
      </w:r>
      <w:del w:id="150" w:author="Harri Siirtola" w:date="2017-06-18T16:19:00Z">
        <w:r w:rsidRPr="007710C8" w:rsidDel="006D321A">
          <w:rPr>
            <w:rFonts w:ascii="Times New Roman" w:hAnsi="Times New Roman"/>
          </w:rPr>
          <w:delText xml:space="preserve"> </w:delText>
        </w:r>
      </w:del>
      <w:r w:rsidRPr="007710C8">
        <w:rPr>
          <w:rFonts w:ascii="Times New Roman" w:hAnsi="Times New Roman"/>
        </w:rPr>
        <w:t xml:space="preserve">joukkoja ja niiden tulee </w:t>
      </w:r>
      <w:r w:rsidR="003D3695" w:rsidRPr="007710C8">
        <w:rPr>
          <w:rFonts w:ascii="Times New Roman" w:hAnsi="Times New Roman"/>
        </w:rPr>
        <w:t xml:space="preserve">olla </w:t>
      </w:r>
      <w:r w:rsidRPr="007710C8">
        <w:rPr>
          <w:rFonts w:ascii="Times New Roman" w:hAnsi="Times New Roman"/>
        </w:rPr>
        <w:t>arkkitehtuuriltaan skaalau</w:t>
      </w:r>
      <w:r w:rsidR="003D3695" w:rsidRPr="007710C8">
        <w:rPr>
          <w:rFonts w:ascii="Times New Roman" w:hAnsi="Times New Roman"/>
        </w:rPr>
        <w:t>tuvia, jaoteltuja, tehokkaita sekä</w:t>
      </w:r>
      <w:r w:rsidRPr="007710C8">
        <w:rPr>
          <w:rFonts w:ascii="Times New Roman" w:hAnsi="Times New Roman"/>
        </w:rPr>
        <w:t xml:space="preserve"> </w:t>
      </w:r>
      <w:r w:rsidR="000C7D63">
        <w:rPr>
          <w:rFonts w:ascii="Times New Roman" w:hAnsi="Times New Roman"/>
        </w:rPr>
        <w:t>virhesietoisia</w:t>
      </w:r>
      <w:r w:rsidRPr="007710C8">
        <w:rPr>
          <w:rFonts w:ascii="Times New Roman" w:hAnsi="Times New Roman"/>
        </w:rPr>
        <w:t xml:space="preserve">. [Fernandez et al. 2014, Marcos et al. 2013]. Jatkuvan </w:t>
      </w:r>
      <w:commentRangeStart w:id="151"/>
      <w:r w:rsidRPr="007710C8">
        <w:rPr>
          <w:rFonts w:ascii="Times New Roman" w:hAnsi="Times New Roman"/>
        </w:rPr>
        <w:t>data</w:t>
      </w:r>
      <w:ins w:id="152" w:author="Hassi Sakari" w:date="2017-10-29T16:19:00Z">
        <w:r w:rsidR="00800CA9" w:rsidRPr="007710C8">
          <w:rPr>
            <w:rFonts w:ascii="Times New Roman" w:hAnsi="Times New Roman"/>
          </w:rPr>
          <w:t xml:space="preserve">määrän kasvun </w:t>
        </w:r>
      </w:ins>
      <w:del w:id="153" w:author="Hassi Sakari" w:date="2017-10-29T16:19:00Z">
        <w:r w:rsidRPr="007710C8" w:rsidDel="00800CA9">
          <w:rPr>
            <w:rFonts w:ascii="Times New Roman" w:hAnsi="Times New Roman"/>
          </w:rPr>
          <w:delText xml:space="preserve">n lisääntyvyyden </w:delText>
        </w:r>
        <w:commentRangeEnd w:id="151"/>
        <w:r w:rsidR="006D321A" w:rsidRPr="007710C8" w:rsidDel="00800CA9">
          <w:rPr>
            <w:rStyle w:val="Kommentinviite"/>
            <w:rFonts w:ascii="Times New Roman" w:hAnsi="Times New Roman"/>
          </w:rPr>
          <w:commentReference w:id="151"/>
        </w:r>
        <w:r w:rsidRPr="007710C8" w:rsidDel="00800CA9">
          <w:rPr>
            <w:rFonts w:ascii="Times New Roman" w:hAnsi="Times New Roman"/>
          </w:rPr>
          <w:delText>takia</w:delText>
        </w:r>
      </w:del>
      <w:ins w:id="154" w:author="Hassi Sakari" w:date="2017-10-29T16:19:00Z">
        <w:r w:rsidR="00800CA9" w:rsidRPr="007710C8">
          <w:rPr>
            <w:rFonts w:ascii="Times New Roman" w:hAnsi="Times New Roman"/>
          </w:rPr>
          <w:t>vuoksi</w:t>
        </w:r>
      </w:ins>
      <w:r w:rsidRPr="007710C8">
        <w:rPr>
          <w:rFonts w:ascii="Times New Roman" w:hAnsi="Times New Roman"/>
        </w:rPr>
        <w:t xml:space="preserve"> Big </w:t>
      </w:r>
      <w:ins w:id="155" w:author="Hassi Sakari" w:date="2017-10-29T17:34:00Z">
        <w:r w:rsidR="009D2B58" w:rsidRPr="007710C8">
          <w:rPr>
            <w:rFonts w:ascii="Times New Roman" w:hAnsi="Times New Roman"/>
          </w:rPr>
          <w:t>D</w:t>
        </w:r>
      </w:ins>
      <w:del w:id="156" w:author="Hassi Sakari" w:date="2017-10-29T17:34:00Z">
        <w:r w:rsidRPr="007710C8" w:rsidDel="009D2B58">
          <w:rPr>
            <w:rFonts w:ascii="Times New Roman" w:hAnsi="Times New Roman"/>
          </w:rPr>
          <w:delText>d</w:delText>
        </w:r>
      </w:del>
      <w:r w:rsidRPr="007710C8">
        <w:rPr>
          <w:rFonts w:ascii="Times New Roman" w:hAnsi="Times New Roman"/>
        </w:rPr>
        <w:t>ata</w:t>
      </w:r>
      <w:r w:rsidR="003D3695" w:rsidRPr="007710C8">
        <w:rPr>
          <w:rFonts w:ascii="Times New Roman" w:hAnsi="Times New Roman"/>
        </w:rPr>
        <w:t xml:space="preserve"> -pohjaisten</w:t>
      </w:r>
      <w:r w:rsidRPr="007710C8">
        <w:rPr>
          <w:rFonts w:ascii="Times New Roman" w:hAnsi="Times New Roman"/>
        </w:rPr>
        <w:t xml:space="preserve"> järjestelmien haastee</w:t>
      </w:r>
      <w:r w:rsidR="003D3695" w:rsidRPr="007710C8">
        <w:rPr>
          <w:rFonts w:ascii="Times New Roman" w:hAnsi="Times New Roman"/>
        </w:rPr>
        <w:t>na on erityisesti skaalautuvuus.</w:t>
      </w:r>
      <w:r w:rsidRPr="007710C8">
        <w:rPr>
          <w:rFonts w:ascii="Times New Roman" w:hAnsi="Times New Roman"/>
        </w:rPr>
        <w:t xml:space="preserve"> </w:t>
      </w:r>
      <w:r w:rsidR="003D3695" w:rsidRPr="007710C8">
        <w:rPr>
          <w:rFonts w:ascii="Times New Roman" w:hAnsi="Times New Roman"/>
        </w:rPr>
        <w:t>Järjestelmän tulee pystyä</w:t>
      </w:r>
      <w:r w:rsidRPr="007710C8">
        <w:rPr>
          <w:rFonts w:ascii="Times New Roman" w:hAnsi="Times New Roman"/>
        </w:rPr>
        <w:t xml:space="preserve"> toimimaan myös pitkälle tulevaisuu</w:t>
      </w:r>
      <w:r w:rsidR="003D3695" w:rsidRPr="007710C8">
        <w:rPr>
          <w:rFonts w:ascii="Times New Roman" w:hAnsi="Times New Roman"/>
        </w:rPr>
        <w:t>dessakin, vaikka tietosisältö olisi</w:t>
      </w:r>
      <w:r w:rsidRPr="007710C8">
        <w:rPr>
          <w:rFonts w:ascii="Times New Roman" w:hAnsi="Times New Roman"/>
        </w:rPr>
        <w:t xml:space="preserve"> laajentunut moninkertaiseksi</w:t>
      </w:r>
      <w:r w:rsidR="003D3695" w:rsidRPr="007710C8">
        <w:rPr>
          <w:rFonts w:ascii="Times New Roman" w:hAnsi="Times New Roman"/>
        </w:rPr>
        <w:t xml:space="preserve"> alkuperäisestä</w:t>
      </w:r>
      <w:r w:rsidRPr="007710C8">
        <w:rPr>
          <w:rFonts w:ascii="Times New Roman" w:hAnsi="Times New Roman"/>
        </w:rPr>
        <w:t xml:space="preserve">. Tämän lisäksi reaaliajassa toimivien järjestelmien tulee mukautua virheisiin, jossa esimerkiksi hajautetussa laskennassa käytetyistä koneista </w:t>
      </w:r>
      <w:r w:rsidR="003D3695" w:rsidRPr="007710C8">
        <w:rPr>
          <w:rFonts w:ascii="Times New Roman" w:hAnsi="Times New Roman"/>
        </w:rPr>
        <w:t>osa lopettaa toimintansa tai</w:t>
      </w:r>
      <w:r w:rsidRPr="007710C8">
        <w:rPr>
          <w:rFonts w:ascii="Times New Roman" w:hAnsi="Times New Roman"/>
        </w:rPr>
        <w:t xml:space="preserve"> </w:t>
      </w:r>
      <w:r w:rsidR="003D3695" w:rsidRPr="007710C8">
        <w:rPr>
          <w:rFonts w:ascii="Times New Roman" w:hAnsi="Times New Roman"/>
        </w:rPr>
        <w:t xml:space="preserve">tietovarastoina käytetyt moduulit </w:t>
      </w:r>
      <w:r w:rsidRPr="007710C8">
        <w:rPr>
          <w:rFonts w:ascii="Times New Roman" w:hAnsi="Times New Roman"/>
        </w:rPr>
        <w:t xml:space="preserve">täyttyvät [Neves &amp; Bernardino 2015]. Myös </w:t>
      </w:r>
      <w:commentRangeStart w:id="157"/>
      <w:r w:rsidRPr="007710C8">
        <w:rPr>
          <w:rFonts w:ascii="Times New Roman" w:hAnsi="Times New Roman"/>
        </w:rPr>
        <w:t xml:space="preserve">Klein </w:t>
      </w:r>
      <w:ins w:id="158" w:author="Hassi Sakari" w:date="2017-10-29T17:35:00Z">
        <w:r w:rsidR="009D2B58" w:rsidRPr="007710C8">
          <w:rPr>
            <w:rFonts w:ascii="Times New Roman" w:hAnsi="Times New Roman"/>
          </w:rPr>
          <w:t xml:space="preserve">ja </w:t>
        </w:r>
      </w:ins>
      <w:del w:id="159" w:author="Hassi Sakari" w:date="2017-10-29T17:35:00Z">
        <w:r w:rsidRPr="007710C8" w:rsidDel="009D2B58">
          <w:rPr>
            <w:rFonts w:ascii="Times New Roman" w:hAnsi="Times New Roman"/>
          </w:rPr>
          <w:delText xml:space="preserve">&amp; </w:delText>
        </w:r>
      </w:del>
      <w:r w:rsidRPr="007710C8">
        <w:rPr>
          <w:rFonts w:ascii="Times New Roman" w:hAnsi="Times New Roman"/>
        </w:rPr>
        <w:t xml:space="preserve">Gorton </w:t>
      </w:r>
      <w:commentRangeEnd w:id="157"/>
      <w:r w:rsidR="006D321A" w:rsidRPr="007710C8">
        <w:rPr>
          <w:rStyle w:val="Kommentinviite"/>
          <w:rFonts w:ascii="Times New Roman" w:hAnsi="Times New Roman"/>
        </w:rPr>
        <w:commentReference w:id="157"/>
      </w:r>
      <w:ins w:id="160" w:author="Hassi Sakari" w:date="2017-10-29T16:20:00Z">
        <w:r w:rsidR="00E66B0E" w:rsidRPr="007710C8">
          <w:rPr>
            <w:rFonts w:ascii="Times New Roman" w:hAnsi="Times New Roman"/>
          </w:rPr>
          <w:t>[</w:t>
        </w:r>
      </w:ins>
      <w:ins w:id="161" w:author="Hassi Sakari" w:date="2017-10-29T17:34:00Z">
        <w:r w:rsidR="009D2B58" w:rsidRPr="007710C8">
          <w:rPr>
            <w:rFonts w:ascii="Times New Roman" w:hAnsi="Times New Roman"/>
          </w:rPr>
          <w:t>2015</w:t>
        </w:r>
      </w:ins>
      <w:ins w:id="162" w:author="Hassi Sakari" w:date="2017-10-29T16:20:00Z">
        <w:r w:rsidR="00E66B0E" w:rsidRPr="007710C8">
          <w:rPr>
            <w:rFonts w:ascii="Times New Roman" w:hAnsi="Times New Roman"/>
          </w:rPr>
          <w:t xml:space="preserve">] </w:t>
        </w:r>
      </w:ins>
      <w:r w:rsidRPr="007710C8">
        <w:rPr>
          <w:rFonts w:ascii="Times New Roman" w:hAnsi="Times New Roman"/>
        </w:rPr>
        <w:t>alleviivaavat skaalautuvuuden ongelmaa</w:t>
      </w:r>
      <w:ins w:id="163" w:author="Hassi Sakari" w:date="2017-10-29T17:35:00Z">
        <w:r w:rsidR="009D2B58" w:rsidRPr="007710C8">
          <w:rPr>
            <w:rFonts w:ascii="Times New Roman" w:hAnsi="Times New Roman"/>
          </w:rPr>
          <w:t xml:space="preserve"> </w:t>
        </w:r>
      </w:ins>
      <w:del w:id="164" w:author="Hassi Sakari" w:date="2017-10-29T17:35:00Z">
        <w:r w:rsidRPr="007710C8" w:rsidDel="009D2B58">
          <w:rPr>
            <w:rFonts w:ascii="Times New Roman" w:hAnsi="Times New Roman"/>
          </w:rPr>
          <w:delText xml:space="preserve"> </w:delText>
        </w:r>
      </w:del>
      <w:r w:rsidRPr="007710C8">
        <w:rPr>
          <w:rFonts w:ascii="Times New Roman" w:hAnsi="Times New Roman"/>
        </w:rPr>
        <w:t>ja t</w:t>
      </w:r>
      <w:r w:rsidR="003D3695" w:rsidRPr="007710C8">
        <w:rPr>
          <w:rFonts w:ascii="Times New Roman" w:hAnsi="Times New Roman"/>
        </w:rPr>
        <w:t>oteavat</w:t>
      </w:r>
      <w:r w:rsidR="00DF5C5F" w:rsidRPr="007710C8">
        <w:rPr>
          <w:rFonts w:ascii="Times New Roman" w:hAnsi="Times New Roman"/>
        </w:rPr>
        <w:t>, että Big D</w:t>
      </w:r>
      <w:r w:rsidRPr="007710C8">
        <w:rPr>
          <w:rFonts w:ascii="Times New Roman" w:hAnsi="Times New Roman"/>
        </w:rPr>
        <w:t xml:space="preserve">ata järjestelmän käyttöönoton </w:t>
      </w:r>
      <w:r w:rsidR="00300105" w:rsidRPr="007710C8">
        <w:rPr>
          <w:rFonts w:ascii="Times New Roman" w:hAnsi="Times New Roman"/>
        </w:rPr>
        <w:t>jälkeen, järjestelmään</w:t>
      </w:r>
      <w:r w:rsidRPr="007710C8">
        <w:rPr>
          <w:rFonts w:ascii="Times New Roman" w:hAnsi="Times New Roman"/>
        </w:rPr>
        <w:t xml:space="preserve"> tulevien syötelähteiden määrän ja kasvun kontrolli häviää tyystin. Täten järjestelmälle ei voi etukäteen asettaa minkäänlaisia määrityksiä sen laajuudesta, sillä nämä voivat tulla hyvinkin nopeasti vastaan. Siksi järjestelmän tilaa tulisi jatkuvasti monitoroida</w:t>
      </w:r>
      <w:r w:rsidR="003D3695" w:rsidRPr="007710C8">
        <w:rPr>
          <w:rFonts w:ascii="Times New Roman" w:hAnsi="Times New Roman"/>
        </w:rPr>
        <w:t>,</w:t>
      </w:r>
      <w:r w:rsidRPr="007710C8">
        <w:rPr>
          <w:rFonts w:ascii="Times New Roman" w:hAnsi="Times New Roman"/>
        </w:rPr>
        <w:t xml:space="preserve"> ja seurata järjestelmän sisäisiä trendejä</w:t>
      </w:r>
      <w:r w:rsidR="003D3695" w:rsidRPr="007710C8">
        <w:rPr>
          <w:rFonts w:ascii="Times New Roman" w:hAnsi="Times New Roman"/>
        </w:rPr>
        <w:t xml:space="preserve">. Tällöin kattavan seurannan kautta pystytään ennakkoon </w:t>
      </w:r>
      <w:r w:rsidRPr="007710C8">
        <w:rPr>
          <w:rFonts w:ascii="Times New Roman" w:hAnsi="Times New Roman"/>
        </w:rPr>
        <w:t xml:space="preserve">vaikuttamaan </w:t>
      </w:r>
      <w:r w:rsidR="003D3695" w:rsidRPr="007710C8">
        <w:rPr>
          <w:rFonts w:ascii="Times New Roman" w:hAnsi="Times New Roman"/>
        </w:rPr>
        <w:t xml:space="preserve">järjestelmässä tapahtuviin muutoksiin </w:t>
      </w:r>
      <w:r w:rsidRPr="007710C8">
        <w:rPr>
          <w:rFonts w:ascii="Times New Roman" w:hAnsi="Times New Roman"/>
        </w:rPr>
        <w:t xml:space="preserve">tekemällä muutoksia hajautetussa </w:t>
      </w:r>
      <w:r w:rsidR="003D3695" w:rsidRPr="007710C8">
        <w:rPr>
          <w:rFonts w:ascii="Times New Roman" w:hAnsi="Times New Roman"/>
        </w:rPr>
        <w:t>järjestelmä</w:t>
      </w:r>
      <w:ins w:id="165" w:author="Harri Siirtola" w:date="2017-06-18T16:20:00Z">
        <w:r w:rsidR="006D321A" w:rsidRPr="007710C8">
          <w:rPr>
            <w:rFonts w:ascii="Times New Roman" w:hAnsi="Times New Roman"/>
          </w:rPr>
          <w:t>-</w:t>
        </w:r>
      </w:ins>
      <w:del w:id="166" w:author="Harri Siirtola" w:date="2017-06-18T16:20:00Z">
        <w:r w:rsidR="003D3695" w:rsidRPr="007710C8" w:rsidDel="006D321A">
          <w:rPr>
            <w:rFonts w:ascii="Times New Roman" w:hAnsi="Times New Roman"/>
          </w:rPr>
          <w:delText xml:space="preserve"> –</w:delText>
        </w:r>
      </w:del>
      <w:r w:rsidR="003D3695" w:rsidRPr="007710C8">
        <w:rPr>
          <w:rFonts w:ascii="Times New Roman" w:hAnsi="Times New Roman"/>
        </w:rPr>
        <w:t xml:space="preserve"> ja palvelin</w:t>
      </w:r>
      <w:r w:rsidRPr="007710C8">
        <w:rPr>
          <w:rFonts w:ascii="Times New Roman" w:hAnsi="Times New Roman"/>
        </w:rPr>
        <w:t>ympäristö</w:t>
      </w:r>
      <w:r w:rsidR="003D3695" w:rsidRPr="007710C8">
        <w:rPr>
          <w:rFonts w:ascii="Times New Roman" w:hAnsi="Times New Roman"/>
        </w:rPr>
        <w:t>i</w:t>
      </w:r>
      <w:r w:rsidR="00CD20EE">
        <w:rPr>
          <w:rFonts w:ascii="Times New Roman" w:hAnsi="Times New Roman"/>
        </w:rPr>
        <w:t>ssä</w:t>
      </w:r>
      <w:r w:rsidRPr="007710C8">
        <w:rPr>
          <w:rFonts w:ascii="Times New Roman" w:hAnsi="Times New Roman"/>
        </w:rPr>
        <w:t xml:space="preserve"> [Klein &amp; Gorton 2015]. Tarkemmin Big </w:t>
      </w:r>
      <w:ins w:id="167" w:author="Hassi Sakari" w:date="2017-10-29T17:35:00Z">
        <w:r w:rsidR="009D2B58" w:rsidRPr="007710C8">
          <w:rPr>
            <w:rFonts w:ascii="Times New Roman" w:hAnsi="Times New Roman"/>
          </w:rPr>
          <w:t>D</w:t>
        </w:r>
      </w:ins>
      <w:del w:id="168" w:author="Hassi Sakari" w:date="2017-10-29T17:35:00Z">
        <w:r w:rsidRPr="007710C8" w:rsidDel="009D2B58">
          <w:rPr>
            <w:rFonts w:ascii="Times New Roman" w:hAnsi="Times New Roman"/>
          </w:rPr>
          <w:delText>d</w:delText>
        </w:r>
      </w:del>
      <w:r w:rsidRPr="007710C8">
        <w:rPr>
          <w:rFonts w:ascii="Times New Roman" w:hAnsi="Times New Roman"/>
        </w:rPr>
        <w:t xml:space="preserve">ata järjestelmien ongelmiin palataan vielä </w:t>
      </w:r>
      <w:ins w:id="169" w:author="Hassi Sakari" w:date="2017-10-29T16:20:00Z">
        <w:r w:rsidR="00E66B0E" w:rsidRPr="007710C8">
          <w:rPr>
            <w:rFonts w:ascii="Times New Roman" w:hAnsi="Times New Roman"/>
          </w:rPr>
          <w:t>K</w:t>
        </w:r>
      </w:ins>
      <w:commentRangeStart w:id="170"/>
      <w:del w:id="171" w:author="Hassi Sakari" w:date="2017-10-29T16:20:00Z">
        <w:r w:rsidRPr="007710C8" w:rsidDel="00E66B0E">
          <w:rPr>
            <w:rFonts w:ascii="Times New Roman" w:hAnsi="Times New Roman"/>
          </w:rPr>
          <w:delText>k</w:delText>
        </w:r>
      </w:del>
      <w:r w:rsidRPr="007710C8">
        <w:rPr>
          <w:rFonts w:ascii="Times New Roman" w:hAnsi="Times New Roman"/>
        </w:rPr>
        <w:t xml:space="preserve">appaleessa </w:t>
      </w:r>
      <w:commentRangeEnd w:id="170"/>
      <w:r w:rsidR="006D321A" w:rsidRPr="007710C8">
        <w:rPr>
          <w:rStyle w:val="Kommentinviite"/>
          <w:rFonts w:ascii="Times New Roman" w:hAnsi="Times New Roman"/>
        </w:rPr>
        <w:commentReference w:id="170"/>
      </w:r>
      <w:r w:rsidRPr="007710C8">
        <w:rPr>
          <w:rFonts w:ascii="Times New Roman" w:hAnsi="Times New Roman"/>
        </w:rPr>
        <w:t>3, jossa käydään läpi erityisesti virtuaalitodellisuutta hyödyntävien järjestelmien luomat haasteet.</w:t>
      </w:r>
    </w:p>
    <w:p w14:paraId="3ACE8DBE" w14:textId="7210EB70"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On arvioitu, että </w:t>
      </w:r>
      <w:r w:rsidR="00300105" w:rsidRPr="007710C8">
        <w:rPr>
          <w:rFonts w:ascii="Times New Roman" w:hAnsi="Times New Roman"/>
        </w:rPr>
        <w:t>vuonna 2020 e</w:t>
      </w:r>
      <w:r w:rsidRPr="007710C8">
        <w:rPr>
          <w:rFonts w:ascii="Times New Roman" w:hAnsi="Times New Roman"/>
        </w:rPr>
        <w:t xml:space="preserve">sineiden </w:t>
      </w:r>
      <w:del w:id="172" w:author="Harri Siirtola" w:date="2017-06-18T16:23:00Z">
        <w:r w:rsidRPr="007710C8" w:rsidDel="00D22ED2">
          <w:rPr>
            <w:rFonts w:ascii="Times New Roman" w:hAnsi="Times New Roman"/>
          </w:rPr>
          <w:delText xml:space="preserve">Internet </w:delText>
        </w:r>
      </w:del>
      <w:ins w:id="173" w:author="Harri Siirtola" w:date="2017-06-18T16:23:00Z">
        <w:r w:rsidR="00D22ED2" w:rsidRPr="007710C8">
          <w:rPr>
            <w:rFonts w:ascii="Times New Roman" w:hAnsi="Times New Roman"/>
          </w:rPr>
          <w:t xml:space="preserve">internet </w:t>
        </w:r>
      </w:ins>
      <w:r w:rsidRPr="007710C8">
        <w:rPr>
          <w:rFonts w:ascii="Times New Roman" w:hAnsi="Times New Roman"/>
        </w:rPr>
        <w:t>(</w:t>
      </w:r>
      <w:r w:rsidRPr="007710C8">
        <w:rPr>
          <w:rFonts w:ascii="Times New Roman" w:hAnsi="Times New Roman"/>
          <w:i/>
        </w:rPr>
        <w:t>Internet of Things</w:t>
      </w:r>
      <w:ins w:id="174" w:author="Harri Siirtola" w:date="2017-06-18T16:23:00Z">
        <w:r w:rsidR="00D22ED2" w:rsidRPr="007710C8">
          <w:rPr>
            <w:rFonts w:ascii="Times New Roman" w:hAnsi="Times New Roman"/>
            <w:i/>
          </w:rPr>
          <w:t>, IoT</w:t>
        </w:r>
      </w:ins>
      <w:r w:rsidRPr="007710C8">
        <w:rPr>
          <w:rFonts w:ascii="Times New Roman" w:hAnsi="Times New Roman"/>
        </w:rPr>
        <w:t xml:space="preserve">) tulee </w:t>
      </w:r>
      <w:r w:rsidR="00300105" w:rsidRPr="007710C8">
        <w:rPr>
          <w:rFonts w:ascii="Times New Roman" w:hAnsi="Times New Roman"/>
        </w:rPr>
        <w:t>yksistään tuottamaan 4 zettatavun verran</w:t>
      </w:r>
      <w:r w:rsidRPr="007710C8">
        <w:rPr>
          <w:rFonts w:ascii="Times New Roman" w:hAnsi="Times New Roman"/>
        </w:rPr>
        <w:t xml:space="preserve"> dataa </w:t>
      </w:r>
      <w:r w:rsidR="00300105" w:rsidRPr="007710C8">
        <w:rPr>
          <w:rFonts w:ascii="Times New Roman" w:hAnsi="Times New Roman"/>
        </w:rPr>
        <w:t xml:space="preserve">yhden </w:t>
      </w:r>
      <w:r w:rsidRPr="007710C8">
        <w:rPr>
          <w:rFonts w:ascii="Times New Roman" w:hAnsi="Times New Roman"/>
        </w:rPr>
        <w:t>vuoden aikana</w:t>
      </w:r>
      <w:r w:rsidR="00CD20EE">
        <w:rPr>
          <w:rFonts w:ascii="Times New Roman" w:hAnsi="Times New Roman"/>
        </w:rPr>
        <w:t xml:space="preserve"> </w:t>
      </w:r>
      <w:r w:rsidRPr="007710C8">
        <w:rPr>
          <w:rFonts w:ascii="Times New Roman" w:hAnsi="Times New Roman"/>
        </w:rPr>
        <w:t>[Turner et al. 2014]. Tällöin syötelaitteiden ja niiden luoma tietomäärä asettaa yhä kasvavan ongel</w:t>
      </w:r>
      <w:r w:rsidR="000B65BF" w:rsidRPr="007710C8">
        <w:rPr>
          <w:rFonts w:ascii="Times New Roman" w:hAnsi="Times New Roman"/>
        </w:rPr>
        <w:t>man Big D</w:t>
      </w:r>
      <w:r w:rsidR="003D3695" w:rsidRPr="007710C8">
        <w:rPr>
          <w:rFonts w:ascii="Times New Roman" w:hAnsi="Times New Roman"/>
        </w:rPr>
        <w:t>ata järjestelmien skaalaut</w:t>
      </w:r>
      <w:r w:rsidRPr="007710C8">
        <w:rPr>
          <w:rFonts w:ascii="Times New Roman" w:hAnsi="Times New Roman"/>
        </w:rPr>
        <w:t xml:space="preserve">uvuudelle. Hajautettuun verkkoon tulee lisätä dynaamisesti uusia prosessoivia laitteita ja datan käyttö tulee jakaa näille tasaisesti. Watsonin </w:t>
      </w:r>
      <w:del w:id="175" w:author="Hassi Sakari" w:date="2017-10-29T17:36:00Z">
        <w:r w:rsidRPr="007710C8" w:rsidDel="009D2B58">
          <w:rPr>
            <w:rFonts w:ascii="Times New Roman" w:hAnsi="Times New Roman"/>
          </w:rPr>
          <w:delText xml:space="preserve">mukaan </w:delText>
        </w:r>
      </w:del>
      <w:r w:rsidRPr="007710C8">
        <w:rPr>
          <w:rFonts w:ascii="Times New Roman" w:hAnsi="Times New Roman"/>
        </w:rPr>
        <w:t xml:space="preserve">[2014] </w:t>
      </w:r>
      <w:ins w:id="176" w:author="Hassi Sakari" w:date="2017-10-29T17:36:00Z">
        <w:r w:rsidR="009D2B58" w:rsidRPr="007710C8">
          <w:rPr>
            <w:rFonts w:ascii="Times New Roman" w:hAnsi="Times New Roman"/>
          </w:rPr>
          <w:t xml:space="preserve">mukaan </w:t>
        </w:r>
      </w:ins>
      <w:r w:rsidR="003D3695" w:rsidRPr="007710C8">
        <w:rPr>
          <w:rFonts w:ascii="Times New Roman" w:hAnsi="Times New Roman"/>
        </w:rPr>
        <w:t>on vaikea luoda yhtä geneeristä</w:t>
      </w:r>
      <w:r w:rsidRPr="007710C8">
        <w:rPr>
          <w:rFonts w:ascii="Times New Roman" w:hAnsi="Times New Roman"/>
        </w:rPr>
        <w:t xml:space="preserve"> alustaa Big </w:t>
      </w:r>
      <w:ins w:id="177" w:author="Hassi Sakari" w:date="2017-10-29T17:36:00Z">
        <w:r w:rsidR="009D2B58" w:rsidRPr="007710C8">
          <w:rPr>
            <w:rFonts w:ascii="Times New Roman" w:hAnsi="Times New Roman"/>
          </w:rPr>
          <w:t>D</w:t>
        </w:r>
      </w:ins>
      <w:del w:id="178" w:author="Hassi Sakari" w:date="2017-10-29T17:36:00Z">
        <w:r w:rsidRPr="007710C8" w:rsidDel="009D2B58">
          <w:rPr>
            <w:rFonts w:ascii="Times New Roman" w:hAnsi="Times New Roman"/>
          </w:rPr>
          <w:delText>d</w:delText>
        </w:r>
      </w:del>
      <w:r w:rsidRPr="007710C8">
        <w:rPr>
          <w:rFonts w:ascii="Times New Roman" w:hAnsi="Times New Roman"/>
        </w:rPr>
        <w:t>ataa varten, jonka organisaatiot voisivat helposti ja nopeasti ottaa käyttöönsä. Usein tämä vaatiikin laajempaa järjestelmien kustomointia</w:t>
      </w:r>
      <w:r w:rsidR="003D3695" w:rsidRPr="007710C8">
        <w:rPr>
          <w:rFonts w:ascii="Times New Roman" w:hAnsi="Times New Roman"/>
        </w:rPr>
        <w:t xml:space="preserve"> riippuen järjestelmän ympäristöstä ja järjestelmään ajetun tiedon ominaisuuksista</w:t>
      </w:r>
      <w:r w:rsidRPr="007710C8">
        <w:rPr>
          <w:rFonts w:ascii="Times New Roman" w:hAnsi="Times New Roman"/>
        </w:rPr>
        <w:t>. Big Data</w:t>
      </w:r>
      <w:r w:rsidR="003D3695" w:rsidRPr="007710C8">
        <w:rPr>
          <w:rFonts w:ascii="Times New Roman" w:hAnsi="Times New Roman"/>
        </w:rPr>
        <w:t>n</w:t>
      </w:r>
      <w:r w:rsidRPr="007710C8">
        <w:rPr>
          <w:rFonts w:ascii="Times New Roman" w:hAnsi="Times New Roman"/>
        </w:rPr>
        <w:t xml:space="preserve"> trendiin ja käsitteeseen kuuluu vahvasti myös pilvipa</w:t>
      </w:r>
      <w:r w:rsidR="003D3695" w:rsidRPr="007710C8">
        <w:rPr>
          <w:rFonts w:ascii="Times New Roman" w:hAnsi="Times New Roman"/>
        </w:rPr>
        <w:t>l</w:t>
      </w:r>
      <w:r w:rsidR="007A61C6" w:rsidRPr="007710C8">
        <w:rPr>
          <w:rFonts w:ascii="Times New Roman" w:hAnsi="Times New Roman"/>
        </w:rPr>
        <w:t xml:space="preserve">velut, jotka ovat </w:t>
      </w:r>
      <w:r w:rsidRPr="007710C8">
        <w:rPr>
          <w:rFonts w:ascii="Times New Roman" w:hAnsi="Times New Roman"/>
        </w:rPr>
        <w:t>alkaneet voimakkaasti yleistyä</w:t>
      </w:r>
      <w:r w:rsidR="007A61C6" w:rsidRPr="007710C8">
        <w:rPr>
          <w:rFonts w:ascii="Times New Roman" w:hAnsi="Times New Roman"/>
        </w:rPr>
        <w:t>, mikä avaa tehokkaampia mahdollisuuksia isojen data määrien hallitsemiseen</w:t>
      </w:r>
      <w:r w:rsidRPr="007710C8">
        <w:rPr>
          <w:rFonts w:ascii="Times New Roman" w:hAnsi="Times New Roman"/>
        </w:rPr>
        <w:t xml:space="preserve"> [</w:t>
      </w:r>
      <w:r w:rsidR="00BE0397" w:rsidRPr="007710C8">
        <w:rPr>
          <w:rFonts w:ascii="Times New Roman" w:hAnsi="Times New Roman"/>
        </w:rPr>
        <w:t>Terä</w:t>
      </w:r>
      <w:r w:rsidRPr="007710C8">
        <w:rPr>
          <w:rFonts w:ascii="Times New Roman" w:hAnsi="Times New Roman"/>
        </w:rPr>
        <w:t>s &amp; Raghunathan 2015]. Pilvipalveluiden myötä tiedot siirtyvät käyttäjien lokaaleilta kovalevyiltä pilvipalve</w:t>
      </w:r>
      <w:r w:rsidR="003D3695" w:rsidRPr="007710C8">
        <w:rPr>
          <w:rFonts w:ascii="Times New Roman" w:hAnsi="Times New Roman"/>
        </w:rPr>
        <w:t>l</w:t>
      </w:r>
      <w:r w:rsidRPr="007710C8">
        <w:rPr>
          <w:rFonts w:ascii="Times New Roman" w:hAnsi="Times New Roman"/>
        </w:rPr>
        <w:t xml:space="preserve">uiden servereille, jolloin saatavilla olevan tiedon määrä kasvaa ja </w:t>
      </w:r>
      <w:r w:rsidR="002F3E61" w:rsidRPr="007710C8">
        <w:rPr>
          <w:rFonts w:ascii="Times New Roman" w:hAnsi="Times New Roman"/>
        </w:rPr>
        <w:t>tiedon</w:t>
      </w:r>
      <w:r w:rsidRPr="007710C8">
        <w:rPr>
          <w:rFonts w:ascii="Times New Roman" w:hAnsi="Times New Roman"/>
        </w:rPr>
        <w:t xml:space="preserve"> käyttö helpottuu. </w:t>
      </w:r>
    </w:p>
    <w:p w14:paraId="5F966EC9" w14:textId="77777777" w:rsidR="00443AF0" w:rsidRDefault="00443AF0">
      <w:pPr>
        <w:suppressAutoHyphens w:val="0"/>
        <w:spacing w:line="276" w:lineRule="auto"/>
        <w:ind w:firstLine="0"/>
        <w:jc w:val="left"/>
        <w:rPr>
          <w:rFonts w:ascii="Times New Roman" w:hAnsi="Times New Roman"/>
          <w:b/>
          <w:bCs/>
          <w:sz w:val="28"/>
          <w:szCs w:val="28"/>
        </w:rPr>
      </w:pPr>
      <w:bookmarkStart w:id="179" w:name="_Toc462643323"/>
      <w:bookmarkStart w:id="180" w:name="_Toc463943275"/>
      <w:bookmarkEnd w:id="179"/>
      <w:bookmarkEnd w:id="180"/>
      <w:r>
        <w:rPr>
          <w:rFonts w:ascii="Times New Roman" w:hAnsi="Times New Roman"/>
        </w:rPr>
        <w:br w:type="page"/>
      </w:r>
    </w:p>
    <w:p w14:paraId="212089FE" w14:textId="442BCE4E" w:rsidR="00D91104" w:rsidRPr="007710C8" w:rsidRDefault="00152D44" w:rsidP="007710C8">
      <w:pPr>
        <w:pStyle w:val="Otsikko11"/>
        <w:spacing w:line="360" w:lineRule="auto"/>
        <w:ind w:firstLine="0"/>
        <w:rPr>
          <w:rFonts w:ascii="Times New Roman" w:hAnsi="Times New Roman"/>
          <w:color w:val="00000A"/>
        </w:rPr>
      </w:pPr>
      <w:bookmarkStart w:id="181" w:name="_Toc510974488"/>
      <w:r w:rsidRPr="007710C8">
        <w:rPr>
          <w:rFonts w:ascii="Times New Roman" w:hAnsi="Times New Roman"/>
          <w:color w:val="00000A"/>
        </w:rPr>
        <w:lastRenderedPageBreak/>
        <w:t>3. TIEDON VISUALISOIMINEN</w:t>
      </w:r>
      <w:bookmarkEnd w:id="181"/>
    </w:p>
    <w:p w14:paraId="785A9230" w14:textId="77777777" w:rsidR="00D91104" w:rsidRPr="007710C8" w:rsidRDefault="00D91104" w:rsidP="007710C8">
      <w:pPr>
        <w:spacing w:line="360" w:lineRule="auto"/>
        <w:ind w:firstLine="0"/>
        <w:rPr>
          <w:rFonts w:ascii="Times New Roman" w:hAnsi="Times New Roman"/>
        </w:rPr>
      </w:pPr>
    </w:p>
    <w:p w14:paraId="45A72F20" w14:textId="08BA5E88" w:rsidR="00D91104" w:rsidRPr="007710C8" w:rsidRDefault="00CD3704" w:rsidP="007710C8">
      <w:pPr>
        <w:spacing w:line="360" w:lineRule="auto"/>
        <w:ind w:firstLine="0"/>
        <w:rPr>
          <w:rFonts w:ascii="Times New Roman" w:hAnsi="Times New Roman"/>
        </w:rPr>
      </w:pPr>
      <w:r w:rsidRPr="007710C8">
        <w:rPr>
          <w:rFonts w:ascii="Times New Roman" w:hAnsi="Times New Roman"/>
        </w:rPr>
        <w:t>Tiedon v</w:t>
      </w:r>
      <w:r w:rsidR="00152D44" w:rsidRPr="007710C8">
        <w:rPr>
          <w:rFonts w:ascii="Times New Roman" w:hAnsi="Times New Roman"/>
        </w:rPr>
        <w:t xml:space="preserve">isualisoinnin </w:t>
      </w:r>
      <w:r w:rsidRPr="007710C8">
        <w:rPr>
          <w:rFonts w:ascii="Times New Roman" w:hAnsi="Times New Roman"/>
        </w:rPr>
        <w:t>kappaleessa annetaan aluksi</w:t>
      </w:r>
      <w:r w:rsidR="00152D44" w:rsidRPr="007710C8">
        <w:rPr>
          <w:rFonts w:ascii="Times New Roman" w:hAnsi="Times New Roman"/>
        </w:rPr>
        <w:t xml:space="preserve"> yleiskuvaus tieteellisen visualisoinnin alasta. Tieteellisen visualisoinnin perusta ja määritelmä käydään lävitse. Tämän jälkeen kuvataan visualisoinnin käyttötapauksia ja mahdollisuuksia esimerkkien </w:t>
      </w:r>
      <w:r w:rsidRPr="007710C8">
        <w:rPr>
          <w:rFonts w:ascii="Times New Roman" w:hAnsi="Times New Roman"/>
        </w:rPr>
        <w:t>avulla</w:t>
      </w:r>
      <w:r w:rsidR="00152D44" w:rsidRPr="007710C8">
        <w:rPr>
          <w:rFonts w:ascii="Times New Roman" w:hAnsi="Times New Roman"/>
        </w:rPr>
        <w:t>. Mä</w:t>
      </w:r>
      <w:r w:rsidRPr="007710C8">
        <w:rPr>
          <w:rFonts w:ascii="Times New Roman" w:hAnsi="Times New Roman"/>
        </w:rPr>
        <w:t>ärittelyiden jälkeen esitellään visualisoinnin tekniikoita</w:t>
      </w:r>
      <w:r w:rsidR="00152D44" w:rsidRPr="007710C8">
        <w:rPr>
          <w:rFonts w:ascii="Times New Roman" w:hAnsi="Times New Roman"/>
        </w:rPr>
        <w:t xml:space="preserve"> ja menetelmiä. Näitä menetelmiä arvioidaan erityisesti virtuaalitodellisuud</w:t>
      </w:r>
      <w:r w:rsidRPr="007710C8">
        <w:rPr>
          <w:rFonts w:ascii="Times New Roman" w:hAnsi="Times New Roman"/>
        </w:rPr>
        <w:t xml:space="preserve">en ja </w:t>
      </w:r>
      <w:ins w:id="182" w:author="Hassi Sakari" w:date="2017-10-29T17:40:00Z">
        <w:r w:rsidR="009D2B58" w:rsidRPr="007710C8">
          <w:rPr>
            <w:rFonts w:ascii="Times New Roman" w:hAnsi="Times New Roman"/>
          </w:rPr>
          <w:t>B</w:t>
        </w:r>
      </w:ins>
      <w:del w:id="183"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184" w:author="Hassi Sakari" w:date="2017-10-29T17:40:00Z">
        <w:r w:rsidR="009D2B58" w:rsidRPr="007710C8">
          <w:rPr>
            <w:rFonts w:ascii="Times New Roman" w:hAnsi="Times New Roman"/>
          </w:rPr>
          <w:t>D</w:t>
        </w:r>
      </w:ins>
      <w:del w:id="185" w:author="Hassi Sakari" w:date="2017-10-29T17:40:00Z">
        <w:r w:rsidRPr="007710C8" w:rsidDel="009D2B58">
          <w:rPr>
            <w:rFonts w:ascii="Times New Roman" w:hAnsi="Times New Roman"/>
          </w:rPr>
          <w:delText>d</w:delText>
        </w:r>
      </w:del>
      <w:r w:rsidRPr="007710C8">
        <w:rPr>
          <w:rFonts w:ascii="Times New Roman" w:hAnsi="Times New Roman"/>
        </w:rPr>
        <w:t>atan käyttöön soveltuvuuden</w:t>
      </w:r>
      <w:r w:rsidR="00152D44" w:rsidRPr="007710C8">
        <w:rPr>
          <w:rFonts w:ascii="Times New Roman" w:hAnsi="Times New Roman"/>
        </w:rPr>
        <w:t xml:space="preserve"> näkökulmista. Lopuksi tehdään yhteenveto </w:t>
      </w:r>
      <w:r w:rsidRPr="007710C8">
        <w:rPr>
          <w:rFonts w:ascii="Times New Roman" w:hAnsi="Times New Roman"/>
        </w:rPr>
        <w:t>p</w:t>
      </w:r>
      <w:r w:rsidR="00152D44" w:rsidRPr="007710C8">
        <w:rPr>
          <w:rFonts w:ascii="Times New Roman" w:hAnsi="Times New Roman"/>
        </w:rPr>
        <w:t xml:space="preserve">arhaimmin </w:t>
      </w:r>
      <w:r w:rsidRPr="007710C8">
        <w:rPr>
          <w:rFonts w:ascii="Times New Roman" w:hAnsi="Times New Roman"/>
        </w:rPr>
        <w:t xml:space="preserve">virtuaalitodellisuuteen ja </w:t>
      </w:r>
      <w:ins w:id="186" w:author="Hassi Sakari" w:date="2017-10-29T17:40:00Z">
        <w:r w:rsidR="009D2B58" w:rsidRPr="007710C8">
          <w:rPr>
            <w:rFonts w:ascii="Times New Roman" w:hAnsi="Times New Roman"/>
          </w:rPr>
          <w:t>B</w:t>
        </w:r>
      </w:ins>
      <w:del w:id="187"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188" w:author="Hassi Sakari" w:date="2017-10-29T17:40:00Z">
        <w:r w:rsidR="009D2B58" w:rsidRPr="007710C8">
          <w:rPr>
            <w:rFonts w:ascii="Times New Roman" w:hAnsi="Times New Roman"/>
          </w:rPr>
          <w:t>D</w:t>
        </w:r>
      </w:ins>
      <w:del w:id="189" w:author="Hassi Sakari" w:date="2017-10-29T17:40:00Z">
        <w:r w:rsidRPr="007710C8" w:rsidDel="009D2B58">
          <w:rPr>
            <w:rFonts w:ascii="Times New Roman" w:hAnsi="Times New Roman"/>
          </w:rPr>
          <w:delText>d</w:delText>
        </w:r>
      </w:del>
      <w:r w:rsidRPr="007710C8">
        <w:rPr>
          <w:rFonts w:ascii="Times New Roman" w:hAnsi="Times New Roman"/>
        </w:rPr>
        <w:t xml:space="preserve">atan käyttöön </w:t>
      </w:r>
      <w:r w:rsidR="00152D44" w:rsidRPr="007710C8">
        <w:rPr>
          <w:rFonts w:ascii="Times New Roman" w:hAnsi="Times New Roman"/>
        </w:rPr>
        <w:t xml:space="preserve">soveltuvimmista visualisointitekniikoista. </w:t>
      </w:r>
    </w:p>
    <w:p w14:paraId="39C7C9D9" w14:textId="77777777" w:rsidR="00D91104" w:rsidRPr="007710C8" w:rsidRDefault="00D91104" w:rsidP="007710C8">
      <w:pPr>
        <w:spacing w:line="360" w:lineRule="auto"/>
        <w:ind w:firstLine="0"/>
        <w:rPr>
          <w:rFonts w:ascii="Times New Roman" w:hAnsi="Times New Roman"/>
          <w:i/>
          <w:sz w:val="22"/>
          <w:szCs w:val="22"/>
        </w:rPr>
      </w:pPr>
    </w:p>
    <w:p w14:paraId="0A6D33F2" w14:textId="28273158" w:rsidR="00F55E3B" w:rsidRPr="00D020D0" w:rsidRDefault="00152D44" w:rsidP="00D020D0">
      <w:pPr>
        <w:pStyle w:val="Otsikko21"/>
        <w:spacing w:line="360" w:lineRule="auto"/>
        <w:ind w:firstLine="0"/>
      </w:pPr>
      <w:bookmarkStart w:id="190" w:name="_Toc510974489"/>
      <w:r w:rsidRPr="007710C8">
        <w:t>3.1 Visualisointi yleisesti</w:t>
      </w:r>
      <w:bookmarkEnd w:id="190"/>
    </w:p>
    <w:p w14:paraId="1A6E7CF8" w14:textId="251315D1" w:rsidR="00F92D0E" w:rsidRPr="007710C8" w:rsidRDefault="0084642D" w:rsidP="007710C8">
      <w:pPr>
        <w:spacing w:line="360" w:lineRule="auto"/>
        <w:ind w:firstLine="0"/>
        <w:rPr>
          <w:rFonts w:ascii="Times New Roman" w:hAnsi="Times New Roman"/>
        </w:rPr>
      </w:pPr>
      <w:r w:rsidRPr="007710C8">
        <w:rPr>
          <w:rFonts w:ascii="Times New Roman" w:hAnsi="Times New Roman"/>
          <w:szCs w:val="24"/>
        </w:rPr>
        <w:t>Visualisoinnill</w:t>
      </w:r>
      <w:r w:rsidR="00152D44" w:rsidRPr="007710C8">
        <w:rPr>
          <w:rFonts w:ascii="Times New Roman" w:hAnsi="Times New Roman"/>
          <w:szCs w:val="24"/>
        </w:rPr>
        <w:t>a tarkoitetaan jonkin asian tekemistä havainnoitavaksi näköaistin avulla.</w:t>
      </w:r>
      <w:r w:rsidR="00152D44" w:rsidRPr="007710C8">
        <w:rPr>
          <w:rFonts w:ascii="Times New Roman" w:hAnsi="Times New Roman"/>
          <w:b/>
          <w:bCs/>
          <w:szCs w:val="24"/>
        </w:rPr>
        <w:t xml:space="preserve">  </w:t>
      </w:r>
      <w:r w:rsidR="00152D44" w:rsidRPr="007710C8">
        <w:rPr>
          <w:rFonts w:ascii="Times New Roman" w:hAnsi="Times New Roman"/>
          <w:szCs w:val="24"/>
        </w:rPr>
        <w:t>Erityisen tärkeää visualisoinnissa on muistaa ihmisten sisäisten mallien muodostumisen tukeminen.</w:t>
      </w:r>
      <w:r w:rsidR="007C6522" w:rsidRPr="007710C8">
        <w:rPr>
          <w:rFonts w:ascii="Times New Roman" w:hAnsi="Times New Roman"/>
          <w:szCs w:val="24"/>
        </w:rPr>
        <w:t xml:space="preserve"> </w:t>
      </w:r>
      <w:r w:rsidR="007C6522" w:rsidRPr="007710C8">
        <w:rPr>
          <w:rFonts w:ascii="Times New Roman" w:hAnsi="Times New Roman"/>
        </w:rPr>
        <w:t>Donalekin ja kumppaneidenkin</w:t>
      </w:r>
      <w:ins w:id="191" w:author="Hassi Sakari" w:date="2017-10-29T17:41:00Z">
        <w:r w:rsidR="009D2B58" w:rsidRPr="007710C8">
          <w:rPr>
            <w:rFonts w:ascii="Times New Roman" w:hAnsi="Times New Roman"/>
          </w:rPr>
          <w:t xml:space="preserve"> [</w:t>
        </w:r>
      </w:ins>
      <w:r w:rsidR="002A3965" w:rsidRPr="007710C8">
        <w:rPr>
          <w:rFonts w:ascii="Times New Roman" w:hAnsi="Times New Roman"/>
        </w:rPr>
        <w:t>2014] mukaan</w:t>
      </w:r>
      <w:ins w:id="192" w:author="Hassi Sakari" w:date="2017-10-29T17:41:00Z">
        <w:r w:rsidR="009D2B58" w:rsidRPr="007710C8">
          <w:rPr>
            <w:rFonts w:ascii="Times New Roman" w:hAnsi="Times New Roman"/>
          </w:rPr>
          <w:t xml:space="preserve"> </w:t>
        </w:r>
      </w:ins>
      <w:del w:id="193" w:author="Hassi Sakari" w:date="2017-10-29T17:40:00Z">
        <w:r w:rsidR="007C6522" w:rsidRPr="007710C8" w:rsidDel="009D2B58">
          <w:rPr>
            <w:rFonts w:ascii="Times New Roman" w:hAnsi="Times New Roman"/>
          </w:rPr>
          <w:delText xml:space="preserve"> [2014] </w:delText>
        </w:r>
      </w:del>
      <w:r w:rsidR="007C6522" w:rsidRPr="007710C8">
        <w:rPr>
          <w:rFonts w:ascii="Times New Roman" w:hAnsi="Times New Roman"/>
        </w:rPr>
        <w:t>visualisointi on p</w:t>
      </w:r>
      <w:r w:rsidR="001740CA" w:rsidRPr="007710C8">
        <w:rPr>
          <w:rFonts w:ascii="Times New Roman" w:hAnsi="Times New Roman"/>
        </w:rPr>
        <w:t xml:space="preserve">ääväylä kvantitatiivisen tietosisällön </w:t>
      </w:r>
      <w:r w:rsidR="007C6522" w:rsidRPr="007710C8">
        <w:rPr>
          <w:rFonts w:ascii="Times New Roman" w:hAnsi="Times New Roman"/>
        </w:rPr>
        <w:t xml:space="preserve">ja ihmisen </w:t>
      </w:r>
      <w:r w:rsidR="00F92D0E" w:rsidRPr="007710C8">
        <w:rPr>
          <w:rFonts w:ascii="Times New Roman" w:hAnsi="Times New Roman"/>
        </w:rPr>
        <w:t>tietois</w:t>
      </w:r>
      <w:r w:rsidR="007C6522" w:rsidRPr="007710C8">
        <w:rPr>
          <w:rFonts w:ascii="Times New Roman" w:hAnsi="Times New Roman"/>
        </w:rPr>
        <w:t>uuden</w:t>
      </w:r>
      <w:r w:rsidR="001740CA" w:rsidRPr="007710C8">
        <w:rPr>
          <w:rFonts w:ascii="Times New Roman" w:hAnsi="Times New Roman"/>
        </w:rPr>
        <w:t xml:space="preserve"> välillä.  Ajatuksen pohjana on, että ihminen </w:t>
      </w:r>
      <w:r w:rsidR="00F92D0E" w:rsidRPr="007710C8">
        <w:rPr>
          <w:rFonts w:ascii="Times New Roman" w:hAnsi="Times New Roman"/>
        </w:rPr>
        <w:t>ei kykene</w:t>
      </w:r>
      <w:r w:rsidR="007C6522" w:rsidRPr="007710C8">
        <w:rPr>
          <w:rFonts w:ascii="Times New Roman" w:hAnsi="Times New Roman"/>
        </w:rPr>
        <w:t xml:space="preserve"> </w:t>
      </w:r>
      <w:r w:rsidR="00F92D0E" w:rsidRPr="007710C8">
        <w:rPr>
          <w:rFonts w:ascii="Times New Roman" w:hAnsi="Times New Roman"/>
        </w:rPr>
        <w:t>täysin ymmärtämään asioita,</w:t>
      </w:r>
      <w:r w:rsidR="007C6522" w:rsidRPr="007710C8">
        <w:rPr>
          <w:rFonts w:ascii="Times New Roman" w:hAnsi="Times New Roman"/>
        </w:rPr>
        <w:t xml:space="preserve"> joita </w:t>
      </w:r>
      <w:r w:rsidR="00F92D0E" w:rsidRPr="007710C8">
        <w:rPr>
          <w:rFonts w:ascii="Times New Roman" w:hAnsi="Times New Roman"/>
        </w:rPr>
        <w:t xml:space="preserve">ihminen ei pysty </w:t>
      </w:r>
      <w:r w:rsidR="001740CA" w:rsidRPr="007710C8">
        <w:rPr>
          <w:rFonts w:ascii="Times New Roman" w:hAnsi="Times New Roman"/>
        </w:rPr>
        <w:t>jollakin tavalla visualisoimaa</w:t>
      </w:r>
      <w:r w:rsidR="007205AF">
        <w:rPr>
          <w:rFonts w:ascii="Times New Roman" w:hAnsi="Times New Roman"/>
        </w:rPr>
        <w:t>n</w:t>
      </w:r>
      <w:r w:rsidR="00F92D0E" w:rsidRPr="007710C8">
        <w:rPr>
          <w:rFonts w:ascii="Times New Roman" w:hAnsi="Times New Roman"/>
        </w:rPr>
        <w:t>. Ihmisille</w:t>
      </w:r>
      <w:r w:rsidR="007C6522" w:rsidRPr="007710C8">
        <w:rPr>
          <w:rFonts w:ascii="Times New Roman" w:hAnsi="Times New Roman"/>
        </w:rPr>
        <w:t xml:space="preserve"> on</w:t>
      </w:r>
      <w:r w:rsidR="00F92D0E" w:rsidRPr="007710C8">
        <w:rPr>
          <w:rFonts w:ascii="Times New Roman" w:hAnsi="Times New Roman"/>
        </w:rPr>
        <w:t>kin kehitt</w:t>
      </w:r>
      <w:r w:rsidR="001740CA" w:rsidRPr="007710C8">
        <w:rPr>
          <w:rFonts w:ascii="Times New Roman" w:hAnsi="Times New Roman"/>
        </w:rPr>
        <w:t>y</w:t>
      </w:r>
      <w:r w:rsidR="00F92D0E" w:rsidRPr="007710C8">
        <w:rPr>
          <w:rFonts w:ascii="Times New Roman" w:hAnsi="Times New Roman"/>
        </w:rPr>
        <w:t>nyt</w:t>
      </w:r>
      <w:r w:rsidR="007C6522" w:rsidRPr="007710C8">
        <w:rPr>
          <w:rFonts w:ascii="Times New Roman" w:hAnsi="Times New Roman"/>
        </w:rPr>
        <w:t xml:space="preserve"> merkittävä </w:t>
      </w:r>
      <w:r w:rsidR="001740CA" w:rsidRPr="007710C8">
        <w:rPr>
          <w:rFonts w:ascii="Times New Roman" w:hAnsi="Times New Roman"/>
        </w:rPr>
        <w:t xml:space="preserve">taito </w:t>
      </w:r>
      <w:r w:rsidR="007C6522" w:rsidRPr="007710C8">
        <w:rPr>
          <w:rFonts w:ascii="Times New Roman" w:hAnsi="Times New Roman"/>
        </w:rPr>
        <w:t>kaavojen</w:t>
      </w:r>
      <w:r w:rsidR="00F92D0E" w:rsidRPr="007710C8">
        <w:rPr>
          <w:rFonts w:ascii="Times New Roman" w:hAnsi="Times New Roman"/>
        </w:rPr>
        <w:t xml:space="preserve"> ja yhteyksien</w:t>
      </w:r>
      <w:r w:rsidR="007C6522" w:rsidRPr="007710C8">
        <w:rPr>
          <w:rFonts w:ascii="Times New Roman" w:hAnsi="Times New Roman"/>
        </w:rPr>
        <w:t xml:space="preserve"> </w:t>
      </w:r>
      <w:r w:rsidR="007205AF">
        <w:rPr>
          <w:rFonts w:ascii="Times New Roman" w:hAnsi="Times New Roman"/>
        </w:rPr>
        <w:t>tunnistamisessa</w:t>
      </w:r>
      <w:r w:rsidR="007C6522" w:rsidRPr="007710C8">
        <w:rPr>
          <w:rFonts w:ascii="Times New Roman" w:hAnsi="Times New Roman"/>
        </w:rPr>
        <w:t xml:space="preserve">. </w:t>
      </w:r>
      <w:r w:rsidR="00AA1E9E" w:rsidRPr="007710C8">
        <w:rPr>
          <w:rFonts w:ascii="Times New Roman" w:hAnsi="Times New Roman"/>
        </w:rPr>
        <w:t xml:space="preserve">Tämän kautta taito </w:t>
      </w:r>
      <w:r w:rsidR="007C6522" w:rsidRPr="007710C8">
        <w:rPr>
          <w:rFonts w:ascii="Times New Roman" w:hAnsi="Times New Roman"/>
        </w:rPr>
        <w:t>löytää tietoa datan ohjaamassa (</w:t>
      </w:r>
      <w:r w:rsidR="007C6522" w:rsidRPr="007710C8">
        <w:rPr>
          <w:rFonts w:ascii="Times New Roman" w:hAnsi="Times New Roman"/>
          <w:i/>
        </w:rPr>
        <w:t>data-driven</w:t>
      </w:r>
      <w:r w:rsidR="007C6522" w:rsidRPr="007710C8">
        <w:rPr>
          <w:rFonts w:ascii="Times New Roman" w:hAnsi="Times New Roman"/>
        </w:rPr>
        <w:t xml:space="preserve">) tieteessä pohjautuu merkittävästi onnistuneeseen datan visualisointiin, jossa datan tutkiminen olisi tehokasta ja joustavaa. </w:t>
      </w:r>
    </w:p>
    <w:p w14:paraId="1BBCF676" w14:textId="75363713" w:rsidR="00D91104" w:rsidRPr="007710C8" w:rsidDel="00C50F21" w:rsidRDefault="00F92D0E" w:rsidP="007710C8">
      <w:pPr>
        <w:spacing w:line="360" w:lineRule="auto"/>
        <w:rPr>
          <w:del w:id="194" w:author="Hassi Sakari" w:date="2017-10-29T17:43:00Z"/>
          <w:rFonts w:ascii="Times New Roman" w:hAnsi="Times New Roman"/>
        </w:rPr>
      </w:pPr>
      <w:r w:rsidRPr="007710C8">
        <w:rPr>
          <w:rFonts w:ascii="Times New Roman" w:hAnsi="Times New Roman"/>
          <w:szCs w:val="24"/>
        </w:rPr>
        <w:tab/>
      </w:r>
      <w:r w:rsidR="00AA1E9E" w:rsidRPr="007710C8">
        <w:rPr>
          <w:rFonts w:ascii="Times New Roman" w:hAnsi="Times New Roman"/>
          <w:szCs w:val="24"/>
        </w:rPr>
        <w:t xml:space="preserve">Visualisointi nähdään </w:t>
      </w:r>
      <w:r w:rsidR="00152D44" w:rsidRPr="007710C8">
        <w:rPr>
          <w:rFonts w:ascii="Times New Roman" w:hAnsi="Times New Roman"/>
          <w:szCs w:val="24"/>
        </w:rPr>
        <w:t>monialaisena käsitteenä sisältäen tekniikoita tietokonegrafiikasta, kuvankäsittelystä, konenäöstä, tietokoneavusteisesta opetuksesta, geometrisesta mallinnuksesta, psykologiasta ja käyttöliittymäsuunnittelusta</w:t>
      </w:r>
      <w:ins w:id="195" w:author="Hassi Sakari" w:date="2017-10-29T17:42:00Z">
        <w:r w:rsidR="00C50F21" w:rsidRPr="007710C8">
          <w:rPr>
            <w:rFonts w:ascii="Times New Roman" w:hAnsi="Times New Roman"/>
            <w:szCs w:val="24"/>
          </w:rPr>
          <w:t xml:space="preserve"> </w:t>
        </w:r>
      </w:ins>
      <w:del w:id="196" w:author="Hassi Sakari" w:date="2017-10-29T17:42:00Z">
        <w:r w:rsidR="00152D44" w:rsidRPr="007710C8" w:rsidDel="00C50F21">
          <w:rPr>
            <w:rFonts w:ascii="Times New Roman" w:hAnsi="Times New Roman"/>
            <w:szCs w:val="24"/>
          </w:rPr>
          <w:delText xml:space="preserve">. </w:delText>
        </w:r>
      </w:del>
      <w:commentRangeStart w:id="197"/>
      <w:r w:rsidR="00152D44" w:rsidRPr="007710C8">
        <w:rPr>
          <w:rFonts w:ascii="Times New Roman" w:hAnsi="Times New Roman"/>
          <w:szCs w:val="24"/>
        </w:rPr>
        <w:t>[</w:t>
      </w:r>
      <w:ins w:id="198" w:author="Hassi Sakari" w:date="2017-10-29T17:42:00Z">
        <w:r w:rsidR="00C50F21" w:rsidRPr="007710C8">
          <w:rPr>
            <w:rFonts w:ascii="Times New Roman" w:hAnsi="Times New Roman"/>
            <w:szCs w:val="24"/>
            <w:rPrChange w:id="199" w:author="Hassi Sakari" w:date="2017-10-29T17:42:00Z">
              <w:rPr>
                <w:rFonts w:ascii="Times New Roman" w:hAnsi="Times New Roman"/>
                <w:sz w:val="22"/>
                <w:szCs w:val="22"/>
                <w:lang w:val="en-US"/>
              </w:rPr>
            </w:rPrChange>
          </w:rPr>
          <w:t>Haber &amp; McNabb</w:t>
        </w:r>
      </w:ins>
      <w:ins w:id="200" w:author="Hassi Sakari" w:date="2017-10-29T17:43:00Z">
        <w:r w:rsidR="00C50F21" w:rsidRPr="007710C8">
          <w:rPr>
            <w:rFonts w:ascii="Times New Roman" w:hAnsi="Times New Roman"/>
            <w:szCs w:val="24"/>
          </w:rPr>
          <w:t>,</w:t>
        </w:r>
      </w:ins>
      <w:ins w:id="201" w:author="Hassi Sakari" w:date="2017-10-29T17:42:00Z">
        <w:r w:rsidR="00C50F21" w:rsidRPr="007710C8" w:rsidDel="00C50F21">
          <w:rPr>
            <w:rFonts w:ascii="Times New Roman" w:hAnsi="Times New Roman"/>
            <w:szCs w:val="24"/>
          </w:rPr>
          <w:t xml:space="preserve"> </w:t>
        </w:r>
        <w:r w:rsidR="00C50F21" w:rsidRPr="007710C8">
          <w:rPr>
            <w:rFonts w:ascii="Times New Roman" w:hAnsi="Times New Roman"/>
            <w:szCs w:val="24"/>
          </w:rPr>
          <w:t>1990</w:t>
        </w:r>
      </w:ins>
      <w:del w:id="202" w:author="Hassi Sakari" w:date="2017-10-29T17:42:00Z">
        <w:r w:rsidR="00152D44" w:rsidRPr="007710C8" w:rsidDel="00C50F21">
          <w:rPr>
            <w:rFonts w:ascii="Times New Roman" w:hAnsi="Times New Roman"/>
            <w:szCs w:val="24"/>
          </w:rPr>
          <w:delText>20</w:delText>
        </w:r>
      </w:del>
      <w:r w:rsidR="00152D44" w:rsidRPr="007710C8">
        <w:rPr>
          <w:rFonts w:ascii="Times New Roman" w:hAnsi="Times New Roman"/>
          <w:szCs w:val="24"/>
        </w:rPr>
        <w:t>]</w:t>
      </w:r>
      <w:commentRangeEnd w:id="197"/>
      <w:r w:rsidR="00D22ED2" w:rsidRPr="007710C8">
        <w:rPr>
          <w:rStyle w:val="Kommentinviite"/>
          <w:rFonts w:ascii="Times New Roman" w:hAnsi="Times New Roman"/>
        </w:rPr>
        <w:commentReference w:id="197"/>
      </w:r>
      <w:r w:rsidR="00152D44" w:rsidRPr="007710C8">
        <w:rPr>
          <w:rFonts w:ascii="Times New Roman" w:hAnsi="Times New Roman"/>
          <w:szCs w:val="24"/>
        </w:rPr>
        <w:t>. Monialaisuuden takia visualisoi</w:t>
      </w:r>
      <w:r w:rsidR="00CE4B43">
        <w:rPr>
          <w:rFonts w:ascii="Times New Roman" w:hAnsi="Times New Roman"/>
          <w:szCs w:val="24"/>
        </w:rPr>
        <w:t>nnin onkin koettu edistäneen</w:t>
      </w:r>
      <w:r w:rsidR="00152D44" w:rsidRPr="007710C8">
        <w:rPr>
          <w:rFonts w:ascii="Times New Roman" w:hAnsi="Times New Roman"/>
          <w:szCs w:val="24"/>
        </w:rPr>
        <w:t xml:space="preserve"> kehitystä monilla eri tutkimusaloilla</w:t>
      </w:r>
      <w:del w:id="203" w:author="Hassi Sakari" w:date="2017-10-29T17:43:00Z">
        <w:r w:rsidR="00152D44" w:rsidRPr="007710C8" w:rsidDel="00C50F21">
          <w:rPr>
            <w:rFonts w:ascii="Times New Roman" w:hAnsi="Times New Roman"/>
            <w:szCs w:val="24"/>
          </w:rPr>
          <w:delText>.</w:delText>
        </w:r>
      </w:del>
      <w:r w:rsidR="00152D44" w:rsidRPr="007710C8">
        <w:rPr>
          <w:rFonts w:ascii="Times New Roman" w:hAnsi="Times New Roman"/>
          <w:szCs w:val="24"/>
        </w:rPr>
        <w:t xml:space="preserve"> [</w:t>
      </w:r>
      <w:commentRangeStart w:id="204"/>
      <w:r w:rsidR="00152D44" w:rsidRPr="007710C8">
        <w:rPr>
          <w:rFonts w:ascii="Times New Roman" w:hAnsi="Times New Roman"/>
          <w:szCs w:val="24"/>
        </w:rPr>
        <w:t>Johnson</w:t>
      </w:r>
      <w:r w:rsidR="0073660F" w:rsidRPr="007710C8">
        <w:rPr>
          <w:rFonts w:ascii="Times New Roman" w:hAnsi="Times New Roman"/>
          <w:szCs w:val="24"/>
        </w:rPr>
        <w:t xml:space="preserve"> et al.</w:t>
      </w:r>
      <w:ins w:id="205" w:author="Hassi Sakari" w:date="2017-10-29T16:20:00Z">
        <w:r w:rsidR="00E66B0E" w:rsidRPr="007710C8">
          <w:rPr>
            <w:rFonts w:ascii="Times New Roman" w:hAnsi="Times New Roman"/>
            <w:szCs w:val="24"/>
          </w:rPr>
          <w:t xml:space="preserve">, </w:t>
        </w:r>
      </w:ins>
      <w:del w:id="206" w:author="Hassi Sakari" w:date="2017-10-29T16:20:00Z">
        <w:r w:rsidR="00152D44" w:rsidRPr="007710C8" w:rsidDel="00E66B0E">
          <w:rPr>
            <w:rFonts w:ascii="Times New Roman" w:hAnsi="Times New Roman"/>
            <w:szCs w:val="24"/>
          </w:rPr>
          <w:delText xml:space="preserve"> report </w:delText>
        </w:r>
      </w:del>
      <w:r w:rsidR="00152D44" w:rsidRPr="007710C8">
        <w:rPr>
          <w:rFonts w:ascii="Times New Roman" w:hAnsi="Times New Roman"/>
          <w:szCs w:val="24"/>
        </w:rPr>
        <w:t>200</w:t>
      </w:r>
      <w:commentRangeEnd w:id="204"/>
      <w:r w:rsidR="0073660F" w:rsidRPr="007710C8">
        <w:rPr>
          <w:rFonts w:ascii="Times New Roman" w:hAnsi="Times New Roman"/>
          <w:szCs w:val="24"/>
        </w:rPr>
        <w:t>5</w:t>
      </w:r>
      <w:r w:rsidR="00D22ED2" w:rsidRPr="007710C8">
        <w:rPr>
          <w:rStyle w:val="Kommentinviite"/>
          <w:rFonts w:ascii="Times New Roman" w:hAnsi="Times New Roman"/>
        </w:rPr>
        <w:commentReference w:id="204"/>
      </w:r>
      <w:r w:rsidR="00152D44" w:rsidRPr="007710C8">
        <w:rPr>
          <w:rFonts w:ascii="Times New Roman" w:hAnsi="Times New Roman"/>
          <w:szCs w:val="24"/>
        </w:rPr>
        <w:t>]</w:t>
      </w:r>
      <w:ins w:id="207" w:author="Hassi Sakari" w:date="2017-10-29T17:43:00Z">
        <w:r w:rsidR="00C50F21" w:rsidRPr="007710C8">
          <w:rPr>
            <w:rFonts w:ascii="Times New Roman" w:hAnsi="Times New Roman"/>
            <w:szCs w:val="24"/>
          </w:rPr>
          <w:t>.</w:t>
        </w:r>
      </w:ins>
      <w:r w:rsidR="00152D44" w:rsidRPr="007710C8">
        <w:rPr>
          <w:rFonts w:ascii="Times New Roman" w:hAnsi="Times New Roman"/>
          <w:szCs w:val="24"/>
        </w:rPr>
        <w:t xml:space="preserve"> </w:t>
      </w:r>
    </w:p>
    <w:p w14:paraId="3B47C178" w14:textId="77777777" w:rsidR="00544FBC" w:rsidRPr="007710C8" w:rsidRDefault="00152D44">
      <w:pPr>
        <w:spacing w:line="360" w:lineRule="auto"/>
        <w:rPr>
          <w:rFonts w:ascii="Times New Roman" w:hAnsi="Times New Roman"/>
          <w:szCs w:val="24"/>
        </w:rPr>
        <w:pPrChange w:id="208" w:author="Hassi Sakari" w:date="2017-10-29T17:43:00Z">
          <w:pPr>
            <w:spacing w:line="360" w:lineRule="auto"/>
            <w:ind w:firstLine="0"/>
          </w:pPr>
        </w:pPrChange>
      </w:pPr>
      <w:r w:rsidRPr="007710C8">
        <w:rPr>
          <w:rFonts w:ascii="Times New Roman" w:hAnsi="Times New Roman"/>
          <w:szCs w:val="24"/>
        </w:rPr>
        <w:t xml:space="preserve">Visualisoinnin ala </w:t>
      </w:r>
      <w:r w:rsidR="00544FBC" w:rsidRPr="007710C8">
        <w:rPr>
          <w:rFonts w:ascii="Times New Roman" w:hAnsi="Times New Roman"/>
          <w:szCs w:val="24"/>
        </w:rPr>
        <w:t>jaetaan perinteisesti kuitenkin</w:t>
      </w:r>
      <w:r w:rsidRPr="007710C8">
        <w:rPr>
          <w:rFonts w:ascii="Times New Roman" w:hAnsi="Times New Roman"/>
          <w:szCs w:val="24"/>
        </w:rPr>
        <w:t xml:space="preserve"> kahteen eri osioon: Tieteelliseen visualisointiin ja Informaation visualisointiin. </w:t>
      </w:r>
    </w:p>
    <w:p w14:paraId="4AD5DFB3" w14:textId="635B7A7F" w:rsidR="00D91104" w:rsidRPr="007710C8" w:rsidRDefault="00152D44" w:rsidP="007710C8">
      <w:pPr>
        <w:spacing w:line="360" w:lineRule="auto"/>
        <w:ind w:firstLine="1304"/>
        <w:rPr>
          <w:rFonts w:ascii="Times New Roman" w:hAnsi="Times New Roman"/>
          <w:szCs w:val="24"/>
        </w:rPr>
      </w:pPr>
      <w:r w:rsidRPr="007710C8">
        <w:rPr>
          <w:rFonts w:ascii="Times New Roman" w:hAnsi="Times New Roman"/>
          <w:szCs w:val="24"/>
        </w:rPr>
        <w:t>Tieteellisessä visualisoinnissa pyritään yhdistämään ihmisen kognitio osaksi tietokoneita ja niiden tuottamaa grafiikkaa. Käytännössä tieteellisen visualisoinnin ala keskittyy tieteellisten tutkimustulosten liittämiseen osaksi re</w:t>
      </w:r>
      <w:r w:rsidR="00544FBC" w:rsidRPr="007710C8">
        <w:rPr>
          <w:rFonts w:ascii="Times New Roman" w:hAnsi="Times New Roman"/>
          <w:szCs w:val="24"/>
        </w:rPr>
        <w:t>aalimaailman prosesseja. Tutkimu</w:t>
      </w:r>
      <w:r w:rsidRPr="007710C8">
        <w:rPr>
          <w:rFonts w:ascii="Times New Roman" w:hAnsi="Times New Roman"/>
          <w:szCs w:val="24"/>
        </w:rPr>
        <w:t>salana vis</w:t>
      </w:r>
      <w:r w:rsidR="00544FBC" w:rsidRPr="007710C8">
        <w:rPr>
          <w:rFonts w:ascii="Times New Roman" w:hAnsi="Times New Roman"/>
          <w:szCs w:val="24"/>
        </w:rPr>
        <w:t>ualisoinnissa pyritään helpo</w:t>
      </w:r>
      <w:r w:rsidRPr="007710C8">
        <w:rPr>
          <w:rFonts w:ascii="Times New Roman" w:hAnsi="Times New Roman"/>
          <w:szCs w:val="24"/>
        </w:rPr>
        <w:t>ttamaan tiedon ymmärtämisen prosessia ohjelmistotyökalujen avulla, jotka tarjoavat staattisia tai interaktiivisia</w:t>
      </w:r>
      <w:r w:rsidR="00544FBC" w:rsidRPr="007710C8">
        <w:rPr>
          <w:rFonts w:ascii="Times New Roman" w:hAnsi="Times New Roman"/>
          <w:szCs w:val="24"/>
        </w:rPr>
        <w:t xml:space="preserve"> visualisoinnin </w:t>
      </w:r>
      <w:r w:rsidRPr="007710C8">
        <w:rPr>
          <w:rFonts w:ascii="Times New Roman" w:hAnsi="Times New Roman"/>
          <w:szCs w:val="24"/>
        </w:rPr>
        <w:t xml:space="preserve">esityksiä. </w:t>
      </w:r>
      <w:r w:rsidR="0073660F" w:rsidRPr="007710C8">
        <w:rPr>
          <w:rFonts w:ascii="Times New Roman" w:hAnsi="Times New Roman"/>
          <w:szCs w:val="24"/>
        </w:rPr>
        <w:t>[</w:t>
      </w:r>
      <w:commentRangeStart w:id="209"/>
      <w:r w:rsidR="0073660F" w:rsidRPr="007710C8">
        <w:rPr>
          <w:rFonts w:ascii="Times New Roman" w:hAnsi="Times New Roman"/>
          <w:szCs w:val="24"/>
        </w:rPr>
        <w:t>Johnson et al.</w:t>
      </w:r>
      <w:ins w:id="210" w:author="Hassi Sakari" w:date="2017-10-29T16:20:00Z">
        <w:r w:rsidR="0073660F" w:rsidRPr="007710C8">
          <w:rPr>
            <w:rFonts w:ascii="Times New Roman" w:hAnsi="Times New Roman"/>
            <w:szCs w:val="24"/>
          </w:rPr>
          <w:t xml:space="preserve">, </w:t>
        </w:r>
      </w:ins>
      <w:del w:id="211" w:author="Hassi Sakari" w:date="2017-10-29T16:20:00Z">
        <w:r w:rsidR="0073660F" w:rsidRPr="007710C8" w:rsidDel="00E66B0E">
          <w:rPr>
            <w:rFonts w:ascii="Times New Roman" w:hAnsi="Times New Roman"/>
            <w:szCs w:val="24"/>
          </w:rPr>
          <w:delText xml:space="preserve"> report </w:delText>
        </w:r>
      </w:del>
      <w:r w:rsidR="0073660F" w:rsidRPr="007710C8">
        <w:rPr>
          <w:rFonts w:ascii="Times New Roman" w:hAnsi="Times New Roman"/>
          <w:szCs w:val="24"/>
        </w:rPr>
        <w:t>200</w:t>
      </w:r>
      <w:commentRangeEnd w:id="209"/>
      <w:r w:rsidR="0073660F" w:rsidRPr="007710C8">
        <w:rPr>
          <w:rFonts w:ascii="Times New Roman" w:hAnsi="Times New Roman"/>
          <w:szCs w:val="24"/>
        </w:rPr>
        <w:t>5</w:t>
      </w:r>
      <w:r w:rsidR="0073660F" w:rsidRPr="007710C8">
        <w:rPr>
          <w:rStyle w:val="Kommentinviite"/>
          <w:rFonts w:ascii="Times New Roman" w:hAnsi="Times New Roman"/>
        </w:rPr>
        <w:commentReference w:id="209"/>
      </w:r>
      <w:r w:rsidR="0073660F" w:rsidRPr="007710C8">
        <w:rPr>
          <w:rFonts w:ascii="Times New Roman" w:hAnsi="Times New Roman"/>
          <w:szCs w:val="24"/>
        </w:rPr>
        <w:t>]</w:t>
      </w:r>
      <w:ins w:id="212" w:author="Hassi Sakari" w:date="2017-10-29T17:43:00Z">
        <w:r w:rsidR="0073660F" w:rsidRPr="007710C8">
          <w:rPr>
            <w:rFonts w:ascii="Times New Roman" w:hAnsi="Times New Roman"/>
            <w:szCs w:val="24"/>
          </w:rPr>
          <w:t>.</w:t>
        </w:r>
      </w:ins>
    </w:p>
    <w:p w14:paraId="09F3BE55" w14:textId="6838AF04"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 xml:space="preserve">Informaation visualisointi syntyi omana haaranaan </w:t>
      </w:r>
      <w:del w:id="213" w:author="Harri Siirtola" w:date="2017-06-18T16:25:00Z">
        <w:r w:rsidRPr="007710C8" w:rsidDel="00D22ED2">
          <w:rPr>
            <w:rFonts w:ascii="Times New Roman" w:hAnsi="Times New Roman"/>
            <w:szCs w:val="24"/>
          </w:rPr>
          <w:delText xml:space="preserve">Ihmisen </w:delText>
        </w:r>
      </w:del>
      <w:ins w:id="214" w:author="Harri Siirtola" w:date="2017-06-18T16:25:00Z">
        <w:r w:rsidR="00D22ED2" w:rsidRPr="007710C8">
          <w:rPr>
            <w:rFonts w:ascii="Times New Roman" w:hAnsi="Times New Roman"/>
            <w:szCs w:val="24"/>
          </w:rPr>
          <w:t xml:space="preserve">ihmisen </w:t>
        </w:r>
      </w:ins>
      <w:r w:rsidRPr="007710C8">
        <w:rPr>
          <w:rFonts w:ascii="Times New Roman" w:hAnsi="Times New Roman"/>
          <w:szCs w:val="24"/>
        </w:rPr>
        <w:t xml:space="preserve">ja </w:t>
      </w:r>
      <w:del w:id="215" w:author="Harri Siirtola" w:date="2017-06-18T16:26:00Z">
        <w:r w:rsidRPr="007710C8" w:rsidDel="00D22ED2">
          <w:rPr>
            <w:rFonts w:ascii="Times New Roman" w:hAnsi="Times New Roman"/>
            <w:szCs w:val="24"/>
          </w:rPr>
          <w:delText xml:space="preserve">teknologian </w:delText>
        </w:r>
      </w:del>
      <w:ins w:id="216" w:author="Harri Siirtola" w:date="2017-06-18T16:26:00Z">
        <w:r w:rsidR="00D22ED2" w:rsidRPr="007710C8">
          <w:rPr>
            <w:rFonts w:ascii="Times New Roman" w:hAnsi="Times New Roman"/>
            <w:szCs w:val="24"/>
          </w:rPr>
          <w:t xml:space="preserve">tietokoneen </w:t>
        </w:r>
      </w:ins>
      <w:r w:rsidRPr="007710C8">
        <w:rPr>
          <w:rFonts w:ascii="Times New Roman" w:hAnsi="Times New Roman"/>
          <w:szCs w:val="24"/>
        </w:rPr>
        <w:t>välis</w:t>
      </w:r>
      <w:del w:id="217"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en vuorovaikutukse</w:t>
      </w:r>
      <w:del w:id="218"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 xml:space="preserve">n </w:t>
      </w:r>
      <w:del w:id="219" w:author="Harri Siirtola" w:date="2017-06-18T16:26:00Z">
        <w:r w:rsidRPr="007710C8" w:rsidDel="00D22ED2">
          <w:rPr>
            <w:rFonts w:ascii="Times New Roman" w:hAnsi="Times New Roman"/>
            <w:szCs w:val="24"/>
          </w:rPr>
          <w:delText xml:space="preserve">pohjautuvan </w:delText>
        </w:r>
      </w:del>
      <w:r w:rsidRPr="007710C8">
        <w:rPr>
          <w:rFonts w:ascii="Times New Roman" w:hAnsi="Times New Roman"/>
          <w:szCs w:val="24"/>
        </w:rPr>
        <w:t xml:space="preserve">tutkimusalan </w:t>
      </w:r>
      <w:r w:rsidRPr="007710C8">
        <w:rPr>
          <w:rFonts w:ascii="Times New Roman" w:hAnsi="Times New Roman"/>
          <w:i/>
          <w:szCs w:val="24"/>
        </w:rPr>
        <w:t>(</w:t>
      </w:r>
      <w:ins w:id="220" w:author="Hassi Sakari" w:date="2017-10-29T17:44:00Z">
        <w:r w:rsidR="00C50F21" w:rsidRPr="007710C8">
          <w:rPr>
            <w:rFonts w:ascii="Times New Roman" w:hAnsi="Times New Roman"/>
            <w:i/>
            <w:szCs w:val="24"/>
          </w:rPr>
          <w:t xml:space="preserve">Human Computer Interaction, </w:t>
        </w:r>
      </w:ins>
      <w:r w:rsidRPr="007710C8">
        <w:rPr>
          <w:rFonts w:ascii="Times New Roman" w:hAnsi="Times New Roman"/>
          <w:i/>
          <w:szCs w:val="24"/>
        </w:rPr>
        <w:t>HCI</w:t>
      </w:r>
      <w:r w:rsidRPr="007710C8">
        <w:rPr>
          <w:rFonts w:ascii="Times New Roman" w:hAnsi="Times New Roman"/>
          <w:szCs w:val="24"/>
        </w:rPr>
        <w:t xml:space="preserve">) syntyessä 1980 -luvun lopulla. Informaation </w:t>
      </w:r>
      <w:r w:rsidR="00544FBC" w:rsidRPr="007710C8">
        <w:rPr>
          <w:rFonts w:ascii="Times New Roman" w:hAnsi="Times New Roman"/>
          <w:szCs w:val="24"/>
        </w:rPr>
        <w:t xml:space="preserve">visualisoinnin tutkimusalan </w:t>
      </w:r>
      <w:r w:rsidRPr="007710C8">
        <w:rPr>
          <w:rFonts w:ascii="Times New Roman" w:hAnsi="Times New Roman"/>
          <w:szCs w:val="24"/>
        </w:rPr>
        <w:t xml:space="preserve">tarkoituksena on tiedon ymmärtämisen ja käsittelyn </w:t>
      </w:r>
      <w:r w:rsidRPr="007710C8">
        <w:rPr>
          <w:rFonts w:ascii="Times New Roman" w:hAnsi="Times New Roman"/>
          <w:szCs w:val="24"/>
        </w:rPr>
        <w:lastRenderedPageBreak/>
        <w:t xml:space="preserve">helpottaminen, mutta pääpaino tutkimuksessa on erityisesti mentaalimallien ja tietokonegrafiikan hyödyntämisessä. </w:t>
      </w:r>
    </w:p>
    <w:p w14:paraId="66D9705C" w14:textId="24285939" w:rsidR="00D91104" w:rsidRPr="007710C8" w:rsidRDefault="00544FBC" w:rsidP="007710C8">
      <w:pPr>
        <w:spacing w:line="360" w:lineRule="auto"/>
        <w:ind w:firstLine="0"/>
        <w:rPr>
          <w:rFonts w:ascii="Times New Roman" w:hAnsi="Times New Roman"/>
          <w:szCs w:val="24"/>
        </w:rPr>
      </w:pPr>
      <w:r w:rsidRPr="007710C8">
        <w:rPr>
          <w:rFonts w:ascii="Times New Roman" w:hAnsi="Times New Roman"/>
          <w:szCs w:val="24"/>
        </w:rPr>
        <w:tab/>
        <w:t>Brown ja kumppanit</w:t>
      </w:r>
      <w:r w:rsidR="00152D44" w:rsidRPr="007710C8">
        <w:rPr>
          <w:rFonts w:ascii="Times New Roman" w:hAnsi="Times New Roman"/>
          <w:szCs w:val="24"/>
        </w:rPr>
        <w:t xml:space="preserve"> [1996] näkevät, että visualisoinnilla on kolme keskeistä päämäärää: tutkiminen, analysointi ja esittäminen. Visualisointia siis käytetään olemassa olevan data joukon </w:t>
      </w:r>
      <w:r w:rsidR="00342402" w:rsidRPr="007710C8">
        <w:rPr>
          <w:rFonts w:ascii="Times New Roman" w:hAnsi="Times New Roman"/>
          <w:szCs w:val="24"/>
        </w:rPr>
        <w:t xml:space="preserve">tarkasteluun </w:t>
      </w:r>
      <w:r w:rsidR="00152D44" w:rsidRPr="007710C8">
        <w:rPr>
          <w:rFonts w:ascii="Times New Roman" w:hAnsi="Times New Roman"/>
          <w:szCs w:val="24"/>
        </w:rPr>
        <w:t>ja mielenkiintoisten rakenteiden hahmottamiseen jatkoanalysointia varten. Visualisointia voidaan yhä käyttää hypoteesien ja saatujen tulosten varmentamiseen sekä esittämiseen esimerkiksi muille kollegoille tai julkiselle yleisölle. Visualisointi on kuitenkin harvoin eriyt</w:t>
      </w:r>
      <w:r w:rsidR="007205AF">
        <w:rPr>
          <w:rFonts w:ascii="Times New Roman" w:hAnsi="Times New Roman"/>
          <w:szCs w:val="24"/>
        </w:rPr>
        <w:t>etty, itsenäinen prosessinsa: se</w:t>
      </w:r>
      <w:r w:rsidR="00152D44" w:rsidRPr="007710C8">
        <w:rPr>
          <w:rFonts w:ascii="Times New Roman" w:hAnsi="Times New Roman"/>
          <w:szCs w:val="24"/>
        </w:rPr>
        <w:t xml:space="preserve"> on usein tarpeellinen, mutta ei </w:t>
      </w:r>
      <w:r w:rsidRPr="007710C8">
        <w:rPr>
          <w:rFonts w:ascii="Times New Roman" w:hAnsi="Times New Roman"/>
          <w:szCs w:val="24"/>
        </w:rPr>
        <w:t xml:space="preserve">yksistään </w:t>
      </w:r>
      <w:r w:rsidR="00152D44" w:rsidRPr="007710C8">
        <w:rPr>
          <w:rFonts w:ascii="Times New Roman" w:hAnsi="Times New Roman"/>
          <w:szCs w:val="24"/>
        </w:rPr>
        <w:t>riittävä</w:t>
      </w:r>
      <w:r w:rsidRPr="007710C8">
        <w:rPr>
          <w:rFonts w:ascii="Times New Roman" w:hAnsi="Times New Roman"/>
          <w:szCs w:val="24"/>
        </w:rPr>
        <w:t xml:space="preserve"> tapa ongelmien ratkaisemiseen. Tiedon visualisoiminen</w:t>
      </w:r>
      <w:r w:rsidR="00152D44" w:rsidRPr="007710C8">
        <w:rPr>
          <w:rFonts w:ascii="Times New Roman" w:hAnsi="Times New Roman"/>
          <w:szCs w:val="24"/>
        </w:rPr>
        <w:t xml:space="preserve"> vaatiikin rinnalleen yhä vahvemmin analyyttisia välineitä ja tekniikoita kuten tilastotiedettä, tiedonlouhintaa ja kuvan prosessoimista. Johnson </w:t>
      </w:r>
      <w:r w:rsidR="0073660F" w:rsidRPr="007710C8">
        <w:rPr>
          <w:rFonts w:ascii="Times New Roman" w:hAnsi="Times New Roman"/>
          <w:szCs w:val="24"/>
        </w:rPr>
        <w:t>ja kumppanit [2005</w:t>
      </w:r>
      <w:r w:rsidR="00152D44" w:rsidRPr="007710C8">
        <w:rPr>
          <w:rFonts w:ascii="Times New Roman" w:hAnsi="Times New Roman"/>
          <w:szCs w:val="24"/>
        </w:rPr>
        <w:t xml:space="preserve">] </w:t>
      </w:r>
      <w:r w:rsidR="0073660F" w:rsidRPr="007710C8">
        <w:rPr>
          <w:rFonts w:ascii="Times New Roman" w:hAnsi="Times New Roman"/>
          <w:szCs w:val="24"/>
        </w:rPr>
        <w:t>esittävätkin</w:t>
      </w:r>
      <w:r w:rsidR="00152D44" w:rsidRPr="007710C8">
        <w:rPr>
          <w:rFonts w:ascii="Times New Roman" w:hAnsi="Times New Roman"/>
          <w:szCs w:val="24"/>
        </w:rPr>
        <w:t xml:space="preserve"> raportissaan visualisointitutkimuksen yhtenä suurimmista ongelmista alan mukautuvuuden kaikkiin muihin aloihin, joiden ongelmia pyritään visualisoinnin avulla selvittämään käyttäen yhä laajempaa määrää tietoa. Tämän haasteen pohjalta onkin esitelty uusi poikkitieteellinen käsite Tieteellisen j</w:t>
      </w:r>
      <w:r w:rsidR="00AB6BDC" w:rsidRPr="007710C8">
        <w:rPr>
          <w:rFonts w:ascii="Times New Roman" w:hAnsi="Times New Roman"/>
          <w:szCs w:val="24"/>
        </w:rPr>
        <w:t>a Informaation visualisoinnin</w:t>
      </w:r>
      <w:r w:rsidR="00152D44" w:rsidRPr="007710C8">
        <w:rPr>
          <w:rFonts w:ascii="Times New Roman" w:hAnsi="Times New Roman"/>
          <w:szCs w:val="24"/>
        </w:rPr>
        <w:t xml:space="preserve"> rinnalle: Visuaalinen analytiikka (</w:t>
      </w:r>
      <w:r w:rsidR="00152D44" w:rsidRPr="007710C8">
        <w:rPr>
          <w:rFonts w:ascii="Times New Roman" w:hAnsi="Times New Roman"/>
          <w:i/>
          <w:szCs w:val="24"/>
        </w:rPr>
        <w:t>Visual Analytics</w:t>
      </w:r>
      <w:r w:rsidR="00152D44" w:rsidRPr="007710C8">
        <w:rPr>
          <w:rFonts w:ascii="Times New Roman" w:hAnsi="Times New Roman"/>
          <w:szCs w:val="24"/>
        </w:rPr>
        <w:t xml:space="preserve">). Visuaalinen analytiikka koostaa aikaisempia lähestymistapoja yhteen, </w:t>
      </w:r>
      <w:commentRangeStart w:id="221"/>
      <w:r w:rsidR="00152D44" w:rsidRPr="007710C8">
        <w:rPr>
          <w:rFonts w:ascii="Times New Roman" w:hAnsi="Times New Roman"/>
          <w:szCs w:val="24"/>
        </w:rPr>
        <w:t>mutta painottaa erityisesti visuaalisten teknologioiden sekä työkalujen kehittämistä ja hyödyntämistä</w:t>
      </w:r>
      <w:commentRangeEnd w:id="221"/>
      <w:r w:rsidR="001C0C6D" w:rsidRPr="007710C8">
        <w:rPr>
          <w:rStyle w:val="Kommentinviite"/>
          <w:rFonts w:ascii="Times New Roman" w:hAnsi="Times New Roman"/>
        </w:rPr>
        <w:commentReference w:id="221"/>
      </w:r>
      <w:r w:rsidR="00152D44" w:rsidRPr="007710C8">
        <w:rPr>
          <w:rFonts w:ascii="Times New Roman" w:hAnsi="Times New Roman"/>
          <w:szCs w:val="24"/>
        </w:rPr>
        <w:t xml:space="preserve">. </w:t>
      </w:r>
    </w:p>
    <w:p w14:paraId="3EB85D14" w14:textId="108B3D78" w:rsidR="00785110"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Tässä tutkielmassa visuaalisuutta käydään läpi erityisesti analyyttisen puolen osalta, sillä työssä pyritään kartoittam</w:t>
      </w:r>
      <w:r w:rsidR="00544FBC" w:rsidRPr="007710C8">
        <w:rPr>
          <w:rFonts w:ascii="Times New Roman" w:hAnsi="Times New Roman"/>
          <w:szCs w:val="24"/>
        </w:rPr>
        <w:t xml:space="preserve">aan ratkaisuja datan helpompaa analysoimista varten </w:t>
      </w:r>
      <w:r w:rsidRPr="007710C8">
        <w:rPr>
          <w:rFonts w:ascii="Times New Roman" w:hAnsi="Times New Roman"/>
          <w:szCs w:val="24"/>
        </w:rPr>
        <w:t xml:space="preserve">hyödyntämällä </w:t>
      </w:r>
      <w:r w:rsidR="007205AF">
        <w:rPr>
          <w:rFonts w:ascii="Times New Roman" w:hAnsi="Times New Roman"/>
          <w:szCs w:val="24"/>
        </w:rPr>
        <w:t>visualisoinnissa</w:t>
      </w:r>
      <w:r w:rsidRPr="007710C8">
        <w:rPr>
          <w:rFonts w:ascii="Times New Roman" w:hAnsi="Times New Roman"/>
          <w:szCs w:val="24"/>
        </w:rPr>
        <w:t xml:space="preserve"> virtuaalitodellisuuden </w:t>
      </w:r>
      <w:r w:rsidR="00544FBC" w:rsidRPr="007710C8">
        <w:rPr>
          <w:rFonts w:ascii="Times New Roman" w:hAnsi="Times New Roman"/>
          <w:szCs w:val="24"/>
        </w:rPr>
        <w:t>työkaluja</w:t>
      </w:r>
      <w:r w:rsidRPr="007710C8">
        <w:rPr>
          <w:rFonts w:ascii="Times New Roman" w:hAnsi="Times New Roman"/>
          <w:szCs w:val="24"/>
        </w:rPr>
        <w:t>. Informaation visualisointiin pohjautuvasti, työssä py</w:t>
      </w:r>
      <w:r w:rsidR="007205AF">
        <w:rPr>
          <w:rFonts w:ascii="Times New Roman" w:hAnsi="Times New Roman"/>
          <w:szCs w:val="24"/>
        </w:rPr>
        <w:t xml:space="preserve">ritään löytämään </w:t>
      </w:r>
      <w:r w:rsidRPr="007710C8">
        <w:rPr>
          <w:rFonts w:ascii="Times New Roman" w:hAnsi="Times New Roman"/>
          <w:szCs w:val="24"/>
        </w:rPr>
        <w:t xml:space="preserve">käyttäjien mentaalimalleja </w:t>
      </w:r>
      <w:r w:rsidR="007205AF">
        <w:rPr>
          <w:rFonts w:ascii="Times New Roman" w:hAnsi="Times New Roman"/>
          <w:szCs w:val="24"/>
        </w:rPr>
        <w:t>hyvin tukevia</w:t>
      </w:r>
      <w:r w:rsidRPr="007710C8">
        <w:rPr>
          <w:rFonts w:ascii="Times New Roman" w:hAnsi="Times New Roman"/>
          <w:szCs w:val="24"/>
        </w:rPr>
        <w:t xml:space="preserve"> ja virtuaalitodellisuuden mahdollisuuksia hyödyntä</w:t>
      </w:r>
      <w:r w:rsidR="007205AF">
        <w:rPr>
          <w:rFonts w:ascii="Times New Roman" w:hAnsi="Times New Roman"/>
          <w:szCs w:val="24"/>
        </w:rPr>
        <w:t>viä</w:t>
      </w:r>
      <w:r w:rsidR="00544FBC" w:rsidRPr="007710C8">
        <w:rPr>
          <w:rFonts w:ascii="Times New Roman" w:hAnsi="Times New Roman"/>
          <w:szCs w:val="24"/>
        </w:rPr>
        <w:t xml:space="preserve"> </w:t>
      </w:r>
      <w:r w:rsidR="007205AF">
        <w:rPr>
          <w:rFonts w:ascii="Times New Roman" w:hAnsi="Times New Roman"/>
          <w:szCs w:val="24"/>
        </w:rPr>
        <w:t>visualisointiratkaisuja,</w:t>
      </w:r>
      <w:r w:rsidR="00544FBC" w:rsidRPr="007710C8">
        <w:rPr>
          <w:rFonts w:ascii="Times New Roman" w:hAnsi="Times New Roman"/>
          <w:szCs w:val="24"/>
        </w:rPr>
        <w:t xml:space="preserve"> Big </w:t>
      </w:r>
      <w:ins w:id="222" w:author="Hassi Sakari" w:date="2017-10-29T17:46:00Z">
        <w:r w:rsidR="00C50F21" w:rsidRPr="007710C8">
          <w:rPr>
            <w:rFonts w:ascii="Times New Roman" w:hAnsi="Times New Roman"/>
            <w:szCs w:val="24"/>
          </w:rPr>
          <w:t>D</w:t>
        </w:r>
      </w:ins>
      <w:del w:id="223" w:author="Hassi Sakari" w:date="2017-10-29T17:46:00Z">
        <w:r w:rsidR="00544FBC" w:rsidRPr="007710C8" w:rsidDel="00C50F21">
          <w:rPr>
            <w:rFonts w:ascii="Times New Roman" w:hAnsi="Times New Roman"/>
            <w:szCs w:val="24"/>
          </w:rPr>
          <w:delText>d</w:delText>
        </w:r>
      </w:del>
      <w:r w:rsidR="00544FBC" w:rsidRPr="007710C8">
        <w:rPr>
          <w:rFonts w:ascii="Times New Roman" w:hAnsi="Times New Roman"/>
          <w:szCs w:val="24"/>
        </w:rPr>
        <w:t>ataksi luokiteltavan tiedon esittämistä varten</w:t>
      </w:r>
      <w:r w:rsidRPr="007710C8">
        <w:rPr>
          <w:rFonts w:ascii="Times New Roman" w:hAnsi="Times New Roman"/>
          <w:szCs w:val="24"/>
        </w:rPr>
        <w:t xml:space="preserve">. </w:t>
      </w:r>
      <w:r w:rsidR="00544FBC" w:rsidRPr="007710C8">
        <w:rPr>
          <w:rFonts w:ascii="Times New Roman" w:hAnsi="Times New Roman"/>
          <w:szCs w:val="24"/>
        </w:rPr>
        <w:t>Tutkielmassa virtuaalitodellisuuden teknologia nähdään uutena työkaluna ja sitä hyödyntämällä luotuja visualisointeja pyr</w:t>
      </w:r>
      <w:r w:rsidR="007205AF">
        <w:rPr>
          <w:rFonts w:ascii="Times New Roman" w:hAnsi="Times New Roman"/>
          <w:szCs w:val="24"/>
        </w:rPr>
        <w:t xml:space="preserve">itään vertaamaan perinteisessä työasemaympäristössä toteutettujen visualisointien suhteen. </w:t>
      </w:r>
      <w:r w:rsidR="001C6BC8" w:rsidRPr="007710C8">
        <w:rPr>
          <w:rFonts w:ascii="Times New Roman" w:hAnsi="Times New Roman"/>
          <w:szCs w:val="24"/>
        </w:rPr>
        <w:t xml:space="preserve">Ensisijaisena päämääränä tutkimuksessa on selvittää, lisääkö virtuaalitodellisuus informaation visualisoinnin tehokkuutta ja ymmärrystä verrattuna perinteiseen työasemaympäristöön ja 2D-visualisointeihin. </w:t>
      </w:r>
    </w:p>
    <w:p w14:paraId="41D79212" w14:textId="77777777" w:rsidR="001C6BC8" w:rsidRPr="007710C8" w:rsidRDefault="001C6BC8" w:rsidP="007710C8">
      <w:pPr>
        <w:spacing w:line="360" w:lineRule="auto"/>
        <w:ind w:firstLine="0"/>
        <w:rPr>
          <w:rFonts w:ascii="Times New Roman" w:hAnsi="Times New Roman"/>
          <w:szCs w:val="24"/>
        </w:rPr>
      </w:pPr>
    </w:p>
    <w:p w14:paraId="05193E7A" w14:textId="0BC16FD3" w:rsidR="00AB6BDC" w:rsidRPr="00337503" w:rsidRDefault="00263D7A" w:rsidP="00337503">
      <w:pPr>
        <w:pStyle w:val="Otsikko21"/>
        <w:spacing w:line="360" w:lineRule="auto"/>
        <w:ind w:firstLine="0"/>
      </w:pPr>
      <w:bookmarkStart w:id="224" w:name="_Toc510974490"/>
      <w:r w:rsidRPr="007710C8">
        <w:t>3.2 Visualisoinnin tyypit</w:t>
      </w:r>
      <w:bookmarkEnd w:id="224"/>
    </w:p>
    <w:p w14:paraId="347E72BD" w14:textId="47F87C4F" w:rsidR="00D3076A" w:rsidRPr="007710C8" w:rsidRDefault="00AB6BDC" w:rsidP="007710C8">
      <w:pPr>
        <w:spacing w:line="360" w:lineRule="auto"/>
        <w:ind w:firstLine="0"/>
        <w:rPr>
          <w:rFonts w:ascii="Times New Roman" w:hAnsi="Times New Roman"/>
          <w:szCs w:val="24"/>
        </w:rPr>
      </w:pPr>
      <w:r w:rsidRPr="007710C8">
        <w:rPr>
          <w:rFonts w:ascii="Times New Roman" w:hAnsi="Times New Roman"/>
          <w:szCs w:val="24"/>
        </w:rPr>
        <w:t xml:space="preserve">Tiedon visualisoinnin menetelmät ovat menneet digitalisaation myötä vauhdilla eteenpäin viime vuosikymmenien aikana. </w:t>
      </w:r>
      <w:r w:rsidR="00F63999" w:rsidRPr="007710C8">
        <w:rPr>
          <w:rFonts w:ascii="Times New Roman" w:hAnsi="Times New Roman"/>
          <w:szCs w:val="24"/>
        </w:rPr>
        <w:t>Alkuperäisesti tiedon visualisointia hyödynnettiin karttatieteissä ja liiketoimintaan pohjautuvan tilastollisen tiedon esittämisessä</w:t>
      </w:r>
      <w:r w:rsidR="00E672FC" w:rsidRPr="007710C8">
        <w:rPr>
          <w:rFonts w:ascii="Times New Roman" w:hAnsi="Times New Roman"/>
          <w:szCs w:val="24"/>
        </w:rPr>
        <w:t xml:space="preserve"> [Few &amp; Edge, 2007]</w:t>
      </w:r>
      <w:r w:rsidR="00F63999" w:rsidRPr="007710C8">
        <w:rPr>
          <w:rFonts w:ascii="Times New Roman" w:hAnsi="Times New Roman"/>
          <w:szCs w:val="24"/>
        </w:rPr>
        <w:t>.</w:t>
      </w:r>
      <w:r w:rsidR="00E672FC" w:rsidRPr="007710C8">
        <w:rPr>
          <w:rFonts w:ascii="Times New Roman" w:hAnsi="Times New Roman"/>
          <w:szCs w:val="24"/>
        </w:rPr>
        <w:t xml:space="preserve"> Nykykäsitteen mukaisen t</w:t>
      </w:r>
      <w:r w:rsidR="00F63999" w:rsidRPr="007710C8">
        <w:rPr>
          <w:rFonts w:ascii="Times New Roman" w:hAnsi="Times New Roman"/>
          <w:szCs w:val="24"/>
        </w:rPr>
        <w:t xml:space="preserve">iedon visualisoinnin katsotaan </w:t>
      </w:r>
      <w:r w:rsidR="00E672FC" w:rsidRPr="007710C8">
        <w:rPr>
          <w:rFonts w:ascii="Times New Roman" w:hAnsi="Times New Roman"/>
          <w:szCs w:val="24"/>
        </w:rPr>
        <w:t>toteutuneen ensimmäisen kerran</w:t>
      </w:r>
      <w:r w:rsidR="00F63999" w:rsidRPr="007710C8">
        <w:rPr>
          <w:rFonts w:ascii="Times New Roman" w:hAnsi="Times New Roman"/>
          <w:szCs w:val="24"/>
        </w:rPr>
        <w:t xml:space="preserve"> </w:t>
      </w:r>
      <w:r w:rsidR="00E672FC" w:rsidRPr="007710C8">
        <w:rPr>
          <w:rFonts w:ascii="Times New Roman" w:hAnsi="Times New Roman"/>
          <w:szCs w:val="24"/>
        </w:rPr>
        <w:t xml:space="preserve">William Playfairin toimesta, kun hän esitteli teoksessaan </w:t>
      </w:r>
      <w:r w:rsidR="00E672FC" w:rsidRPr="007710C8">
        <w:rPr>
          <w:rFonts w:ascii="Times New Roman" w:hAnsi="Times New Roman"/>
          <w:i/>
          <w:szCs w:val="24"/>
        </w:rPr>
        <w:t>Commercial and Political Atlas</w:t>
      </w:r>
      <w:r w:rsidR="00E672FC" w:rsidRPr="007710C8">
        <w:rPr>
          <w:rFonts w:ascii="Times New Roman" w:hAnsi="Times New Roman"/>
          <w:szCs w:val="24"/>
        </w:rPr>
        <w:t xml:space="preserve"> </w:t>
      </w:r>
      <w:ins w:id="225" w:author="Hassi Sakari" w:date="2017-10-29T17:46:00Z">
        <w:r w:rsidR="00A962E3" w:rsidRPr="007710C8">
          <w:rPr>
            <w:rFonts w:ascii="Times New Roman" w:hAnsi="Times New Roman"/>
            <w:szCs w:val="24"/>
          </w:rPr>
          <w:t>[</w:t>
        </w:r>
      </w:ins>
      <w:del w:id="226"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1786</w:t>
      </w:r>
      <w:ins w:id="227" w:author="Hassi Sakari" w:date="2017-10-29T17:46:00Z">
        <w:r w:rsidR="00A962E3" w:rsidRPr="007710C8">
          <w:rPr>
            <w:rFonts w:ascii="Times New Roman" w:hAnsi="Times New Roman"/>
            <w:szCs w:val="24"/>
          </w:rPr>
          <w:t>]</w:t>
        </w:r>
      </w:ins>
      <w:del w:id="228"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 xml:space="preserve"> Englannin </w:t>
      </w:r>
      <w:r w:rsidR="00E672FC" w:rsidRPr="007710C8">
        <w:rPr>
          <w:rFonts w:ascii="Times New Roman" w:hAnsi="Times New Roman"/>
          <w:szCs w:val="24"/>
        </w:rPr>
        <w:lastRenderedPageBreak/>
        <w:t xml:space="preserve">kaupankäyntiin pohjautuvaa tilastoa graafien avulla. </w:t>
      </w:r>
      <w:r w:rsidR="00284174" w:rsidRPr="007710C8">
        <w:rPr>
          <w:rFonts w:ascii="Times New Roman" w:hAnsi="Times New Roman"/>
          <w:szCs w:val="24"/>
        </w:rPr>
        <w:t>2000–</w:t>
      </w:r>
      <w:r w:rsidR="00680042" w:rsidRPr="007710C8">
        <w:rPr>
          <w:rFonts w:ascii="Times New Roman" w:hAnsi="Times New Roman"/>
          <w:szCs w:val="24"/>
        </w:rPr>
        <w:t>luvun</w:t>
      </w:r>
      <w:r w:rsidR="00EF2F02" w:rsidRPr="007710C8">
        <w:rPr>
          <w:rFonts w:ascii="Times New Roman" w:hAnsi="Times New Roman"/>
          <w:szCs w:val="24"/>
        </w:rPr>
        <w:t xml:space="preserve"> aikana tiedon visualisoinnissa on keskitytty erityisesti </w:t>
      </w:r>
      <w:r w:rsidR="00680042" w:rsidRPr="007710C8">
        <w:rPr>
          <w:rFonts w:ascii="Times New Roman" w:hAnsi="Times New Roman"/>
          <w:szCs w:val="24"/>
        </w:rPr>
        <w:t>edistämään</w:t>
      </w:r>
      <w:r w:rsidR="00EF2F02" w:rsidRPr="007710C8">
        <w:rPr>
          <w:rFonts w:ascii="Times New Roman" w:hAnsi="Times New Roman"/>
          <w:szCs w:val="24"/>
        </w:rPr>
        <w:t xml:space="preserve"> </w:t>
      </w:r>
      <w:r w:rsidR="00680042" w:rsidRPr="007710C8">
        <w:rPr>
          <w:rFonts w:ascii="Times New Roman" w:hAnsi="Times New Roman"/>
          <w:szCs w:val="24"/>
        </w:rPr>
        <w:t xml:space="preserve">tiedon </w:t>
      </w:r>
      <w:r w:rsidR="00284174" w:rsidRPr="007710C8">
        <w:rPr>
          <w:rFonts w:ascii="Times New Roman" w:hAnsi="Times New Roman"/>
          <w:szCs w:val="24"/>
        </w:rPr>
        <w:t>sisällön interaktiivisuutta</w:t>
      </w:r>
      <w:r w:rsidR="00EF2F02" w:rsidRPr="007710C8">
        <w:rPr>
          <w:rFonts w:ascii="Times New Roman" w:hAnsi="Times New Roman"/>
          <w:szCs w:val="24"/>
        </w:rPr>
        <w:t xml:space="preserve"> ja erilaisia vuorovaikutustapoja </w:t>
      </w:r>
      <w:r w:rsidR="00EF0330">
        <w:rPr>
          <w:rFonts w:ascii="Times New Roman" w:hAnsi="Times New Roman"/>
          <w:szCs w:val="24"/>
        </w:rPr>
        <w:t xml:space="preserve">visualisoituun sisältöön liittyen </w:t>
      </w:r>
      <w:r w:rsidR="00EF2F02" w:rsidRPr="007710C8">
        <w:rPr>
          <w:rFonts w:ascii="Times New Roman" w:hAnsi="Times New Roman"/>
          <w:szCs w:val="24"/>
        </w:rPr>
        <w:t>[</w:t>
      </w:r>
      <w:r w:rsidR="0009261D" w:rsidRPr="007710C8">
        <w:rPr>
          <w:rFonts w:ascii="Times New Roman" w:hAnsi="Times New Roman"/>
          <w:szCs w:val="24"/>
        </w:rPr>
        <w:t xml:space="preserve">Kehrer </w:t>
      </w:r>
      <w:r w:rsidR="009F65FE" w:rsidRPr="007710C8">
        <w:rPr>
          <w:rFonts w:ascii="Times New Roman" w:hAnsi="Times New Roman"/>
          <w:szCs w:val="24"/>
        </w:rPr>
        <w:t>et</w:t>
      </w:r>
      <w:r w:rsidR="0009261D" w:rsidRPr="007710C8">
        <w:rPr>
          <w:rFonts w:ascii="Times New Roman" w:hAnsi="Times New Roman"/>
          <w:szCs w:val="24"/>
          <w:rPrChange w:id="229" w:author="Hassi Sakari" w:date="2017-10-29T17:46:00Z">
            <w:rPr>
              <w:rFonts w:ascii="Times New Roman" w:hAnsi="Times New Roman"/>
              <w:i/>
              <w:szCs w:val="24"/>
            </w:rPr>
          </w:rPrChange>
        </w:rPr>
        <w:t xml:space="preserve"> al</w:t>
      </w:r>
      <w:r w:rsidR="0009261D" w:rsidRPr="007710C8">
        <w:rPr>
          <w:rFonts w:ascii="Times New Roman" w:hAnsi="Times New Roman"/>
          <w:szCs w:val="24"/>
        </w:rPr>
        <w:t>, 2012</w:t>
      </w:r>
      <w:r w:rsidR="00EF2F02" w:rsidRPr="007710C8">
        <w:rPr>
          <w:rFonts w:ascii="Times New Roman" w:hAnsi="Times New Roman"/>
          <w:szCs w:val="24"/>
        </w:rPr>
        <w:t>]</w:t>
      </w:r>
      <w:r w:rsidR="0009261D" w:rsidRPr="007710C8">
        <w:rPr>
          <w:rFonts w:ascii="Times New Roman" w:hAnsi="Times New Roman"/>
          <w:szCs w:val="24"/>
        </w:rPr>
        <w:t>.</w:t>
      </w:r>
      <w:r w:rsidR="00680042" w:rsidRPr="007710C8">
        <w:rPr>
          <w:rFonts w:ascii="Times New Roman" w:hAnsi="Times New Roman"/>
          <w:szCs w:val="24"/>
        </w:rPr>
        <w:t xml:space="preserve"> </w:t>
      </w:r>
      <w:r w:rsidR="00284174" w:rsidRPr="007710C8">
        <w:rPr>
          <w:rFonts w:ascii="Times New Roman" w:hAnsi="Times New Roman"/>
          <w:szCs w:val="24"/>
        </w:rPr>
        <w:t>Interaktiivisuuden merkitys korostuu, kun visualisointi toteutetaan 3D-</w:t>
      </w:r>
      <w:r w:rsidR="00712B9F" w:rsidRPr="007710C8">
        <w:rPr>
          <w:rFonts w:ascii="Times New Roman" w:hAnsi="Times New Roman"/>
          <w:szCs w:val="24"/>
        </w:rPr>
        <w:t xml:space="preserve">mallinnettuna, jolloin </w:t>
      </w:r>
      <w:r w:rsidR="00284174" w:rsidRPr="007710C8">
        <w:rPr>
          <w:rFonts w:ascii="Times New Roman" w:hAnsi="Times New Roman"/>
          <w:szCs w:val="24"/>
        </w:rPr>
        <w:t>vuorovaikutuksessa hyödynnettävät mahdollisuud</w:t>
      </w:r>
      <w:r w:rsidR="003135EF">
        <w:rPr>
          <w:rFonts w:ascii="Times New Roman" w:hAnsi="Times New Roman"/>
          <w:szCs w:val="24"/>
        </w:rPr>
        <w:t>et kasvavat dimensioiden lisääntyessä</w:t>
      </w:r>
      <w:r w:rsidR="00284174" w:rsidRPr="007710C8">
        <w:rPr>
          <w:rFonts w:ascii="Times New Roman" w:hAnsi="Times New Roman"/>
          <w:szCs w:val="24"/>
        </w:rPr>
        <w:t xml:space="preserve">. </w:t>
      </w:r>
      <w:r w:rsidR="00712B9F" w:rsidRPr="007710C8">
        <w:rPr>
          <w:rFonts w:ascii="Times New Roman" w:hAnsi="Times New Roman"/>
          <w:szCs w:val="24"/>
        </w:rPr>
        <w:t>Nykyään</w:t>
      </w:r>
      <w:r w:rsidR="00284174" w:rsidRPr="007710C8">
        <w:rPr>
          <w:rFonts w:ascii="Times New Roman" w:hAnsi="Times New Roman"/>
          <w:szCs w:val="24"/>
        </w:rPr>
        <w:t xml:space="preserve"> tiedon visualisoinnissa ongelmia </w:t>
      </w:r>
      <w:r w:rsidR="00712B9F" w:rsidRPr="007710C8">
        <w:rPr>
          <w:rFonts w:ascii="Times New Roman" w:hAnsi="Times New Roman"/>
          <w:szCs w:val="24"/>
        </w:rPr>
        <w:t>tuottaa</w:t>
      </w:r>
      <w:r w:rsidR="00284174" w:rsidRPr="007710C8">
        <w:rPr>
          <w:rFonts w:ascii="Times New Roman" w:hAnsi="Times New Roman"/>
          <w:szCs w:val="24"/>
        </w:rPr>
        <w:t xml:space="preserve"> datan </w:t>
      </w:r>
      <w:r w:rsidR="00712B9F" w:rsidRPr="007710C8">
        <w:rPr>
          <w:rFonts w:ascii="Times New Roman" w:hAnsi="Times New Roman"/>
          <w:szCs w:val="24"/>
        </w:rPr>
        <w:t xml:space="preserve">suuri </w:t>
      </w:r>
      <w:r w:rsidR="00284174" w:rsidRPr="007710C8">
        <w:rPr>
          <w:rFonts w:ascii="Times New Roman" w:hAnsi="Times New Roman"/>
          <w:szCs w:val="24"/>
        </w:rPr>
        <w:t>määrä ja visualisoinnin skaalautuvuus datan määrän mukaisesti</w:t>
      </w:r>
      <w:r w:rsidR="00712B9F" w:rsidRPr="007710C8">
        <w:rPr>
          <w:rFonts w:ascii="Times New Roman" w:hAnsi="Times New Roman"/>
          <w:szCs w:val="24"/>
        </w:rPr>
        <w:t>. Skaalautuvuuden ongelma määriteltiin</w:t>
      </w:r>
      <w:r w:rsidR="003135EF">
        <w:rPr>
          <w:rFonts w:ascii="Times New Roman" w:hAnsi="Times New Roman"/>
          <w:szCs w:val="24"/>
        </w:rPr>
        <w:t>kin tutkielman</w:t>
      </w:r>
      <w:r w:rsidR="00712B9F" w:rsidRPr="007710C8">
        <w:rPr>
          <w:rFonts w:ascii="Times New Roman" w:hAnsi="Times New Roman"/>
          <w:szCs w:val="24"/>
        </w:rPr>
        <w:t xml:space="preserve"> </w:t>
      </w:r>
      <w:ins w:id="230" w:author="Hassi Sakari" w:date="2017-10-29T16:22:00Z">
        <w:r w:rsidR="00E66B0E" w:rsidRPr="007710C8">
          <w:rPr>
            <w:rFonts w:ascii="Times New Roman" w:hAnsi="Times New Roman"/>
            <w:szCs w:val="24"/>
            <w:rPrChange w:id="231" w:author="Hassi Sakari" w:date="2017-10-29T16:22:00Z">
              <w:rPr>
                <w:rFonts w:ascii="Times New Roman" w:hAnsi="Times New Roman"/>
                <w:i/>
                <w:szCs w:val="24"/>
              </w:rPr>
            </w:rPrChange>
          </w:rPr>
          <w:t>K</w:t>
        </w:r>
      </w:ins>
      <w:commentRangeStart w:id="232"/>
      <w:del w:id="233" w:author="Hassi Sakari" w:date="2017-10-29T16:22:00Z">
        <w:r w:rsidR="00566896" w:rsidRPr="007710C8" w:rsidDel="00E66B0E">
          <w:rPr>
            <w:rFonts w:ascii="Times New Roman" w:hAnsi="Times New Roman"/>
            <w:szCs w:val="24"/>
            <w:rPrChange w:id="234" w:author="Hassi Sakari" w:date="2017-10-29T16:22:00Z">
              <w:rPr>
                <w:rFonts w:ascii="Times New Roman" w:hAnsi="Times New Roman"/>
                <w:i/>
                <w:szCs w:val="24"/>
              </w:rPr>
            </w:rPrChange>
          </w:rPr>
          <w:delText>k</w:delText>
        </w:r>
      </w:del>
      <w:r w:rsidR="00566896" w:rsidRPr="007710C8">
        <w:rPr>
          <w:rFonts w:ascii="Times New Roman" w:hAnsi="Times New Roman"/>
          <w:szCs w:val="24"/>
          <w:rPrChange w:id="235" w:author="Hassi Sakari" w:date="2017-10-29T16:22:00Z">
            <w:rPr>
              <w:rFonts w:ascii="Times New Roman" w:hAnsi="Times New Roman"/>
              <w:i/>
              <w:szCs w:val="24"/>
            </w:rPr>
          </w:rPrChange>
        </w:rPr>
        <w:t>appaleessa 2.1</w:t>
      </w:r>
      <w:commentRangeEnd w:id="232"/>
      <w:r w:rsidR="00757336" w:rsidRPr="007710C8">
        <w:rPr>
          <w:rStyle w:val="Kommentinviite"/>
          <w:rFonts w:ascii="Times New Roman" w:hAnsi="Times New Roman"/>
        </w:rPr>
        <w:commentReference w:id="232"/>
      </w:r>
      <w:r w:rsidR="00712B9F" w:rsidRPr="007710C8">
        <w:rPr>
          <w:rFonts w:ascii="Times New Roman" w:hAnsi="Times New Roman"/>
          <w:szCs w:val="24"/>
        </w:rPr>
        <w:t xml:space="preserve">. Tämän mukaisesti skaalautuminen on määritelty </w:t>
      </w:r>
      <w:r w:rsidR="00566896" w:rsidRPr="007710C8">
        <w:rPr>
          <w:rFonts w:ascii="Times New Roman" w:hAnsi="Times New Roman"/>
          <w:szCs w:val="24"/>
        </w:rPr>
        <w:t>yhdeksi isoimmista on</w:t>
      </w:r>
      <w:r w:rsidR="009F65FE" w:rsidRPr="007710C8">
        <w:rPr>
          <w:rFonts w:ascii="Times New Roman" w:hAnsi="Times New Roman"/>
          <w:szCs w:val="24"/>
        </w:rPr>
        <w:t>gelmista Big D</w:t>
      </w:r>
      <w:r w:rsidR="00712B9F" w:rsidRPr="007710C8">
        <w:rPr>
          <w:rFonts w:ascii="Times New Roman" w:hAnsi="Times New Roman"/>
          <w:szCs w:val="24"/>
        </w:rPr>
        <w:t>atan hyödyntämisessä</w:t>
      </w:r>
      <w:r w:rsidR="00566896" w:rsidRPr="007710C8">
        <w:rPr>
          <w:rFonts w:ascii="Times New Roman" w:hAnsi="Times New Roman"/>
          <w:szCs w:val="24"/>
        </w:rPr>
        <w:t xml:space="preserve">. </w:t>
      </w:r>
      <w:r w:rsidR="002A5012" w:rsidRPr="007710C8">
        <w:rPr>
          <w:rFonts w:ascii="Times New Roman" w:hAnsi="Times New Roman"/>
          <w:szCs w:val="24"/>
        </w:rPr>
        <w:t xml:space="preserve">Lisäksi Chen &amp; Zhang [2014] toteavat, että oikean visualisointitavan valinta on merkittävin tekijä </w:t>
      </w:r>
      <w:ins w:id="236" w:author="Hassi Sakari" w:date="2017-10-29T17:46:00Z">
        <w:r w:rsidR="00A962E3" w:rsidRPr="007710C8">
          <w:rPr>
            <w:rFonts w:ascii="Times New Roman" w:hAnsi="Times New Roman"/>
            <w:szCs w:val="24"/>
          </w:rPr>
          <w:t>B</w:t>
        </w:r>
      </w:ins>
      <w:del w:id="237" w:author="Hassi Sakari" w:date="2017-10-29T17:46:00Z">
        <w:r w:rsidR="002A5012" w:rsidRPr="007710C8" w:rsidDel="00A962E3">
          <w:rPr>
            <w:rFonts w:ascii="Times New Roman" w:hAnsi="Times New Roman"/>
            <w:szCs w:val="24"/>
          </w:rPr>
          <w:delText>b</w:delText>
        </w:r>
      </w:del>
      <w:r w:rsidR="002A5012" w:rsidRPr="007710C8">
        <w:rPr>
          <w:rFonts w:ascii="Times New Roman" w:hAnsi="Times New Roman"/>
          <w:szCs w:val="24"/>
        </w:rPr>
        <w:t xml:space="preserve">ig </w:t>
      </w:r>
      <w:ins w:id="238" w:author="Hassi Sakari" w:date="2017-10-29T17:46:00Z">
        <w:r w:rsidR="00A962E3" w:rsidRPr="007710C8">
          <w:rPr>
            <w:rFonts w:ascii="Times New Roman" w:hAnsi="Times New Roman"/>
            <w:szCs w:val="24"/>
          </w:rPr>
          <w:t>D</w:t>
        </w:r>
      </w:ins>
      <w:del w:id="239" w:author="Hassi Sakari" w:date="2017-10-29T17:46:00Z">
        <w:r w:rsidR="002A5012" w:rsidRPr="007710C8" w:rsidDel="00A962E3">
          <w:rPr>
            <w:rFonts w:ascii="Times New Roman" w:hAnsi="Times New Roman"/>
            <w:szCs w:val="24"/>
          </w:rPr>
          <w:delText>d</w:delText>
        </w:r>
      </w:del>
      <w:r w:rsidR="002A5012" w:rsidRPr="007710C8">
        <w:rPr>
          <w:rFonts w:ascii="Times New Roman" w:hAnsi="Times New Roman"/>
          <w:szCs w:val="24"/>
        </w:rPr>
        <w:t>atan visualisointiprosessissa.</w:t>
      </w:r>
    </w:p>
    <w:p w14:paraId="627E224B" w14:textId="0B4FBE60" w:rsidR="00D020D0" w:rsidRDefault="00D3076A" w:rsidP="00D020D0">
      <w:pPr>
        <w:spacing w:line="360" w:lineRule="auto"/>
        <w:ind w:firstLine="1304"/>
        <w:rPr>
          <w:rFonts w:ascii="Times New Roman" w:hAnsi="Times New Roman"/>
          <w:szCs w:val="24"/>
        </w:rPr>
      </w:pPr>
      <w:r w:rsidRPr="007710C8">
        <w:rPr>
          <w:rFonts w:ascii="Times New Roman" w:hAnsi="Times New Roman"/>
          <w:szCs w:val="24"/>
        </w:rPr>
        <w:t>Perinteisimmiksi tiedon visualisointitavoiksi voidaan luokitella: taulukot, piirakkakaaviot,</w:t>
      </w:r>
      <w:r w:rsidR="00BC1FEA" w:rsidRPr="007710C8">
        <w:rPr>
          <w:rFonts w:ascii="Times New Roman" w:hAnsi="Times New Roman"/>
          <w:szCs w:val="24"/>
        </w:rPr>
        <w:t xml:space="preserve"> pylväsdiagrammit,</w:t>
      </w:r>
      <w:r w:rsidRPr="007710C8">
        <w:rPr>
          <w:rFonts w:ascii="Times New Roman" w:hAnsi="Times New Roman"/>
          <w:szCs w:val="24"/>
        </w:rPr>
        <w:t xml:space="preserve"> viivakaaviot, pisteparvet, vuokaaviot ja aikajanat. </w:t>
      </w:r>
      <w:r w:rsidR="00BC1FEA" w:rsidRPr="007710C8">
        <w:rPr>
          <w:rFonts w:ascii="Times New Roman" w:hAnsi="Times New Roman"/>
          <w:szCs w:val="24"/>
        </w:rPr>
        <w:t>Perinteiset visualisointimenetelmät muuttuvat kuitenkin tehottomiksi ja epäselviksi datan määrän kasvaessa.</w:t>
      </w:r>
      <w:r w:rsidR="00712B9F" w:rsidRPr="007710C8">
        <w:rPr>
          <w:rFonts w:ascii="Times New Roman" w:hAnsi="Times New Roman"/>
          <w:szCs w:val="24"/>
        </w:rPr>
        <w:t xml:space="preserve"> Esimerkiksi p</w:t>
      </w:r>
      <w:r w:rsidR="00BC1FEA" w:rsidRPr="007710C8">
        <w:rPr>
          <w:rFonts w:ascii="Times New Roman" w:hAnsi="Times New Roman"/>
          <w:szCs w:val="24"/>
        </w:rPr>
        <w:t>iirakkakaaviossa hyö</w:t>
      </w:r>
      <w:r w:rsidR="00712B9F" w:rsidRPr="007710C8">
        <w:rPr>
          <w:rFonts w:ascii="Times New Roman" w:hAnsi="Times New Roman"/>
          <w:szCs w:val="24"/>
        </w:rPr>
        <w:t>dynnetään värikoodausta eri osie</w:t>
      </w:r>
      <w:r w:rsidR="00BC1FEA" w:rsidRPr="007710C8">
        <w:rPr>
          <w:rFonts w:ascii="Times New Roman" w:hAnsi="Times New Roman"/>
          <w:szCs w:val="24"/>
        </w:rPr>
        <w:t xml:space="preserve">n erottamiseen toisistaan. Big </w:t>
      </w:r>
      <w:ins w:id="240" w:author="Hassi Sakari" w:date="2017-10-29T17:46:00Z">
        <w:r w:rsidR="00A962E3" w:rsidRPr="007710C8">
          <w:rPr>
            <w:rFonts w:ascii="Times New Roman" w:hAnsi="Times New Roman"/>
            <w:szCs w:val="24"/>
          </w:rPr>
          <w:t>D</w:t>
        </w:r>
      </w:ins>
      <w:del w:id="241" w:author="Hassi Sakari" w:date="2017-10-29T17:46:00Z">
        <w:r w:rsidR="00BC1FEA" w:rsidRPr="007710C8" w:rsidDel="00A962E3">
          <w:rPr>
            <w:rFonts w:ascii="Times New Roman" w:hAnsi="Times New Roman"/>
            <w:szCs w:val="24"/>
          </w:rPr>
          <w:delText>d</w:delText>
        </w:r>
      </w:del>
      <w:r w:rsidR="00BC1FEA" w:rsidRPr="007710C8">
        <w:rPr>
          <w:rFonts w:ascii="Times New Roman" w:hAnsi="Times New Roman"/>
          <w:szCs w:val="24"/>
        </w:rPr>
        <w:t xml:space="preserve">atan kohdalla tietueiden määrä on kuitenkin niin laaja, että toisistaan erottuvat värikoodaukset loppuvat kesken. Myös Ware [2004] toteaa </w:t>
      </w:r>
      <w:r w:rsidR="005A6E04" w:rsidRPr="007710C8">
        <w:rPr>
          <w:rFonts w:ascii="Times New Roman" w:hAnsi="Times New Roman"/>
          <w:szCs w:val="24"/>
        </w:rPr>
        <w:t>kirjassaan</w:t>
      </w:r>
      <w:r w:rsidR="00BC1FEA" w:rsidRPr="007710C8">
        <w:rPr>
          <w:rFonts w:ascii="Times New Roman" w:hAnsi="Times New Roman"/>
          <w:szCs w:val="24"/>
        </w:rPr>
        <w:t xml:space="preserve">, että ihmisen visuaalinen työmuisti on rajoittunut kolmesta viiteen kohteeseen kerralla, jolloin värikoodausta tulisi hyödyntää vain pienissä visualisoinneissa. </w:t>
      </w:r>
      <w:r w:rsidR="007D6579" w:rsidRPr="007710C8">
        <w:rPr>
          <w:rFonts w:ascii="Times New Roman" w:hAnsi="Times New Roman"/>
          <w:szCs w:val="24"/>
        </w:rPr>
        <w:t>Yksi suosituimmista monimuuttuja-analyysissä käytetyistä visualisointitekniikoista on pisteparvi</w:t>
      </w:r>
      <w:r w:rsidR="00883ED9" w:rsidRPr="007710C8">
        <w:rPr>
          <w:rFonts w:ascii="Times New Roman" w:hAnsi="Times New Roman"/>
          <w:szCs w:val="24"/>
        </w:rPr>
        <w:t>taulukko</w:t>
      </w:r>
      <w:r w:rsidR="00522268">
        <w:rPr>
          <w:rFonts w:ascii="Times New Roman" w:hAnsi="Times New Roman"/>
          <w:i/>
          <w:szCs w:val="24"/>
        </w:rPr>
        <w:t xml:space="preserve"> </w:t>
      </w:r>
      <w:commentRangeStart w:id="242"/>
      <w:r w:rsidR="0035666B" w:rsidRPr="007710C8">
        <w:rPr>
          <w:rFonts w:ascii="Times New Roman" w:hAnsi="Times New Roman"/>
          <w:i/>
          <w:szCs w:val="24"/>
        </w:rPr>
        <w:t xml:space="preserve">Scatter </w:t>
      </w:r>
      <w:ins w:id="243" w:author="Hassi Sakari" w:date="2017-10-29T16:23:00Z">
        <w:r w:rsidR="00E66B0E" w:rsidRPr="007710C8">
          <w:rPr>
            <w:rFonts w:ascii="Times New Roman" w:hAnsi="Times New Roman"/>
            <w:i/>
            <w:szCs w:val="24"/>
          </w:rPr>
          <w:t>P</w:t>
        </w:r>
      </w:ins>
      <w:del w:id="244" w:author="Hassi Sakari" w:date="2017-10-29T16:23:00Z">
        <w:r w:rsidR="0035666B" w:rsidRPr="007710C8" w:rsidDel="00E66B0E">
          <w:rPr>
            <w:rFonts w:ascii="Times New Roman" w:hAnsi="Times New Roman"/>
            <w:i/>
            <w:szCs w:val="24"/>
          </w:rPr>
          <w:delText>p</w:delText>
        </w:r>
      </w:del>
      <w:r w:rsidR="0035666B" w:rsidRPr="007710C8">
        <w:rPr>
          <w:rFonts w:ascii="Times New Roman" w:hAnsi="Times New Roman"/>
          <w:i/>
          <w:szCs w:val="24"/>
        </w:rPr>
        <w:t>lot</w:t>
      </w:r>
      <w:r w:rsidR="00883ED9" w:rsidRPr="007710C8">
        <w:rPr>
          <w:rFonts w:ascii="Times New Roman" w:hAnsi="Times New Roman"/>
          <w:i/>
          <w:szCs w:val="24"/>
        </w:rPr>
        <w:t xml:space="preserve"> </w:t>
      </w:r>
      <w:ins w:id="245" w:author="Hassi Sakari" w:date="2017-10-29T16:23:00Z">
        <w:r w:rsidR="00E66B0E" w:rsidRPr="007710C8">
          <w:rPr>
            <w:rFonts w:ascii="Times New Roman" w:hAnsi="Times New Roman"/>
            <w:i/>
            <w:szCs w:val="24"/>
          </w:rPr>
          <w:t>M</w:t>
        </w:r>
      </w:ins>
      <w:del w:id="246" w:author="Hassi Sakari" w:date="2017-10-29T16:23:00Z">
        <w:r w:rsidR="00883ED9" w:rsidRPr="007710C8" w:rsidDel="00E66B0E">
          <w:rPr>
            <w:rFonts w:ascii="Times New Roman" w:hAnsi="Times New Roman"/>
            <w:i/>
            <w:szCs w:val="24"/>
          </w:rPr>
          <w:delText>m</w:delText>
        </w:r>
      </w:del>
      <w:r w:rsidR="00883ED9" w:rsidRPr="007710C8">
        <w:rPr>
          <w:rFonts w:ascii="Times New Roman" w:hAnsi="Times New Roman"/>
          <w:i/>
          <w:szCs w:val="24"/>
        </w:rPr>
        <w:t>atrix</w:t>
      </w:r>
      <w:commentRangeEnd w:id="242"/>
      <w:r w:rsidR="00757336" w:rsidRPr="007710C8">
        <w:rPr>
          <w:rStyle w:val="Kommentinviite"/>
          <w:rFonts w:ascii="Times New Roman" w:hAnsi="Times New Roman"/>
        </w:rPr>
        <w:commentReference w:id="242"/>
      </w:r>
      <w:ins w:id="247" w:author="Hassi Sakari" w:date="2017-10-29T16:23:00Z">
        <w:r w:rsidR="00E66B0E" w:rsidRPr="007710C8">
          <w:rPr>
            <w:rFonts w:ascii="Times New Roman" w:hAnsi="Times New Roman"/>
            <w:i/>
            <w:szCs w:val="24"/>
          </w:rPr>
          <w:t xml:space="preserve"> </w:t>
        </w:r>
      </w:ins>
      <w:r w:rsidR="00522268">
        <w:rPr>
          <w:rFonts w:ascii="Times New Roman" w:hAnsi="Times New Roman"/>
          <w:i/>
          <w:szCs w:val="24"/>
        </w:rPr>
        <w:t>(</w:t>
      </w:r>
      <w:ins w:id="248" w:author="Hassi Sakari" w:date="2017-10-29T16:23:00Z">
        <w:r w:rsidR="00E66B0E" w:rsidRPr="007710C8">
          <w:rPr>
            <w:rFonts w:ascii="Times New Roman" w:hAnsi="Times New Roman"/>
            <w:i/>
            <w:szCs w:val="24"/>
          </w:rPr>
          <w:t>SPLOM</w:t>
        </w:r>
      </w:ins>
      <w:r w:rsidR="00522268">
        <w:rPr>
          <w:rFonts w:ascii="Times New Roman" w:hAnsi="Times New Roman"/>
          <w:i/>
          <w:szCs w:val="24"/>
        </w:rPr>
        <w:t>)</w:t>
      </w:r>
      <w:r w:rsidR="007D6579" w:rsidRPr="007710C8">
        <w:rPr>
          <w:rFonts w:ascii="Times New Roman" w:hAnsi="Times New Roman"/>
          <w:szCs w:val="24"/>
        </w:rPr>
        <w:t xml:space="preserve"> [</w:t>
      </w:r>
      <w:r w:rsidR="00741D35" w:rsidRPr="007710C8">
        <w:rPr>
          <w:rFonts w:ascii="Times New Roman" w:hAnsi="Times New Roman"/>
          <w:szCs w:val="24"/>
        </w:rPr>
        <w:t>Card et al. 1990</w:t>
      </w:r>
      <w:r w:rsidR="007D6579" w:rsidRPr="007710C8">
        <w:rPr>
          <w:rFonts w:ascii="Times New Roman" w:hAnsi="Times New Roman"/>
          <w:szCs w:val="24"/>
        </w:rPr>
        <w:t>]</w:t>
      </w:r>
      <w:r w:rsidR="00883ED9" w:rsidRPr="007710C8">
        <w:rPr>
          <w:rFonts w:ascii="Times New Roman" w:hAnsi="Times New Roman"/>
          <w:szCs w:val="24"/>
        </w:rPr>
        <w:t>. Pisteparvet auttavat segmenttien, raja-arvojen, trendien ja korrelaatioiden löytämisessä, mutta laajaa moniulotteista dataa kuvattaessa joudutaan hyödyntämään useita eri arvoja kuvaavia pisteparvitaulukoita.</w:t>
      </w:r>
      <w:r w:rsidR="00BA6485" w:rsidRPr="007710C8">
        <w:rPr>
          <w:rFonts w:ascii="Times New Roman" w:hAnsi="Times New Roman"/>
          <w:szCs w:val="24"/>
        </w:rPr>
        <w:t xml:space="preserve"> Toinen ongelma pisteparven kohdalla </w:t>
      </w:r>
      <w:ins w:id="249" w:author="Hassi Sakari" w:date="2017-10-29T18:02:00Z">
        <w:r w:rsidR="002E0562" w:rsidRPr="007710C8">
          <w:rPr>
            <w:rFonts w:ascii="Times New Roman" w:hAnsi="Times New Roman"/>
            <w:szCs w:val="24"/>
          </w:rPr>
          <w:t>esiintyy, kun datapisteitä on niin paljon, että pisteet alkavat piirtymään toistensa päälle</w:t>
        </w:r>
      </w:ins>
      <w:del w:id="250" w:author="Hassi Sakari" w:date="2017-10-29T18:02:00Z">
        <w:r w:rsidR="00BA6485" w:rsidRPr="007710C8" w:rsidDel="002E0562">
          <w:rPr>
            <w:rFonts w:ascii="Times New Roman" w:hAnsi="Times New Roman"/>
            <w:szCs w:val="24"/>
          </w:rPr>
          <w:delText xml:space="preserve">on visuaalisuuden </w:delText>
        </w:r>
      </w:del>
      <w:del w:id="251" w:author="Hassi Sakari" w:date="2017-10-29T18:01:00Z">
        <w:r w:rsidR="00BA6485" w:rsidRPr="007710C8" w:rsidDel="00C95E6F">
          <w:rPr>
            <w:rFonts w:ascii="Times New Roman" w:hAnsi="Times New Roman"/>
            <w:szCs w:val="24"/>
          </w:rPr>
          <w:delText xml:space="preserve">heikkenemisen </w:delText>
        </w:r>
      </w:del>
      <w:del w:id="252" w:author="Hassi Sakari" w:date="2017-10-29T18:02:00Z">
        <w:r w:rsidR="00BA6485" w:rsidRPr="007710C8" w:rsidDel="002E0562">
          <w:rPr>
            <w:rFonts w:ascii="Times New Roman" w:hAnsi="Times New Roman"/>
            <w:szCs w:val="24"/>
          </w:rPr>
          <w:delText>(</w:delText>
        </w:r>
        <w:r w:rsidR="00BA6485" w:rsidRPr="007710C8" w:rsidDel="002E0562">
          <w:rPr>
            <w:rFonts w:ascii="Times New Roman" w:hAnsi="Times New Roman"/>
            <w:i/>
            <w:szCs w:val="24"/>
          </w:rPr>
          <w:delText xml:space="preserve">visual </w:delText>
        </w:r>
        <w:commentRangeStart w:id="253"/>
        <w:r w:rsidR="00BA6485" w:rsidRPr="007710C8" w:rsidDel="002E0562">
          <w:rPr>
            <w:rFonts w:ascii="Times New Roman" w:hAnsi="Times New Roman"/>
            <w:i/>
            <w:szCs w:val="24"/>
          </w:rPr>
          <w:delText>clotting</w:delText>
        </w:r>
        <w:commentRangeEnd w:id="253"/>
        <w:r w:rsidR="00994C12" w:rsidRPr="007710C8" w:rsidDel="002E0562">
          <w:rPr>
            <w:rStyle w:val="Kommentinviite"/>
            <w:rFonts w:ascii="Times New Roman" w:hAnsi="Times New Roman"/>
          </w:rPr>
          <w:commentReference w:id="253"/>
        </w:r>
        <w:r w:rsidR="00BA6485" w:rsidRPr="007710C8" w:rsidDel="002E0562">
          <w:rPr>
            <w:rFonts w:ascii="Times New Roman" w:hAnsi="Times New Roman"/>
            <w:szCs w:val="24"/>
          </w:rPr>
          <w:delText>) ongelma</w:delText>
        </w:r>
        <w:r w:rsidR="00A068CE" w:rsidRPr="007710C8" w:rsidDel="002E0562">
          <w:rPr>
            <w:rFonts w:ascii="Times New Roman" w:hAnsi="Times New Roman"/>
            <w:szCs w:val="24"/>
          </w:rPr>
          <w:delText xml:space="preserve"> tai pisteiden päällekkäisyys</w:delText>
        </w:r>
      </w:del>
      <w:r w:rsidR="00A068CE" w:rsidRPr="007710C8">
        <w:rPr>
          <w:rFonts w:ascii="Times New Roman" w:hAnsi="Times New Roman"/>
          <w:szCs w:val="24"/>
        </w:rPr>
        <w:t xml:space="preserve"> (</w:t>
      </w:r>
      <w:r w:rsidR="00A068CE" w:rsidRPr="007710C8">
        <w:rPr>
          <w:rFonts w:ascii="Times New Roman" w:hAnsi="Times New Roman"/>
          <w:i/>
          <w:szCs w:val="24"/>
        </w:rPr>
        <w:t>overplotting</w:t>
      </w:r>
      <w:r w:rsidR="00A068CE" w:rsidRPr="007710C8">
        <w:rPr>
          <w:rFonts w:ascii="Times New Roman" w:hAnsi="Times New Roman"/>
          <w:szCs w:val="24"/>
        </w:rPr>
        <w:t>)</w:t>
      </w:r>
      <w:del w:id="254" w:author="Hassi Sakari" w:date="2017-10-29T18:03:00Z">
        <w:r w:rsidR="00BA6485" w:rsidRPr="007710C8" w:rsidDel="002E0562">
          <w:rPr>
            <w:rFonts w:ascii="Times New Roman" w:hAnsi="Times New Roman"/>
            <w:szCs w:val="24"/>
          </w:rPr>
          <w:delText xml:space="preserve">, jossa datapisteitä on niin paljon, </w:delText>
        </w:r>
      </w:del>
      <w:del w:id="255" w:author="Hassi Sakari" w:date="2017-10-29T18:01:00Z">
        <w:r w:rsidR="00BA6485" w:rsidRPr="007710C8" w:rsidDel="002E0562">
          <w:rPr>
            <w:rFonts w:ascii="Times New Roman" w:hAnsi="Times New Roman"/>
            <w:szCs w:val="24"/>
          </w:rPr>
          <w:delText>että niitä ei voida enää selkeästi erottaa toisistaan</w:delText>
        </w:r>
      </w:del>
      <w:r w:rsidR="00BA6485" w:rsidRPr="007710C8">
        <w:rPr>
          <w:rFonts w:ascii="Times New Roman" w:hAnsi="Times New Roman"/>
          <w:szCs w:val="24"/>
        </w:rPr>
        <w:t>.</w:t>
      </w:r>
      <w:ins w:id="256" w:author="Hassi Sakari" w:date="2017-10-29T18:03:00Z">
        <w:r w:rsidR="002E0562" w:rsidRPr="007710C8">
          <w:rPr>
            <w:rFonts w:ascii="Times New Roman" w:hAnsi="Times New Roman"/>
            <w:szCs w:val="24"/>
          </w:rPr>
          <w:t xml:space="preserve"> Visualisoinnin sotkeutuminen (</w:t>
        </w:r>
        <w:r w:rsidR="002E0562" w:rsidRPr="007710C8">
          <w:rPr>
            <w:rFonts w:ascii="Times New Roman" w:hAnsi="Times New Roman"/>
            <w:i/>
            <w:szCs w:val="24"/>
          </w:rPr>
          <w:t xml:space="preserve">clutter, visual </w:t>
        </w:r>
        <w:commentRangeStart w:id="257"/>
        <w:r w:rsidR="002E0562" w:rsidRPr="007710C8">
          <w:rPr>
            <w:rFonts w:ascii="Times New Roman" w:hAnsi="Times New Roman"/>
            <w:i/>
            <w:szCs w:val="24"/>
          </w:rPr>
          <w:t>clotting</w:t>
        </w:r>
        <w:commentRangeEnd w:id="257"/>
        <w:r w:rsidR="002E0562" w:rsidRPr="007710C8">
          <w:rPr>
            <w:rStyle w:val="Kommentinviite"/>
            <w:rFonts w:ascii="Times New Roman" w:hAnsi="Times New Roman"/>
          </w:rPr>
          <w:commentReference w:id="257"/>
        </w:r>
        <w:r w:rsidR="002E0562" w:rsidRPr="007710C8">
          <w:rPr>
            <w:rFonts w:ascii="Times New Roman" w:hAnsi="Times New Roman"/>
            <w:szCs w:val="24"/>
          </w:rPr>
          <w:t xml:space="preserve">) </w:t>
        </w:r>
      </w:ins>
      <w:ins w:id="258" w:author="Hassi Sakari" w:date="2017-10-29T18:04:00Z">
        <w:r w:rsidR="002E0562" w:rsidRPr="007710C8">
          <w:rPr>
            <w:rFonts w:ascii="Times New Roman" w:hAnsi="Times New Roman"/>
            <w:szCs w:val="24"/>
          </w:rPr>
          <w:t>on päälle piirtymisestä</w:t>
        </w:r>
      </w:ins>
      <w:r w:rsidR="00BA6485" w:rsidRPr="007710C8">
        <w:rPr>
          <w:rFonts w:ascii="Times New Roman" w:hAnsi="Times New Roman"/>
          <w:szCs w:val="24"/>
        </w:rPr>
        <w:t xml:space="preserve"> </w:t>
      </w:r>
      <w:ins w:id="259" w:author="Hassi Sakari" w:date="2017-10-29T18:04:00Z">
        <w:r w:rsidR="002E0562" w:rsidRPr="007710C8">
          <w:rPr>
            <w:rFonts w:ascii="Times New Roman" w:hAnsi="Times New Roman"/>
            <w:szCs w:val="24"/>
          </w:rPr>
          <w:t>juontuva ongelma, jolloin ei voida enää hahmottaa datapisteiden</w:t>
        </w:r>
      </w:ins>
      <w:ins w:id="260" w:author="Hassi Sakari" w:date="2017-10-29T18:05:00Z">
        <w:r w:rsidR="002E0562" w:rsidRPr="007710C8">
          <w:rPr>
            <w:rFonts w:ascii="Times New Roman" w:hAnsi="Times New Roman"/>
            <w:szCs w:val="24"/>
          </w:rPr>
          <w:t xml:space="preserve"> </w:t>
        </w:r>
      </w:ins>
      <w:ins w:id="261" w:author="Hassi Sakari" w:date="2017-10-29T18:04:00Z">
        <w:r w:rsidR="002E0562" w:rsidRPr="007710C8">
          <w:rPr>
            <w:rFonts w:ascii="Times New Roman" w:hAnsi="Times New Roman"/>
            <w:szCs w:val="24"/>
          </w:rPr>
          <w:t>sijaintia</w:t>
        </w:r>
      </w:ins>
      <w:ins w:id="262" w:author="Hassi Sakari" w:date="2017-10-29T18:05:00Z">
        <w:r w:rsidR="002E0562" w:rsidRPr="007710C8">
          <w:rPr>
            <w:rFonts w:ascii="Times New Roman" w:hAnsi="Times New Roman"/>
            <w:szCs w:val="24"/>
          </w:rPr>
          <w:t xml:space="preserve"> ja raja-alueita</w:t>
        </w:r>
      </w:ins>
      <w:ins w:id="263" w:author="Hassi Sakari" w:date="2017-10-29T18:04:00Z">
        <w:r w:rsidR="002E0562" w:rsidRPr="007710C8">
          <w:rPr>
            <w:rFonts w:ascii="Times New Roman" w:hAnsi="Times New Roman"/>
            <w:szCs w:val="24"/>
          </w:rPr>
          <w:t xml:space="preserve"> </w:t>
        </w:r>
      </w:ins>
      <w:ins w:id="264" w:author="Hassi Sakari" w:date="2017-10-29T18:05:00Z">
        <w:r w:rsidR="002E0562" w:rsidRPr="007710C8">
          <w:rPr>
            <w:rFonts w:ascii="Times New Roman" w:hAnsi="Times New Roman"/>
            <w:szCs w:val="24"/>
          </w:rPr>
          <w:t>visualisoinnin</w:t>
        </w:r>
      </w:ins>
      <w:ins w:id="265" w:author="Hassi Sakari" w:date="2017-10-29T18:04:00Z">
        <w:r w:rsidR="002E0562" w:rsidRPr="007710C8">
          <w:rPr>
            <w:rFonts w:ascii="Times New Roman" w:hAnsi="Times New Roman"/>
            <w:szCs w:val="24"/>
          </w:rPr>
          <w:t xml:space="preserve"> </w:t>
        </w:r>
      </w:ins>
      <w:ins w:id="266" w:author="Hassi Sakari" w:date="2017-10-29T18:05:00Z">
        <w:r w:rsidR="002E0562" w:rsidRPr="007710C8">
          <w:rPr>
            <w:rFonts w:ascii="Times New Roman" w:hAnsi="Times New Roman"/>
            <w:szCs w:val="24"/>
          </w:rPr>
          <w:t xml:space="preserve">sisällä </w:t>
        </w:r>
      </w:ins>
      <w:r w:rsidR="00BA6485" w:rsidRPr="007710C8">
        <w:rPr>
          <w:rFonts w:ascii="Times New Roman" w:hAnsi="Times New Roman"/>
          <w:szCs w:val="24"/>
        </w:rPr>
        <w:t>[</w:t>
      </w:r>
      <w:ins w:id="267" w:author="Hassi Sakari" w:date="2017-10-29T18:05:00Z">
        <w:r w:rsidR="002E0562" w:rsidRPr="007710C8">
          <w:rPr>
            <w:rFonts w:ascii="Times New Roman" w:hAnsi="Times New Roman"/>
            <w:szCs w:val="24"/>
          </w:rPr>
          <w:t>Du</w:t>
        </w:r>
      </w:ins>
      <w:del w:id="268" w:author="Hassi Sakari" w:date="2017-10-29T18:05:00Z">
        <w:r w:rsidR="00BA6485" w:rsidRPr="007710C8" w:rsidDel="002E0562">
          <w:rPr>
            <w:rFonts w:ascii="Times New Roman" w:hAnsi="Times New Roman"/>
            <w:szCs w:val="24"/>
          </w:rPr>
          <w:delText>Fei</w:delText>
        </w:r>
      </w:del>
      <w:r w:rsidR="00BA6485" w:rsidRPr="007710C8">
        <w:rPr>
          <w:rFonts w:ascii="Times New Roman" w:hAnsi="Times New Roman"/>
          <w:szCs w:val="24"/>
        </w:rPr>
        <w:t xml:space="preserve"> </w:t>
      </w:r>
      <w:r w:rsidR="00BA6485" w:rsidRPr="007710C8">
        <w:rPr>
          <w:rFonts w:ascii="Times New Roman" w:hAnsi="Times New Roman"/>
          <w:szCs w:val="24"/>
          <w:rPrChange w:id="269" w:author="Hassi Sakari" w:date="2017-10-29T17:47:00Z">
            <w:rPr>
              <w:rFonts w:ascii="Times New Roman" w:hAnsi="Times New Roman"/>
              <w:i/>
              <w:szCs w:val="24"/>
            </w:rPr>
          </w:rPrChange>
        </w:rPr>
        <w:t>et al</w:t>
      </w:r>
      <w:r w:rsidR="00BA6485" w:rsidRPr="007710C8">
        <w:rPr>
          <w:rFonts w:ascii="Times New Roman" w:hAnsi="Times New Roman"/>
          <w:szCs w:val="24"/>
        </w:rPr>
        <w:t>. 2016</w:t>
      </w:r>
      <w:r w:rsidR="00A068CE" w:rsidRPr="007710C8">
        <w:rPr>
          <w:rFonts w:ascii="Times New Roman" w:hAnsi="Times New Roman"/>
          <w:szCs w:val="24"/>
        </w:rPr>
        <w:t xml:space="preserve">, Fisher </w:t>
      </w:r>
      <w:r w:rsidR="00A068CE" w:rsidRPr="007710C8">
        <w:rPr>
          <w:rFonts w:ascii="Times New Roman" w:hAnsi="Times New Roman"/>
          <w:color w:val="000000" w:themeColor="text1"/>
          <w:szCs w:val="24"/>
        </w:rPr>
        <w:t>2016</w:t>
      </w:r>
      <w:r w:rsidR="00BA6485" w:rsidRPr="007710C8">
        <w:rPr>
          <w:rFonts w:ascii="Times New Roman" w:hAnsi="Times New Roman"/>
          <w:szCs w:val="24"/>
        </w:rPr>
        <w:t>].</w:t>
      </w:r>
      <w:r w:rsidR="00F56A58" w:rsidRPr="007710C8">
        <w:rPr>
          <w:rFonts w:ascii="Times New Roman" w:hAnsi="Times New Roman"/>
          <w:szCs w:val="24"/>
        </w:rPr>
        <w:t xml:space="preserve"> Visuaalisuuden heikkenemisen ongelma on esitetty</w:t>
      </w:r>
      <w:r w:rsidR="00181435" w:rsidRPr="007710C8">
        <w:rPr>
          <w:rFonts w:ascii="Times New Roman" w:hAnsi="Times New Roman"/>
          <w:szCs w:val="24"/>
        </w:rPr>
        <w:t>n</w:t>
      </w:r>
      <w:r w:rsidR="00F56A58" w:rsidRPr="007710C8">
        <w:rPr>
          <w:rFonts w:ascii="Times New Roman" w:hAnsi="Times New Roman"/>
          <w:szCs w:val="24"/>
        </w:rPr>
        <w:t xml:space="preserve">ä </w:t>
      </w:r>
      <w:commentRangeStart w:id="270"/>
      <w:r w:rsidR="00F56A58" w:rsidRPr="007710C8">
        <w:rPr>
          <w:rFonts w:ascii="Times New Roman" w:hAnsi="Times New Roman"/>
          <w:szCs w:val="24"/>
          <w:rPrChange w:id="271" w:author="Hassi Sakari" w:date="2017-10-29T16:24:00Z">
            <w:rPr>
              <w:rFonts w:ascii="Times New Roman" w:hAnsi="Times New Roman"/>
              <w:i/>
              <w:szCs w:val="24"/>
            </w:rPr>
          </w:rPrChange>
        </w:rPr>
        <w:t>Kuvassa 3</w:t>
      </w:r>
      <w:commentRangeEnd w:id="270"/>
      <w:r w:rsidR="00757336" w:rsidRPr="007710C8">
        <w:rPr>
          <w:rStyle w:val="Kommentinviite"/>
          <w:rFonts w:ascii="Times New Roman" w:hAnsi="Times New Roman"/>
        </w:rPr>
        <w:commentReference w:id="270"/>
      </w:r>
      <w:r w:rsidR="00F56A58" w:rsidRPr="007710C8">
        <w:rPr>
          <w:rFonts w:ascii="Times New Roman" w:hAnsi="Times New Roman"/>
          <w:i/>
          <w:szCs w:val="24"/>
        </w:rPr>
        <w:t>.</w:t>
      </w:r>
      <w:r w:rsidR="00F56A58" w:rsidRPr="007710C8">
        <w:rPr>
          <w:rFonts w:ascii="Times New Roman" w:hAnsi="Times New Roman"/>
          <w:szCs w:val="24"/>
        </w:rPr>
        <w:t xml:space="preserve"> </w:t>
      </w:r>
    </w:p>
    <w:p w14:paraId="115DB385" w14:textId="77777777" w:rsidR="00D020D0" w:rsidRPr="007710C8" w:rsidRDefault="00D020D0" w:rsidP="00D020D0">
      <w:pPr>
        <w:spacing w:line="360" w:lineRule="auto"/>
        <w:ind w:firstLine="1304"/>
        <w:rPr>
          <w:rFonts w:ascii="Times New Roman" w:hAnsi="Times New Roman"/>
          <w:szCs w:val="24"/>
        </w:rPr>
      </w:pPr>
    </w:p>
    <w:p w14:paraId="30E6EE06" w14:textId="77777777" w:rsidR="00F56A58" w:rsidRPr="007710C8" w:rsidRDefault="00F56A58" w:rsidP="008F1112">
      <w:pPr>
        <w:spacing w:line="360" w:lineRule="auto"/>
        <w:ind w:firstLine="1304"/>
        <w:jc w:val="center"/>
        <w:rPr>
          <w:rFonts w:ascii="Times New Roman" w:hAnsi="Times New Roman"/>
          <w:szCs w:val="24"/>
        </w:rPr>
      </w:pPr>
      <w:r w:rsidRPr="007710C8">
        <w:rPr>
          <w:rFonts w:ascii="Times New Roman" w:hAnsi="Times New Roman"/>
          <w:noProof/>
          <w:szCs w:val="24"/>
          <w:lang w:eastAsia="fi-FI"/>
        </w:rPr>
        <w:lastRenderedPageBreak/>
        <w:drawing>
          <wp:inline distT="0" distB="0" distL="0" distR="0" wp14:anchorId="381FADA2" wp14:editId="36C6FF98">
            <wp:extent cx="2773680" cy="2740596"/>
            <wp:effectExtent l="0" t="0" r="7620" b="3175"/>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8605" cy="2755343"/>
                    </a:xfrm>
                    <a:prstGeom prst="rect">
                      <a:avLst/>
                    </a:prstGeom>
                    <a:noFill/>
                    <a:ln>
                      <a:noFill/>
                    </a:ln>
                  </pic:spPr>
                </pic:pic>
              </a:graphicData>
            </a:graphic>
          </wp:inline>
        </w:drawing>
      </w:r>
    </w:p>
    <w:p w14:paraId="26462BD5" w14:textId="1A112C9D" w:rsidR="00F56A58" w:rsidRPr="007710C8" w:rsidRDefault="00F56A58" w:rsidP="008F1112">
      <w:pPr>
        <w:spacing w:line="360" w:lineRule="auto"/>
        <w:ind w:firstLine="1304"/>
        <w:jc w:val="center"/>
        <w:rPr>
          <w:rFonts w:ascii="Times New Roman" w:hAnsi="Times New Roman"/>
          <w:i/>
          <w:sz w:val="22"/>
          <w:szCs w:val="22"/>
        </w:rPr>
      </w:pPr>
      <w:r w:rsidRPr="007710C8">
        <w:rPr>
          <w:rFonts w:ascii="Times New Roman" w:hAnsi="Times New Roman"/>
          <w:i/>
          <w:sz w:val="22"/>
          <w:szCs w:val="22"/>
        </w:rPr>
        <w:t>Kuva 3. Visuaalisuuden heikkenemisen ongelma (visual clotting) kuvattuna 3D-pisteparvessa. [</w:t>
      </w:r>
      <w:del w:id="272" w:author="Hassi Sakari" w:date="2017-10-29T18:06:00Z">
        <w:r w:rsidRPr="007710C8" w:rsidDel="0063171B">
          <w:rPr>
            <w:rFonts w:ascii="Times New Roman" w:hAnsi="Times New Roman"/>
            <w:i/>
            <w:sz w:val="22"/>
            <w:szCs w:val="22"/>
          </w:rPr>
          <w:delText>Fe</w:delText>
        </w:r>
      </w:del>
      <w:ins w:id="273" w:author="Hassi Sakari" w:date="2017-10-29T18:06:00Z">
        <w:r w:rsidR="0063171B" w:rsidRPr="007710C8">
          <w:rPr>
            <w:rFonts w:ascii="Times New Roman" w:hAnsi="Times New Roman"/>
            <w:i/>
            <w:sz w:val="22"/>
            <w:szCs w:val="22"/>
          </w:rPr>
          <w:t>Du</w:t>
        </w:r>
      </w:ins>
      <w:del w:id="274" w:author="Hassi Sakari" w:date="2017-10-29T18:06:00Z">
        <w:r w:rsidRPr="007710C8" w:rsidDel="0063171B">
          <w:rPr>
            <w:rFonts w:ascii="Times New Roman" w:hAnsi="Times New Roman"/>
            <w:i/>
            <w:sz w:val="22"/>
            <w:szCs w:val="22"/>
          </w:rPr>
          <w:delText>i</w:delText>
        </w:r>
      </w:del>
      <w:r w:rsidRPr="007710C8">
        <w:rPr>
          <w:rFonts w:ascii="Times New Roman" w:hAnsi="Times New Roman"/>
          <w:i/>
          <w:sz w:val="22"/>
          <w:szCs w:val="22"/>
        </w:rPr>
        <w:t xml:space="preserve"> et al. 2016].</w:t>
      </w:r>
    </w:p>
    <w:p w14:paraId="6D0C4113" w14:textId="77777777" w:rsidR="009D71B4" w:rsidRPr="007710C8" w:rsidRDefault="009D71B4" w:rsidP="007710C8">
      <w:pPr>
        <w:spacing w:line="360" w:lineRule="auto"/>
        <w:ind w:firstLine="1304"/>
        <w:jc w:val="center"/>
        <w:rPr>
          <w:rFonts w:ascii="Times New Roman" w:hAnsi="Times New Roman"/>
          <w:i/>
          <w:sz w:val="22"/>
          <w:szCs w:val="22"/>
        </w:rPr>
      </w:pPr>
    </w:p>
    <w:p w14:paraId="0A2966AC" w14:textId="08CD46C5" w:rsidR="00165EC1" w:rsidRPr="007710C8" w:rsidRDefault="009F65FE" w:rsidP="008F1112">
      <w:pPr>
        <w:spacing w:line="360" w:lineRule="auto"/>
        <w:ind w:firstLine="1304"/>
        <w:rPr>
          <w:rFonts w:ascii="Times New Roman" w:hAnsi="Times New Roman"/>
          <w:szCs w:val="24"/>
        </w:rPr>
      </w:pPr>
      <w:r w:rsidRPr="007710C8">
        <w:rPr>
          <w:rFonts w:ascii="Times New Roman" w:hAnsi="Times New Roman"/>
          <w:szCs w:val="24"/>
        </w:rPr>
        <w:t>Big D</w:t>
      </w:r>
      <w:r w:rsidR="00712B9F" w:rsidRPr="007710C8">
        <w:rPr>
          <w:rFonts w:ascii="Times New Roman" w:hAnsi="Times New Roman"/>
          <w:szCs w:val="24"/>
        </w:rPr>
        <w:t>ataa kuvattaessa</w:t>
      </w:r>
      <w:r w:rsidR="00165EC1" w:rsidRPr="007710C8">
        <w:rPr>
          <w:rFonts w:ascii="Times New Roman" w:hAnsi="Times New Roman"/>
          <w:szCs w:val="24"/>
        </w:rPr>
        <w:t xml:space="preserve"> tarpeet visualisoinnille säilyvät hyvin samanlaisina</w:t>
      </w:r>
      <w:r w:rsidR="00712B9F" w:rsidRPr="007710C8">
        <w:rPr>
          <w:rFonts w:ascii="Times New Roman" w:hAnsi="Times New Roman"/>
          <w:szCs w:val="24"/>
        </w:rPr>
        <w:t xml:space="preserve"> kuin normaalissakin tilanteissa, mutta näiden tarpeiden saavuttaminen vaatii normaalia enemmän työtä</w:t>
      </w:r>
      <w:r w:rsidR="00165EC1" w:rsidRPr="007710C8">
        <w:rPr>
          <w:rFonts w:ascii="Times New Roman" w:hAnsi="Times New Roman"/>
          <w:szCs w:val="24"/>
        </w:rPr>
        <w:t xml:space="preserve">. </w:t>
      </w:r>
      <w:r w:rsidR="00165EC1" w:rsidRPr="007710C8">
        <w:rPr>
          <w:rFonts w:ascii="Times New Roman" w:hAnsi="Times New Roman"/>
          <w:color w:val="000000" w:themeColor="text1"/>
          <w:szCs w:val="24"/>
        </w:rPr>
        <w:t xml:space="preserve">Olshannikova </w:t>
      </w:r>
      <w:r w:rsidR="00165EC1" w:rsidRPr="007710C8">
        <w:rPr>
          <w:rFonts w:ascii="Times New Roman" w:hAnsi="Times New Roman"/>
          <w:szCs w:val="24"/>
        </w:rPr>
        <w:t>ja kumppanit [2015] m</w:t>
      </w:r>
      <w:r w:rsidR="00EB3377">
        <w:rPr>
          <w:rFonts w:ascii="Times New Roman" w:hAnsi="Times New Roman"/>
          <w:szCs w:val="24"/>
        </w:rPr>
        <w:t>äärittävät tutkimuksessaan Big D</w:t>
      </w:r>
      <w:r w:rsidR="00165EC1" w:rsidRPr="007710C8">
        <w:rPr>
          <w:rFonts w:ascii="Times New Roman" w:hAnsi="Times New Roman"/>
          <w:szCs w:val="24"/>
        </w:rPr>
        <w:t xml:space="preserve">atan visualisoinnin merkittävimmiksi tekijöiksi seuraavat: piilotettujen yhteyksien tai anomalioiden identifiointi, spesifisten arvojen etsimisen joustavuus, eri arvojen kvantitatiivinen vertailu ja käyttäjän reaaliaikainen vuorovaikutus visualisoinnin kanssa. Näiden tavoitteiden saavuttaminen kuitenkin vaikeutuu käsiteltäessä huomattavasti isompia datajoukkoja, joihin aikaisemmin esitetyt, perinteiset visualisointitekniikat, taipuvat huonosti. </w:t>
      </w:r>
      <w:commentRangeStart w:id="275"/>
      <w:r w:rsidR="00F56A58" w:rsidRPr="007710C8">
        <w:rPr>
          <w:rFonts w:ascii="Times New Roman" w:hAnsi="Times New Roman"/>
          <w:szCs w:val="24"/>
        </w:rPr>
        <w:t>Perinteisempien visual</w:t>
      </w:r>
      <w:r w:rsidR="00C45E14" w:rsidRPr="007710C8">
        <w:rPr>
          <w:rFonts w:ascii="Times New Roman" w:hAnsi="Times New Roman"/>
          <w:szCs w:val="24"/>
        </w:rPr>
        <w:t>isointitekniikoiden heikon Big D</w:t>
      </w:r>
      <w:r w:rsidR="00F56A58" w:rsidRPr="007710C8">
        <w:rPr>
          <w:rFonts w:ascii="Times New Roman" w:hAnsi="Times New Roman"/>
          <w:szCs w:val="24"/>
        </w:rPr>
        <w:t>ata soveltuvuuden takia</w:t>
      </w:r>
      <w:r w:rsidR="00165EC1" w:rsidRPr="007710C8">
        <w:rPr>
          <w:rFonts w:ascii="Times New Roman" w:hAnsi="Times New Roman"/>
          <w:szCs w:val="24"/>
        </w:rPr>
        <w:t>,</w:t>
      </w:r>
      <w:r w:rsidR="00F56A58" w:rsidRPr="007710C8">
        <w:rPr>
          <w:rFonts w:ascii="Times New Roman" w:hAnsi="Times New Roman"/>
          <w:szCs w:val="24"/>
        </w:rPr>
        <w:t xml:space="preserve"> s</w:t>
      </w:r>
      <w:r w:rsidR="00566896" w:rsidRPr="007710C8">
        <w:rPr>
          <w:rFonts w:ascii="Times New Roman" w:hAnsi="Times New Roman"/>
          <w:szCs w:val="24"/>
        </w:rPr>
        <w:t xml:space="preserve">euraavaksi </w:t>
      </w:r>
      <w:r w:rsidR="00F56A58" w:rsidRPr="007710C8">
        <w:rPr>
          <w:rFonts w:ascii="Times New Roman" w:hAnsi="Times New Roman"/>
          <w:szCs w:val="24"/>
        </w:rPr>
        <w:t>käydään lävitse normaalista poikkeavampia visualisointitapoja</w:t>
      </w:r>
      <w:r w:rsidR="00165EC1" w:rsidRPr="007710C8">
        <w:rPr>
          <w:rFonts w:ascii="Times New Roman" w:hAnsi="Times New Roman"/>
          <w:szCs w:val="24"/>
        </w:rPr>
        <w:t xml:space="preserve">, jotka tukevat </w:t>
      </w:r>
      <w:r w:rsidR="00EB3377">
        <w:rPr>
          <w:rFonts w:ascii="Times New Roman" w:hAnsi="Times New Roman"/>
          <w:szCs w:val="24"/>
        </w:rPr>
        <w:t xml:space="preserve">kompleksisen ja </w:t>
      </w:r>
      <w:r w:rsidR="00165EC1" w:rsidRPr="007710C8">
        <w:rPr>
          <w:rFonts w:ascii="Times New Roman" w:hAnsi="Times New Roman"/>
          <w:szCs w:val="24"/>
        </w:rPr>
        <w:t>monia ulottuvuuksia sisältävän datan käyttöä</w:t>
      </w:r>
      <w:r w:rsidR="00F56A58" w:rsidRPr="007710C8">
        <w:rPr>
          <w:rFonts w:ascii="Times New Roman" w:hAnsi="Times New Roman"/>
          <w:szCs w:val="24"/>
        </w:rPr>
        <w:t xml:space="preserve">. </w:t>
      </w:r>
      <w:commentRangeEnd w:id="275"/>
      <w:r w:rsidR="00E639B5" w:rsidRPr="007710C8">
        <w:rPr>
          <w:rStyle w:val="Kommentinviite"/>
          <w:rFonts w:ascii="Times New Roman" w:hAnsi="Times New Roman"/>
        </w:rPr>
        <w:commentReference w:id="275"/>
      </w:r>
      <w:r w:rsidR="00F56A58" w:rsidRPr="007710C8">
        <w:rPr>
          <w:rFonts w:ascii="Times New Roman" w:hAnsi="Times New Roman"/>
          <w:szCs w:val="24"/>
        </w:rPr>
        <w:t>Visualisointitekniikoista</w:t>
      </w:r>
      <w:r w:rsidR="00566896" w:rsidRPr="007710C8">
        <w:rPr>
          <w:rFonts w:ascii="Times New Roman" w:hAnsi="Times New Roman"/>
          <w:szCs w:val="24"/>
        </w:rPr>
        <w:t xml:space="preserve"> </w:t>
      </w:r>
      <w:r w:rsidR="00F56A58" w:rsidRPr="007710C8">
        <w:rPr>
          <w:rFonts w:ascii="Times New Roman" w:hAnsi="Times New Roman"/>
          <w:szCs w:val="24"/>
        </w:rPr>
        <w:t>arvioidaan niiden soveltuvuutta isojen tietomäärien visualisoimiseksi ja esitellään tekniikoiden vahvuudet ja heikkoudet</w:t>
      </w:r>
      <w:r w:rsidR="00566896" w:rsidRPr="007710C8">
        <w:rPr>
          <w:rFonts w:ascii="Times New Roman" w:hAnsi="Times New Roman"/>
          <w:szCs w:val="24"/>
        </w:rPr>
        <w:t>.</w:t>
      </w:r>
      <w:r w:rsidR="00D3076A" w:rsidRPr="007710C8">
        <w:rPr>
          <w:rFonts w:ascii="Times New Roman" w:hAnsi="Times New Roman"/>
          <w:szCs w:val="24"/>
        </w:rPr>
        <w:t xml:space="preserve"> </w:t>
      </w:r>
    </w:p>
    <w:p w14:paraId="71549632" w14:textId="77777777" w:rsidR="00785110" w:rsidRPr="007710C8" w:rsidRDefault="00785110" w:rsidP="007710C8">
      <w:pPr>
        <w:spacing w:line="360" w:lineRule="auto"/>
        <w:ind w:firstLine="0"/>
        <w:rPr>
          <w:rFonts w:ascii="Times New Roman" w:hAnsi="Times New Roman"/>
          <w:szCs w:val="24"/>
        </w:rPr>
      </w:pPr>
    </w:p>
    <w:p w14:paraId="417F30C6" w14:textId="3DA716A0" w:rsidR="00C45E14" w:rsidRPr="007710C8" w:rsidRDefault="00566896" w:rsidP="007710C8">
      <w:pPr>
        <w:pStyle w:val="Otsikko21"/>
        <w:spacing w:line="360" w:lineRule="auto"/>
        <w:ind w:firstLine="0"/>
      </w:pPr>
      <w:bookmarkStart w:id="276" w:name="_Toc510974491"/>
      <w:r w:rsidRPr="007710C8">
        <w:t xml:space="preserve">3.2.1 </w:t>
      </w:r>
      <w:r w:rsidR="006660E6" w:rsidRPr="007710C8">
        <w:t>Parallel coordinates</w:t>
      </w:r>
      <w:bookmarkEnd w:id="276"/>
    </w:p>
    <w:p w14:paraId="5060823F" w14:textId="74BBAD42" w:rsidR="00516FFB" w:rsidRPr="007710C8" w:rsidRDefault="00516FFB" w:rsidP="007710C8">
      <w:pPr>
        <w:spacing w:line="360" w:lineRule="auto"/>
        <w:ind w:firstLine="0"/>
        <w:rPr>
          <w:rFonts w:ascii="Times New Roman" w:hAnsi="Times New Roman"/>
          <w:szCs w:val="24"/>
        </w:rPr>
      </w:pPr>
      <w:commentRangeStart w:id="277"/>
      <w:r w:rsidRPr="007710C8">
        <w:rPr>
          <w:rFonts w:ascii="Times New Roman" w:hAnsi="Times New Roman"/>
          <w:i/>
          <w:szCs w:val="24"/>
        </w:rPr>
        <w:t xml:space="preserve">Rinnakkaisten koordinaattien </w:t>
      </w:r>
      <w:commentRangeEnd w:id="277"/>
      <w:r w:rsidR="00315B33" w:rsidRPr="007710C8">
        <w:rPr>
          <w:rStyle w:val="Kommentinviite"/>
          <w:rFonts w:ascii="Times New Roman" w:hAnsi="Times New Roman"/>
        </w:rPr>
        <w:commentReference w:id="277"/>
      </w:r>
      <w:r w:rsidRPr="007710C8">
        <w:rPr>
          <w:rFonts w:ascii="Times New Roman" w:hAnsi="Times New Roman"/>
          <w:szCs w:val="24"/>
        </w:rPr>
        <w:t>tekniikkaa käytetään yksittäisen dataelementin piirtämiseen useiden dimensioiden välillä. Täten tekniikka soveltuu erityisen hyvin moniulotteisen datan esittämiseen</w:t>
      </w:r>
      <w:r w:rsidR="0045651F" w:rsidRPr="007710C8">
        <w:rPr>
          <w:rFonts w:ascii="Times New Roman" w:hAnsi="Times New Roman"/>
          <w:szCs w:val="24"/>
        </w:rPr>
        <w:t xml:space="preserve"> ja on laajasti käytetty</w:t>
      </w:r>
      <w:commentRangeStart w:id="278"/>
      <w:r w:rsidRPr="007710C8">
        <w:rPr>
          <w:rFonts w:ascii="Times New Roman" w:hAnsi="Times New Roman"/>
          <w:szCs w:val="24"/>
        </w:rPr>
        <w:t xml:space="preserve"> [</w:t>
      </w:r>
      <w:r w:rsidR="00856073" w:rsidRPr="007710C8">
        <w:rPr>
          <w:rFonts w:ascii="Times New Roman" w:hAnsi="Times New Roman"/>
          <w:szCs w:val="24"/>
        </w:rPr>
        <w:t>Wang</w:t>
      </w:r>
      <w:r w:rsidRPr="007710C8">
        <w:rPr>
          <w:rFonts w:ascii="Times New Roman" w:hAnsi="Times New Roman"/>
          <w:szCs w:val="24"/>
        </w:rPr>
        <w:t xml:space="preserve"> </w:t>
      </w:r>
      <w:r w:rsidRPr="00240535">
        <w:rPr>
          <w:rFonts w:ascii="Times New Roman" w:hAnsi="Times New Roman"/>
          <w:szCs w:val="24"/>
        </w:rPr>
        <w:t>et al.</w:t>
      </w:r>
      <w:r w:rsidRPr="007710C8">
        <w:rPr>
          <w:rFonts w:ascii="Times New Roman" w:hAnsi="Times New Roman"/>
          <w:szCs w:val="24"/>
        </w:rPr>
        <w:t xml:space="preserve"> 2015]. </w:t>
      </w:r>
      <w:commentRangeEnd w:id="278"/>
      <w:r w:rsidR="007349FF" w:rsidRPr="007710C8">
        <w:rPr>
          <w:rStyle w:val="Kommentinviite"/>
          <w:rFonts w:ascii="Times New Roman" w:hAnsi="Times New Roman"/>
        </w:rPr>
        <w:commentReference w:id="278"/>
      </w:r>
      <w:r w:rsidR="00240535">
        <w:rPr>
          <w:rFonts w:ascii="Times New Roman" w:hAnsi="Times New Roman"/>
          <w:szCs w:val="24"/>
        </w:rPr>
        <w:t>Visualisoinnin p</w:t>
      </w:r>
      <w:r w:rsidR="00B2309D" w:rsidRPr="007710C8">
        <w:rPr>
          <w:rFonts w:ascii="Times New Roman" w:hAnsi="Times New Roman"/>
          <w:szCs w:val="24"/>
        </w:rPr>
        <w:t>ääperiaatteena on esittää jokaisen tietueen arvot sarjana vierekkäisiä akseleita ja jokainen arvo on l</w:t>
      </w:r>
      <w:r w:rsidR="0045651F" w:rsidRPr="007710C8">
        <w:rPr>
          <w:rFonts w:ascii="Times New Roman" w:hAnsi="Times New Roman"/>
          <w:szCs w:val="24"/>
        </w:rPr>
        <w:t>inkitetty osaksi omaa akseliaan. Visualisointityyli voidaan nähdä yksinkertaisemmillaan taulukkona, jonka rivien sarakkeiden välille on vedetty yhdistävät viivat.</w:t>
      </w:r>
      <w:r w:rsidR="00B2309D" w:rsidRPr="007710C8">
        <w:rPr>
          <w:rFonts w:ascii="Times New Roman" w:hAnsi="Times New Roman"/>
          <w:szCs w:val="24"/>
        </w:rPr>
        <w:t xml:space="preserve"> Tämän takia rinnakkaisten koordinaattien avulla voidaan visualisoida </w:t>
      </w:r>
      <w:r w:rsidR="00B2309D" w:rsidRPr="007710C8">
        <w:rPr>
          <w:rFonts w:ascii="Times New Roman" w:hAnsi="Times New Roman"/>
          <w:szCs w:val="24"/>
        </w:rPr>
        <w:lastRenderedPageBreak/>
        <w:t xml:space="preserve">useita arvoja sisältävät tietueet yhdessä kuvaajassa. </w:t>
      </w:r>
      <w:r w:rsidR="0045651F" w:rsidRPr="007710C8">
        <w:rPr>
          <w:rFonts w:ascii="Times New Roman" w:hAnsi="Times New Roman"/>
          <w:szCs w:val="24"/>
        </w:rPr>
        <w:t xml:space="preserve">Myös rinnakkaisten koordinaattien visualisointi sisältää saman ongelman kuin pisteparvi: Tietomäärän kasvaessa viivat alkavat vahvasti piirtymään toistensa päälle, jolloin visualisoinnista on enää vaikea erottaa </w:t>
      </w:r>
      <w:r w:rsidR="00240535">
        <w:rPr>
          <w:rFonts w:ascii="Times New Roman" w:hAnsi="Times New Roman"/>
          <w:szCs w:val="24"/>
        </w:rPr>
        <w:t>yksittäisiä kohteita</w:t>
      </w:r>
      <w:r w:rsidR="0045651F" w:rsidRPr="007710C8">
        <w:rPr>
          <w:rFonts w:ascii="Times New Roman" w:hAnsi="Times New Roman"/>
          <w:szCs w:val="24"/>
        </w:rPr>
        <w:t>. Täten</w:t>
      </w:r>
      <w:r w:rsidR="00E01605" w:rsidRPr="007710C8">
        <w:rPr>
          <w:rFonts w:ascii="Times New Roman" w:hAnsi="Times New Roman"/>
          <w:szCs w:val="24"/>
        </w:rPr>
        <w:t xml:space="preserve"> visualisointitekniikkaa on vaikea hyödyntää isoille data joukolle, jonka tietueiden määr</w:t>
      </w:r>
      <w:r w:rsidR="00E529D9" w:rsidRPr="007710C8">
        <w:rPr>
          <w:rFonts w:ascii="Times New Roman" w:hAnsi="Times New Roman"/>
          <w:szCs w:val="24"/>
        </w:rPr>
        <w:t>ä</w:t>
      </w:r>
      <w:r w:rsidR="00E01605" w:rsidRPr="007710C8">
        <w:rPr>
          <w:rFonts w:ascii="Times New Roman" w:hAnsi="Times New Roman"/>
          <w:szCs w:val="24"/>
        </w:rPr>
        <w:t xml:space="preserve"> nousee yli kahden tuhannen. </w:t>
      </w:r>
    </w:p>
    <w:p w14:paraId="217199EF" w14:textId="77777777" w:rsidR="00B35099" w:rsidRPr="007710C8" w:rsidRDefault="00B35099" w:rsidP="007710C8">
      <w:pPr>
        <w:spacing w:line="360" w:lineRule="auto"/>
        <w:ind w:firstLine="0"/>
        <w:rPr>
          <w:rFonts w:ascii="Times New Roman" w:hAnsi="Times New Roman"/>
          <w:szCs w:val="24"/>
        </w:rPr>
      </w:pPr>
    </w:p>
    <w:p w14:paraId="1E2B20A5" w14:textId="77777777" w:rsidR="00002C0F" w:rsidRPr="007710C8" w:rsidRDefault="00B35099" w:rsidP="007710C8">
      <w:pPr>
        <w:spacing w:line="360" w:lineRule="auto"/>
        <w:ind w:firstLine="0"/>
        <w:jc w:val="center"/>
        <w:rPr>
          <w:rFonts w:ascii="Times New Roman" w:hAnsi="Times New Roman"/>
          <w:szCs w:val="24"/>
        </w:rPr>
      </w:pPr>
      <w:r w:rsidRPr="007710C8">
        <w:rPr>
          <w:rFonts w:ascii="Times New Roman" w:hAnsi="Times New Roman"/>
          <w:noProof/>
          <w:lang w:eastAsia="fi-FI"/>
        </w:rPr>
        <w:drawing>
          <wp:inline distT="0" distB="0" distL="0" distR="0" wp14:anchorId="006EF350" wp14:editId="3B790134">
            <wp:extent cx="4218955" cy="243078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236982" cy="2441166"/>
                    </a:xfrm>
                    <a:prstGeom prst="rect">
                      <a:avLst/>
                    </a:prstGeom>
                  </pic:spPr>
                </pic:pic>
              </a:graphicData>
            </a:graphic>
          </wp:inline>
        </w:drawing>
      </w:r>
    </w:p>
    <w:p w14:paraId="779023F8" w14:textId="77777777" w:rsidR="00B35099" w:rsidRPr="007710C8" w:rsidRDefault="00B35099"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4. D3-kirjaston luoma esimerkki rinnakkaisten koordinaattien visualisoinnista, jossa on kuvattuna automallien tietoja.  </w:t>
      </w:r>
    </w:p>
    <w:p w14:paraId="6FC0CC9D" w14:textId="77777777" w:rsidR="00B35099" w:rsidRPr="007710C8" w:rsidRDefault="00B35099" w:rsidP="007710C8">
      <w:pPr>
        <w:spacing w:line="360" w:lineRule="auto"/>
        <w:ind w:firstLine="0"/>
        <w:jc w:val="center"/>
        <w:rPr>
          <w:rFonts w:ascii="Times New Roman" w:hAnsi="Times New Roman"/>
          <w:i/>
          <w:sz w:val="22"/>
          <w:szCs w:val="22"/>
        </w:rPr>
      </w:pPr>
    </w:p>
    <w:p w14:paraId="02F9B828" w14:textId="342647FF" w:rsidR="001B3764" w:rsidRPr="007710C8" w:rsidRDefault="00D74554" w:rsidP="00D020D0">
      <w:pPr>
        <w:pStyle w:val="otsikko22"/>
        <w:spacing w:line="360" w:lineRule="auto"/>
      </w:pPr>
      <w:bookmarkStart w:id="279" w:name="_Toc510974492"/>
      <w:r w:rsidRPr="007710C8">
        <w:t>3.2.2 Star co</w:t>
      </w:r>
      <w:r w:rsidR="0057456A" w:rsidRPr="007710C8">
        <w:t>o</w:t>
      </w:r>
      <w:r w:rsidRPr="007710C8">
        <w:t>rdinates</w:t>
      </w:r>
      <w:bookmarkEnd w:id="279"/>
    </w:p>
    <w:p w14:paraId="2A6743AB" w14:textId="67ADBA51" w:rsidR="006F19CE" w:rsidRPr="007710C8" w:rsidRDefault="006C2E3B" w:rsidP="00D020D0">
      <w:pPr>
        <w:spacing w:line="360" w:lineRule="auto"/>
        <w:ind w:firstLine="0"/>
        <w:rPr>
          <w:rFonts w:ascii="Times New Roman" w:hAnsi="Times New Roman"/>
          <w:szCs w:val="24"/>
        </w:rPr>
      </w:pPr>
      <w:r w:rsidRPr="007710C8">
        <w:rPr>
          <w:rFonts w:ascii="Times New Roman" w:hAnsi="Times New Roman"/>
          <w:szCs w:val="24"/>
        </w:rPr>
        <w:t>Tähtikoordinaatit ovat</w:t>
      </w:r>
      <w:r w:rsidR="006F19CE" w:rsidRPr="007710C8">
        <w:rPr>
          <w:rFonts w:ascii="Times New Roman" w:hAnsi="Times New Roman"/>
          <w:szCs w:val="24"/>
        </w:rPr>
        <w:t xml:space="preserve"> yksinkertainen, tehokas ja hyvin tunnettu tiedon interaktiotapa moniulotteisen datan visualisoimiseen. Yleisimmin tekniikkaa käytetään tutkimuksellisiin tarkoituksiin kuten klusterien analysoimiseen, poikkeavien havaintojen suodattamiseen ja trendien havaitsemiseen [</w:t>
      </w:r>
      <w:r w:rsidR="00B726D5" w:rsidRPr="007710C8">
        <w:rPr>
          <w:rFonts w:ascii="Times New Roman" w:hAnsi="Times New Roman"/>
          <w:szCs w:val="24"/>
        </w:rPr>
        <w:t>Rubio-</w:t>
      </w:r>
      <w:r w:rsidR="00A61F43" w:rsidRPr="007710C8">
        <w:rPr>
          <w:rFonts w:ascii="Times New Roman" w:hAnsi="Times New Roman"/>
          <w:szCs w:val="24"/>
        </w:rPr>
        <w:t>Sanchez &amp; Sanchez, 2014</w:t>
      </w:r>
      <w:r w:rsidR="006F19CE" w:rsidRPr="007710C8">
        <w:rPr>
          <w:rFonts w:ascii="Times New Roman" w:hAnsi="Times New Roman"/>
          <w:szCs w:val="24"/>
        </w:rPr>
        <w:t xml:space="preserve">]. </w:t>
      </w:r>
      <w:r w:rsidR="00BD10B1" w:rsidRPr="007710C8">
        <w:rPr>
          <w:rFonts w:ascii="Times New Roman" w:hAnsi="Times New Roman"/>
          <w:szCs w:val="24"/>
        </w:rPr>
        <w:t xml:space="preserve">Tähtikoordinaattien käytön tarkoituksena onkin luoda helposti ymmärrettäviä moniulotteisia visualisointeja, jotka tukevat data joukon sisällön hahmottamisprosessia. Täten päämäärä ei ole numeerinen analyysi vaan yleiskäsityksen luominen tiedon sisällöstä [Kandogan </w:t>
      </w:r>
      <w:r w:rsidR="00BD7CF5" w:rsidRPr="007710C8">
        <w:rPr>
          <w:rFonts w:ascii="Times New Roman" w:hAnsi="Times New Roman"/>
          <w:szCs w:val="24"/>
        </w:rPr>
        <w:t>2000, 2001</w:t>
      </w:r>
      <w:r w:rsidR="00BD10B1" w:rsidRPr="007710C8">
        <w:rPr>
          <w:rFonts w:ascii="Times New Roman" w:hAnsi="Times New Roman"/>
          <w:szCs w:val="24"/>
        </w:rPr>
        <w:t xml:space="preserve">]. </w:t>
      </w:r>
    </w:p>
    <w:p w14:paraId="569BD3E2" w14:textId="173F86E5" w:rsidR="00884375" w:rsidRPr="007710C8" w:rsidRDefault="006F3F78"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Tähtikoordinaattitekniikan ideana on järjestää koordinaattiakselit ympyrän sisälle, jossa jokainen </w:t>
      </w:r>
      <w:r w:rsidR="00240535" w:rsidRPr="007710C8">
        <w:rPr>
          <w:rFonts w:ascii="Times New Roman" w:hAnsi="Times New Roman"/>
          <w:szCs w:val="24"/>
        </w:rPr>
        <w:t>saman</w:t>
      </w:r>
      <w:r w:rsidR="00240535">
        <w:rPr>
          <w:rFonts w:ascii="Times New Roman" w:hAnsi="Times New Roman"/>
          <w:szCs w:val="24"/>
        </w:rPr>
        <w:t>pituinen</w:t>
      </w:r>
      <w:r w:rsidR="006C2E3B" w:rsidRPr="007710C8">
        <w:rPr>
          <w:rFonts w:ascii="Times New Roman" w:hAnsi="Times New Roman"/>
          <w:szCs w:val="24"/>
        </w:rPr>
        <w:t xml:space="preserve"> </w:t>
      </w:r>
      <w:r w:rsidRPr="007710C8">
        <w:rPr>
          <w:rFonts w:ascii="Times New Roman" w:hAnsi="Times New Roman"/>
          <w:szCs w:val="24"/>
        </w:rPr>
        <w:t>akseli omaa lähtökohtaisesti yhtä s</w:t>
      </w:r>
      <w:r w:rsidR="00240535">
        <w:rPr>
          <w:rFonts w:ascii="Times New Roman" w:hAnsi="Times New Roman"/>
          <w:szCs w:val="24"/>
        </w:rPr>
        <w:t>u</w:t>
      </w:r>
      <w:r w:rsidRPr="007710C8">
        <w:rPr>
          <w:rFonts w:ascii="Times New Roman" w:hAnsi="Times New Roman"/>
          <w:szCs w:val="24"/>
        </w:rPr>
        <w:t xml:space="preserve">uren kulman ympyrän keskustan ja akselin välillä. </w:t>
      </w:r>
      <w:r w:rsidR="00ED6B28" w:rsidRPr="007710C8">
        <w:rPr>
          <w:rFonts w:ascii="Times New Roman" w:hAnsi="Times New Roman"/>
          <w:szCs w:val="24"/>
        </w:rPr>
        <w:t>Chenin [2014] mukaan t</w:t>
      </w:r>
      <w:r w:rsidRPr="007710C8">
        <w:rPr>
          <w:rFonts w:ascii="Times New Roman" w:hAnsi="Times New Roman"/>
          <w:szCs w:val="24"/>
        </w:rPr>
        <w:t>ähtikoordinaattitekniikkaa voidaan hyödyntää jopa miljardien eri tietueiden yhtä aikaiseen kuvaamiseen, sillä visualisointi tukee päällekkäin menevien tietojen aggregointia syvyystiedon muodossa</w:t>
      </w:r>
      <w:r w:rsidR="00B67BB6" w:rsidRPr="007710C8">
        <w:rPr>
          <w:rFonts w:ascii="Times New Roman" w:hAnsi="Times New Roman"/>
          <w:szCs w:val="24"/>
        </w:rPr>
        <w:t xml:space="preserve"> toisin kuin esimerk</w:t>
      </w:r>
      <w:r w:rsidR="00ED6B28" w:rsidRPr="007710C8">
        <w:rPr>
          <w:rFonts w:ascii="Times New Roman" w:hAnsi="Times New Roman"/>
          <w:szCs w:val="24"/>
        </w:rPr>
        <w:t>iksi rinnakkaiset koordinaatit</w:t>
      </w:r>
      <w:r w:rsidRPr="007710C8">
        <w:rPr>
          <w:rFonts w:ascii="Times New Roman" w:hAnsi="Times New Roman"/>
          <w:szCs w:val="24"/>
        </w:rPr>
        <w:t>.</w:t>
      </w:r>
      <w:r w:rsidR="00ED6B28" w:rsidRPr="007710C8">
        <w:rPr>
          <w:rFonts w:ascii="Times New Roman" w:hAnsi="Times New Roman"/>
          <w:szCs w:val="24"/>
        </w:rPr>
        <w:t xml:space="preserve"> </w:t>
      </w:r>
      <w:r w:rsidRPr="007710C8">
        <w:rPr>
          <w:rFonts w:ascii="Times New Roman" w:hAnsi="Times New Roman"/>
          <w:szCs w:val="24"/>
        </w:rPr>
        <w:t xml:space="preserve"> </w:t>
      </w:r>
      <w:r w:rsidR="00ED6B28" w:rsidRPr="007710C8">
        <w:rPr>
          <w:rFonts w:ascii="Times New Roman" w:hAnsi="Times New Roman"/>
          <w:szCs w:val="24"/>
        </w:rPr>
        <w:t>Lisäksi Chen toteaa tutkimuksessaan, että tähtikoordinaa</w:t>
      </w:r>
      <w:r w:rsidR="00B726D5" w:rsidRPr="007710C8">
        <w:rPr>
          <w:rFonts w:ascii="Times New Roman" w:hAnsi="Times New Roman"/>
          <w:szCs w:val="24"/>
        </w:rPr>
        <w:t>tit soveltuvat erityisen hyvin Big D</w:t>
      </w:r>
      <w:r w:rsidR="00ED6B28" w:rsidRPr="007710C8">
        <w:rPr>
          <w:rFonts w:ascii="Times New Roman" w:hAnsi="Times New Roman"/>
          <w:szCs w:val="24"/>
        </w:rPr>
        <w:t>atan visualisointiin, sillä visualisoinnissa ei tarvitse laskea tietueparien (</w:t>
      </w:r>
      <w:r w:rsidR="00ED6B28" w:rsidRPr="007710C8">
        <w:rPr>
          <w:rFonts w:ascii="Times New Roman" w:hAnsi="Times New Roman"/>
          <w:i/>
          <w:szCs w:val="24"/>
        </w:rPr>
        <w:t>pairwise</w:t>
      </w:r>
      <w:r w:rsidR="00ED6B28" w:rsidRPr="007710C8">
        <w:rPr>
          <w:rFonts w:ascii="Times New Roman" w:hAnsi="Times New Roman"/>
          <w:szCs w:val="24"/>
        </w:rPr>
        <w:t xml:space="preserve">) välisiä etäisyyksiä, vaan tieto </w:t>
      </w:r>
      <w:r w:rsidR="00ED6B28" w:rsidRPr="007710C8">
        <w:rPr>
          <w:rFonts w:ascii="Times New Roman" w:hAnsi="Times New Roman"/>
          <w:szCs w:val="24"/>
        </w:rPr>
        <w:lastRenderedPageBreak/>
        <w:t>etäisyyksistä säilötään visualisoinnin pohjalla toimivaan malliin. Tämä erottelu mahdollistaa esimerkiksi aikaisemmin mainitun syvyystietojen hyödyntämisen visualisoinnissa.</w:t>
      </w:r>
    </w:p>
    <w:p w14:paraId="331C59FF" w14:textId="01AE543E" w:rsidR="006F3F78" w:rsidRPr="007710C8" w:rsidRDefault="00884375" w:rsidP="007710C8">
      <w:pPr>
        <w:spacing w:line="360" w:lineRule="auto"/>
        <w:ind w:firstLine="0"/>
        <w:rPr>
          <w:rFonts w:ascii="Times New Roman" w:hAnsi="Times New Roman"/>
          <w:szCs w:val="24"/>
        </w:rPr>
      </w:pPr>
      <w:r w:rsidRPr="007710C8">
        <w:rPr>
          <w:rFonts w:ascii="Times New Roman" w:hAnsi="Times New Roman"/>
          <w:szCs w:val="24"/>
        </w:rPr>
        <w:tab/>
      </w:r>
      <w:r w:rsidR="00ED6B28" w:rsidRPr="007710C8">
        <w:rPr>
          <w:rFonts w:ascii="Times New Roman" w:hAnsi="Times New Roman"/>
          <w:szCs w:val="24"/>
        </w:rPr>
        <w:t xml:space="preserve"> </w:t>
      </w:r>
      <w:r w:rsidR="006F3F78" w:rsidRPr="007710C8">
        <w:rPr>
          <w:rFonts w:ascii="Times New Roman" w:hAnsi="Times New Roman"/>
          <w:szCs w:val="24"/>
        </w:rPr>
        <w:t xml:space="preserve">Tähtikoordinaatteihin pohjautuvaa klusterianalyysia ja validointia on </w:t>
      </w:r>
      <w:r w:rsidR="006C2E3B" w:rsidRPr="007710C8">
        <w:rPr>
          <w:rFonts w:ascii="Times New Roman" w:hAnsi="Times New Roman"/>
          <w:szCs w:val="24"/>
        </w:rPr>
        <w:t xml:space="preserve">hyödynnetty esimerkiksi </w:t>
      </w:r>
      <w:r w:rsidR="006F3F78" w:rsidRPr="007710C8">
        <w:rPr>
          <w:rFonts w:ascii="Times New Roman" w:hAnsi="Times New Roman"/>
          <w:szCs w:val="24"/>
        </w:rPr>
        <w:t>Kandoganin tutkimuksessa [2001]</w:t>
      </w:r>
      <w:r w:rsidR="002F08A4" w:rsidRPr="007710C8">
        <w:rPr>
          <w:rFonts w:ascii="Times New Roman" w:hAnsi="Times New Roman"/>
          <w:szCs w:val="24"/>
        </w:rPr>
        <w:t xml:space="preserve">, </w:t>
      </w:r>
      <w:r w:rsidR="006F7601" w:rsidRPr="007710C8">
        <w:rPr>
          <w:rFonts w:ascii="Times New Roman" w:hAnsi="Times New Roman"/>
          <w:szCs w:val="24"/>
        </w:rPr>
        <w:t>VISTA -järjestelmässä [Chen &amp; Liu, 2004]</w:t>
      </w:r>
      <w:r w:rsidR="002F08A4" w:rsidRPr="007710C8">
        <w:rPr>
          <w:rFonts w:ascii="Times New Roman" w:hAnsi="Times New Roman"/>
          <w:szCs w:val="24"/>
        </w:rPr>
        <w:t xml:space="preserve"> sekä</w:t>
      </w:r>
      <w:r w:rsidR="00423DF9" w:rsidRPr="007710C8">
        <w:rPr>
          <w:rFonts w:ascii="Times New Roman" w:hAnsi="Times New Roman"/>
          <w:szCs w:val="24"/>
        </w:rPr>
        <w:t xml:space="preserve"> Longin &amp; Linsenin</w:t>
      </w:r>
      <w:r w:rsidR="00150C13" w:rsidRPr="007710C8">
        <w:rPr>
          <w:rFonts w:ascii="Times New Roman" w:hAnsi="Times New Roman"/>
          <w:szCs w:val="24"/>
        </w:rPr>
        <w:t xml:space="preserve"> [</w:t>
      </w:r>
      <w:r w:rsidR="00D61236" w:rsidRPr="007710C8">
        <w:rPr>
          <w:rFonts w:ascii="Times New Roman" w:hAnsi="Times New Roman"/>
          <w:szCs w:val="24"/>
        </w:rPr>
        <w:t>2011</w:t>
      </w:r>
      <w:r w:rsidR="00150C13" w:rsidRPr="007710C8">
        <w:rPr>
          <w:rFonts w:ascii="Times New Roman" w:hAnsi="Times New Roman"/>
          <w:szCs w:val="24"/>
        </w:rPr>
        <w:t>]</w:t>
      </w:r>
      <w:r w:rsidR="00423DF9" w:rsidRPr="007710C8">
        <w:rPr>
          <w:rFonts w:ascii="Times New Roman" w:hAnsi="Times New Roman"/>
          <w:szCs w:val="24"/>
        </w:rPr>
        <w:t xml:space="preserve"> </w:t>
      </w:r>
      <w:r w:rsidR="002E7D16" w:rsidRPr="007710C8">
        <w:rPr>
          <w:rFonts w:ascii="Times New Roman" w:hAnsi="Times New Roman"/>
          <w:szCs w:val="24"/>
        </w:rPr>
        <w:t>moni</w:t>
      </w:r>
      <w:r w:rsidR="00423DF9" w:rsidRPr="007710C8">
        <w:rPr>
          <w:rFonts w:ascii="Times New Roman" w:hAnsi="Times New Roman"/>
          <w:szCs w:val="24"/>
        </w:rPr>
        <w:t>ulotteista dataa käsittelevässä tutkimuksessa.</w:t>
      </w:r>
      <w:r w:rsidR="007B29D6" w:rsidRPr="007710C8">
        <w:rPr>
          <w:rFonts w:ascii="Times New Roman" w:hAnsi="Times New Roman"/>
          <w:szCs w:val="24"/>
        </w:rPr>
        <w:t xml:space="preserve"> T</w:t>
      </w:r>
      <w:r w:rsidR="00D17148" w:rsidRPr="007710C8">
        <w:rPr>
          <w:rFonts w:ascii="Times New Roman" w:hAnsi="Times New Roman"/>
          <w:szCs w:val="24"/>
        </w:rPr>
        <w:t>ähtikoordinaattie</w:t>
      </w:r>
      <w:r w:rsidR="007B29D6" w:rsidRPr="007710C8">
        <w:rPr>
          <w:rFonts w:ascii="Times New Roman" w:hAnsi="Times New Roman"/>
          <w:szCs w:val="24"/>
        </w:rPr>
        <w:t xml:space="preserve">n hyödyntäminen vaatii myös käyttäjän interaktiota ja harvoin visualisointi on heti alussa käyttäjälle arvoa tuottava ilman käyttäjän tekemiä päätöksiä ja analyysiä. </w:t>
      </w:r>
      <w:r w:rsidR="00A720CA" w:rsidRPr="007710C8">
        <w:rPr>
          <w:rFonts w:ascii="Times New Roman" w:hAnsi="Times New Roman"/>
          <w:szCs w:val="24"/>
        </w:rPr>
        <w:t xml:space="preserve">Tärkeimmäksi näistä voidaan lukea </w:t>
      </w:r>
      <w:r w:rsidR="00A720CA" w:rsidRPr="007710C8">
        <w:rPr>
          <w:rFonts w:ascii="Times New Roman" w:eastAsia="SimSun" w:hAnsi="Times New Roman"/>
          <w:iCs/>
          <w:color w:val="auto"/>
          <w:szCs w:val="24"/>
        </w:rPr>
        <w:t>alpha</w:t>
      </w:r>
      <w:r w:rsidR="00A720CA" w:rsidRPr="007710C8">
        <w:rPr>
          <w:rFonts w:ascii="Times New Roman" w:hAnsi="Times New Roman"/>
          <w:szCs w:val="24"/>
        </w:rPr>
        <w:t xml:space="preserve"> arvon mukauttaminen.</w:t>
      </w:r>
      <w:r w:rsidR="001921B2" w:rsidRPr="007710C8">
        <w:rPr>
          <w:rFonts w:ascii="Times New Roman" w:hAnsi="Times New Roman"/>
          <w:szCs w:val="24"/>
        </w:rPr>
        <w:t xml:space="preserve"> Arvon muuttaminen tapahtuu skaalaamalla akselien pituutta, jonka avulla pystytään lisäämään tai vähentämään </w:t>
      </w:r>
      <w:r w:rsidR="00FC2345" w:rsidRPr="007710C8">
        <w:rPr>
          <w:rFonts w:ascii="Times New Roman" w:hAnsi="Times New Roman"/>
          <w:szCs w:val="24"/>
        </w:rPr>
        <w:t>eri</w:t>
      </w:r>
      <w:r w:rsidR="001921B2" w:rsidRPr="007710C8">
        <w:rPr>
          <w:rFonts w:ascii="Times New Roman" w:hAnsi="Times New Roman"/>
          <w:szCs w:val="24"/>
        </w:rPr>
        <w:t xml:space="preserve"> </w:t>
      </w:r>
      <w:r w:rsidR="00FC2345" w:rsidRPr="007710C8">
        <w:rPr>
          <w:rFonts w:ascii="Times New Roman" w:hAnsi="Times New Roman"/>
          <w:szCs w:val="24"/>
        </w:rPr>
        <w:t>ulottuvuuksien</w:t>
      </w:r>
      <w:r w:rsidR="001921B2" w:rsidRPr="007710C8">
        <w:rPr>
          <w:rFonts w:ascii="Times New Roman" w:hAnsi="Times New Roman"/>
          <w:szCs w:val="24"/>
        </w:rPr>
        <w:t xml:space="preserve"> painoarvoa visualisoinnissa. Muihin yleisimpiin vuorovaikutustapoihin lukeutuvat esimerkiksi arvoalueiden antaminen, tietueiden valitseminen ja arvojen välisten korrelaatiopainotusten muuttaminen [Kandogan 2000]. Muokkauksen jälkeen visualisointi joudutaan piirtämään kokonaan uude</w:t>
      </w:r>
      <w:r w:rsidR="000333FA">
        <w:rPr>
          <w:rFonts w:ascii="Times New Roman" w:hAnsi="Times New Roman"/>
          <w:szCs w:val="24"/>
        </w:rPr>
        <w:t xml:space="preserve">lleen. Täten käyttäjän tekemien </w:t>
      </w:r>
      <w:r w:rsidR="001921B2" w:rsidRPr="007710C8">
        <w:rPr>
          <w:rFonts w:ascii="Times New Roman" w:hAnsi="Times New Roman"/>
          <w:szCs w:val="24"/>
        </w:rPr>
        <w:t>uudelleenmääritysten takia, vuorovaikutusprosesseihin tulee</w:t>
      </w:r>
      <w:r w:rsidR="00C45E14" w:rsidRPr="007710C8">
        <w:rPr>
          <w:rFonts w:ascii="Times New Roman" w:hAnsi="Times New Roman"/>
          <w:szCs w:val="24"/>
        </w:rPr>
        <w:t xml:space="preserve"> kiinnittää erityistä huomiota Big D</w:t>
      </w:r>
      <w:r w:rsidR="001921B2" w:rsidRPr="007710C8">
        <w:rPr>
          <w:rFonts w:ascii="Times New Roman" w:hAnsi="Times New Roman"/>
          <w:szCs w:val="24"/>
        </w:rPr>
        <w:t>ata</w:t>
      </w:r>
      <w:r w:rsidR="005405DE" w:rsidRPr="007710C8">
        <w:rPr>
          <w:rFonts w:ascii="Times New Roman" w:hAnsi="Times New Roman"/>
          <w:szCs w:val="24"/>
        </w:rPr>
        <w:t>a hyödyntävissä järjestelmissä</w:t>
      </w:r>
      <w:r w:rsidR="00122236" w:rsidRPr="007710C8">
        <w:rPr>
          <w:rFonts w:ascii="Times New Roman" w:hAnsi="Times New Roman"/>
          <w:szCs w:val="24"/>
        </w:rPr>
        <w:t xml:space="preserve">, jotta muutokset pystytään prosessoimaan </w:t>
      </w:r>
      <w:r w:rsidR="00F611B2" w:rsidRPr="007710C8">
        <w:rPr>
          <w:rFonts w:ascii="Times New Roman" w:hAnsi="Times New Roman"/>
          <w:szCs w:val="24"/>
        </w:rPr>
        <w:t>nopeasti heikentämättä käyttökokemusta</w:t>
      </w:r>
      <w:r w:rsidR="00D55343" w:rsidRPr="007710C8">
        <w:rPr>
          <w:rFonts w:ascii="Times New Roman" w:hAnsi="Times New Roman"/>
          <w:szCs w:val="24"/>
        </w:rPr>
        <w:t>.</w:t>
      </w:r>
    </w:p>
    <w:p w14:paraId="05DAB851" w14:textId="54999C48" w:rsidR="006C4070" w:rsidRDefault="00D55343"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Tähtikoordinaattien tukiessa moniulotteista dataa ja </w:t>
      </w:r>
      <w:r w:rsidR="000333FA">
        <w:rPr>
          <w:rFonts w:ascii="Times New Roman" w:hAnsi="Times New Roman"/>
          <w:szCs w:val="24"/>
        </w:rPr>
        <w:t xml:space="preserve">sen </w:t>
      </w:r>
      <w:r w:rsidRPr="007710C8">
        <w:rPr>
          <w:rFonts w:ascii="Times New Roman" w:hAnsi="Times New Roman"/>
          <w:szCs w:val="24"/>
        </w:rPr>
        <w:t xml:space="preserve">soveltuessa myös massiivisten tietojoukkojen esittämiseen, tähtikoordinaatit voidaan nähdä </w:t>
      </w:r>
      <w:r w:rsidR="001D10DB" w:rsidRPr="007710C8">
        <w:rPr>
          <w:rFonts w:ascii="Times New Roman" w:hAnsi="Times New Roman"/>
          <w:szCs w:val="24"/>
        </w:rPr>
        <w:t>kattavimpana</w:t>
      </w:r>
      <w:r w:rsidRPr="007710C8">
        <w:rPr>
          <w:rFonts w:ascii="Times New Roman" w:hAnsi="Times New Roman"/>
          <w:szCs w:val="24"/>
        </w:rPr>
        <w:t xml:space="preserve"> </w:t>
      </w:r>
      <w:r w:rsidR="00FB3329" w:rsidRPr="007710C8">
        <w:rPr>
          <w:rFonts w:ascii="Times New Roman" w:hAnsi="Times New Roman"/>
          <w:szCs w:val="24"/>
        </w:rPr>
        <w:t xml:space="preserve">visualisointivaihtoehtona </w:t>
      </w:r>
      <w:r w:rsidR="00C45E14" w:rsidRPr="007710C8">
        <w:rPr>
          <w:rFonts w:ascii="Times New Roman" w:hAnsi="Times New Roman"/>
          <w:szCs w:val="24"/>
        </w:rPr>
        <w:t>Big D</w:t>
      </w:r>
      <w:r w:rsidR="009F0154" w:rsidRPr="007710C8">
        <w:rPr>
          <w:rFonts w:ascii="Times New Roman" w:hAnsi="Times New Roman"/>
          <w:szCs w:val="24"/>
        </w:rPr>
        <w:t xml:space="preserve">ataa varten, sillä teoriassa data joukon suuruudella ei ole vaikutusta visualisoinnin onnistumiseen. </w:t>
      </w:r>
      <w:r w:rsidRPr="007710C8">
        <w:rPr>
          <w:rFonts w:ascii="Times New Roman" w:hAnsi="Times New Roman"/>
          <w:szCs w:val="24"/>
        </w:rPr>
        <w:t>Lisäksi Kandoganin [2000, 2001] tutkimusten mukaan, t</w:t>
      </w:r>
      <w:r w:rsidR="009F0154" w:rsidRPr="007710C8">
        <w:rPr>
          <w:rFonts w:ascii="Times New Roman" w:hAnsi="Times New Roman"/>
          <w:szCs w:val="24"/>
        </w:rPr>
        <w:t>ähtikoordinaattien t</w:t>
      </w:r>
      <w:r w:rsidRPr="007710C8">
        <w:rPr>
          <w:rFonts w:ascii="Times New Roman" w:hAnsi="Times New Roman"/>
          <w:szCs w:val="24"/>
        </w:rPr>
        <w:t>ekniikka soveltuu erityisesti data-analyysin ensimmäisiin vaiheisiin, joissa</w:t>
      </w:r>
      <w:r w:rsidR="00DC2C3E" w:rsidRPr="007710C8">
        <w:rPr>
          <w:rFonts w:ascii="Times New Roman" w:hAnsi="Times New Roman"/>
          <w:szCs w:val="24"/>
        </w:rPr>
        <w:t xml:space="preserve"> pyritään hahmottamaan tietojoukon yleis</w:t>
      </w:r>
      <w:r w:rsidR="009F0154" w:rsidRPr="007710C8">
        <w:rPr>
          <w:rFonts w:ascii="Times New Roman" w:hAnsi="Times New Roman"/>
          <w:szCs w:val="24"/>
        </w:rPr>
        <w:t>iä ominaisuuksia</w:t>
      </w:r>
      <w:r w:rsidR="00DC2C3E" w:rsidRPr="007710C8">
        <w:rPr>
          <w:rFonts w:ascii="Times New Roman" w:hAnsi="Times New Roman"/>
          <w:szCs w:val="24"/>
        </w:rPr>
        <w:t xml:space="preserve">. Tämä prosessinvaihe tulee olemaan painotettuna myös tämän tutkimuksen virtuaalitodellisuus-sovellutuksessa. </w:t>
      </w:r>
      <w:r w:rsidR="000333FA">
        <w:rPr>
          <w:rFonts w:ascii="Times New Roman" w:hAnsi="Times New Roman"/>
          <w:szCs w:val="24"/>
        </w:rPr>
        <w:t xml:space="preserve"> </w:t>
      </w:r>
    </w:p>
    <w:p w14:paraId="240D5970" w14:textId="77777777" w:rsidR="000333FA" w:rsidRPr="007710C8" w:rsidRDefault="000333FA" w:rsidP="007710C8">
      <w:pPr>
        <w:spacing w:line="360" w:lineRule="auto"/>
        <w:ind w:firstLine="0"/>
        <w:rPr>
          <w:rFonts w:ascii="Times New Roman" w:hAnsi="Times New Roman"/>
          <w:szCs w:val="24"/>
        </w:rPr>
      </w:pPr>
    </w:p>
    <w:p w14:paraId="32DDB0ED" w14:textId="77777777" w:rsidR="001F2AEE" w:rsidRPr="007710C8" w:rsidRDefault="001F2AEE" w:rsidP="007710C8">
      <w:pPr>
        <w:spacing w:line="360" w:lineRule="auto"/>
        <w:ind w:firstLine="0"/>
        <w:rPr>
          <w:rFonts w:ascii="Times New Roman" w:hAnsi="Times New Roman"/>
          <w:szCs w:val="24"/>
        </w:rPr>
      </w:pPr>
      <w:r w:rsidRPr="007710C8">
        <w:rPr>
          <w:rFonts w:ascii="Times New Roman" w:hAnsi="Times New Roman"/>
          <w:noProof/>
          <w:szCs w:val="24"/>
          <w:lang w:eastAsia="fi-FI"/>
        </w:rPr>
        <w:drawing>
          <wp:anchor distT="0" distB="0" distL="114300" distR="114300" simplePos="0" relativeHeight="251658240" behindDoc="1" locked="0" layoutInCell="1" allowOverlap="1" wp14:anchorId="2C300A20" wp14:editId="4A013196">
            <wp:simplePos x="0" y="0"/>
            <wp:positionH relativeFrom="column">
              <wp:posOffset>2766060</wp:posOffset>
            </wp:positionH>
            <wp:positionV relativeFrom="paragraph">
              <wp:posOffset>-4445</wp:posOffset>
            </wp:positionV>
            <wp:extent cx="3429000" cy="2914650"/>
            <wp:effectExtent l="19050" t="0" r="0" b="0"/>
            <wp:wrapNone/>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3429000" cy="2914650"/>
                    </a:xfrm>
                    <a:prstGeom prst="rect">
                      <a:avLst/>
                    </a:prstGeom>
                    <a:noFill/>
                    <a:ln w="9525">
                      <a:noFill/>
                      <a:miter lim="800000"/>
                      <a:headEnd/>
                      <a:tailEnd/>
                    </a:ln>
                  </pic:spPr>
                </pic:pic>
              </a:graphicData>
            </a:graphic>
          </wp:anchor>
        </w:drawing>
      </w:r>
      <w:r w:rsidRPr="007710C8">
        <w:rPr>
          <w:rFonts w:ascii="Times New Roman" w:hAnsi="Times New Roman"/>
          <w:noProof/>
          <w:szCs w:val="24"/>
          <w:lang w:eastAsia="fi-FI"/>
        </w:rPr>
        <w:drawing>
          <wp:inline distT="0" distB="0" distL="0" distR="0" wp14:anchorId="2AD817AB" wp14:editId="3F10BC3C">
            <wp:extent cx="2647950" cy="269557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2647950" cy="2695575"/>
                    </a:xfrm>
                    <a:prstGeom prst="rect">
                      <a:avLst/>
                    </a:prstGeom>
                    <a:noFill/>
                    <a:ln w="9525">
                      <a:noFill/>
                      <a:miter lim="800000"/>
                      <a:headEnd/>
                      <a:tailEnd/>
                    </a:ln>
                  </pic:spPr>
                </pic:pic>
              </a:graphicData>
            </a:graphic>
          </wp:inline>
        </w:drawing>
      </w:r>
      <w:r w:rsidRPr="007710C8">
        <w:rPr>
          <w:rFonts w:ascii="Times New Roman" w:hAnsi="Times New Roman"/>
          <w:szCs w:val="24"/>
        </w:rPr>
        <w:t xml:space="preserve"> </w:t>
      </w:r>
    </w:p>
    <w:p w14:paraId="7DD94218" w14:textId="77777777" w:rsidR="00D74554" w:rsidRPr="007710C8" w:rsidRDefault="00D74554" w:rsidP="007710C8">
      <w:pPr>
        <w:spacing w:line="360" w:lineRule="auto"/>
        <w:ind w:firstLine="0"/>
        <w:jc w:val="center"/>
        <w:rPr>
          <w:rFonts w:ascii="Times New Roman" w:hAnsi="Times New Roman"/>
          <w:b/>
          <w:szCs w:val="24"/>
        </w:rPr>
      </w:pPr>
    </w:p>
    <w:p w14:paraId="12C9964C" w14:textId="77777777" w:rsidR="001F2AEE" w:rsidRPr="007710C8" w:rsidRDefault="00CD219A"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5. Long &amp; Linsen [</w:t>
      </w:r>
      <w:r w:rsidR="00D61236" w:rsidRPr="007710C8">
        <w:rPr>
          <w:rFonts w:ascii="Times New Roman" w:hAnsi="Times New Roman"/>
          <w:i/>
          <w:sz w:val="22"/>
          <w:szCs w:val="22"/>
        </w:rPr>
        <w:t>2011</w:t>
      </w:r>
      <w:r w:rsidRPr="007710C8">
        <w:rPr>
          <w:rFonts w:ascii="Times New Roman" w:hAnsi="Times New Roman"/>
          <w:i/>
          <w:sz w:val="22"/>
          <w:szCs w:val="22"/>
        </w:rPr>
        <w:t>] kuvasivat 10-ulotteista (vas.) ja 20-ulotteista dataa 3D-muodossa tähtikoordinaattien avulla.</w:t>
      </w:r>
    </w:p>
    <w:p w14:paraId="5A979396" w14:textId="77777777" w:rsidR="00CD219A" w:rsidRPr="007710C8" w:rsidRDefault="00CD219A" w:rsidP="007710C8">
      <w:pPr>
        <w:spacing w:line="360" w:lineRule="auto"/>
        <w:ind w:firstLine="0"/>
        <w:rPr>
          <w:rFonts w:ascii="Times New Roman" w:hAnsi="Times New Roman"/>
          <w:b/>
          <w:szCs w:val="24"/>
        </w:rPr>
      </w:pPr>
    </w:p>
    <w:p w14:paraId="0405C141" w14:textId="77777777" w:rsidR="00A4612D" w:rsidRPr="007710C8" w:rsidRDefault="00D74554" w:rsidP="007710C8">
      <w:pPr>
        <w:pStyle w:val="Otsikko21"/>
        <w:spacing w:line="360" w:lineRule="auto"/>
        <w:ind w:firstLine="0"/>
      </w:pPr>
      <w:bookmarkStart w:id="280" w:name="_Toc510974493"/>
      <w:r w:rsidRPr="007710C8">
        <w:t>3.2.3</w:t>
      </w:r>
      <w:r w:rsidR="00DC2C3E" w:rsidRPr="007710C8">
        <w:t xml:space="preserve"> Tree map</w:t>
      </w:r>
      <w:bookmarkEnd w:id="280"/>
    </w:p>
    <w:p w14:paraId="6BD39355" w14:textId="77777777" w:rsidR="00DC2C3E" w:rsidRPr="007710C8" w:rsidRDefault="009303CC" w:rsidP="007710C8">
      <w:pPr>
        <w:spacing w:line="360" w:lineRule="auto"/>
        <w:ind w:firstLine="0"/>
        <w:rPr>
          <w:rFonts w:ascii="Times New Roman" w:hAnsi="Times New Roman"/>
          <w:szCs w:val="24"/>
        </w:rPr>
      </w:pPr>
      <w:r w:rsidRPr="007710C8">
        <w:rPr>
          <w:rFonts w:ascii="Times New Roman" w:hAnsi="Times New Roman"/>
          <w:szCs w:val="24"/>
        </w:rPr>
        <w:t>Kla</w:t>
      </w:r>
      <w:r w:rsidR="009F0154" w:rsidRPr="007710C8">
        <w:rPr>
          <w:rFonts w:ascii="Times New Roman" w:hAnsi="Times New Roman"/>
          <w:szCs w:val="24"/>
        </w:rPr>
        <w:t>ssinen puukartta tarjoaa mahdollisuuden</w:t>
      </w:r>
      <w:r w:rsidRPr="007710C8">
        <w:rPr>
          <w:rFonts w:ascii="Times New Roman" w:hAnsi="Times New Roman"/>
          <w:szCs w:val="24"/>
        </w:rPr>
        <w:t xml:space="preserve"> aggregoida tietoa datajoukon hierarkian ylemmillä tasoilla ja </w:t>
      </w:r>
      <w:r w:rsidR="009F0154" w:rsidRPr="007710C8">
        <w:rPr>
          <w:rFonts w:ascii="Times New Roman" w:hAnsi="Times New Roman"/>
          <w:szCs w:val="24"/>
        </w:rPr>
        <w:t>tarjoaa</w:t>
      </w:r>
      <w:r w:rsidRPr="007710C8">
        <w:rPr>
          <w:rFonts w:ascii="Times New Roman" w:hAnsi="Times New Roman"/>
          <w:szCs w:val="24"/>
        </w:rPr>
        <w:t xml:space="preserve"> hierarkian avulla yhä tarkempia näkymiä tiedon sisällöstä [Shneiderman 1992]. </w:t>
      </w:r>
      <w:r w:rsidR="00FE436C" w:rsidRPr="007710C8">
        <w:rPr>
          <w:rFonts w:ascii="Times New Roman" w:hAnsi="Times New Roman"/>
          <w:szCs w:val="24"/>
        </w:rPr>
        <w:t>Puuk</w:t>
      </w:r>
      <w:r w:rsidR="009F0154" w:rsidRPr="007710C8">
        <w:rPr>
          <w:rFonts w:ascii="Times New Roman" w:hAnsi="Times New Roman"/>
          <w:szCs w:val="24"/>
        </w:rPr>
        <w:t>artoilla voidaan esittää hierar</w:t>
      </w:r>
      <w:r w:rsidR="00FE436C" w:rsidRPr="007710C8">
        <w:rPr>
          <w:rFonts w:ascii="Times New Roman" w:hAnsi="Times New Roman"/>
          <w:szCs w:val="24"/>
        </w:rPr>
        <w:t>kista dataa, jaoteltuna sisäkkäisiin suorakulmioihin. Jokainen tietoelementti toimii puun yhtenä haarana, jolle annetaan suorakulmio, mikä sisältää elementin sisältämät arvot jaettuna uusiin, pienempiin suorakulmioihin. Puukartoissa usein hyödynnetään tiilien kokojen ja värien korrelaatiota, jolloin tiedon sisältö</w:t>
      </w:r>
      <w:r w:rsidR="009F0154" w:rsidRPr="007710C8">
        <w:rPr>
          <w:rFonts w:ascii="Times New Roman" w:hAnsi="Times New Roman"/>
          <w:szCs w:val="24"/>
        </w:rPr>
        <w:t xml:space="preserve"> ja merkittävyys on käyttäjälle helpommin hahmotettavissa. Puukarttojen </w:t>
      </w:r>
      <w:r w:rsidR="00FE436C" w:rsidRPr="007710C8">
        <w:rPr>
          <w:rFonts w:ascii="Times New Roman" w:hAnsi="Times New Roman"/>
          <w:szCs w:val="24"/>
        </w:rPr>
        <w:t>hyvänä puolena on</w:t>
      </w:r>
      <w:r w:rsidR="009F0154" w:rsidRPr="007710C8">
        <w:rPr>
          <w:rFonts w:ascii="Times New Roman" w:hAnsi="Times New Roman"/>
          <w:szCs w:val="24"/>
        </w:rPr>
        <w:t xml:space="preserve"> lisäksi se</w:t>
      </w:r>
      <w:r w:rsidR="00FE436C" w:rsidRPr="007710C8">
        <w:rPr>
          <w:rFonts w:ascii="Times New Roman" w:hAnsi="Times New Roman"/>
          <w:szCs w:val="24"/>
        </w:rPr>
        <w:t>, että visualisointi käyttää tehokkaasti tilaa hyödykseen ja mukautuu pienempäänkin tilaan.</w:t>
      </w:r>
    </w:p>
    <w:p w14:paraId="2EC810FA" w14:textId="77777777" w:rsidR="00D74554" w:rsidRPr="007710C8" w:rsidRDefault="001179EF" w:rsidP="007710C8">
      <w:pPr>
        <w:spacing w:line="360" w:lineRule="auto"/>
        <w:ind w:firstLine="0"/>
        <w:rPr>
          <w:rFonts w:ascii="Times New Roman" w:hAnsi="Times New Roman"/>
          <w:szCs w:val="24"/>
        </w:rPr>
      </w:pPr>
      <w:r w:rsidRPr="007710C8">
        <w:rPr>
          <w:rFonts w:ascii="Times New Roman" w:hAnsi="Times New Roman"/>
          <w:szCs w:val="24"/>
        </w:rPr>
        <w:tab/>
        <w:t>Puukarttojen si</w:t>
      </w:r>
      <w:r w:rsidR="00C15A4D" w:rsidRPr="007710C8">
        <w:rPr>
          <w:rFonts w:ascii="Times New Roman" w:hAnsi="Times New Roman"/>
          <w:szCs w:val="24"/>
        </w:rPr>
        <w:t xml:space="preserve">sältäessä hyviä ominaisuuksia, se voitaisiin sovellettuna versiona nähdä hyvänä vaihtoehtona tiedon visualisoinnille virtuaalitodellisuuden ympäristössä. Kuitenkin erityisesti Puukarttojen kohdalla, visualisointitekniikan hyödyntäminen riippuu yhä vahvemmin </w:t>
      </w:r>
      <w:r w:rsidR="00D74030" w:rsidRPr="007710C8">
        <w:rPr>
          <w:rFonts w:ascii="Times New Roman" w:hAnsi="Times New Roman"/>
          <w:szCs w:val="24"/>
        </w:rPr>
        <w:t xml:space="preserve">datan sisällöstä, sillä kuten mainittua, puukarttojen visualisointi nojaa vahvasti tiedon hierarkkisuuteen. </w:t>
      </w:r>
      <w:r w:rsidR="009D5D12" w:rsidRPr="007710C8">
        <w:rPr>
          <w:rFonts w:ascii="Times New Roman" w:hAnsi="Times New Roman"/>
          <w:szCs w:val="24"/>
        </w:rPr>
        <w:t>Tietojoukon ollessa</w:t>
      </w:r>
      <w:r w:rsidR="00D74030" w:rsidRPr="007710C8">
        <w:rPr>
          <w:rFonts w:ascii="Times New Roman" w:hAnsi="Times New Roman"/>
          <w:szCs w:val="24"/>
        </w:rPr>
        <w:t xml:space="preserve"> sisällöltään</w:t>
      </w:r>
      <w:r w:rsidR="009D5D12" w:rsidRPr="007710C8">
        <w:rPr>
          <w:rFonts w:ascii="Times New Roman" w:hAnsi="Times New Roman"/>
          <w:szCs w:val="24"/>
        </w:rPr>
        <w:t xml:space="preserve"> ja ulottuvuuksiensa</w:t>
      </w:r>
      <w:r w:rsidR="00D74030" w:rsidRPr="007710C8">
        <w:rPr>
          <w:rFonts w:ascii="Times New Roman" w:hAnsi="Times New Roman"/>
          <w:szCs w:val="24"/>
        </w:rPr>
        <w:t xml:space="preserve"> osalta vahvasti heterogeenistä, tietojoukon sisäisistä korrelaatioista tulee epäluotettavia ja puukartaston </w:t>
      </w:r>
      <w:r w:rsidR="009F0154" w:rsidRPr="007710C8">
        <w:rPr>
          <w:rFonts w:ascii="Times New Roman" w:hAnsi="Times New Roman"/>
          <w:szCs w:val="24"/>
        </w:rPr>
        <w:t xml:space="preserve">luomasta </w:t>
      </w:r>
      <w:r w:rsidR="00D74030" w:rsidRPr="007710C8">
        <w:rPr>
          <w:rFonts w:ascii="Times New Roman" w:hAnsi="Times New Roman"/>
          <w:szCs w:val="24"/>
        </w:rPr>
        <w:t>visualisoinnista tulee hankalasti tulkittava.</w:t>
      </w:r>
    </w:p>
    <w:p w14:paraId="4C400C47" w14:textId="77777777" w:rsidR="00DC4C88" w:rsidRPr="007710C8" w:rsidRDefault="00DC4C88" w:rsidP="007710C8">
      <w:pPr>
        <w:spacing w:line="360" w:lineRule="auto"/>
        <w:ind w:firstLine="0"/>
        <w:rPr>
          <w:rFonts w:ascii="Times New Roman" w:hAnsi="Times New Roman"/>
          <w:szCs w:val="24"/>
        </w:rPr>
      </w:pPr>
    </w:p>
    <w:p w14:paraId="5023E83E" w14:textId="77777777" w:rsidR="009303CC" w:rsidRPr="007710C8" w:rsidRDefault="009303CC" w:rsidP="007710C8">
      <w:pPr>
        <w:spacing w:line="360" w:lineRule="auto"/>
        <w:ind w:firstLine="0"/>
        <w:jc w:val="center"/>
        <w:rPr>
          <w:rFonts w:ascii="Times New Roman" w:hAnsi="Times New Roman"/>
          <w:b/>
          <w:szCs w:val="24"/>
        </w:rPr>
      </w:pPr>
      <w:r w:rsidRPr="007710C8">
        <w:rPr>
          <w:rFonts w:ascii="Times New Roman" w:hAnsi="Times New Roman"/>
          <w:noProof/>
          <w:lang w:eastAsia="fi-FI"/>
        </w:rPr>
        <w:drawing>
          <wp:inline distT="0" distB="0" distL="0" distR="0" wp14:anchorId="00121DB9" wp14:editId="0273829F">
            <wp:extent cx="3232023" cy="2693353"/>
            <wp:effectExtent l="0" t="0" r="6985" b="0"/>
            <wp:docPr id="8" name="Kuva 8" descr="https://upload.wikimedia.org/wikipedia/commons/d/d9/US_Presidential_Election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9/US_Presidential_Elections_201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40084" cy="2700071"/>
                    </a:xfrm>
                    <a:prstGeom prst="rect">
                      <a:avLst/>
                    </a:prstGeom>
                    <a:noFill/>
                    <a:ln>
                      <a:noFill/>
                    </a:ln>
                  </pic:spPr>
                </pic:pic>
              </a:graphicData>
            </a:graphic>
          </wp:inline>
        </w:drawing>
      </w:r>
    </w:p>
    <w:p w14:paraId="0C91744F" w14:textId="77777777" w:rsidR="00D74554" w:rsidRPr="007710C8" w:rsidRDefault="0055400B"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6. Puukartta luotuna USA:n vuoden 2012 presidentinvaalien äänestystuloksen jakautumisesta.</w:t>
      </w:r>
    </w:p>
    <w:p w14:paraId="5ADF77F6" w14:textId="77777777" w:rsidR="00D020D0" w:rsidRPr="007710C8" w:rsidRDefault="00D020D0" w:rsidP="007710C8">
      <w:pPr>
        <w:spacing w:line="360" w:lineRule="auto"/>
        <w:ind w:firstLine="0"/>
        <w:rPr>
          <w:rFonts w:ascii="Times New Roman" w:hAnsi="Times New Roman"/>
          <w:szCs w:val="24"/>
        </w:rPr>
      </w:pPr>
    </w:p>
    <w:p w14:paraId="16605EBD" w14:textId="1528A865" w:rsidR="000A110E" w:rsidRPr="00D020D0" w:rsidRDefault="009D5D12" w:rsidP="00D020D0">
      <w:pPr>
        <w:pStyle w:val="otsikko22"/>
        <w:spacing w:line="360" w:lineRule="auto"/>
      </w:pPr>
      <w:bookmarkStart w:id="281" w:name="_Toc510974494"/>
      <w:r w:rsidRPr="007710C8">
        <w:lastRenderedPageBreak/>
        <w:t>3.3</w:t>
      </w:r>
      <w:r w:rsidR="00152D44" w:rsidRPr="007710C8">
        <w:t xml:space="preserve"> Visualisoinnin </w:t>
      </w:r>
      <w:r w:rsidR="00451140" w:rsidRPr="007710C8">
        <w:t>työkalut</w:t>
      </w:r>
      <w:bookmarkEnd w:id="281"/>
    </w:p>
    <w:p w14:paraId="0A1F4730" w14:textId="77777777" w:rsidR="00D91104" w:rsidRPr="007710C8" w:rsidRDefault="00F2572C" w:rsidP="007710C8">
      <w:pPr>
        <w:spacing w:line="360" w:lineRule="auto"/>
        <w:ind w:firstLine="0"/>
        <w:rPr>
          <w:rFonts w:ascii="Times New Roman" w:hAnsi="Times New Roman"/>
        </w:rPr>
      </w:pPr>
      <w:r w:rsidRPr="007710C8">
        <w:rPr>
          <w:rFonts w:ascii="Times New Roman" w:hAnsi="Times New Roman"/>
        </w:rPr>
        <w:t xml:space="preserve">Datan visualisointi tarkoittaa tiedon esittämistä järjestelmällisessä muodossa, sisältäen muuttujien ja yksikköjen tiedot [Khan &amp; Khan 2011]. </w:t>
      </w:r>
    </w:p>
    <w:p w14:paraId="6CFABDB3" w14:textId="77777777" w:rsidR="00B860B8" w:rsidRPr="007710C8" w:rsidRDefault="00B860B8" w:rsidP="007710C8">
      <w:pPr>
        <w:spacing w:line="360" w:lineRule="auto"/>
        <w:ind w:firstLine="0"/>
        <w:rPr>
          <w:rFonts w:ascii="Times New Roman" w:hAnsi="Times New Roman"/>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5065"/>
        <w:gridCol w:w="1984"/>
      </w:tblGrid>
      <w:tr w:rsidR="00D91104" w:rsidRPr="007710C8" w14:paraId="253EE039"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A4C5DE2"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Edut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BA89A3"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Prosentit (%)</w:t>
            </w:r>
          </w:p>
        </w:tc>
      </w:tr>
      <w:tr w:rsidR="00D91104" w:rsidRPr="007710C8" w14:paraId="5FFA2141" w14:textId="77777777">
        <w:trPr>
          <w:trHeight w:val="337"/>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82CB269"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päätöksenteko</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5C55FD3"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77</w:t>
            </w:r>
          </w:p>
        </w:tc>
      </w:tr>
      <w:tr w:rsidR="00D91104" w:rsidRPr="007710C8" w14:paraId="31A17B42"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DAA145"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Parempi ad-hoc data-analyysi</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36981B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43</w:t>
            </w:r>
          </w:p>
        </w:tc>
      </w:tr>
      <w:tr w:rsidR="00D91104" w:rsidRPr="007710C8" w14:paraId="08E34566"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B02548B"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yhteistyö ja tiedon jakaminen</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3720980"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41</w:t>
            </w:r>
          </w:p>
        </w:tc>
      </w:tr>
      <w:tr w:rsidR="00D91104" w:rsidRPr="007710C8" w14:paraId="0C2580CF" w14:textId="77777777">
        <w:trPr>
          <w:trHeight w:val="689"/>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1EA21FD" w14:textId="77777777" w:rsidR="00D91104" w:rsidRPr="007710C8" w:rsidRDefault="00152D44" w:rsidP="007710C8">
            <w:pPr>
              <w:spacing w:line="360" w:lineRule="auto"/>
              <w:ind w:firstLine="0"/>
              <w:jc w:val="left"/>
              <w:rPr>
                <w:rFonts w:ascii="Times New Roman" w:hAnsi="Times New Roman"/>
              </w:rPr>
            </w:pPr>
            <w:r w:rsidRPr="007710C8">
              <w:rPr>
                <w:rFonts w:ascii="Times New Roman" w:hAnsi="Times New Roman"/>
              </w:rPr>
              <w:t>Itsepalvelumahdollisuuksien tarjoaminen loppukäyttäjille</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26A8C5"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36</w:t>
            </w:r>
          </w:p>
        </w:tc>
      </w:tr>
      <w:tr w:rsidR="00D91104" w:rsidRPr="007710C8" w14:paraId="4477B55F"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5CB469D" w14:textId="77777777" w:rsidR="00D91104" w:rsidRPr="007710C8" w:rsidRDefault="00152D44" w:rsidP="007710C8">
            <w:pPr>
              <w:spacing w:line="360" w:lineRule="auto"/>
              <w:ind w:firstLine="0"/>
              <w:rPr>
                <w:rFonts w:ascii="Times New Roman" w:hAnsi="Times New Roman"/>
                <w:lang w:val="en-US"/>
              </w:rPr>
            </w:pPr>
            <w:r w:rsidRPr="007710C8">
              <w:rPr>
                <w:rFonts w:ascii="Times New Roman" w:hAnsi="Times New Roman"/>
                <w:lang w:val="en-US"/>
              </w:rPr>
              <w:t>Kasvanut ROI (Return on investment)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260BE77"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34</w:t>
            </w:r>
          </w:p>
        </w:tc>
      </w:tr>
      <w:tr w:rsidR="00D91104" w:rsidRPr="007710C8" w14:paraId="550115C3"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F75C4B2"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Aikasäästöt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407A99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20</w:t>
            </w:r>
          </w:p>
        </w:tc>
      </w:tr>
      <w:tr w:rsidR="00D91104" w:rsidRPr="007710C8" w14:paraId="754F579E"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5ACBDDF"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Vähentynyt IT-kuorma</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EFCDA4B"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15</w:t>
            </w:r>
          </w:p>
        </w:tc>
      </w:tr>
    </w:tbl>
    <w:p w14:paraId="7FE149A5" w14:textId="7EE8C1C6"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1. Datan</w:t>
      </w:r>
      <w:r w:rsidR="001431E9" w:rsidRPr="007710C8">
        <w:rPr>
          <w:rFonts w:ascii="Times New Roman" w:hAnsi="Times New Roman"/>
          <w:i/>
          <w:sz w:val="22"/>
          <w:szCs w:val="22"/>
        </w:rPr>
        <w:t xml:space="preserve"> visualisointit</w:t>
      </w:r>
      <w:r w:rsidR="00045FF7" w:rsidRPr="007710C8">
        <w:rPr>
          <w:rFonts w:ascii="Times New Roman" w:hAnsi="Times New Roman"/>
          <w:i/>
          <w:sz w:val="22"/>
          <w:szCs w:val="22"/>
        </w:rPr>
        <w:t>yökalujen hyödyt [Sucharitha et</w:t>
      </w:r>
      <w:r w:rsidR="001431E9" w:rsidRPr="007710C8">
        <w:rPr>
          <w:rFonts w:ascii="Times New Roman" w:hAnsi="Times New Roman"/>
          <w:i/>
          <w:sz w:val="22"/>
          <w:szCs w:val="22"/>
        </w:rPr>
        <w:t xml:space="preserve"> al, 2014].</w:t>
      </w:r>
    </w:p>
    <w:p w14:paraId="00D34BE3" w14:textId="77777777" w:rsidR="00D91104" w:rsidRPr="007710C8" w:rsidRDefault="00D91104" w:rsidP="00337503">
      <w:pPr>
        <w:pStyle w:val="Default"/>
        <w:spacing w:line="360" w:lineRule="auto"/>
        <w:rPr>
          <w:b/>
          <w:bCs/>
        </w:rPr>
      </w:pPr>
    </w:p>
    <w:p w14:paraId="4512EA34" w14:textId="19B4A084" w:rsidR="00D91104" w:rsidRPr="007710C8" w:rsidRDefault="000075BC" w:rsidP="007710C8">
      <w:pPr>
        <w:pStyle w:val="Default"/>
        <w:spacing w:line="360" w:lineRule="auto"/>
        <w:jc w:val="both"/>
        <w:rPr>
          <w:bCs/>
        </w:rPr>
      </w:pPr>
      <w:r w:rsidRPr="007710C8">
        <w:rPr>
          <w:bCs/>
        </w:rPr>
        <w:t>Sucharitha ja kumppanit [2014] esittiv</w:t>
      </w:r>
      <w:r w:rsidR="00CE6ECF" w:rsidRPr="007710C8">
        <w:rPr>
          <w:bCs/>
        </w:rPr>
        <w:t>ät</w:t>
      </w:r>
      <w:r w:rsidR="00045FF7" w:rsidRPr="007710C8">
        <w:rPr>
          <w:bCs/>
        </w:rPr>
        <w:t xml:space="preserve"> Big D</w:t>
      </w:r>
      <w:r w:rsidR="00CE6ECF" w:rsidRPr="007710C8">
        <w:rPr>
          <w:bCs/>
        </w:rPr>
        <w:t>ataa käsittelevässä kyselytutkimuksessaan visualisointityökalujen suurimmat hyödyt (Taulukko 1</w:t>
      </w:r>
      <w:r w:rsidR="00CE6ECF" w:rsidRPr="007710C8">
        <w:rPr>
          <w:bCs/>
          <w:i/>
        </w:rPr>
        <w:t>).</w:t>
      </w:r>
      <w:r w:rsidR="00CE6ECF" w:rsidRPr="007710C8">
        <w:rPr>
          <w:bCs/>
        </w:rPr>
        <w:t xml:space="preserve"> Tutkimuksen tulosten pohjalta suurin osa vastaajista oli sitä mieltä, että tiedon visualisointia voidaan erityisesti käyttää osana tehokkaampaa päätöksentekoprosessia. Visualisointityökalujen käyttö tuo myös tiedon sisällön yhä laajemman segmentin käyttöön, kun tieto on muunnettu </w:t>
      </w:r>
      <w:r w:rsidR="00F97A6F" w:rsidRPr="007710C8">
        <w:rPr>
          <w:bCs/>
        </w:rPr>
        <w:t>ymmärrettävään ja helpommin lähestyttävään</w:t>
      </w:r>
      <w:r w:rsidR="00CE6ECF" w:rsidRPr="007710C8">
        <w:rPr>
          <w:bCs/>
        </w:rPr>
        <w:t xml:space="preserve"> muotoon.</w:t>
      </w:r>
      <w:r w:rsidR="006E5B2C" w:rsidRPr="007710C8">
        <w:rPr>
          <w:bCs/>
        </w:rPr>
        <w:t xml:space="preserve"> Tällöin</w:t>
      </w:r>
      <w:r w:rsidR="00CE6ECF" w:rsidRPr="007710C8">
        <w:rPr>
          <w:bCs/>
        </w:rPr>
        <w:t xml:space="preserve"> </w:t>
      </w:r>
      <w:r w:rsidR="006E5B2C" w:rsidRPr="007710C8">
        <w:rPr>
          <w:bCs/>
        </w:rPr>
        <w:t xml:space="preserve">visualisoinnit tarjoavat yrityksille mahdollisuuden havaita </w:t>
      </w:r>
      <w:r w:rsidR="00474922">
        <w:rPr>
          <w:bCs/>
        </w:rPr>
        <w:t>tuotteiden</w:t>
      </w:r>
      <w:r w:rsidR="006E5B2C" w:rsidRPr="007710C8">
        <w:rPr>
          <w:bCs/>
        </w:rPr>
        <w:t xml:space="preserve">, </w:t>
      </w:r>
      <w:r w:rsidR="00474922">
        <w:rPr>
          <w:bCs/>
        </w:rPr>
        <w:t>myynnin</w:t>
      </w:r>
      <w:r w:rsidR="006E5B2C" w:rsidRPr="007710C8">
        <w:rPr>
          <w:bCs/>
        </w:rPr>
        <w:t xml:space="preserve"> ja asiakkaiden välisiä korrelaatiosuhteita, jolloin kohdemarkkinointi tehostuu. Visualisointi tarjoaa myös työvälineen yrityksen toiminnan seurantaan, jota voidaan hyödyntää riskianalyysien tekemisessä.</w:t>
      </w:r>
    </w:p>
    <w:p w14:paraId="01AFA337" w14:textId="09D4E35C" w:rsidR="00FB3329" w:rsidRPr="007710C8" w:rsidRDefault="00C5032C" w:rsidP="007710C8">
      <w:pPr>
        <w:spacing w:line="360" w:lineRule="auto"/>
        <w:ind w:firstLine="1304"/>
        <w:rPr>
          <w:rFonts w:ascii="Times New Roman" w:hAnsi="Times New Roman"/>
        </w:rPr>
      </w:pPr>
      <w:r w:rsidRPr="007710C8">
        <w:rPr>
          <w:rFonts w:ascii="Times New Roman" w:hAnsi="Times New Roman"/>
        </w:rPr>
        <w:t>Data määrien ja datan kompleksisuuden kasvaessa</w:t>
      </w:r>
      <w:r w:rsidR="006E5B2C" w:rsidRPr="007710C8">
        <w:rPr>
          <w:rFonts w:ascii="Times New Roman" w:hAnsi="Times New Roman"/>
        </w:rPr>
        <w:t>,</w:t>
      </w:r>
      <w:r w:rsidRPr="007710C8">
        <w:rPr>
          <w:rFonts w:ascii="Times New Roman" w:hAnsi="Times New Roman"/>
        </w:rPr>
        <w:t xml:space="preserve"> </w:t>
      </w:r>
      <w:r w:rsidR="006E5B2C" w:rsidRPr="007710C8">
        <w:rPr>
          <w:rFonts w:ascii="Times New Roman" w:hAnsi="Times New Roman"/>
        </w:rPr>
        <w:t>yhä pidemmälle menevien</w:t>
      </w:r>
      <w:r w:rsidRPr="007710C8">
        <w:rPr>
          <w:rFonts w:ascii="Times New Roman" w:hAnsi="Times New Roman"/>
        </w:rPr>
        <w:t xml:space="preserve"> tavoitteiden saavuttaminen työkalujen avulla kuitenkin vaikeutuu. Isoja tietojoukkoja käsiteltäessä on yleensä tukeuduttu tiedon tiivistämiseen käsittelyn h</w:t>
      </w:r>
      <w:r w:rsidR="00045FF7" w:rsidRPr="007710C8">
        <w:rPr>
          <w:rFonts w:ascii="Times New Roman" w:hAnsi="Times New Roman"/>
        </w:rPr>
        <w:t>elpottamiseksi, mutta Big D</w:t>
      </w:r>
      <w:r w:rsidR="00EA27EE" w:rsidRPr="007710C8">
        <w:rPr>
          <w:rFonts w:ascii="Times New Roman" w:hAnsi="Times New Roman"/>
        </w:rPr>
        <w:t xml:space="preserve">ataa tiivistettäessä </w:t>
      </w:r>
      <w:r w:rsidRPr="007710C8">
        <w:rPr>
          <w:rFonts w:ascii="Times New Roman" w:hAnsi="Times New Roman"/>
        </w:rPr>
        <w:t>ei voida suoraan määrittää, mikä osa tiedosta voi</w:t>
      </w:r>
      <w:r w:rsidR="000621D0">
        <w:rPr>
          <w:rFonts w:ascii="Times New Roman" w:hAnsi="Times New Roman"/>
        </w:rPr>
        <w:t>daan jättää pois</w:t>
      </w:r>
      <w:r w:rsidRPr="007710C8">
        <w:rPr>
          <w:rFonts w:ascii="Times New Roman" w:hAnsi="Times New Roman"/>
        </w:rPr>
        <w:t xml:space="preserve"> [Olshannikova et al. 2015]. </w:t>
      </w:r>
      <w:r w:rsidR="00B860B8" w:rsidRPr="007710C8">
        <w:rPr>
          <w:rFonts w:ascii="Times New Roman" w:hAnsi="Times New Roman"/>
        </w:rPr>
        <w:t xml:space="preserve">Visualisointityökalujen haasteena onkin yhdistää abstrakti tieto osaksi reaalimaailmaa visuaalisen esityksen kautta. Näistä </w:t>
      </w:r>
      <w:r w:rsidR="00EA27EE" w:rsidRPr="007710C8">
        <w:rPr>
          <w:rFonts w:ascii="Times New Roman" w:hAnsi="Times New Roman"/>
        </w:rPr>
        <w:t>tekijöistä</w:t>
      </w:r>
      <w:r w:rsidR="00B860B8" w:rsidRPr="007710C8">
        <w:rPr>
          <w:rFonts w:ascii="Times New Roman" w:hAnsi="Times New Roman"/>
        </w:rPr>
        <w:t xml:space="preserve"> johtuen,</w:t>
      </w:r>
      <w:r w:rsidRPr="007710C8">
        <w:rPr>
          <w:rFonts w:ascii="Times New Roman" w:hAnsi="Times New Roman"/>
        </w:rPr>
        <w:t xml:space="preserve"> v</w:t>
      </w:r>
      <w:r w:rsidR="00B860B8" w:rsidRPr="007710C8">
        <w:rPr>
          <w:rFonts w:ascii="Times New Roman" w:hAnsi="Times New Roman"/>
        </w:rPr>
        <w:t>isualisointityökalujen tulisi</w:t>
      </w:r>
      <w:r w:rsidRPr="007710C8">
        <w:rPr>
          <w:rFonts w:ascii="Times New Roman" w:hAnsi="Times New Roman"/>
        </w:rPr>
        <w:t xml:space="preserve"> jatkossa tarjota yhä joustavampia ratkaisuita data joukon määrittelyyn ja analyys</w:t>
      </w:r>
      <w:r w:rsidR="00B860B8" w:rsidRPr="007710C8">
        <w:rPr>
          <w:rFonts w:ascii="Times New Roman" w:hAnsi="Times New Roman"/>
        </w:rPr>
        <w:t>iin. Tämän lisäksi v</w:t>
      </w:r>
      <w:r w:rsidRPr="007710C8">
        <w:rPr>
          <w:rFonts w:ascii="Times New Roman" w:hAnsi="Times New Roman"/>
        </w:rPr>
        <w:t>isualisointityökalujen esityksen</w:t>
      </w:r>
      <w:r w:rsidR="00B860B8" w:rsidRPr="007710C8">
        <w:rPr>
          <w:rFonts w:ascii="Times New Roman" w:hAnsi="Times New Roman"/>
        </w:rPr>
        <w:t xml:space="preserve"> tulisi myös</w:t>
      </w:r>
      <w:r w:rsidRPr="007710C8">
        <w:rPr>
          <w:rFonts w:ascii="Times New Roman" w:hAnsi="Times New Roman"/>
        </w:rPr>
        <w:t xml:space="preserve"> täyttää </w:t>
      </w:r>
      <w:r w:rsidR="00B860B8" w:rsidRPr="007710C8">
        <w:rPr>
          <w:rFonts w:ascii="Times New Roman" w:hAnsi="Times New Roman"/>
        </w:rPr>
        <w:t xml:space="preserve">ainakin </w:t>
      </w:r>
      <w:r w:rsidRPr="007710C8">
        <w:rPr>
          <w:rFonts w:ascii="Times New Roman" w:hAnsi="Times New Roman"/>
        </w:rPr>
        <w:t xml:space="preserve">seuraavat kolme vaatimusta: Ilmaisevuus (esitä vain tieto, jota data sisältää), tehokkuus (pohjautuen ihmisen kognitiiviseen havainnointiin) ja </w:t>
      </w:r>
      <w:r w:rsidRPr="007710C8">
        <w:rPr>
          <w:rFonts w:ascii="Times New Roman" w:hAnsi="Times New Roman"/>
        </w:rPr>
        <w:lastRenderedPageBreak/>
        <w:t>soveltuvuus (visualisoinnin hyöty-kustannus su</w:t>
      </w:r>
      <w:r w:rsidR="00230B4F" w:rsidRPr="007710C8">
        <w:rPr>
          <w:rFonts w:ascii="Times New Roman" w:hAnsi="Times New Roman"/>
        </w:rPr>
        <w:t>hde) [Miksc</w:t>
      </w:r>
      <w:r w:rsidR="0082758B" w:rsidRPr="007710C8">
        <w:rPr>
          <w:rFonts w:ascii="Times New Roman" w:hAnsi="Times New Roman"/>
        </w:rPr>
        <w:t>h</w:t>
      </w:r>
      <w:r w:rsidR="007572D2">
        <w:rPr>
          <w:rFonts w:ascii="Times New Roman" w:hAnsi="Times New Roman"/>
        </w:rPr>
        <w:t xml:space="preserve"> &amp; Aigner, 2014;</w:t>
      </w:r>
      <w:r w:rsidR="00230B4F" w:rsidRPr="007710C8">
        <w:rPr>
          <w:rFonts w:ascii="Times New Roman" w:hAnsi="Times New Roman"/>
        </w:rPr>
        <w:t xml:space="preserve"> M</w:t>
      </w:r>
      <w:r w:rsidR="00725FD6" w:rsidRPr="007710C8">
        <w:rPr>
          <w:rFonts w:ascii="Times New Roman" w:hAnsi="Times New Roman"/>
        </w:rPr>
        <w:t>u</w:t>
      </w:r>
      <w:r w:rsidRPr="007710C8">
        <w:rPr>
          <w:rFonts w:ascii="Times New Roman" w:hAnsi="Times New Roman"/>
        </w:rPr>
        <w:t xml:space="preserve">ller &amp; Schumann 2003]. </w:t>
      </w:r>
    </w:p>
    <w:p w14:paraId="4A151726" w14:textId="77777777" w:rsidR="00FB3329" w:rsidRPr="007710C8" w:rsidRDefault="009C097F" w:rsidP="007710C8">
      <w:pPr>
        <w:spacing w:line="360" w:lineRule="auto"/>
        <w:rPr>
          <w:rFonts w:ascii="Times New Roman" w:hAnsi="Times New Roman"/>
        </w:rPr>
      </w:pPr>
      <w:r w:rsidRPr="007710C8">
        <w:rPr>
          <w:rFonts w:ascii="Times New Roman" w:hAnsi="Times New Roman"/>
        </w:rPr>
        <w:t>Datajoukkojen alati laajentuessa ja muuttuessa yhä kompleksisemmiksi tutk</w:t>
      </w:r>
      <w:r w:rsidR="00EA27EE" w:rsidRPr="007710C8">
        <w:rPr>
          <w:rFonts w:ascii="Times New Roman" w:hAnsi="Times New Roman"/>
        </w:rPr>
        <w:t>ijat ovatkin alkaneet visualisoinneissa painottaa</w:t>
      </w:r>
      <w:r w:rsidRPr="007710C8">
        <w:rPr>
          <w:rFonts w:ascii="Times New Roman" w:hAnsi="Times New Roman"/>
        </w:rPr>
        <w:t xml:space="preserve"> vuorovaikutustyökalujen tärkeyttä. Tällöin päätös sisällön rajaamisesta, tulkinnasta ja joukon sisäisten yhteyksien etsinnästä annetaan yhä vahvemmin käyttäjälle. Päämääränä on tarjota lähtökohtaisesti mahdollisimman paljon dataa käyttäjän näkyville ja tarjota mahdollisimman tehokkaat työkalut datan tulkintaan. Tällöin visualisoinni</w:t>
      </w:r>
      <w:r w:rsidR="00EA27EE" w:rsidRPr="007710C8">
        <w:rPr>
          <w:rFonts w:ascii="Times New Roman" w:hAnsi="Times New Roman"/>
        </w:rPr>
        <w:t>n käytöstä tulee joustavampaa, minkä tulisi tehostaa analysoinnin tekemistä</w:t>
      </w:r>
      <w:r w:rsidRPr="007710C8">
        <w:rPr>
          <w:rFonts w:ascii="Times New Roman" w:hAnsi="Times New Roman"/>
        </w:rPr>
        <w:t>.  Wang ja kumppanit [2015] toteavatkin tutkimuksessaan, että käyttäjän osallistaminen ja interaktiivisten työkalujen käyttö on hyvin tärkeää</w:t>
      </w:r>
      <w:r w:rsidR="00D210BC" w:rsidRPr="007710C8">
        <w:rPr>
          <w:rFonts w:ascii="Times New Roman" w:hAnsi="Times New Roman"/>
        </w:rPr>
        <w:t>, sillä</w:t>
      </w:r>
      <w:r w:rsidRPr="007710C8">
        <w:rPr>
          <w:rFonts w:ascii="Times New Roman" w:hAnsi="Times New Roman"/>
        </w:rPr>
        <w:t xml:space="preserve"> staattiset </w:t>
      </w:r>
      <w:r w:rsidR="00237F53" w:rsidRPr="007710C8">
        <w:rPr>
          <w:rFonts w:ascii="Times New Roman" w:hAnsi="Times New Roman"/>
        </w:rPr>
        <w:t>visualisoinnit</w:t>
      </w:r>
      <w:r w:rsidR="00AF36B4" w:rsidRPr="007710C8">
        <w:rPr>
          <w:rFonts w:ascii="Times New Roman" w:hAnsi="Times New Roman"/>
        </w:rPr>
        <w:t xml:space="preserve"> eivät tee autuaaksi ja</w:t>
      </w:r>
      <w:r w:rsidR="00237F53" w:rsidRPr="007710C8">
        <w:rPr>
          <w:rFonts w:ascii="Times New Roman" w:hAnsi="Times New Roman"/>
        </w:rPr>
        <w:t xml:space="preserve"> ovat huomattavasti</w:t>
      </w:r>
      <w:r w:rsidR="00AF36B4" w:rsidRPr="007710C8">
        <w:rPr>
          <w:rFonts w:ascii="Times New Roman" w:hAnsi="Times New Roman"/>
        </w:rPr>
        <w:t xml:space="preserve"> tehottomampia datajoukkoa </w:t>
      </w:r>
      <w:r w:rsidR="00237F53" w:rsidRPr="007710C8">
        <w:rPr>
          <w:rFonts w:ascii="Times New Roman" w:hAnsi="Times New Roman"/>
        </w:rPr>
        <w:t>analysoitaessa. Visualisoinneissa tulisikin nojautua ihmisen kognitiiviseen kykyyn havaita visuaalisia malleja ja siirtää kriittinen ajattelu käyttäjän vastuulle.</w:t>
      </w:r>
      <w:r w:rsidR="00420027" w:rsidRPr="007710C8">
        <w:rPr>
          <w:rFonts w:ascii="Times New Roman" w:hAnsi="Times New Roman"/>
        </w:rPr>
        <w:t xml:space="preserve"> Khan &amp; Khan [2011] nimeävät tutkimuksessaan vuorovaikutteisen visualisoinnin vaiheet:</w:t>
      </w:r>
    </w:p>
    <w:p w14:paraId="2625E00E" w14:textId="77777777" w:rsidR="00625E09" w:rsidRPr="007710C8" w:rsidRDefault="00625E09" w:rsidP="007710C8">
      <w:pPr>
        <w:spacing w:line="360" w:lineRule="auto"/>
        <w:rPr>
          <w:rFonts w:ascii="Times New Roman" w:hAnsi="Times New Roman"/>
        </w:rPr>
      </w:pPr>
    </w:p>
    <w:p w14:paraId="16113C00" w14:textId="77777777" w:rsidR="00420027" w:rsidRPr="007710C8" w:rsidRDefault="00420027"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szCs w:val="24"/>
        </w:rPr>
        <w:t xml:space="preserve">Valitseminen: </w:t>
      </w:r>
      <w:r w:rsidR="00D210BC" w:rsidRPr="007710C8">
        <w:rPr>
          <w:rFonts w:ascii="Times New Roman" w:hAnsi="Times New Roman"/>
          <w:szCs w:val="24"/>
        </w:rPr>
        <w:t>Käyttäjällä tulee olla</w:t>
      </w:r>
      <w:r w:rsidR="00D210BC" w:rsidRPr="007710C8">
        <w:rPr>
          <w:rFonts w:ascii="Times New Roman" w:hAnsi="Times New Roman"/>
          <w:i/>
          <w:szCs w:val="24"/>
        </w:rPr>
        <w:t xml:space="preserve"> </w:t>
      </w:r>
      <w:r w:rsidR="00D210BC" w:rsidRPr="007710C8">
        <w:rPr>
          <w:rFonts w:ascii="Times New Roman" w:hAnsi="Times New Roman"/>
          <w:szCs w:val="24"/>
        </w:rPr>
        <w:t>m</w:t>
      </w:r>
      <w:r w:rsidR="00625E09" w:rsidRPr="007710C8">
        <w:rPr>
          <w:rFonts w:ascii="Times New Roman" w:hAnsi="Times New Roman"/>
          <w:szCs w:val="24"/>
        </w:rPr>
        <w:t>ahdol</w:t>
      </w:r>
      <w:r w:rsidR="001375DB" w:rsidRPr="007710C8">
        <w:rPr>
          <w:rFonts w:ascii="Times New Roman" w:hAnsi="Times New Roman"/>
          <w:szCs w:val="24"/>
        </w:rPr>
        <w:t>lisuus valita yksittäinen tietue</w:t>
      </w:r>
      <w:r w:rsidR="00D210BC" w:rsidRPr="007710C8">
        <w:rPr>
          <w:rFonts w:ascii="Times New Roman" w:hAnsi="Times New Roman"/>
          <w:szCs w:val="24"/>
        </w:rPr>
        <w:t xml:space="preserve">, alijoukko tai koko datajoukko </w:t>
      </w:r>
      <w:r w:rsidR="00625E09" w:rsidRPr="007710C8">
        <w:rPr>
          <w:rFonts w:ascii="Times New Roman" w:hAnsi="Times New Roman"/>
          <w:szCs w:val="24"/>
        </w:rPr>
        <w:t>oman kiinnostuksen mukaisesti.</w:t>
      </w:r>
      <w:r w:rsidR="00625E09" w:rsidRPr="007710C8">
        <w:rPr>
          <w:rFonts w:ascii="Times New Roman" w:hAnsi="Times New Roman"/>
          <w:i/>
          <w:szCs w:val="24"/>
        </w:rPr>
        <w:t xml:space="preserve"> </w:t>
      </w:r>
    </w:p>
    <w:p w14:paraId="2E378758"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Linkitysten tekeminen: </w:t>
      </w:r>
      <w:r w:rsidRPr="007710C8">
        <w:rPr>
          <w:rFonts w:ascii="Times New Roman" w:hAnsi="Times New Roman"/>
          <w:iCs/>
          <w:szCs w:val="24"/>
        </w:rPr>
        <w:t xml:space="preserve">Mahdollisuus linkittää tietueita toisiinsa ja vertailla niiden sisältämiä arvoja eri näkymissä. </w:t>
      </w:r>
    </w:p>
    <w:p w14:paraId="23500F6A"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Suodattaminen: </w:t>
      </w:r>
      <w:r w:rsidRPr="007710C8">
        <w:rPr>
          <w:rFonts w:ascii="Times New Roman" w:hAnsi="Times New Roman"/>
          <w:iCs/>
          <w:szCs w:val="24"/>
        </w:rPr>
        <w:t>Auttaa käyttäjää muuttamaan esillä olevan tiedon määrää ja auttaa keskittämään fokuksen niihin elementteihin, joista ollaan kiinnostuneita.</w:t>
      </w:r>
      <w:r w:rsidRPr="007710C8">
        <w:rPr>
          <w:rFonts w:ascii="Times New Roman" w:hAnsi="Times New Roman"/>
          <w:i/>
          <w:iCs/>
          <w:szCs w:val="24"/>
        </w:rPr>
        <w:t xml:space="preserve"> </w:t>
      </w:r>
    </w:p>
    <w:p w14:paraId="516C242F" w14:textId="77777777" w:rsidR="00775A5D"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Uudelleen järjestäminen: </w:t>
      </w:r>
      <w:r w:rsidRPr="007710C8">
        <w:rPr>
          <w:rFonts w:ascii="Times New Roman" w:hAnsi="Times New Roman"/>
          <w:iCs/>
          <w:szCs w:val="24"/>
        </w:rPr>
        <w:t xml:space="preserve">Spatiaalisen näkymän ollessa tärkein tapa visuaalisessa havainnoinnissa, tulee käyttäjällä olla mahdollisuus muuttaa tiedon asettelutapaa ja näkymää uusien näkökulmien saamiseksi. </w:t>
      </w:r>
    </w:p>
    <w:p w14:paraId="3CB4EE46" w14:textId="77777777" w:rsidR="00342402" w:rsidRPr="007710C8" w:rsidRDefault="00342402" w:rsidP="007710C8">
      <w:pPr>
        <w:pStyle w:val="Default"/>
        <w:spacing w:line="360" w:lineRule="auto"/>
        <w:rPr>
          <w:bCs/>
        </w:rPr>
      </w:pPr>
    </w:p>
    <w:p w14:paraId="39380221" w14:textId="32925823" w:rsidR="004A2B8E" w:rsidRPr="007710C8" w:rsidRDefault="004A2B8E" w:rsidP="00D020D0">
      <w:pPr>
        <w:pStyle w:val="Otsikko21"/>
        <w:spacing w:line="360" w:lineRule="auto"/>
        <w:ind w:firstLine="0"/>
      </w:pPr>
      <w:bookmarkStart w:id="282" w:name="_Toc510974495"/>
      <w:r w:rsidRPr="007710C8">
        <w:t>3.4</w:t>
      </w:r>
      <w:r w:rsidR="00342402" w:rsidRPr="007710C8">
        <w:t xml:space="preserve"> Visualisoinnin prosessi</w:t>
      </w:r>
      <w:bookmarkEnd w:id="282"/>
    </w:p>
    <w:p w14:paraId="34B66B61" w14:textId="77777777" w:rsidR="00342402" w:rsidRPr="007710C8" w:rsidRDefault="00BA32FD" w:rsidP="007710C8">
      <w:pPr>
        <w:pStyle w:val="Default"/>
        <w:spacing w:line="360" w:lineRule="auto"/>
        <w:jc w:val="both"/>
        <w:rPr>
          <w:bCs/>
        </w:rPr>
      </w:pPr>
      <w:r w:rsidRPr="007710C8">
        <w:rPr>
          <w:bCs/>
        </w:rPr>
        <w:t xml:space="preserve">Visualisointityökalujen haasteiden ja vaatimusten esittelyn jälkeen </w:t>
      </w:r>
      <w:r w:rsidR="00354EFA" w:rsidRPr="007710C8">
        <w:rPr>
          <w:bCs/>
        </w:rPr>
        <w:t>käydään läpi</w:t>
      </w:r>
      <w:r w:rsidRPr="007710C8">
        <w:rPr>
          <w:bCs/>
        </w:rPr>
        <w:t xml:space="preserve"> </w:t>
      </w:r>
      <w:r w:rsidR="00354EFA" w:rsidRPr="007710C8">
        <w:rPr>
          <w:bCs/>
        </w:rPr>
        <w:t>yleisluontoinen</w:t>
      </w:r>
      <w:r w:rsidRPr="007710C8">
        <w:rPr>
          <w:bCs/>
        </w:rPr>
        <w:t xml:space="preserve"> prosessi</w:t>
      </w:r>
      <w:r w:rsidR="00354EFA" w:rsidRPr="007710C8">
        <w:rPr>
          <w:bCs/>
        </w:rPr>
        <w:t>malli</w:t>
      </w:r>
      <w:r w:rsidRPr="007710C8">
        <w:rPr>
          <w:bCs/>
        </w:rPr>
        <w:t xml:space="preserve"> visualisoinnin </w:t>
      </w:r>
      <w:r w:rsidR="00354EFA" w:rsidRPr="007710C8">
        <w:rPr>
          <w:bCs/>
        </w:rPr>
        <w:t>toteuttamiseksi</w:t>
      </w:r>
      <w:r w:rsidRPr="007710C8">
        <w:rPr>
          <w:bCs/>
        </w:rPr>
        <w:t xml:space="preserve">. </w:t>
      </w:r>
      <w:r w:rsidR="00785D2C" w:rsidRPr="007710C8">
        <w:rPr>
          <w:bCs/>
        </w:rPr>
        <w:t>Tietotekninen p</w:t>
      </w:r>
      <w:r w:rsidR="00C71719" w:rsidRPr="007710C8">
        <w:rPr>
          <w:bCs/>
        </w:rPr>
        <w:t>rosessi raa'an datan johtamisesta visualisoinniksi (</w:t>
      </w:r>
      <w:r w:rsidR="00C71719" w:rsidRPr="007710C8">
        <w:rPr>
          <w:bCs/>
          <w:i/>
        </w:rPr>
        <w:t>visualization pipeline</w:t>
      </w:r>
      <w:r w:rsidR="00C71719" w:rsidRPr="007710C8">
        <w:rPr>
          <w:bCs/>
        </w:rPr>
        <w:t xml:space="preserve">) </w:t>
      </w:r>
      <w:r w:rsidR="00785D2C" w:rsidRPr="007710C8">
        <w:rPr>
          <w:bCs/>
        </w:rPr>
        <w:t>noudattaa vahvasti</w:t>
      </w:r>
      <w:r w:rsidR="005802ED" w:rsidRPr="007710C8">
        <w:rPr>
          <w:bCs/>
        </w:rPr>
        <w:t xml:space="preserve"> edellisessä kappaleessa Khan </w:t>
      </w:r>
      <w:r w:rsidR="00785D2C" w:rsidRPr="007710C8">
        <w:rPr>
          <w:bCs/>
        </w:rPr>
        <w:t xml:space="preserve">&amp; Khanin [2011] käyttäjän näkökulmasta tekemää vuorovaikutteisen visualisoinnin prosessia. </w:t>
      </w:r>
      <w:r w:rsidR="00EB0904" w:rsidRPr="007710C8">
        <w:rPr>
          <w:bCs/>
        </w:rPr>
        <w:t>Järjestelmätason visualisoinnin prosessi on määritelty koostuvan</w:t>
      </w:r>
      <w:r w:rsidR="00C71719" w:rsidRPr="007710C8">
        <w:rPr>
          <w:bCs/>
        </w:rPr>
        <w:t xml:space="preserve"> seuraavista vaiheista: Tiedon analysoiminen, suodattaminen, kartoittaminen ja kuvantaminen</w:t>
      </w:r>
      <w:r w:rsidR="00C67343" w:rsidRPr="007710C8">
        <w:rPr>
          <w:bCs/>
        </w:rPr>
        <w:t xml:space="preserve"> [</w:t>
      </w:r>
      <w:r w:rsidR="006922AF" w:rsidRPr="007710C8">
        <w:rPr>
          <w:bCs/>
        </w:rPr>
        <w:t>InfoVis</w:t>
      </w:r>
      <w:r w:rsidR="00C67343" w:rsidRPr="007710C8">
        <w:rPr>
          <w:bCs/>
        </w:rPr>
        <w:t>]</w:t>
      </w:r>
      <w:r w:rsidR="00C71719" w:rsidRPr="007710C8">
        <w:rPr>
          <w:bCs/>
        </w:rPr>
        <w:t xml:space="preserve">. </w:t>
      </w:r>
    </w:p>
    <w:p w14:paraId="55423557" w14:textId="77777777" w:rsidR="00C71719" w:rsidRPr="007710C8" w:rsidRDefault="00C71719" w:rsidP="007710C8">
      <w:pPr>
        <w:pStyle w:val="Default"/>
        <w:spacing w:line="360" w:lineRule="auto"/>
        <w:jc w:val="both"/>
        <w:rPr>
          <w:bCs/>
        </w:rPr>
      </w:pPr>
    </w:p>
    <w:p w14:paraId="680520EC" w14:textId="77777777" w:rsidR="00C71719" w:rsidRPr="007710C8" w:rsidRDefault="00C71719" w:rsidP="007710C8">
      <w:pPr>
        <w:pStyle w:val="Default"/>
        <w:numPr>
          <w:ilvl w:val="0"/>
          <w:numId w:val="6"/>
        </w:numPr>
        <w:spacing w:line="360" w:lineRule="auto"/>
        <w:jc w:val="both"/>
        <w:rPr>
          <w:bCs/>
        </w:rPr>
      </w:pPr>
      <w:r w:rsidRPr="007710C8">
        <w:rPr>
          <w:bCs/>
          <w:i/>
        </w:rPr>
        <w:lastRenderedPageBreak/>
        <w:t>Tiedon analysoinnissa</w:t>
      </w:r>
      <w:r w:rsidRPr="007710C8">
        <w:rPr>
          <w:bCs/>
        </w:rPr>
        <w:t xml:space="preserve"> data valmistellaan visualisoimista varten esimerkiksi poistamalla puuttuvat tai virheelliseksi määritetyt arvot tai suodattamalla osa ei-halutuista arvoista pois. </w:t>
      </w:r>
    </w:p>
    <w:p w14:paraId="27CCE12B" w14:textId="77777777" w:rsidR="00C71719" w:rsidRPr="007710C8" w:rsidRDefault="00C71719" w:rsidP="007710C8">
      <w:pPr>
        <w:pStyle w:val="Default"/>
        <w:numPr>
          <w:ilvl w:val="0"/>
          <w:numId w:val="6"/>
        </w:numPr>
        <w:spacing w:line="360" w:lineRule="auto"/>
        <w:jc w:val="both"/>
        <w:rPr>
          <w:bCs/>
        </w:rPr>
      </w:pPr>
      <w:r w:rsidRPr="007710C8">
        <w:rPr>
          <w:bCs/>
          <w:i/>
        </w:rPr>
        <w:t>Suodattamisessa</w:t>
      </w:r>
      <w:r w:rsidRPr="007710C8">
        <w:rPr>
          <w:bCs/>
        </w:rPr>
        <w:t xml:space="preserve"> valitaan halutut osat tietojoukosta visualisointia varten usein käyttäjän toimesta</w:t>
      </w:r>
      <w:r w:rsidR="00D00FE5" w:rsidRPr="007710C8">
        <w:rPr>
          <w:bCs/>
        </w:rPr>
        <w:t>.</w:t>
      </w:r>
    </w:p>
    <w:p w14:paraId="79E6E384" w14:textId="77777777" w:rsidR="00C71719" w:rsidRPr="007710C8" w:rsidRDefault="00D00FE5" w:rsidP="007710C8">
      <w:pPr>
        <w:pStyle w:val="Default"/>
        <w:numPr>
          <w:ilvl w:val="0"/>
          <w:numId w:val="6"/>
        </w:numPr>
        <w:spacing w:line="360" w:lineRule="auto"/>
        <w:jc w:val="both"/>
        <w:rPr>
          <w:bCs/>
        </w:rPr>
      </w:pPr>
      <w:r w:rsidRPr="007710C8">
        <w:rPr>
          <w:bCs/>
          <w:i/>
        </w:rPr>
        <w:t>Kartoittamisessa</w:t>
      </w:r>
      <w:r w:rsidRPr="007710C8">
        <w:rPr>
          <w:bCs/>
        </w:rPr>
        <w:t xml:space="preserve"> data, josta ollaan kiinnostuneita</w:t>
      </w:r>
      <w:r w:rsidR="001431E9" w:rsidRPr="007710C8">
        <w:rPr>
          <w:bCs/>
        </w:rPr>
        <w:t>,</w:t>
      </w:r>
      <w:r w:rsidRPr="007710C8">
        <w:rPr>
          <w:bCs/>
        </w:rPr>
        <w:t xml:space="preserve"> liitetään osaksi geometrisiä primitiivejä, (esimerkiksi pisteet ja viivat) ja niiden ominaisuuksia (väri, sijainti, koko). </w:t>
      </w:r>
    </w:p>
    <w:p w14:paraId="29B3484C" w14:textId="77777777" w:rsidR="00D00FE5" w:rsidRPr="007710C8" w:rsidRDefault="00D00FE5" w:rsidP="007710C8">
      <w:pPr>
        <w:pStyle w:val="Default"/>
        <w:numPr>
          <w:ilvl w:val="0"/>
          <w:numId w:val="6"/>
        </w:numPr>
        <w:spacing w:line="360" w:lineRule="auto"/>
        <w:jc w:val="both"/>
        <w:rPr>
          <w:bCs/>
        </w:rPr>
      </w:pPr>
      <w:r w:rsidRPr="007710C8">
        <w:rPr>
          <w:bCs/>
          <w:i/>
        </w:rPr>
        <w:t>Kuvantamisessa</w:t>
      </w:r>
      <w:r w:rsidRPr="007710C8">
        <w:rPr>
          <w:bCs/>
        </w:rPr>
        <w:t xml:space="preserve"> aikaisempien vaiheiden pohjalta muodostettu geometrinen data muunnetaan kuvalliseen, visualisoituun muotoon.</w:t>
      </w:r>
    </w:p>
    <w:p w14:paraId="5DE96380" w14:textId="77777777" w:rsidR="006922AF" w:rsidRPr="007710C8" w:rsidRDefault="006922AF" w:rsidP="007710C8">
      <w:pPr>
        <w:pStyle w:val="Default"/>
        <w:spacing w:line="360" w:lineRule="auto"/>
        <w:rPr>
          <w:bCs/>
        </w:rPr>
      </w:pPr>
    </w:p>
    <w:p w14:paraId="5D9B01CF" w14:textId="77777777" w:rsidR="00C60F26" w:rsidRPr="007710C8" w:rsidRDefault="00C60F26" w:rsidP="007710C8">
      <w:pPr>
        <w:pStyle w:val="Default"/>
        <w:spacing w:line="360" w:lineRule="auto"/>
        <w:rPr>
          <w:bCs/>
        </w:rPr>
      </w:pPr>
    </w:p>
    <w:p w14:paraId="1EA15A03" w14:textId="77777777" w:rsidR="006922AF" w:rsidRPr="007710C8" w:rsidRDefault="006922AF" w:rsidP="007710C8">
      <w:pPr>
        <w:pStyle w:val="Default"/>
        <w:spacing w:line="360" w:lineRule="auto"/>
        <w:jc w:val="center"/>
        <w:rPr>
          <w:bCs/>
        </w:rPr>
      </w:pPr>
      <w:r w:rsidRPr="007710C8">
        <w:rPr>
          <w:noProof/>
          <w:lang w:eastAsia="fi-FI"/>
        </w:rPr>
        <w:drawing>
          <wp:inline distT="0" distB="0" distL="0" distR="0" wp14:anchorId="0644317F" wp14:editId="012B9368">
            <wp:extent cx="5314950" cy="1040407"/>
            <wp:effectExtent l="19050" t="0" r="0" b="0"/>
            <wp:docPr id="1" name="Picture 1" descr="File:Dossantos04vis 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ossantos04vis pipeline.png"/>
                    <pic:cNvPicPr>
                      <a:picLocks noChangeAspect="1" noChangeArrowheads="1"/>
                    </pic:cNvPicPr>
                  </pic:nvPicPr>
                  <pic:blipFill>
                    <a:blip r:embed="rId23" cstate="print"/>
                    <a:srcRect/>
                    <a:stretch>
                      <a:fillRect/>
                    </a:stretch>
                  </pic:blipFill>
                  <pic:spPr bwMode="auto">
                    <a:xfrm>
                      <a:off x="0" y="0"/>
                      <a:ext cx="5311093" cy="1039652"/>
                    </a:xfrm>
                    <a:prstGeom prst="rect">
                      <a:avLst/>
                    </a:prstGeom>
                    <a:noFill/>
                    <a:ln w="9525">
                      <a:noFill/>
                      <a:miter lim="800000"/>
                      <a:headEnd/>
                      <a:tailEnd/>
                    </a:ln>
                  </pic:spPr>
                </pic:pic>
              </a:graphicData>
            </a:graphic>
          </wp:inline>
        </w:drawing>
      </w:r>
    </w:p>
    <w:p w14:paraId="2F06E993" w14:textId="77777777" w:rsidR="006922AF" w:rsidRPr="007710C8" w:rsidRDefault="00E94CF0" w:rsidP="007710C8">
      <w:pPr>
        <w:pStyle w:val="Default"/>
        <w:spacing w:line="360" w:lineRule="auto"/>
        <w:jc w:val="center"/>
        <w:rPr>
          <w:bCs/>
          <w:i/>
          <w:sz w:val="22"/>
          <w:szCs w:val="22"/>
        </w:rPr>
      </w:pPr>
      <w:r w:rsidRPr="007710C8">
        <w:rPr>
          <w:bCs/>
          <w:i/>
          <w:sz w:val="22"/>
          <w:szCs w:val="22"/>
        </w:rPr>
        <w:t>Kuva 7</w:t>
      </w:r>
      <w:r w:rsidR="001431E9" w:rsidRPr="007710C8">
        <w:rPr>
          <w:bCs/>
          <w:i/>
          <w:sz w:val="22"/>
          <w:szCs w:val="22"/>
        </w:rPr>
        <w:t>. Visualisoinnin prosessi kuvattuna.</w:t>
      </w:r>
      <w:r w:rsidR="006922AF" w:rsidRPr="007710C8">
        <w:rPr>
          <w:bCs/>
          <w:i/>
          <w:sz w:val="22"/>
          <w:szCs w:val="22"/>
        </w:rPr>
        <w:t>.</w:t>
      </w:r>
    </w:p>
    <w:p w14:paraId="373B86FE" w14:textId="77777777" w:rsidR="00775A5D" w:rsidRDefault="00775A5D" w:rsidP="007710C8">
      <w:pPr>
        <w:pStyle w:val="Default"/>
        <w:spacing w:line="360" w:lineRule="auto"/>
        <w:jc w:val="center"/>
        <w:rPr>
          <w:bCs/>
          <w:i/>
          <w:sz w:val="22"/>
          <w:szCs w:val="22"/>
        </w:rPr>
      </w:pPr>
    </w:p>
    <w:p w14:paraId="3E3DA6BD" w14:textId="77777777" w:rsidR="005D0341" w:rsidRPr="007710C8" w:rsidRDefault="005D0341" w:rsidP="007710C8">
      <w:pPr>
        <w:pStyle w:val="Default"/>
        <w:spacing w:line="360" w:lineRule="auto"/>
        <w:jc w:val="center"/>
        <w:rPr>
          <w:bCs/>
          <w:i/>
          <w:sz w:val="22"/>
          <w:szCs w:val="22"/>
        </w:rPr>
      </w:pPr>
    </w:p>
    <w:p w14:paraId="01B688E8" w14:textId="6188D4C2" w:rsidR="00775A5D" w:rsidRPr="007710C8" w:rsidRDefault="00775A5D" w:rsidP="007710C8">
      <w:pPr>
        <w:spacing w:line="360" w:lineRule="auto"/>
        <w:ind w:firstLine="0"/>
        <w:rPr>
          <w:rFonts w:ascii="Times New Roman" w:hAnsi="Times New Roman"/>
        </w:rPr>
      </w:pPr>
      <w:r w:rsidRPr="007710C8">
        <w:rPr>
          <w:rFonts w:ascii="Times New Roman" w:hAnsi="Times New Roman"/>
        </w:rPr>
        <w:t xml:space="preserve">Perinteistä visualisoinnin prosessia hyödyntäviä järjestelmiä on kehitetty useita vuosien varrella. Nykyään visualisoitavan datan määrä asettaa näille kuitenkin haasteensa, sillä tiedon käsittely, suodattaminen ja </w:t>
      </w:r>
      <w:r w:rsidR="00F80408" w:rsidRPr="007710C8">
        <w:rPr>
          <w:rFonts w:ascii="Times New Roman" w:hAnsi="Times New Roman"/>
        </w:rPr>
        <w:t>yhteen liittäminen</w:t>
      </w:r>
      <w:r w:rsidRPr="007710C8">
        <w:rPr>
          <w:rFonts w:ascii="Times New Roman" w:hAnsi="Times New Roman"/>
        </w:rPr>
        <w:t xml:space="preserve"> suoritetaan offline</w:t>
      </w:r>
      <w:r w:rsidR="00F80408" w:rsidRPr="007710C8">
        <w:rPr>
          <w:rFonts w:ascii="Times New Roman" w:hAnsi="Times New Roman"/>
        </w:rPr>
        <w:t xml:space="preserve"> </w:t>
      </w:r>
      <w:r w:rsidRPr="007710C8">
        <w:rPr>
          <w:rFonts w:ascii="Times New Roman" w:hAnsi="Times New Roman"/>
        </w:rPr>
        <w:t xml:space="preserve">-tilassa paikallisesti, välittämättä kustannuksista. Datan määrän kasvaessa ongelmat kasvavat, kun yhä enemmän siirretään </w:t>
      </w:r>
      <w:r w:rsidR="00C5438C" w:rsidRPr="007710C8">
        <w:rPr>
          <w:rFonts w:ascii="Times New Roman" w:hAnsi="Times New Roman"/>
        </w:rPr>
        <w:t>tietoa</w:t>
      </w:r>
      <w:r w:rsidRPr="007710C8">
        <w:rPr>
          <w:rFonts w:ascii="Times New Roman" w:hAnsi="Times New Roman"/>
        </w:rPr>
        <w:t xml:space="preserve"> säilöv</w:t>
      </w:r>
      <w:r w:rsidR="00C5438C" w:rsidRPr="007710C8">
        <w:rPr>
          <w:rFonts w:ascii="Times New Roman" w:hAnsi="Times New Roman"/>
        </w:rPr>
        <w:t>ä</w:t>
      </w:r>
      <w:r w:rsidRPr="007710C8">
        <w:rPr>
          <w:rFonts w:ascii="Times New Roman" w:hAnsi="Times New Roman"/>
        </w:rPr>
        <w:t>n moduul</w:t>
      </w:r>
      <w:r w:rsidR="00C5438C" w:rsidRPr="007710C8">
        <w:rPr>
          <w:rFonts w:ascii="Times New Roman" w:hAnsi="Times New Roman"/>
        </w:rPr>
        <w:t>in</w:t>
      </w:r>
      <w:r w:rsidR="00A522C0" w:rsidRPr="007710C8">
        <w:rPr>
          <w:rFonts w:ascii="Times New Roman" w:hAnsi="Times New Roman"/>
        </w:rPr>
        <w:t xml:space="preserve"> (tietokanta)</w:t>
      </w:r>
      <w:r w:rsidR="00C5438C" w:rsidRPr="007710C8">
        <w:rPr>
          <w:rFonts w:ascii="Times New Roman" w:hAnsi="Times New Roman"/>
        </w:rPr>
        <w:t xml:space="preserve"> ja kuvantamisen suorittava</w:t>
      </w:r>
      <w:r w:rsidRPr="007710C8">
        <w:rPr>
          <w:rFonts w:ascii="Times New Roman" w:hAnsi="Times New Roman"/>
        </w:rPr>
        <w:t xml:space="preserve">n moduulin </w:t>
      </w:r>
      <w:r w:rsidR="00A522C0" w:rsidRPr="007710C8">
        <w:rPr>
          <w:rFonts w:ascii="Times New Roman" w:hAnsi="Times New Roman"/>
        </w:rPr>
        <w:t xml:space="preserve">(käyttöliittymä) </w:t>
      </w:r>
      <w:r w:rsidRPr="007710C8">
        <w:rPr>
          <w:rFonts w:ascii="Times New Roman" w:hAnsi="Times New Roman"/>
        </w:rPr>
        <w:t>välillä</w:t>
      </w:r>
      <w:r w:rsidR="00C5438C" w:rsidRPr="007710C8">
        <w:rPr>
          <w:rFonts w:ascii="Times New Roman" w:hAnsi="Times New Roman"/>
        </w:rPr>
        <w:t xml:space="preserve"> (</w:t>
      </w:r>
      <w:r w:rsidR="00C5438C" w:rsidRPr="007710C8">
        <w:rPr>
          <w:rFonts w:ascii="Times New Roman" w:hAnsi="Times New Roman"/>
          <w:i/>
        </w:rPr>
        <w:t xml:space="preserve">client </w:t>
      </w:r>
      <w:r w:rsidR="00CF0DA2" w:rsidRPr="007710C8">
        <w:rPr>
          <w:rFonts w:ascii="Times New Roman" w:hAnsi="Times New Roman"/>
          <w:i/>
        </w:rPr>
        <w:t>– server malli</w:t>
      </w:r>
      <w:r w:rsidR="00CF0DA2" w:rsidRPr="007710C8">
        <w:rPr>
          <w:rFonts w:ascii="Times New Roman" w:hAnsi="Times New Roman"/>
        </w:rPr>
        <w:t>)</w:t>
      </w:r>
      <w:r w:rsidRPr="007710C8">
        <w:rPr>
          <w:rFonts w:ascii="Times New Roman" w:hAnsi="Times New Roman"/>
        </w:rPr>
        <w:t xml:space="preserve"> [Vo </w:t>
      </w:r>
      <w:r w:rsidRPr="007710C8">
        <w:rPr>
          <w:rStyle w:val="Korostus"/>
          <w:rFonts w:ascii="Times New Roman" w:hAnsi="Times New Roman"/>
          <w:i w:val="0"/>
        </w:rPr>
        <w:t>et al</w:t>
      </w:r>
      <w:r w:rsidRPr="007710C8">
        <w:rPr>
          <w:rFonts w:ascii="Times New Roman" w:hAnsi="Times New Roman"/>
          <w:i/>
        </w:rPr>
        <w:t>.,</w:t>
      </w:r>
      <w:r w:rsidRPr="007710C8">
        <w:rPr>
          <w:rFonts w:ascii="Times New Roman" w:hAnsi="Times New Roman"/>
        </w:rPr>
        <w:t xml:space="preserve"> 2011]. </w:t>
      </w:r>
      <w:r w:rsidR="006068A5" w:rsidRPr="007710C8">
        <w:rPr>
          <w:rFonts w:ascii="Times New Roman" w:hAnsi="Times New Roman"/>
        </w:rPr>
        <w:t>Myös Moreland [2013] toteaa</w:t>
      </w:r>
      <w:r w:rsidR="00FE32F6">
        <w:rPr>
          <w:rFonts w:ascii="Times New Roman" w:hAnsi="Times New Roman"/>
        </w:rPr>
        <w:t xml:space="preserve"> tutkimuksessaan, että nykyiset</w:t>
      </w:r>
      <w:r w:rsidR="006068A5" w:rsidRPr="007710C8">
        <w:rPr>
          <w:rFonts w:ascii="Times New Roman" w:hAnsi="Times New Roman"/>
        </w:rPr>
        <w:t xml:space="preserve"> ahneet visualisoinnin algoritmit on suunnattu tarjoamaan lyhytaikaista laskentaa isolle datajoukolle. Toisena ongelmana Moreland näkee visualisointijärjestelmien huonon skaalautuvuuden jatkuvaan ja dynaamiseen datajoukkojen käsittelyyn. Aikaisempien visualisointityökalut ovat muuntautuneet huonosti tukemaan uusia ja kompleksisempia tietorakenteita, joten ratkaisuja on lähdetty hakemaan muualta. </w:t>
      </w:r>
      <w:r w:rsidRPr="007710C8">
        <w:rPr>
          <w:rFonts w:ascii="Times New Roman" w:hAnsi="Times New Roman"/>
        </w:rPr>
        <w:t xml:space="preserve">Suurten datajoukkojen käsittelyä ja visualisointia varten onkin </w:t>
      </w:r>
      <w:r w:rsidR="006068A5" w:rsidRPr="007710C8">
        <w:rPr>
          <w:rFonts w:ascii="Times New Roman" w:hAnsi="Times New Roman"/>
        </w:rPr>
        <w:t>kasvamassa määrin alettu käyttämää</w:t>
      </w:r>
      <w:r w:rsidR="00CF0DA2" w:rsidRPr="007710C8">
        <w:rPr>
          <w:rFonts w:ascii="Times New Roman" w:hAnsi="Times New Roman"/>
        </w:rPr>
        <w:t>n</w:t>
      </w:r>
      <w:r w:rsidRPr="007710C8">
        <w:rPr>
          <w:rFonts w:ascii="Times New Roman" w:hAnsi="Times New Roman"/>
        </w:rPr>
        <w:t xml:space="preserve"> </w:t>
      </w:r>
      <w:r w:rsidRPr="007710C8">
        <w:rPr>
          <w:rFonts w:ascii="Times New Roman" w:hAnsi="Times New Roman"/>
          <w:i/>
        </w:rPr>
        <w:t>MapReduce</w:t>
      </w:r>
      <w:r w:rsidR="00CF0DA2" w:rsidRPr="007710C8">
        <w:rPr>
          <w:rFonts w:ascii="Times New Roman" w:hAnsi="Times New Roman"/>
        </w:rPr>
        <w:t xml:space="preserve"> – </w:t>
      </w:r>
      <w:r w:rsidR="00FE32F6">
        <w:rPr>
          <w:rFonts w:ascii="Times New Roman" w:hAnsi="Times New Roman"/>
        </w:rPr>
        <w:t>ohjelmointimallia</w:t>
      </w:r>
      <w:r w:rsidR="00CF0DA2" w:rsidRPr="007710C8">
        <w:rPr>
          <w:rFonts w:ascii="Times New Roman" w:hAnsi="Times New Roman"/>
        </w:rPr>
        <w:t>. MapReduce -</w:t>
      </w:r>
      <w:r w:rsidR="00FE32F6">
        <w:rPr>
          <w:rFonts w:ascii="Times New Roman" w:hAnsi="Times New Roman"/>
        </w:rPr>
        <w:t>ohejlmointimalli</w:t>
      </w:r>
      <w:r w:rsidR="00CF0DA2" w:rsidRPr="007710C8">
        <w:rPr>
          <w:rFonts w:ascii="Times New Roman" w:hAnsi="Times New Roman"/>
        </w:rPr>
        <w:t xml:space="preserve"> onkin</w:t>
      </w:r>
      <w:r w:rsidRPr="007710C8">
        <w:rPr>
          <w:rFonts w:ascii="Times New Roman" w:hAnsi="Times New Roman"/>
        </w:rPr>
        <w:t xml:space="preserve"> suunniteltu suurten data määrien nopeaa käsittelyä varten.</w:t>
      </w:r>
    </w:p>
    <w:p w14:paraId="52AEDC76" w14:textId="77777777" w:rsidR="006922AF" w:rsidRDefault="006922AF" w:rsidP="007710C8">
      <w:pPr>
        <w:pStyle w:val="Default"/>
        <w:spacing w:line="360" w:lineRule="auto"/>
        <w:rPr>
          <w:bCs/>
        </w:rPr>
      </w:pPr>
    </w:p>
    <w:p w14:paraId="779A9683" w14:textId="77777777" w:rsidR="005D0341" w:rsidRDefault="005D0341" w:rsidP="007710C8">
      <w:pPr>
        <w:pStyle w:val="Default"/>
        <w:spacing w:line="360" w:lineRule="auto"/>
        <w:rPr>
          <w:bCs/>
        </w:rPr>
      </w:pPr>
    </w:p>
    <w:p w14:paraId="008D202C" w14:textId="77777777" w:rsidR="005D0341" w:rsidRPr="007710C8" w:rsidRDefault="005D0341" w:rsidP="007710C8">
      <w:pPr>
        <w:pStyle w:val="Default"/>
        <w:spacing w:line="360" w:lineRule="auto"/>
        <w:rPr>
          <w:bCs/>
        </w:rPr>
      </w:pPr>
    </w:p>
    <w:p w14:paraId="23F85A03" w14:textId="40826FA5" w:rsidR="00C60F26" w:rsidRPr="005D0341" w:rsidRDefault="004A2B8E" w:rsidP="005D0341">
      <w:pPr>
        <w:pStyle w:val="Otsikko21"/>
        <w:spacing w:line="360" w:lineRule="auto"/>
        <w:ind w:firstLine="0"/>
      </w:pPr>
      <w:bookmarkStart w:id="283" w:name="_Toc510974496"/>
      <w:r w:rsidRPr="007710C8">
        <w:lastRenderedPageBreak/>
        <w:t xml:space="preserve">3.5 </w:t>
      </w:r>
      <w:r w:rsidR="00B31899" w:rsidRPr="007710C8">
        <w:t>MapReduce</w:t>
      </w:r>
      <w:bookmarkEnd w:id="283"/>
    </w:p>
    <w:p w14:paraId="212C0248" w14:textId="798FEB1A" w:rsidR="005C65D2" w:rsidRDefault="00775A5D" w:rsidP="007710C8">
      <w:pPr>
        <w:pStyle w:val="Default"/>
        <w:spacing w:line="360" w:lineRule="auto"/>
        <w:jc w:val="both"/>
        <w:rPr>
          <w:bCs/>
        </w:rPr>
      </w:pPr>
      <w:r w:rsidRPr="008E044B">
        <w:rPr>
          <w:bCs/>
        </w:rPr>
        <w:t>MapR</w:t>
      </w:r>
      <w:r w:rsidR="00CA7FAF" w:rsidRPr="008E044B">
        <w:rPr>
          <w:bCs/>
        </w:rPr>
        <w:t>educe</w:t>
      </w:r>
      <w:r w:rsidR="00A522C0" w:rsidRPr="007710C8">
        <w:rPr>
          <w:bCs/>
        </w:rPr>
        <w:t xml:space="preserve"> on yleiskäyttöinen ja kevyt</w:t>
      </w:r>
      <w:r w:rsidR="00CA7FAF" w:rsidRPr="007710C8">
        <w:rPr>
          <w:bCs/>
        </w:rPr>
        <w:t xml:space="preserve"> </w:t>
      </w:r>
      <w:r w:rsidR="00EA7399">
        <w:rPr>
          <w:bCs/>
        </w:rPr>
        <w:t>ohjelmointimalli</w:t>
      </w:r>
      <w:r w:rsidR="00CA7FAF" w:rsidRPr="007710C8">
        <w:rPr>
          <w:bCs/>
        </w:rPr>
        <w:t xml:space="preserve">, joka on kehitetty erityisesti tiedon rinnakkaiseen prosessointiin hajautetussa järjestelmäympäristössä. </w:t>
      </w:r>
      <w:r w:rsidR="00CA7FAF" w:rsidRPr="00944001">
        <w:rPr>
          <w:bCs/>
        </w:rPr>
        <w:t>MapReduce</w:t>
      </w:r>
      <w:r w:rsidR="00CA7FAF" w:rsidRPr="007710C8">
        <w:rPr>
          <w:bCs/>
        </w:rPr>
        <w:t xml:space="preserve"> on osa </w:t>
      </w:r>
      <w:r w:rsidR="00CA7FAF" w:rsidRPr="007710C8">
        <w:rPr>
          <w:bCs/>
          <w:i/>
        </w:rPr>
        <w:t xml:space="preserve">Apache Hadoopin </w:t>
      </w:r>
      <w:r w:rsidR="00CA7FAF" w:rsidRPr="007710C8">
        <w:rPr>
          <w:bCs/>
        </w:rPr>
        <w:t>avoimeen lähdekoodiin pohjautuvaa kirjastoa, jo</w:t>
      </w:r>
      <w:r w:rsidR="008F6495" w:rsidRPr="007710C8">
        <w:rPr>
          <w:bCs/>
        </w:rPr>
        <w:t xml:space="preserve">nka tarkoituksena on mahdollistaa isojen tietomassojen käsittely hajauttamalla tiedon prosessointi pilvipalveluympäristössä useiden laitteiden hoidettavaksi. </w:t>
      </w:r>
      <w:r w:rsidR="00CA7FAF" w:rsidRPr="00944001">
        <w:rPr>
          <w:bCs/>
        </w:rPr>
        <w:t>MapReduce</w:t>
      </w:r>
      <w:r w:rsidR="00CA7FAF" w:rsidRPr="007710C8">
        <w:rPr>
          <w:bCs/>
        </w:rPr>
        <w:t xml:space="preserve"> perustuu kahden op</w:t>
      </w:r>
      <w:r w:rsidR="008F6495" w:rsidRPr="007710C8">
        <w:rPr>
          <w:bCs/>
        </w:rPr>
        <w:t>er</w:t>
      </w:r>
      <w:r w:rsidR="00FE32F6">
        <w:rPr>
          <w:bCs/>
        </w:rPr>
        <w:t>aation abstraktioon:</w:t>
      </w:r>
    </w:p>
    <w:p w14:paraId="213B2D7F" w14:textId="77777777" w:rsidR="00FE32F6" w:rsidRPr="007710C8" w:rsidRDefault="00FE32F6" w:rsidP="007710C8">
      <w:pPr>
        <w:pStyle w:val="Default"/>
        <w:spacing w:line="360" w:lineRule="auto"/>
        <w:jc w:val="both"/>
        <w:rPr>
          <w:bCs/>
        </w:rPr>
      </w:pPr>
    </w:p>
    <w:p w14:paraId="306041F9" w14:textId="09EDF0BD" w:rsidR="008F6495" w:rsidRPr="007710C8" w:rsidRDefault="008F6495" w:rsidP="007710C8">
      <w:pPr>
        <w:pStyle w:val="Default"/>
        <w:numPr>
          <w:ilvl w:val="0"/>
          <w:numId w:val="9"/>
        </w:numPr>
        <w:spacing w:line="360" w:lineRule="auto"/>
        <w:jc w:val="both"/>
        <w:rPr>
          <w:bCs/>
        </w:rPr>
      </w:pPr>
      <w:r w:rsidRPr="007710C8">
        <w:rPr>
          <w:bCs/>
          <w:i/>
        </w:rPr>
        <w:t xml:space="preserve">Map: </w:t>
      </w:r>
      <w:r w:rsidRPr="007710C8">
        <w:rPr>
          <w:bCs/>
        </w:rPr>
        <w:t xml:space="preserve">Prosessoi saamansa avain/arvo parit ja tuottaa näistä </w:t>
      </w:r>
      <w:r w:rsidR="00FE32F6">
        <w:rPr>
          <w:bCs/>
        </w:rPr>
        <w:t xml:space="preserve">tuloksena </w:t>
      </w:r>
      <w:r w:rsidRPr="007710C8">
        <w:rPr>
          <w:bCs/>
        </w:rPr>
        <w:t>nolla tai enemmän avain/arvo pareja.</w:t>
      </w:r>
    </w:p>
    <w:p w14:paraId="77CFC1AC" w14:textId="77777777" w:rsidR="00B9271D" w:rsidRPr="007710C8" w:rsidRDefault="008F6495" w:rsidP="007710C8">
      <w:pPr>
        <w:pStyle w:val="Default"/>
        <w:numPr>
          <w:ilvl w:val="0"/>
          <w:numId w:val="9"/>
        </w:numPr>
        <w:spacing w:line="360" w:lineRule="auto"/>
        <w:jc w:val="both"/>
        <w:rPr>
          <w:bCs/>
        </w:rPr>
      </w:pPr>
      <w:r w:rsidRPr="007710C8">
        <w:rPr>
          <w:bCs/>
          <w:i/>
        </w:rPr>
        <w:t>Reduce:</w:t>
      </w:r>
      <w:r w:rsidRPr="007710C8">
        <w:rPr>
          <w:bCs/>
        </w:rPr>
        <w:t xml:space="preserve"> Kutsutaan kerran jokaisen uniikin avaimen kohdalla. Funktio iteroi kaikkien arvojen lävitse, jotka jakavat saman avaimen ja tuottaa tuloksena nollan tai nollaa isomman arvon. </w:t>
      </w:r>
    </w:p>
    <w:p w14:paraId="7845E9FA" w14:textId="77777777" w:rsidR="001C7E86" w:rsidRPr="007710C8" w:rsidRDefault="001C7E86" w:rsidP="007710C8">
      <w:pPr>
        <w:pStyle w:val="Default"/>
        <w:spacing w:line="360" w:lineRule="auto"/>
        <w:jc w:val="center"/>
        <w:rPr>
          <w:bCs/>
        </w:rPr>
      </w:pPr>
      <w:r w:rsidRPr="007710C8">
        <w:rPr>
          <w:noProof/>
          <w:lang w:eastAsia="fi-FI"/>
        </w:rPr>
        <w:drawing>
          <wp:inline distT="0" distB="0" distL="0" distR="0" wp14:anchorId="7FC2AE15" wp14:editId="6A9D4966">
            <wp:extent cx="4747260" cy="2315508"/>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4754652" cy="2319113"/>
                    </a:xfrm>
                    <a:prstGeom prst="rect">
                      <a:avLst/>
                    </a:prstGeom>
                  </pic:spPr>
                </pic:pic>
              </a:graphicData>
            </a:graphic>
          </wp:inline>
        </w:drawing>
      </w:r>
    </w:p>
    <w:p w14:paraId="2D2E1DD3" w14:textId="77777777" w:rsidR="001C7E86" w:rsidRPr="007710C8" w:rsidRDefault="00E94CF0" w:rsidP="007710C8">
      <w:pPr>
        <w:pStyle w:val="Default"/>
        <w:spacing w:line="360" w:lineRule="auto"/>
        <w:jc w:val="center"/>
        <w:rPr>
          <w:bCs/>
          <w:i/>
          <w:sz w:val="22"/>
          <w:szCs w:val="22"/>
        </w:rPr>
      </w:pPr>
      <w:r w:rsidRPr="007710C8">
        <w:rPr>
          <w:bCs/>
          <w:i/>
          <w:sz w:val="22"/>
          <w:szCs w:val="22"/>
        </w:rPr>
        <w:t>Kuva 8</w:t>
      </w:r>
      <w:r w:rsidR="001C7E86" w:rsidRPr="007710C8">
        <w:rPr>
          <w:bCs/>
          <w:i/>
          <w:sz w:val="22"/>
          <w:szCs w:val="22"/>
        </w:rPr>
        <w:t xml:space="preserve">. Simuloitu kuvaus MapReduce </w:t>
      </w:r>
      <w:r w:rsidR="00A2369C" w:rsidRPr="007710C8">
        <w:rPr>
          <w:bCs/>
          <w:i/>
          <w:sz w:val="22"/>
          <w:szCs w:val="22"/>
        </w:rPr>
        <w:t>– funktion</w:t>
      </w:r>
      <w:r w:rsidR="001C7E86" w:rsidRPr="007710C8">
        <w:rPr>
          <w:bCs/>
          <w:i/>
          <w:sz w:val="22"/>
          <w:szCs w:val="22"/>
        </w:rPr>
        <w:t xml:space="preserve"> toiminnasta. </w:t>
      </w:r>
    </w:p>
    <w:p w14:paraId="5D3AE0D2" w14:textId="77777777" w:rsidR="001C7E86" w:rsidRPr="007710C8" w:rsidRDefault="001431E9" w:rsidP="007710C8">
      <w:pPr>
        <w:pStyle w:val="Default"/>
        <w:spacing w:line="360" w:lineRule="auto"/>
        <w:jc w:val="center"/>
        <w:rPr>
          <w:bCs/>
          <w:i/>
          <w:sz w:val="22"/>
          <w:szCs w:val="22"/>
          <w:u w:val="single"/>
        </w:rPr>
      </w:pPr>
      <w:r w:rsidRPr="007710C8">
        <w:rPr>
          <w:bCs/>
          <w:i/>
          <w:sz w:val="22"/>
          <w:szCs w:val="22"/>
          <w:u w:val="single"/>
        </w:rPr>
        <w:t>(</w:t>
      </w:r>
      <w:hyperlink r:id="rId25" w:history="1">
        <w:r w:rsidR="001C7E86" w:rsidRPr="007710C8">
          <w:rPr>
            <w:rStyle w:val="Hyperlinkki"/>
            <w:bCs/>
            <w:i/>
            <w:sz w:val="22"/>
            <w:szCs w:val="22"/>
          </w:rPr>
          <w:t>http://www.edureka.co/big-data-and-hadoop-course-curriculum</w:t>
        </w:r>
      </w:hyperlink>
      <w:r w:rsidRPr="007710C8">
        <w:rPr>
          <w:bCs/>
          <w:i/>
          <w:sz w:val="22"/>
          <w:szCs w:val="22"/>
          <w:u w:val="single"/>
        </w:rPr>
        <w:t>)</w:t>
      </w:r>
    </w:p>
    <w:p w14:paraId="36CFC8D5" w14:textId="77777777" w:rsidR="001C7E86" w:rsidRPr="007710C8" w:rsidRDefault="001C7E86" w:rsidP="007710C8">
      <w:pPr>
        <w:pStyle w:val="Default"/>
        <w:spacing w:line="360" w:lineRule="auto"/>
        <w:jc w:val="center"/>
        <w:rPr>
          <w:bCs/>
        </w:rPr>
      </w:pPr>
    </w:p>
    <w:p w14:paraId="5C586679" w14:textId="01033DDE" w:rsidR="00A522C0" w:rsidRPr="007710C8" w:rsidRDefault="001C7E86" w:rsidP="007710C8">
      <w:pPr>
        <w:pStyle w:val="Default"/>
        <w:spacing w:line="360" w:lineRule="auto"/>
        <w:jc w:val="both"/>
        <w:rPr>
          <w:bCs/>
        </w:rPr>
      </w:pPr>
      <w:r w:rsidRPr="00944001">
        <w:rPr>
          <w:bCs/>
        </w:rPr>
        <w:t>MapReducen</w:t>
      </w:r>
      <w:r w:rsidRPr="007710C8">
        <w:rPr>
          <w:bCs/>
        </w:rPr>
        <w:t xml:space="preserve"> suoritus alkaa </w:t>
      </w:r>
      <w:r w:rsidRPr="007710C8">
        <w:rPr>
          <w:bCs/>
          <w:i/>
        </w:rPr>
        <w:t>Map</w:t>
      </w:r>
      <w:r w:rsidR="001431E9" w:rsidRPr="007710C8">
        <w:rPr>
          <w:bCs/>
        </w:rPr>
        <w:t xml:space="preserve"> </w:t>
      </w:r>
      <w:r w:rsidRPr="007710C8">
        <w:rPr>
          <w:bCs/>
        </w:rPr>
        <w:t>-vaiheella,</w:t>
      </w:r>
      <w:r w:rsidR="00A522C0" w:rsidRPr="007710C8">
        <w:rPr>
          <w:bCs/>
        </w:rPr>
        <w:t xml:space="preserve"> jossa jokainen avain/arvo pari</w:t>
      </w:r>
      <w:r w:rsidRPr="007710C8">
        <w:rPr>
          <w:bCs/>
        </w:rPr>
        <w:t xml:space="preserve"> luodaan annetun syötteen pohjalta. Tämän jälkeen </w:t>
      </w:r>
      <w:r w:rsidRPr="007710C8">
        <w:rPr>
          <w:bCs/>
          <w:i/>
        </w:rPr>
        <w:t>Shuffle</w:t>
      </w:r>
      <w:r w:rsidR="001431E9" w:rsidRPr="007710C8">
        <w:rPr>
          <w:bCs/>
        </w:rPr>
        <w:t xml:space="preserve"> </w:t>
      </w:r>
      <w:r w:rsidRPr="007710C8">
        <w:rPr>
          <w:bCs/>
        </w:rPr>
        <w:t xml:space="preserve">-vaiheessa edellisen vaiheen avain/arvo parit ryhmitellään avaimen mukaisesti (saman avaimen omaavat samaan ryhmään). Lopuksi </w:t>
      </w:r>
      <w:r w:rsidRPr="007710C8">
        <w:rPr>
          <w:bCs/>
          <w:i/>
        </w:rPr>
        <w:t>Reduce</w:t>
      </w:r>
      <w:r w:rsidRPr="007710C8">
        <w:rPr>
          <w:bCs/>
        </w:rPr>
        <w:t xml:space="preserve"> -operaation avulla avain/arvo pareista koostetaan lopullinen tulos yhdistämällä arvot yhtenevän avaimen alaisuuteen. Tarkemmin operaation suoritus on kuvattu </w:t>
      </w:r>
      <w:r w:rsidR="00FE32F6">
        <w:rPr>
          <w:bCs/>
        </w:rPr>
        <w:t>Kuvassa 8,</w:t>
      </w:r>
      <w:r w:rsidRPr="007710C8">
        <w:rPr>
          <w:bCs/>
          <w:i/>
        </w:rPr>
        <w:t xml:space="preserve"> </w:t>
      </w:r>
      <w:r w:rsidR="00FE32F6">
        <w:rPr>
          <w:bCs/>
        </w:rPr>
        <w:t>jossa</w:t>
      </w:r>
      <w:r w:rsidRPr="007710C8">
        <w:rPr>
          <w:bCs/>
        </w:rPr>
        <w:t xml:space="preserve"> simuloidaan sanojen määrän simulointia saadusta syötteestä.</w:t>
      </w:r>
      <w:r w:rsidR="00F2477A" w:rsidRPr="007710C8">
        <w:rPr>
          <w:bCs/>
        </w:rPr>
        <w:t xml:space="preserve"> </w:t>
      </w:r>
    </w:p>
    <w:p w14:paraId="46601AA8" w14:textId="60B7401D" w:rsidR="00CA7FAF" w:rsidRPr="007710C8" w:rsidRDefault="00F2477A" w:rsidP="007710C8">
      <w:pPr>
        <w:pStyle w:val="Default"/>
        <w:spacing w:line="360" w:lineRule="auto"/>
        <w:ind w:firstLine="560"/>
        <w:jc w:val="both"/>
        <w:rPr>
          <w:bCs/>
        </w:rPr>
      </w:pPr>
      <w:r w:rsidRPr="007710C8">
        <w:rPr>
          <w:bCs/>
        </w:rPr>
        <w:t xml:space="preserve">Hadoopin ja MapReducen </w:t>
      </w:r>
      <w:r w:rsidR="00A522C0" w:rsidRPr="007710C8">
        <w:rPr>
          <w:bCs/>
        </w:rPr>
        <w:t>käytön avulla</w:t>
      </w:r>
      <w:r w:rsidRPr="007710C8">
        <w:rPr>
          <w:bCs/>
        </w:rPr>
        <w:t xml:space="preserve"> vältytään myös hajautetun ohjelmasuorituksen, datan hajauttamisen ja jakamisen sekä virheistä palautumisen ongelmiin varautumiselta, mitkä tarjotaan suoraan Hadoop </w:t>
      </w:r>
      <w:r w:rsidR="00714CDA" w:rsidRPr="007710C8">
        <w:rPr>
          <w:bCs/>
        </w:rPr>
        <w:t>– kirjaston</w:t>
      </w:r>
      <w:r w:rsidRPr="007710C8">
        <w:rPr>
          <w:bCs/>
        </w:rPr>
        <w:t xml:space="preserve"> </w:t>
      </w:r>
      <w:r w:rsidR="00356A07" w:rsidRPr="007710C8">
        <w:rPr>
          <w:bCs/>
        </w:rPr>
        <w:t xml:space="preserve">toimesta. Nämä yhdessä tekevät MapReducesta </w:t>
      </w:r>
      <w:r w:rsidR="00A522C0" w:rsidRPr="007710C8">
        <w:rPr>
          <w:bCs/>
        </w:rPr>
        <w:t>yksinkertaisen, mutta tehokkaan</w:t>
      </w:r>
      <w:r w:rsidR="00356A07" w:rsidRPr="007710C8">
        <w:rPr>
          <w:bCs/>
        </w:rPr>
        <w:t xml:space="preserve"> vaihtoehdon</w:t>
      </w:r>
      <w:r w:rsidR="00A522C0" w:rsidRPr="007710C8">
        <w:rPr>
          <w:bCs/>
        </w:rPr>
        <w:t xml:space="preserve"> s</w:t>
      </w:r>
      <w:r w:rsidR="00893ED7" w:rsidRPr="007710C8">
        <w:rPr>
          <w:bCs/>
        </w:rPr>
        <w:t>uurten datajoukkojen käsittelyyn, yhdistettynä vielä</w:t>
      </w:r>
      <w:r w:rsidR="002068D4" w:rsidRPr="007710C8">
        <w:rPr>
          <w:bCs/>
        </w:rPr>
        <w:t xml:space="preserve"> </w:t>
      </w:r>
      <w:r w:rsidR="00356A07" w:rsidRPr="007710C8">
        <w:rPr>
          <w:bCs/>
        </w:rPr>
        <w:t xml:space="preserve">järjestelmän </w:t>
      </w:r>
      <w:r w:rsidR="00FE32F6">
        <w:rPr>
          <w:bCs/>
        </w:rPr>
        <w:lastRenderedPageBreak/>
        <w:t>riippumattomuuteen</w:t>
      </w:r>
      <w:r w:rsidR="00356A07" w:rsidRPr="007710C8">
        <w:rPr>
          <w:bCs/>
        </w:rPr>
        <w:t xml:space="preserve"> </w:t>
      </w:r>
      <w:r w:rsidR="002068D4" w:rsidRPr="007710C8">
        <w:rPr>
          <w:bCs/>
        </w:rPr>
        <w:t xml:space="preserve">luettavaksi annetun </w:t>
      </w:r>
      <w:r w:rsidR="00356A07" w:rsidRPr="007710C8">
        <w:rPr>
          <w:bCs/>
        </w:rPr>
        <w:t>datan määrästä</w:t>
      </w:r>
      <w:r w:rsidR="007C4303" w:rsidRPr="007710C8">
        <w:rPr>
          <w:bCs/>
        </w:rPr>
        <w:t xml:space="preserve"> </w:t>
      </w:r>
      <w:r w:rsidR="007C4303" w:rsidRPr="007710C8">
        <w:t xml:space="preserve">[Vo </w:t>
      </w:r>
      <w:r w:rsidR="007C4303" w:rsidRPr="007710C8">
        <w:rPr>
          <w:rStyle w:val="Korostus"/>
        </w:rPr>
        <w:t>et al</w:t>
      </w:r>
      <w:r w:rsidR="007C4303" w:rsidRPr="007710C8">
        <w:t>., 2011</w:t>
      </w:r>
      <w:r w:rsidR="00ED7F0F" w:rsidRPr="007710C8">
        <w:t>]</w:t>
      </w:r>
      <w:r w:rsidR="00356A07" w:rsidRPr="007710C8">
        <w:rPr>
          <w:bCs/>
        </w:rPr>
        <w:t>.</w:t>
      </w:r>
      <w:r w:rsidR="004C7BAF" w:rsidRPr="007710C8">
        <w:rPr>
          <w:bCs/>
        </w:rPr>
        <w:t xml:space="preserve"> </w:t>
      </w:r>
      <w:r w:rsidR="00CA7FAF" w:rsidRPr="007710C8">
        <w:rPr>
          <w:bCs/>
        </w:rPr>
        <w:t>Vo ja kumppanit</w:t>
      </w:r>
      <w:r w:rsidR="005E203F" w:rsidRPr="007710C8">
        <w:rPr>
          <w:bCs/>
        </w:rPr>
        <w:t xml:space="preserve"> [2011]</w:t>
      </w:r>
      <w:r w:rsidR="00CA7FAF" w:rsidRPr="007710C8">
        <w:rPr>
          <w:bCs/>
        </w:rPr>
        <w:t xml:space="preserve"> </w:t>
      </w:r>
      <w:r w:rsidR="004C7BAF" w:rsidRPr="007710C8">
        <w:rPr>
          <w:bCs/>
        </w:rPr>
        <w:t>myös huomioivat</w:t>
      </w:r>
      <w:r w:rsidR="00CA7FAF" w:rsidRPr="007710C8">
        <w:rPr>
          <w:bCs/>
        </w:rPr>
        <w:t xml:space="preserve"> tutkimuksessaan, että yleisiä visualisointiin käytettyjä algoritmeja voidaan luonnollisesti kuvata </w:t>
      </w:r>
      <w:r w:rsidR="00CA7FAF" w:rsidRPr="00944001">
        <w:rPr>
          <w:bCs/>
        </w:rPr>
        <w:t>MapReducen</w:t>
      </w:r>
      <w:r w:rsidR="00CA7FAF" w:rsidRPr="007710C8">
        <w:rPr>
          <w:bCs/>
        </w:rPr>
        <w:t xml:space="preserve"> käyttämällä abstraktiolla ja luoda täten yksinkertaisia sekä erittäin hyvin skaalautuvia järjestelmiä.</w:t>
      </w:r>
      <w:r w:rsidR="006B58FF" w:rsidRPr="007710C8">
        <w:rPr>
          <w:bCs/>
        </w:rPr>
        <w:t xml:space="preserve"> </w:t>
      </w:r>
    </w:p>
    <w:p w14:paraId="6FEB6BAE" w14:textId="77777777" w:rsidR="00D91104" w:rsidRPr="007710C8" w:rsidRDefault="00D91104" w:rsidP="007710C8">
      <w:pPr>
        <w:spacing w:line="360" w:lineRule="auto"/>
        <w:ind w:firstLine="0"/>
        <w:rPr>
          <w:rFonts w:ascii="Times New Roman" w:hAnsi="Times New Roman"/>
          <w:sz w:val="21"/>
        </w:rPr>
      </w:pPr>
    </w:p>
    <w:p w14:paraId="358EEB72" w14:textId="77777777" w:rsidR="00D91104" w:rsidRPr="007710C8" w:rsidRDefault="00D91104" w:rsidP="007710C8">
      <w:pPr>
        <w:spacing w:line="360" w:lineRule="auto"/>
        <w:rPr>
          <w:rFonts w:ascii="Times New Roman" w:hAnsi="Times New Roman"/>
        </w:rPr>
      </w:pPr>
    </w:p>
    <w:p w14:paraId="470FCCAC" w14:textId="77777777" w:rsidR="00443AF0" w:rsidRDefault="00443AF0">
      <w:pPr>
        <w:suppressAutoHyphens w:val="0"/>
        <w:spacing w:line="276" w:lineRule="auto"/>
        <w:ind w:firstLine="0"/>
        <w:jc w:val="left"/>
        <w:rPr>
          <w:rFonts w:ascii="Times New Roman" w:hAnsi="Times New Roman"/>
          <w:b/>
          <w:bCs/>
          <w:sz w:val="28"/>
          <w:szCs w:val="28"/>
        </w:rPr>
      </w:pPr>
      <w:bookmarkStart w:id="284" w:name="_Toc462643324"/>
      <w:bookmarkStart w:id="285" w:name="_Toc463943276"/>
      <w:bookmarkEnd w:id="284"/>
      <w:bookmarkEnd w:id="285"/>
      <w:r>
        <w:rPr>
          <w:rFonts w:ascii="Times New Roman" w:hAnsi="Times New Roman"/>
        </w:rPr>
        <w:br w:type="page"/>
      </w:r>
    </w:p>
    <w:p w14:paraId="46EB4A5B" w14:textId="16D6BCA5" w:rsidR="00D91104" w:rsidRPr="007710C8" w:rsidRDefault="00152D44" w:rsidP="007710C8">
      <w:pPr>
        <w:pStyle w:val="Otsikko11"/>
        <w:spacing w:line="360" w:lineRule="auto"/>
        <w:ind w:firstLine="0"/>
        <w:rPr>
          <w:rFonts w:ascii="Times New Roman" w:hAnsi="Times New Roman"/>
          <w:color w:val="00000A"/>
        </w:rPr>
      </w:pPr>
      <w:bookmarkStart w:id="286" w:name="_Toc510974497"/>
      <w:r w:rsidRPr="007710C8">
        <w:rPr>
          <w:rFonts w:ascii="Times New Roman" w:hAnsi="Times New Roman"/>
          <w:color w:val="00000A"/>
        </w:rPr>
        <w:lastRenderedPageBreak/>
        <w:t>4. VIRTUAALITODELLISUUDEN HYÖDYNTÄMINEN</w:t>
      </w:r>
      <w:bookmarkEnd w:id="286"/>
    </w:p>
    <w:p w14:paraId="4B906C02" w14:textId="77777777" w:rsidR="00A911D0" w:rsidRPr="007710C8" w:rsidRDefault="00A911D0" w:rsidP="007710C8">
      <w:pPr>
        <w:spacing w:line="360" w:lineRule="auto"/>
        <w:ind w:firstLine="0"/>
        <w:rPr>
          <w:rFonts w:ascii="Times New Roman" w:hAnsi="Times New Roman"/>
        </w:rPr>
      </w:pPr>
    </w:p>
    <w:p w14:paraId="6DFB4053" w14:textId="2573CDD3" w:rsidR="00A50B8C" w:rsidRPr="007710C8" w:rsidRDefault="00EA5354" w:rsidP="009416B0">
      <w:pPr>
        <w:pStyle w:val="Otsikko21"/>
        <w:spacing w:line="360" w:lineRule="auto"/>
        <w:ind w:firstLine="0"/>
      </w:pPr>
      <w:bookmarkStart w:id="287" w:name="_Toc510974498"/>
      <w:r w:rsidRPr="007710C8">
        <w:t>4.1 Virtuaalitodellisuus aikaisemmin</w:t>
      </w:r>
      <w:bookmarkEnd w:id="287"/>
    </w:p>
    <w:p w14:paraId="5ADF9993" w14:textId="5E3F5AE9" w:rsidR="00A911D0" w:rsidRPr="007710C8" w:rsidRDefault="00A911D0" w:rsidP="007710C8">
      <w:pPr>
        <w:spacing w:line="360" w:lineRule="auto"/>
        <w:ind w:firstLine="0"/>
        <w:rPr>
          <w:rFonts w:ascii="Times New Roman" w:hAnsi="Times New Roman"/>
        </w:rPr>
      </w:pPr>
      <w:r w:rsidRPr="007710C8">
        <w:rPr>
          <w:rFonts w:ascii="Times New Roman" w:hAnsi="Times New Roman"/>
        </w:rPr>
        <w:t xml:space="preserve">Tieteellisessä tutkimuksessa virtuaalitodellisuus on </w:t>
      </w:r>
      <w:r w:rsidR="0003046D" w:rsidRPr="007710C8">
        <w:rPr>
          <w:rFonts w:ascii="Times New Roman" w:hAnsi="Times New Roman"/>
        </w:rPr>
        <w:t xml:space="preserve">jo pidempään </w:t>
      </w:r>
      <w:r w:rsidRPr="007710C8">
        <w:rPr>
          <w:rFonts w:ascii="Times New Roman" w:hAnsi="Times New Roman"/>
        </w:rPr>
        <w:t>nähty tehokkaana alustana ihmisen ja teknologian välisessä vuorovaikutuksessa</w:t>
      </w:r>
      <w:r w:rsidR="00222497" w:rsidRPr="007710C8">
        <w:rPr>
          <w:rFonts w:ascii="Times New Roman" w:hAnsi="Times New Roman"/>
        </w:rPr>
        <w:t xml:space="preserve"> [Burdea &amp; Coi</w:t>
      </w:r>
      <w:r w:rsidR="00645E0D" w:rsidRPr="007710C8">
        <w:rPr>
          <w:rFonts w:ascii="Times New Roman" w:hAnsi="Times New Roman"/>
        </w:rPr>
        <w:t>ffet</w:t>
      </w:r>
      <w:r w:rsidR="00222497" w:rsidRPr="007710C8">
        <w:rPr>
          <w:rFonts w:ascii="Times New Roman" w:hAnsi="Times New Roman"/>
        </w:rPr>
        <w:t>, 2003]</w:t>
      </w:r>
      <w:r w:rsidRPr="007710C8">
        <w:rPr>
          <w:rFonts w:ascii="Times New Roman" w:hAnsi="Times New Roman"/>
        </w:rPr>
        <w:t>.</w:t>
      </w:r>
      <w:r w:rsidR="0003046D" w:rsidRPr="007710C8">
        <w:rPr>
          <w:rFonts w:ascii="Times New Roman" w:hAnsi="Times New Roman"/>
        </w:rPr>
        <w:t xml:space="preserve"> Kim [2005] määritteli </w:t>
      </w:r>
      <w:r w:rsidR="00222497" w:rsidRPr="007710C8">
        <w:rPr>
          <w:rFonts w:ascii="Times New Roman" w:hAnsi="Times New Roman"/>
        </w:rPr>
        <w:t xml:space="preserve">tutkimuksessaan virtuaalitodellisuuden järjestelmäksi, joka takaa </w:t>
      </w:r>
      <w:r w:rsidR="001B5026" w:rsidRPr="007710C8">
        <w:rPr>
          <w:rFonts w:ascii="Times New Roman" w:hAnsi="Times New Roman"/>
        </w:rPr>
        <w:t>saumattoman</w:t>
      </w:r>
      <w:r w:rsidR="00222497" w:rsidRPr="007710C8">
        <w:rPr>
          <w:rFonts w:ascii="Times New Roman" w:hAnsi="Times New Roman"/>
        </w:rPr>
        <w:t xml:space="preserve"> </w:t>
      </w:r>
      <w:r w:rsidR="001B5026" w:rsidRPr="007710C8">
        <w:rPr>
          <w:rFonts w:ascii="Times New Roman" w:hAnsi="Times New Roman"/>
        </w:rPr>
        <w:t xml:space="preserve">käyttökokemuksen </w:t>
      </w:r>
      <w:r w:rsidR="00222497" w:rsidRPr="007710C8">
        <w:rPr>
          <w:rFonts w:ascii="Times New Roman" w:hAnsi="Times New Roman"/>
        </w:rPr>
        <w:t>ja koostuu useiden näyttöjen kokoonpanosta.</w:t>
      </w:r>
      <w:r w:rsidR="001B5026" w:rsidRPr="007710C8">
        <w:rPr>
          <w:rFonts w:ascii="Times New Roman" w:hAnsi="Times New Roman"/>
        </w:rPr>
        <w:t xml:space="preserve"> Näiden tehokkaiden ja innovatiivisten laitteiden </w:t>
      </w:r>
      <w:r w:rsidR="001D7DC0">
        <w:rPr>
          <w:rFonts w:ascii="Times New Roman" w:hAnsi="Times New Roman"/>
        </w:rPr>
        <w:t>onkin todettu tarjoavan työkalun</w:t>
      </w:r>
      <w:r w:rsidR="001B5026" w:rsidRPr="007710C8">
        <w:rPr>
          <w:rFonts w:ascii="Times New Roman" w:hAnsi="Times New Roman"/>
        </w:rPr>
        <w:t xml:space="preserve"> moniulotteisen ja kollaboratiivisen datan visualisoimiseen</w:t>
      </w:r>
      <w:r w:rsidR="005877AE" w:rsidRPr="007710C8">
        <w:rPr>
          <w:rFonts w:ascii="Times New Roman" w:hAnsi="Times New Roman"/>
        </w:rPr>
        <w:t xml:space="preserve">. Wangin ja kumppaneiden [2015] mukaan virtuaalitodellisuudella pystytään erityisesti edistämään tiedon </w:t>
      </w:r>
      <w:r w:rsidR="001D7DC0">
        <w:rPr>
          <w:rFonts w:ascii="Times New Roman" w:hAnsi="Times New Roman"/>
        </w:rPr>
        <w:t>geometrian ymmärrystä (muotojen ja</w:t>
      </w:r>
      <w:r w:rsidR="005877AE" w:rsidRPr="007710C8">
        <w:rPr>
          <w:rFonts w:ascii="Times New Roman" w:hAnsi="Times New Roman"/>
        </w:rPr>
        <w:t xml:space="preserve"> kokojen merkitys) sekä hahmottamaan tiedon sisältö intuitiivisemmin tehokkaamman visualisoinnin kautta.</w:t>
      </w:r>
    </w:p>
    <w:p w14:paraId="4FF3E188" w14:textId="6D058ADC" w:rsidR="007B3791" w:rsidRPr="007710C8" w:rsidRDefault="007C2F48" w:rsidP="007B3791">
      <w:pPr>
        <w:spacing w:line="360" w:lineRule="auto"/>
        <w:ind w:firstLine="0"/>
        <w:rPr>
          <w:rFonts w:ascii="Times New Roman" w:hAnsi="Times New Roman"/>
        </w:rPr>
      </w:pPr>
      <w:r w:rsidRPr="007710C8">
        <w:rPr>
          <w:rFonts w:ascii="Times New Roman" w:hAnsi="Times New Roman"/>
        </w:rPr>
        <w:tab/>
        <w:t>CAVE–ympäristöjä (</w:t>
      </w:r>
      <w:r w:rsidRPr="007710C8">
        <w:rPr>
          <w:rFonts w:ascii="Times New Roman" w:hAnsi="Times New Roman"/>
          <w:i/>
        </w:rPr>
        <w:t>Cave Automatic Virtual Environment</w:t>
      </w:r>
      <w:r w:rsidRPr="007710C8">
        <w:rPr>
          <w:rFonts w:ascii="Times New Roman" w:hAnsi="Times New Roman"/>
        </w:rPr>
        <w:t>) on jo pitkään hyödynnetty osana tieteellisiä tutkimuksia, joissa on haluttu hyödyntää virtuaalitodellisuuden elementtejä. CAVE pohjaiset järjestelmät ovat oll</w:t>
      </w:r>
      <w:r w:rsidR="00460BA8" w:rsidRPr="007710C8">
        <w:rPr>
          <w:rFonts w:ascii="Times New Roman" w:hAnsi="Times New Roman"/>
        </w:rPr>
        <w:t>eet hyvin kalliita ja niiden pystyttäminen on vaatinut paljon aikaa. Oculus Rift ja HTC Vive esimerkkeinä, tarjoavatkin nykyään halvemman ratkaisun hyödyntää virtuaalitodellisuutta eri toimialueilla ja sen mahdollisuudet on huomattu myös tutkimuspuolella.</w:t>
      </w:r>
      <w:r w:rsidR="00DD19A1" w:rsidRPr="007710C8">
        <w:rPr>
          <w:rFonts w:ascii="Times New Roman" w:hAnsi="Times New Roman"/>
        </w:rPr>
        <w:t xml:space="preserve"> Ensimm</w:t>
      </w:r>
      <w:r w:rsidR="00444021">
        <w:rPr>
          <w:rFonts w:ascii="Times New Roman" w:hAnsi="Times New Roman"/>
        </w:rPr>
        <w:t>äinen HMD-tyyppinen (</w:t>
      </w:r>
      <w:r w:rsidR="00444021" w:rsidRPr="00CD2DF5">
        <w:rPr>
          <w:rFonts w:ascii="Times New Roman" w:hAnsi="Times New Roman"/>
          <w:i/>
        </w:rPr>
        <w:t>Head Mount</w:t>
      </w:r>
      <w:r w:rsidR="00DD19A1" w:rsidRPr="00CD2DF5">
        <w:rPr>
          <w:rFonts w:ascii="Times New Roman" w:hAnsi="Times New Roman"/>
          <w:i/>
        </w:rPr>
        <w:t>ed Display</w:t>
      </w:r>
      <w:r w:rsidR="00DD19A1" w:rsidRPr="007710C8">
        <w:rPr>
          <w:rFonts w:ascii="Times New Roman" w:hAnsi="Times New Roman"/>
        </w:rPr>
        <w:t>) laite kehitettiin Sutherlandin [1968] toimesta ja Cox, Patterson sekä Thiebaux [</w:t>
      </w:r>
      <w:r w:rsidR="006B3467" w:rsidRPr="007710C8">
        <w:rPr>
          <w:rFonts w:ascii="Times New Roman" w:hAnsi="Times New Roman"/>
        </w:rPr>
        <w:t xml:space="preserve">Cox et al., </w:t>
      </w:r>
      <w:r w:rsidR="00DD19A1" w:rsidRPr="007710C8">
        <w:rPr>
          <w:rFonts w:ascii="Times New Roman" w:hAnsi="Times New Roman"/>
        </w:rPr>
        <w:t xml:space="preserve">1997] lähettivät patentin liittyen äänen sekä eleiden hyödyntämiseen 3D-ympäristöissä. </w:t>
      </w:r>
      <w:r w:rsidR="00CF6D83" w:rsidRPr="007710C8">
        <w:rPr>
          <w:rFonts w:ascii="Times New Roman" w:hAnsi="Times New Roman"/>
        </w:rPr>
        <w:t>Cruz-Neira sekä kumppanit [</w:t>
      </w:r>
      <w:r w:rsidR="008A41A9" w:rsidRPr="007710C8">
        <w:rPr>
          <w:rFonts w:ascii="Times New Roman" w:hAnsi="Times New Roman"/>
        </w:rPr>
        <w:t xml:space="preserve">Cruz-Neira et al., </w:t>
      </w:r>
      <w:r w:rsidR="00CF6D83" w:rsidRPr="007710C8">
        <w:rPr>
          <w:rFonts w:ascii="Times New Roman" w:hAnsi="Times New Roman"/>
        </w:rPr>
        <w:t xml:space="preserve">1993] hyödynsivät jo aikaisessa vaiheessa </w:t>
      </w:r>
      <w:r w:rsidR="00300BCD" w:rsidRPr="007710C8">
        <w:rPr>
          <w:rFonts w:ascii="Times New Roman" w:hAnsi="Times New Roman"/>
        </w:rPr>
        <w:t>CAVE-ympäristöä tutkimuksessaan ja</w:t>
      </w:r>
      <w:r w:rsidR="00CF6D83" w:rsidRPr="007710C8">
        <w:rPr>
          <w:rFonts w:ascii="Times New Roman" w:hAnsi="Times New Roman"/>
        </w:rPr>
        <w:t xml:space="preserve"> </w:t>
      </w:r>
      <w:r w:rsidR="002D00C2" w:rsidRPr="007710C8">
        <w:rPr>
          <w:rFonts w:ascii="Times New Roman" w:hAnsi="Times New Roman"/>
        </w:rPr>
        <w:t>Beck [2003] hyödynsi virtuaalitodellisuutta omassa kaupunkeja mal</w:t>
      </w:r>
      <w:r w:rsidR="00CF6D83" w:rsidRPr="007710C8">
        <w:rPr>
          <w:rFonts w:ascii="Times New Roman" w:hAnsi="Times New Roman"/>
        </w:rPr>
        <w:t>lintavassa VRGIS-järjestelmässä</w:t>
      </w:r>
      <w:r w:rsidR="00300BCD" w:rsidRPr="007710C8">
        <w:rPr>
          <w:rFonts w:ascii="Times New Roman" w:hAnsi="Times New Roman"/>
        </w:rPr>
        <w:t>, joka tunnetaan tutkimusalalla hyvin. Myöhemmin</w:t>
      </w:r>
      <w:r w:rsidR="002D00C2" w:rsidRPr="007710C8">
        <w:rPr>
          <w:rFonts w:ascii="Times New Roman" w:hAnsi="Times New Roman"/>
        </w:rPr>
        <w:t xml:space="preserve"> Foo ja kumppanit [2009]</w:t>
      </w:r>
      <w:r w:rsidR="00300BCD" w:rsidRPr="007710C8">
        <w:rPr>
          <w:rFonts w:ascii="Times New Roman" w:hAnsi="Times New Roman"/>
        </w:rPr>
        <w:t xml:space="preserve"> ottivat virtuaalitodellisuude</w:t>
      </w:r>
      <w:r w:rsidR="001D7DC0">
        <w:rPr>
          <w:rFonts w:ascii="Times New Roman" w:hAnsi="Times New Roman"/>
        </w:rPr>
        <w:t>n mukaan jo terveydenhuoltoon</w:t>
      </w:r>
      <w:r w:rsidR="00300BCD" w:rsidRPr="007710C8">
        <w:rPr>
          <w:rFonts w:ascii="Times New Roman" w:hAnsi="Times New Roman"/>
        </w:rPr>
        <w:t xml:space="preserve"> ja</w:t>
      </w:r>
      <w:r w:rsidR="00C32F71" w:rsidRPr="007710C8">
        <w:rPr>
          <w:rFonts w:ascii="Times New Roman" w:hAnsi="Times New Roman"/>
        </w:rPr>
        <w:t xml:space="preserve"> käyttivät virtuaalitodellisuutta </w:t>
      </w:r>
      <w:r w:rsidR="00300BCD" w:rsidRPr="007710C8">
        <w:rPr>
          <w:rFonts w:ascii="Times New Roman" w:hAnsi="Times New Roman"/>
        </w:rPr>
        <w:t xml:space="preserve">osana </w:t>
      </w:r>
      <w:r w:rsidR="00C32F71" w:rsidRPr="007710C8">
        <w:rPr>
          <w:rFonts w:ascii="Times New Roman" w:hAnsi="Times New Roman"/>
        </w:rPr>
        <w:t xml:space="preserve">endoskooppisten operaatioiden </w:t>
      </w:r>
      <w:r w:rsidR="00300BCD" w:rsidRPr="007710C8">
        <w:rPr>
          <w:rFonts w:ascii="Times New Roman" w:hAnsi="Times New Roman"/>
        </w:rPr>
        <w:t>suunnittelua</w:t>
      </w:r>
      <w:r w:rsidR="00CF6D83" w:rsidRPr="007710C8">
        <w:rPr>
          <w:rFonts w:ascii="Times New Roman" w:hAnsi="Times New Roman"/>
        </w:rPr>
        <w:t xml:space="preserve">. Näiden lisäksi virtuaalitodellisuuden tutkimus on vahvasti pyrkinyt löytämään ratkaisuja vaikeista motorisista vammoista kärsivien ihmisten kuntoutukseen. </w:t>
      </w:r>
      <w:r w:rsidR="00300BCD" w:rsidRPr="007710C8">
        <w:rPr>
          <w:rFonts w:ascii="Times New Roman" w:hAnsi="Times New Roman"/>
        </w:rPr>
        <w:t>Hyödynnetyn t</w:t>
      </w:r>
      <w:r w:rsidR="00CF6D83" w:rsidRPr="007710C8">
        <w:rPr>
          <w:rFonts w:ascii="Times New Roman" w:hAnsi="Times New Roman"/>
        </w:rPr>
        <w:t>ekno</w:t>
      </w:r>
      <w:r w:rsidR="00300BCD" w:rsidRPr="007710C8">
        <w:rPr>
          <w:rFonts w:ascii="Times New Roman" w:hAnsi="Times New Roman"/>
        </w:rPr>
        <w:t xml:space="preserve">logian näkökulmasta katsottuna </w:t>
      </w:r>
      <w:r w:rsidR="00FC10B3" w:rsidRPr="007710C8">
        <w:rPr>
          <w:rFonts w:ascii="Times New Roman" w:hAnsi="Times New Roman"/>
        </w:rPr>
        <w:t xml:space="preserve">CAVE-tyyliset ratkaisut </w:t>
      </w:r>
      <w:r w:rsidR="00637122" w:rsidRPr="007710C8">
        <w:rPr>
          <w:rFonts w:ascii="Times New Roman" w:hAnsi="Times New Roman"/>
        </w:rPr>
        <w:t xml:space="preserve">ovat </w:t>
      </w:r>
      <w:r w:rsidR="00300BCD" w:rsidRPr="007710C8">
        <w:rPr>
          <w:rFonts w:ascii="Times New Roman" w:hAnsi="Times New Roman"/>
        </w:rPr>
        <w:t xml:space="preserve">tällä hetkellä </w:t>
      </w:r>
      <w:r w:rsidR="00637122" w:rsidRPr="007710C8">
        <w:rPr>
          <w:rFonts w:ascii="Times New Roman" w:hAnsi="Times New Roman"/>
        </w:rPr>
        <w:t>tutkimuksissa</w:t>
      </w:r>
      <w:r w:rsidR="00FC10B3" w:rsidRPr="007710C8">
        <w:rPr>
          <w:rFonts w:ascii="Times New Roman" w:hAnsi="Times New Roman"/>
        </w:rPr>
        <w:t xml:space="preserve"> </w:t>
      </w:r>
      <w:r w:rsidR="00637122" w:rsidRPr="007710C8">
        <w:rPr>
          <w:rFonts w:ascii="Times New Roman" w:hAnsi="Times New Roman"/>
        </w:rPr>
        <w:t>korva</w:t>
      </w:r>
      <w:ins w:id="288" w:author="Harri Siirtola" w:date="2017-06-18T18:34:00Z">
        <w:r w:rsidR="00EA5003" w:rsidRPr="007710C8">
          <w:rPr>
            <w:rFonts w:ascii="Times New Roman" w:hAnsi="Times New Roman"/>
          </w:rPr>
          <w:t>u</w:t>
        </w:r>
      </w:ins>
      <w:r w:rsidR="00637122" w:rsidRPr="007710C8">
        <w:rPr>
          <w:rFonts w:ascii="Times New Roman" w:hAnsi="Times New Roman"/>
        </w:rPr>
        <w:t>tumassa</w:t>
      </w:r>
      <w:r w:rsidR="00FC10B3" w:rsidRPr="007710C8">
        <w:rPr>
          <w:rFonts w:ascii="Times New Roman" w:hAnsi="Times New Roman"/>
        </w:rPr>
        <w:t xml:space="preserve"> HMD-pohjaisilla virtuaalitodellisuuden laitteilla</w:t>
      </w:r>
      <w:r w:rsidR="001D7DC0">
        <w:rPr>
          <w:rFonts w:ascii="Times New Roman" w:hAnsi="Times New Roman"/>
        </w:rPr>
        <w:t>, mikä on varsin ymmärrettävää</w:t>
      </w:r>
      <w:r w:rsidR="00FC10B3" w:rsidRPr="007710C8">
        <w:rPr>
          <w:rFonts w:ascii="Times New Roman" w:hAnsi="Times New Roman"/>
        </w:rPr>
        <w:t>. Virtuaalitodellisuuden ala on kuitenkin hyvin uusi ja sen potentiaali on vielä nykyään</w:t>
      </w:r>
      <w:r w:rsidR="00300BCD" w:rsidRPr="007710C8">
        <w:rPr>
          <w:rFonts w:ascii="Times New Roman" w:hAnsi="Times New Roman"/>
        </w:rPr>
        <w:t>kin huonosti hyödynnetty. Tästä</w:t>
      </w:r>
      <w:r w:rsidR="00FC10B3" w:rsidRPr="007710C8">
        <w:rPr>
          <w:rFonts w:ascii="Times New Roman" w:hAnsi="Times New Roman"/>
        </w:rPr>
        <w:t xml:space="preserve"> kertoo virtuaalitodellisuusalustoille tuotetun sisällön </w:t>
      </w:r>
      <w:r w:rsidR="00300BCD" w:rsidRPr="007710C8">
        <w:rPr>
          <w:rFonts w:ascii="Times New Roman" w:hAnsi="Times New Roman"/>
        </w:rPr>
        <w:t xml:space="preserve">ja ratkaisujen </w:t>
      </w:r>
      <w:r w:rsidR="00FC10B3" w:rsidRPr="007710C8">
        <w:rPr>
          <w:rFonts w:ascii="Times New Roman" w:hAnsi="Times New Roman"/>
        </w:rPr>
        <w:t>niukkuus</w:t>
      </w:r>
      <w:r w:rsidR="001D7DC0">
        <w:rPr>
          <w:rFonts w:ascii="Times New Roman" w:hAnsi="Times New Roman"/>
        </w:rPr>
        <w:t xml:space="preserve"> varsinkin pelikategorioiden ulkopuolella</w:t>
      </w:r>
      <w:r w:rsidR="00FC10B3" w:rsidRPr="007710C8">
        <w:rPr>
          <w:rFonts w:ascii="Times New Roman" w:hAnsi="Times New Roman"/>
        </w:rPr>
        <w:t xml:space="preserve">.  Tutkimuksellisessa mielessä tilanne on tietysti hyvä, koska se avaa mahdollisuuden pohtimaan, mitä kaikkea virtuaalitodellisuudella voitaisiin saada aikaan. </w:t>
      </w:r>
      <w:r w:rsidR="007B3791" w:rsidRPr="007B3791">
        <w:rPr>
          <w:rFonts w:ascii="Times New Roman" w:hAnsi="Times New Roman"/>
        </w:rPr>
        <w:t xml:space="preserve">Alan kehityksen myötä virtuaalitodellisuuslasit mahdollistavat jatkossa myös katseenseurannan, minkä hyödyntäminen on erityisen </w:t>
      </w:r>
      <w:r w:rsidR="001D7DC0">
        <w:rPr>
          <w:rFonts w:ascii="Times New Roman" w:hAnsi="Times New Roman"/>
        </w:rPr>
        <w:t>arvokasta</w:t>
      </w:r>
      <w:r w:rsidR="007B3791" w:rsidRPr="007B3791">
        <w:rPr>
          <w:rFonts w:ascii="Times New Roman" w:hAnsi="Times New Roman"/>
        </w:rPr>
        <w:t xml:space="preserve">. Tällä hetkellä virtuaalitodellisuuteen pohjautuvassa </w:t>
      </w:r>
      <w:r w:rsidR="007B3791" w:rsidRPr="007B3791">
        <w:rPr>
          <w:rFonts w:ascii="Times New Roman" w:hAnsi="Times New Roman"/>
        </w:rPr>
        <w:lastRenderedPageBreak/>
        <w:t>sisällöntuottamisessa on haasteena erityisesti käyttäjän vapaus katsoa mihin haluaa, jolloin kriittinen sisältö saattaa mennä ohitse. Tällöin katseenseurannan avulla voidaan tarjota käyttäjälle huomioita esitettävään sisältöön liittyen, jos käyttäjän huomio on kiinnittynyt toisaalle.</w:t>
      </w:r>
      <w:r w:rsidR="007B3791" w:rsidRPr="007710C8">
        <w:rPr>
          <w:rFonts w:ascii="Times New Roman" w:hAnsi="Times New Roman"/>
        </w:rPr>
        <w:t xml:space="preserve"> </w:t>
      </w:r>
    </w:p>
    <w:p w14:paraId="3BF3546F" w14:textId="2E0587B6" w:rsidR="0072518C" w:rsidRPr="007710C8" w:rsidRDefault="0072518C" w:rsidP="007B3791">
      <w:pPr>
        <w:spacing w:line="360" w:lineRule="auto"/>
        <w:ind w:firstLine="1304"/>
        <w:rPr>
          <w:rFonts w:ascii="Times New Roman" w:hAnsi="Times New Roman"/>
        </w:rPr>
      </w:pPr>
      <w:r w:rsidRPr="007710C8">
        <w:rPr>
          <w:rFonts w:ascii="Times New Roman" w:hAnsi="Times New Roman"/>
        </w:rPr>
        <w:t>Virtuaalitodellisuuden esittelyn jälkeen, tässä työssä käydään yleisesti lävitse virtuaalitodellisuuden HM</w:t>
      </w:r>
      <w:r w:rsidR="00300BCD" w:rsidRPr="007710C8">
        <w:rPr>
          <w:rFonts w:ascii="Times New Roman" w:hAnsi="Times New Roman"/>
        </w:rPr>
        <w:t>D-pohjaisen teknologian sisältö sekä</w:t>
      </w:r>
      <w:r w:rsidRPr="007710C8">
        <w:rPr>
          <w:rFonts w:ascii="Times New Roman" w:hAnsi="Times New Roman"/>
        </w:rPr>
        <w:t xml:space="preserve"> teknologia ja keskitytään erityisesti HTC:n keittämiin </w:t>
      </w:r>
      <w:r w:rsidRPr="007710C8">
        <w:rPr>
          <w:rFonts w:ascii="Times New Roman" w:hAnsi="Times New Roman"/>
          <w:i/>
        </w:rPr>
        <w:t>Vive</w:t>
      </w:r>
      <w:r w:rsidRPr="007710C8">
        <w:rPr>
          <w:rFonts w:ascii="Times New Roman" w:hAnsi="Times New Roman"/>
        </w:rPr>
        <w:t xml:space="preserve">–virtuaalitodellisuuslaseihin, joita </w:t>
      </w:r>
      <w:r w:rsidR="001D7DC0">
        <w:rPr>
          <w:rFonts w:ascii="Times New Roman" w:hAnsi="Times New Roman"/>
        </w:rPr>
        <w:t>tutkielmassa on</w:t>
      </w:r>
      <w:r w:rsidRPr="007710C8">
        <w:rPr>
          <w:rFonts w:ascii="Times New Roman" w:hAnsi="Times New Roman"/>
        </w:rPr>
        <w:t xml:space="preserve"> myös </w:t>
      </w:r>
      <w:r w:rsidR="001D7DC0">
        <w:rPr>
          <w:rFonts w:ascii="Times New Roman" w:hAnsi="Times New Roman"/>
        </w:rPr>
        <w:t>tavoitteena hyödyntää.</w:t>
      </w:r>
    </w:p>
    <w:p w14:paraId="4A007110" w14:textId="77777777" w:rsidR="00CF6D83" w:rsidRDefault="00CF6D83" w:rsidP="007710C8">
      <w:pPr>
        <w:spacing w:line="360" w:lineRule="auto"/>
        <w:ind w:firstLine="0"/>
        <w:rPr>
          <w:rFonts w:ascii="Times New Roman" w:hAnsi="Times New Roman"/>
        </w:rPr>
      </w:pPr>
    </w:p>
    <w:p w14:paraId="061FB8EB" w14:textId="77777777" w:rsidR="007B3791" w:rsidRPr="007710C8" w:rsidRDefault="007B3791" w:rsidP="007710C8">
      <w:pPr>
        <w:spacing w:line="360" w:lineRule="auto"/>
        <w:ind w:firstLine="0"/>
        <w:rPr>
          <w:rFonts w:ascii="Times New Roman" w:hAnsi="Times New Roman"/>
        </w:rPr>
      </w:pPr>
    </w:p>
    <w:p w14:paraId="7064ED9D" w14:textId="50DC8470" w:rsidR="000F6E20" w:rsidRPr="009416B0" w:rsidRDefault="00E35009" w:rsidP="009416B0">
      <w:pPr>
        <w:pStyle w:val="Otsikko21"/>
        <w:spacing w:line="360" w:lineRule="auto"/>
        <w:ind w:firstLine="0"/>
      </w:pPr>
      <w:bookmarkStart w:id="289" w:name="_Toc510974499"/>
      <w:r w:rsidRPr="007710C8">
        <w:t>4.2</w:t>
      </w:r>
      <w:r w:rsidR="00CF6D83" w:rsidRPr="007710C8">
        <w:t xml:space="preserve"> Big Datan visualisointijärjestelmät</w:t>
      </w:r>
      <w:bookmarkEnd w:id="289"/>
    </w:p>
    <w:p w14:paraId="6AFC894F" w14:textId="2C448857" w:rsidR="00E96C22" w:rsidRPr="007710C8" w:rsidRDefault="00FA260F" w:rsidP="007710C8">
      <w:pPr>
        <w:spacing w:line="360" w:lineRule="auto"/>
        <w:ind w:firstLine="0"/>
        <w:rPr>
          <w:rFonts w:ascii="Times New Roman" w:hAnsi="Times New Roman"/>
        </w:rPr>
      </w:pPr>
      <w:r w:rsidRPr="007710C8">
        <w:rPr>
          <w:rFonts w:ascii="Times New Roman" w:hAnsi="Times New Roman"/>
        </w:rPr>
        <w:t>Soveltuva tiedon visualisointi on Tengin ja kumppaneiden [2015] mukaan su</w:t>
      </w:r>
      <w:r w:rsidR="00D141B0" w:rsidRPr="007710C8">
        <w:rPr>
          <w:rFonts w:ascii="Times New Roman" w:hAnsi="Times New Roman"/>
        </w:rPr>
        <w:t>urin helpottava tekijä Big D</w:t>
      </w:r>
      <w:r w:rsidR="004F4873" w:rsidRPr="007710C8">
        <w:rPr>
          <w:rFonts w:ascii="Times New Roman" w:hAnsi="Times New Roman"/>
        </w:rPr>
        <w:t>atan</w:t>
      </w:r>
      <w:r w:rsidRPr="007710C8">
        <w:rPr>
          <w:rFonts w:ascii="Times New Roman" w:hAnsi="Times New Roman"/>
        </w:rPr>
        <w:t xml:space="preserve"> hyödyntämisessä ja analysoinnissa. Myös Plugfelder</w:t>
      </w:r>
      <w:r w:rsidR="00F934DF" w:rsidRPr="007710C8">
        <w:rPr>
          <w:rFonts w:ascii="Times New Roman" w:hAnsi="Times New Roman"/>
        </w:rPr>
        <w:t xml:space="preserve"> ja Helmut</w:t>
      </w:r>
      <w:r w:rsidRPr="007710C8">
        <w:rPr>
          <w:rFonts w:ascii="Times New Roman" w:hAnsi="Times New Roman"/>
        </w:rPr>
        <w:t xml:space="preserve"> [2013] </w:t>
      </w:r>
      <w:r w:rsidR="00F934DF" w:rsidRPr="007710C8">
        <w:rPr>
          <w:rFonts w:ascii="Times New Roman" w:hAnsi="Times New Roman"/>
        </w:rPr>
        <w:t>pitävät</w:t>
      </w:r>
      <w:r w:rsidRPr="007710C8">
        <w:rPr>
          <w:rFonts w:ascii="Times New Roman" w:hAnsi="Times New Roman"/>
        </w:rPr>
        <w:t xml:space="preserve"> </w:t>
      </w:r>
      <w:commentRangeStart w:id="290"/>
      <w:r w:rsidRPr="007710C8">
        <w:rPr>
          <w:rFonts w:ascii="Times New Roman" w:hAnsi="Times New Roman"/>
        </w:rPr>
        <w:t>kattavaa tiedonvisualisointia vaatimuksena sille, että kerätty tieto saadaan valjastettua käyttöön</w:t>
      </w:r>
      <w:commentRangeEnd w:id="290"/>
      <w:r w:rsidR="00E377AE" w:rsidRPr="007710C8">
        <w:rPr>
          <w:rStyle w:val="Kommentinviite"/>
          <w:rFonts w:ascii="Times New Roman" w:hAnsi="Times New Roman"/>
        </w:rPr>
        <w:commentReference w:id="290"/>
      </w:r>
      <w:r w:rsidRPr="007710C8">
        <w:rPr>
          <w:rFonts w:ascii="Times New Roman" w:hAnsi="Times New Roman"/>
        </w:rPr>
        <w:t xml:space="preserve"> ja saatettua myös vähemmän asiantuntevuutta omaavien henkilöiden käyttöön. Virtuaalitodellisu</w:t>
      </w:r>
      <w:r w:rsidR="008B2335" w:rsidRPr="007710C8">
        <w:rPr>
          <w:rFonts w:ascii="Times New Roman" w:hAnsi="Times New Roman"/>
        </w:rPr>
        <w:t xml:space="preserve">utta hyödyntäviä </w:t>
      </w:r>
      <w:r w:rsidR="00D141B0" w:rsidRPr="007710C8">
        <w:rPr>
          <w:rFonts w:ascii="Times New Roman" w:hAnsi="Times New Roman"/>
        </w:rPr>
        <w:t>Big D</w:t>
      </w:r>
      <w:r w:rsidRPr="007710C8">
        <w:rPr>
          <w:rFonts w:ascii="Times New Roman" w:hAnsi="Times New Roman"/>
        </w:rPr>
        <w:t>atan v</w:t>
      </w:r>
      <w:r w:rsidR="008B2335" w:rsidRPr="007710C8">
        <w:rPr>
          <w:rFonts w:ascii="Times New Roman" w:hAnsi="Times New Roman"/>
        </w:rPr>
        <w:t>isualiso</w:t>
      </w:r>
      <w:r w:rsidR="004F4873" w:rsidRPr="007710C8">
        <w:rPr>
          <w:rFonts w:ascii="Times New Roman" w:hAnsi="Times New Roman"/>
        </w:rPr>
        <w:t xml:space="preserve">intijärjestelmiä ei </w:t>
      </w:r>
      <w:r w:rsidR="008B2335" w:rsidRPr="007710C8">
        <w:rPr>
          <w:rFonts w:ascii="Times New Roman" w:hAnsi="Times New Roman"/>
        </w:rPr>
        <w:t>ole kaupallisina versioina saatavilla, mutta aiheeseen liittyviä tutkimuksia ja tutkimuksellisia järjestelmiä on tehty muutamia.</w:t>
      </w:r>
      <w:r w:rsidR="00E96C22" w:rsidRPr="007710C8">
        <w:rPr>
          <w:rFonts w:ascii="Times New Roman" w:hAnsi="Times New Roman"/>
        </w:rPr>
        <w:t xml:space="preserve"> Seuraavaksi k</w:t>
      </w:r>
      <w:r w:rsidR="0051495F">
        <w:rPr>
          <w:rFonts w:ascii="Times New Roman" w:hAnsi="Times New Roman"/>
        </w:rPr>
        <w:t xml:space="preserve">äydään läpi kolme </w:t>
      </w:r>
      <w:r w:rsidR="00D141B0" w:rsidRPr="007710C8">
        <w:rPr>
          <w:rFonts w:ascii="Times New Roman" w:hAnsi="Times New Roman"/>
        </w:rPr>
        <w:t>Big D</w:t>
      </w:r>
      <w:r w:rsidR="00E96C22" w:rsidRPr="007710C8">
        <w:rPr>
          <w:rFonts w:ascii="Times New Roman" w:hAnsi="Times New Roman"/>
        </w:rPr>
        <w:t>a</w:t>
      </w:r>
      <w:r w:rsidR="0051495F">
        <w:rPr>
          <w:rFonts w:ascii="Times New Roman" w:hAnsi="Times New Roman"/>
        </w:rPr>
        <w:t>tan visualisointiin pohjautuvaa</w:t>
      </w:r>
      <w:r w:rsidR="00E96C22" w:rsidRPr="007710C8">
        <w:rPr>
          <w:rFonts w:ascii="Times New Roman" w:hAnsi="Times New Roman"/>
        </w:rPr>
        <w:t xml:space="preserve"> virtuaalitodellisuuden järjestelmää ja arvioidaan niiden tutkimuksellista sisältöä tätä tutkimustyötä silmällä pitäen.</w:t>
      </w:r>
    </w:p>
    <w:p w14:paraId="752C7D7A" w14:textId="08CB3147" w:rsidR="00682528" w:rsidRPr="007710C8" w:rsidRDefault="001474F4" w:rsidP="007710C8">
      <w:pPr>
        <w:spacing w:line="360" w:lineRule="auto"/>
        <w:ind w:firstLine="0"/>
        <w:rPr>
          <w:rFonts w:ascii="Times New Roman" w:hAnsi="Times New Roman"/>
        </w:rPr>
      </w:pPr>
      <w:r w:rsidRPr="007710C8">
        <w:rPr>
          <w:rFonts w:ascii="Times New Roman" w:hAnsi="Times New Roman"/>
        </w:rPr>
        <w:tab/>
      </w:r>
      <w:r w:rsidR="008B2335" w:rsidRPr="007710C8">
        <w:rPr>
          <w:rFonts w:ascii="Times New Roman" w:hAnsi="Times New Roman"/>
        </w:rPr>
        <w:t xml:space="preserve"> Donalekin ja kumppanien</w:t>
      </w:r>
      <w:r w:rsidR="00EB232F" w:rsidRPr="007710C8">
        <w:rPr>
          <w:rFonts w:ascii="Times New Roman" w:hAnsi="Times New Roman"/>
        </w:rPr>
        <w:t xml:space="preserve"> </w:t>
      </w:r>
      <w:r w:rsidR="008B2335" w:rsidRPr="007710C8">
        <w:rPr>
          <w:rFonts w:ascii="Times New Roman" w:hAnsi="Times New Roman"/>
        </w:rPr>
        <w:t>[2014] tekemää tutkimusta voidaan pitää ensimmäisenä</w:t>
      </w:r>
      <w:r w:rsidR="001E7A11" w:rsidRPr="007710C8">
        <w:rPr>
          <w:rFonts w:ascii="Times New Roman" w:hAnsi="Times New Roman"/>
        </w:rPr>
        <w:t xml:space="preserve"> työnä, </w:t>
      </w:r>
      <w:r w:rsidR="00D72115" w:rsidRPr="007710C8">
        <w:rPr>
          <w:rFonts w:ascii="Times New Roman" w:hAnsi="Times New Roman"/>
        </w:rPr>
        <w:t>jossa virtuaalitodellisuuden</w:t>
      </w:r>
      <w:r w:rsidR="001E7A11" w:rsidRPr="007710C8">
        <w:rPr>
          <w:rFonts w:ascii="Times New Roman" w:hAnsi="Times New Roman"/>
        </w:rPr>
        <w:t xml:space="preserve"> h</w:t>
      </w:r>
      <w:r w:rsidR="00D141B0" w:rsidRPr="007710C8">
        <w:rPr>
          <w:rFonts w:ascii="Times New Roman" w:hAnsi="Times New Roman"/>
        </w:rPr>
        <w:t>yötyjä Big D</w:t>
      </w:r>
      <w:r w:rsidR="00D72115" w:rsidRPr="007710C8">
        <w:rPr>
          <w:rFonts w:ascii="Times New Roman" w:hAnsi="Times New Roman"/>
        </w:rPr>
        <w:t>atan</w:t>
      </w:r>
      <w:r w:rsidR="001E7A11" w:rsidRPr="007710C8">
        <w:rPr>
          <w:rFonts w:ascii="Times New Roman" w:hAnsi="Times New Roman"/>
        </w:rPr>
        <w:t xml:space="preserve"> visualisoinnissa on tutkimuksellisesti arvioitu</w:t>
      </w:r>
      <w:r w:rsidR="008B2335" w:rsidRPr="007710C8">
        <w:rPr>
          <w:rFonts w:ascii="Times New Roman" w:hAnsi="Times New Roman"/>
        </w:rPr>
        <w:t xml:space="preserve">. He kehittivät tutkimuksessaan iVIZ-visualisointijärjestelmän, joka on suunnattu käytettäväksi </w:t>
      </w:r>
      <w:r w:rsidR="004F4873" w:rsidRPr="007710C8">
        <w:rPr>
          <w:rFonts w:ascii="Times New Roman" w:hAnsi="Times New Roman"/>
        </w:rPr>
        <w:t xml:space="preserve">tiedon analysoimista varten </w:t>
      </w:r>
      <w:r w:rsidR="008B2335" w:rsidRPr="007710C8">
        <w:rPr>
          <w:rFonts w:ascii="Times New Roman" w:hAnsi="Times New Roman"/>
        </w:rPr>
        <w:t xml:space="preserve">virtuaalilasien </w:t>
      </w:r>
      <w:r w:rsidR="004F4873" w:rsidRPr="007710C8">
        <w:rPr>
          <w:rFonts w:ascii="Times New Roman" w:hAnsi="Times New Roman"/>
        </w:rPr>
        <w:t>tai suoraan selaimen kautta</w:t>
      </w:r>
      <w:r w:rsidR="008B2335" w:rsidRPr="007710C8">
        <w:rPr>
          <w:rFonts w:ascii="Times New Roman" w:hAnsi="Times New Roman"/>
        </w:rPr>
        <w:t>.</w:t>
      </w:r>
      <w:r w:rsidR="00D72115" w:rsidRPr="007710C8">
        <w:rPr>
          <w:rFonts w:ascii="Times New Roman" w:hAnsi="Times New Roman"/>
        </w:rPr>
        <w:t xml:space="preserve"> Donalekin ja kumppaneiden [2014] tutkimuksen lähtökohta oli hyvin samanlainen kuin tässäkin tutkimuksessa: Hyödyntää virtuaalitodellisuutta yleisenä, </w:t>
      </w:r>
      <w:del w:id="291" w:author="Harri Siirtola" w:date="2017-06-18T18:54:00Z">
        <w:r w:rsidR="00D72115" w:rsidRPr="007710C8" w:rsidDel="00EA70C2">
          <w:rPr>
            <w:rFonts w:ascii="Times New Roman" w:hAnsi="Times New Roman"/>
          </w:rPr>
          <w:delText>abstraktoituna</w:delText>
        </w:r>
      </w:del>
      <w:ins w:id="292" w:author="Harri Siirtola" w:date="2017-06-18T18:54:00Z">
        <w:r w:rsidR="00EA70C2" w:rsidRPr="007710C8">
          <w:rPr>
            <w:rFonts w:ascii="Times New Roman" w:hAnsi="Times New Roman"/>
          </w:rPr>
          <w:t>abstrahoituna</w:t>
        </w:r>
      </w:ins>
      <w:r w:rsidR="00D72115" w:rsidRPr="007710C8">
        <w:rPr>
          <w:rFonts w:ascii="Times New Roman" w:hAnsi="Times New Roman"/>
        </w:rPr>
        <w:t xml:space="preserve"> visualisointityökaluna, joka tarjoaisi mahdollisuuden silmäillä ja analysoida </w:t>
      </w:r>
      <w:r w:rsidRPr="007710C8">
        <w:rPr>
          <w:rFonts w:ascii="Times New Roman" w:hAnsi="Times New Roman"/>
        </w:rPr>
        <w:t xml:space="preserve">mitä tahansa tietoa. </w:t>
      </w:r>
      <w:r w:rsidR="001751EE" w:rsidRPr="007710C8">
        <w:rPr>
          <w:rFonts w:ascii="Times New Roman" w:hAnsi="Times New Roman"/>
        </w:rPr>
        <w:t xml:space="preserve">Donalekilla ja kumppaneilla [2014] oli selvä näkökulma tutkimuksessaan siitä, että algoritmit eivät vielä nykyään pysty löytämään piilotettuja kytköksiä tietojoukon sisältä vaan tulee hyödyntää primitiivisintä järjestelmää, eli käyttäjän havainnointikykyä. Tästä syystä </w:t>
      </w:r>
      <w:r w:rsidRPr="007710C8">
        <w:rPr>
          <w:rFonts w:ascii="Times New Roman" w:hAnsi="Times New Roman"/>
        </w:rPr>
        <w:t xml:space="preserve">iVIZ-järjestelmässä koko tietojoukko piirretään </w:t>
      </w:r>
      <w:r w:rsidR="001751EE" w:rsidRPr="007710C8">
        <w:rPr>
          <w:rFonts w:ascii="Times New Roman" w:hAnsi="Times New Roman"/>
        </w:rPr>
        <w:t>virtuaalimaailmaa</w:t>
      </w:r>
      <w:r w:rsidR="004F4873" w:rsidRPr="007710C8">
        <w:rPr>
          <w:rFonts w:ascii="Times New Roman" w:hAnsi="Times New Roman"/>
        </w:rPr>
        <w:t>n ilman esisuodatusta. Järjestelmässä d</w:t>
      </w:r>
      <w:r w:rsidR="001751EE" w:rsidRPr="007710C8">
        <w:rPr>
          <w:rFonts w:ascii="Times New Roman" w:hAnsi="Times New Roman"/>
        </w:rPr>
        <w:t xml:space="preserve">ataelementit </w:t>
      </w:r>
      <w:r w:rsidR="00682528" w:rsidRPr="007710C8">
        <w:rPr>
          <w:rFonts w:ascii="Times New Roman" w:hAnsi="Times New Roman"/>
        </w:rPr>
        <w:t>kytketään osaksi XYZ-akselistoa, johon käyttäjä pystyy tekemään omia määrityksiä</w:t>
      </w:r>
      <w:r w:rsidR="001751EE" w:rsidRPr="007710C8">
        <w:rPr>
          <w:rFonts w:ascii="Times New Roman" w:hAnsi="Times New Roman"/>
        </w:rPr>
        <w:t>än</w:t>
      </w:r>
      <w:r w:rsidR="00682528" w:rsidRPr="007710C8">
        <w:rPr>
          <w:rFonts w:ascii="Times New Roman" w:hAnsi="Times New Roman"/>
        </w:rPr>
        <w:t>. K</w:t>
      </w:r>
      <w:r w:rsidRPr="007710C8">
        <w:rPr>
          <w:rFonts w:ascii="Times New Roman" w:hAnsi="Times New Roman"/>
        </w:rPr>
        <w:t>äyttäjälle annetaan mahdollisuus tutkia sisältöä</w:t>
      </w:r>
      <w:r w:rsidR="003A6452">
        <w:rPr>
          <w:rFonts w:ascii="Times New Roman" w:hAnsi="Times New Roman"/>
        </w:rPr>
        <w:t xml:space="preserve"> virtuaalitodellisuudessa</w:t>
      </w:r>
      <w:r w:rsidR="00682528" w:rsidRPr="007710C8">
        <w:rPr>
          <w:rFonts w:ascii="Times New Roman" w:hAnsi="Times New Roman"/>
        </w:rPr>
        <w:t xml:space="preserve"> täysin</w:t>
      </w:r>
      <w:r w:rsidRPr="007710C8">
        <w:rPr>
          <w:rFonts w:ascii="Times New Roman" w:hAnsi="Times New Roman"/>
        </w:rPr>
        <w:t xml:space="preserve"> vapaasti eri suodatusmekanismeja hyväksikäyttäen.</w:t>
      </w:r>
    </w:p>
    <w:p w14:paraId="46D6B32C" w14:textId="77777777" w:rsidR="000841E4" w:rsidRPr="007710C8" w:rsidRDefault="000841E4" w:rsidP="007710C8">
      <w:pPr>
        <w:spacing w:line="360" w:lineRule="auto"/>
        <w:ind w:firstLine="0"/>
        <w:jc w:val="center"/>
        <w:rPr>
          <w:rFonts w:ascii="Times New Roman" w:hAnsi="Times New Roman"/>
        </w:rPr>
      </w:pPr>
      <w:r w:rsidRPr="007710C8">
        <w:rPr>
          <w:rFonts w:ascii="Times New Roman" w:hAnsi="Times New Roman"/>
          <w:noProof/>
          <w:lang w:eastAsia="fi-FI"/>
        </w:rPr>
        <w:lastRenderedPageBreak/>
        <w:drawing>
          <wp:inline distT="0" distB="0" distL="0" distR="0" wp14:anchorId="2F15B77B" wp14:editId="1E04A187">
            <wp:extent cx="5608320" cy="2955453"/>
            <wp:effectExtent l="76200" t="76200" r="125730" b="13081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5338" cy="29591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A47095" w14:textId="77777777" w:rsidR="000841E4" w:rsidRPr="007710C8" w:rsidRDefault="000841E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w:t>
      </w:r>
      <w:r w:rsidR="00E94CF0" w:rsidRPr="007710C8">
        <w:rPr>
          <w:rFonts w:ascii="Times New Roman" w:hAnsi="Times New Roman"/>
          <w:i/>
          <w:sz w:val="22"/>
          <w:szCs w:val="22"/>
        </w:rPr>
        <w:t>uva 9</w:t>
      </w:r>
      <w:r w:rsidR="0014467D" w:rsidRPr="007710C8">
        <w:rPr>
          <w:rFonts w:ascii="Times New Roman" w:hAnsi="Times New Roman"/>
          <w:i/>
          <w:sz w:val="22"/>
          <w:szCs w:val="22"/>
        </w:rPr>
        <w:t>. Donalekin ja kumppaneiden</w:t>
      </w:r>
      <w:r w:rsidRPr="007710C8">
        <w:rPr>
          <w:rFonts w:ascii="Times New Roman" w:hAnsi="Times New Roman"/>
          <w:i/>
          <w:sz w:val="22"/>
          <w:szCs w:val="22"/>
        </w:rPr>
        <w:t xml:space="preserve"> [2014] kehittämän iVIZ-järjestelmän perusnäkymä.</w:t>
      </w:r>
    </w:p>
    <w:p w14:paraId="007FD68E" w14:textId="77777777" w:rsidR="000841E4" w:rsidRPr="007710C8" w:rsidRDefault="000841E4" w:rsidP="007710C8">
      <w:pPr>
        <w:spacing w:line="360" w:lineRule="auto"/>
        <w:ind w:firstLine="0"/>
        <w:jc w:val="center"/>
        <w:rPr>
          <w:rFonts w:ascii="Times New Roman" w:hAnsi="Times New Roman"/>
          <w:i/>
          <w:sz w:val="22"/>
          <w:szCs w:val="22"/>
        </w:rPr>
      </w:pPr>
    </w:p>
    <w:p w14:paraId="4356B192" w14:textId="77777777" w:rsidR="001474F4" w:rsidRPr="007710C8" w:rsidRDefault="001474F4" w:rsidP="007710C8">
      <w:pPr>
        <w:spacing w:line="360" w:lineRule="auto"/>
        <w:rPr>
          <w:rFonts w:ascii="Times New Roman" w:hAnsi="Times New Roman"/>
          <w:i/>
        </w:rPr>
      </w:pPr>
      <w:r w:rsidRPr="007710C8">
        <w:rPr>
          <w:rFonts w:ascii="Times New Roman" w:hAnsi="Times New Roman"/>
        </w:rPr>
        <w:t xml:space="preserve">Tutkimuksessa löydettiin viisi eri näkökulmaa miten tietoa </w:t>
      </w:r>
      <w:r w:rsidR="004F4873" w:rsidRPr="007710C8">
        <w:rPr>
          <w:rFonts w:ascii="Times New Roman" w:hAnsi="Times New Roman"/>
        </w:rPr>
        <w:t>voitaisiin</w:t>
      </w:r>
      <w:r w:rsidRPr="007710C8">
        <w:rPr>
          <w:rFonts w:ascii="Times New Roman" w:hAnsi="Times New Roman"/>
        </w:rPr>
        <w:t xml:space="preserve"> esittää </w:t>
      </w:r>
      <w:r w:rsidR="004F4873" w:rsidRPr="007710C8">
        <w:rPr>
          <w:rFonts w:ascii="Times New Roman" w:hAnsi="Times New Roman"/>
        </w:rPr>
        <w:t xml:space="preserve">mahdollisimman kattavasti </w:t>
      </w:r>
      <w:r w:rsidRPr="007710C8">
        <w:rPr>
          <w:rFonts w:ascii="Times New Roman" w:hAnsi="Times New Roman"/>
        </w:rPr>
        <w:t>osana yhtä dataelementtiä:</w:t>
      </w:r>
    </w:p>
    <w:p w14:paraId="6FE6F96A" w14:textId="77777777" w:rsidR="000F6E20"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XYZ – </w:t>
      </w:r>
      <w:r w:rsidRPr="007710C8">
        <w:rPr>
          <w:rFonts w:ascii="Times New Roman" w:hAnsi="Times New Roman"/>
        </w:rPr>
        <w:t>Sijainti XYZ-koordinaatistossa</w:t>
      </w:r>
    </w:p>
    <w:p w14:paraId="0AFB58D6"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RGBA – </w:t>
      </w:r>
      <w:r w:rsidRPr="007710C8">
        <w:rPr>
          <w:rFonts w:ascii="Times New Roman" w:hAnsi="Times New Roman"/>
        </w:rPr>
        <w:t>punainen, vihreä, sininen, alpha väritasokoodaus</w:t>
      </w:r>
    </w:p>
    <w:p w14:paraId="678BD0F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Koko – </w:t>
      </w:r>
      <w:r w:rsidRPr="007710C8">
        <w:rPr>
          <w:rFonts w:ascii="Times New Roman" w:hAnsi="Times New Roman"/>
        </w:rPr>
        <w:t>Elementin säteen pituus</w:t>
      </w:r>
    </w:p>
    <w:p w14:paraId="79DDBCD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Muoto – </w:t>
      </w:r>
      <w:r w:rsidRPr="007710C8">
        <w:rPr>
          <w:rFonts w:ascii="Times New Roman" w:hAnsi="Times New Roman"/>
        </w:rPr>
        <w:t>Kuutio, pyramidi, kolmio, sylinteri, pallo</w:t>
      </w:r>
    </w:p>
    <w:p w14:paraId="4AA3A8FA"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Tekstuuri – </w:t>
      </w:r>
      <w:r w:rsidRPr="007710C8">
        <w:rPr>
          <w:rFonts w:ascii="Times New Roman" w:hAnsi="Times New Roman"/>
        </w:rPr>
        <w:t>Kuva, joka voidaan piirtää elementin pintaan</w:t>
      </w:r>
    </w:p>
    <w:p w14:paraId="0396634E" w14:textId="77777777" w:rsidR="00A53CB5" w:rsidRPr="007710C8" w:rsidRDefault="00A53CB5" w:rsidP="007710C8">
      <w:pPr>
        <w:spacing w:line="360" w:lineRule="auto"/>
        <w:ind w:firstLine="0"/>
        <w:rPr>
          <w:rFonts w:ascii="Times New Roman" w:hAnsi="Times New Roman"/>
          <w:i/>
        </w:rPr>
      </w:pPr>
    </w:p>
    <w:p w14:paraId="3B6C4AB4" w14:textId="5B97EC64" w:rsidR="001474F4" w:rsidRPr="007710C8" w:rsidRDefault="001474F4" w:rsidP="007710C8">
      <w:pPr>
        <w:spacing w:line="360" w:lineRule="auto"/>
        <w:ind w:firstLine="0"/>
        <w:rPr>
          <w:rFonts w:ascii="Times New Roman" w:hAnsi="Times New Roman"/>
        </w:rPr>
      </w:pPr>
      <w:r w:rsidRPr="007710C8">
        <w:rPr>
          <w:rFonts w:ascii="Times New Roman" w:hAnsi="Times New Roman"/>
        </w:rPr>
        <w:t xml:space="preserve"> </w:t>
      </w:r>
      <w:r w:rsidR="00972B7B" w:rsidRPr="007710C8">
        <w:rPr>
          <w:rFonts w:ascii="Times New Roman" w:hAnsi="Times New Roman"/>
        </w:rPr>
        <w:t>Vaikka iVIZ-järjestelmän arvioinnissa järjestelmän osoitettiin parantavan tiedon analysoinnin prosessia, järjes</w:t>
      </w:r>
      <w:r w:rsidR="003C2501" w:rsidRPr="007710C8">
        <w:rPr>
          <w:rFonts w:ascii="Times New Roman" w:hAnsi="Times New Roman"/>
        </w:rPr>
        <w:t>telmää ei silti voi kuvata kovin innovatiiviseksi</w:t>
      </w:r>
      <w:r w:rsidR="00972B7B" w:rsidRPr="007710C8">
        <w:rPr>
          <w:rFonts w:ascii="Times New Roman" w:hAnsi="Times New Roman"/>
        </w:rPr>
        <w:t xml:space="preserve">. Donalek ja kumppanit [2014] eivät tutkimuksessaan avanneet tai perustelleet tekemiänsä valintoja järjestelmän visualisointipäätöksiin liittyen. Tutkimuksen pohjalta voidaan </w:t>
      </w:r>
      <w:r w:rsidR="003C2501" w:rsidRPr="007710C8">
        <w:rPr>
          <w:rFonts w:ascii="Times New Roman" w:hAnsi="Times New Roman"/>
        </w:rPr>
        <w:t>vain</w:t>
      </w:r>
      <w:r w:rsidR="00972B7B" w:rsidRPr="007710C8">
        <w:rPr>
          <w:rFonts w:ascii="Times New Roman" w:hAnsi="Times New Roman"/>
        </w:rPr>
        <w:t xml:space="preserve"> todeta, että iVIZ piirtää datae</w:t>
      </w:r>
      <w:r w:rsidR="003C2501" w:rsidRPr="007710C8">
        <w:rPr>
          <w:rFonts w:ascii="Times New Roman" w:hAnsi="Times New Roman"/>
        </w:rPr>
        <w:t>lementtejä näkyviin hyödyntäen p</w:t>
      </w:r>
      <w:r w:rsidR="00972B7B" w:rsidRPr="007710C8">
        <w:rPr>
          <w:rFonts w:ascii="Times New Roman" w:hAnsi="Times New Roman"/>
        </w:rPr>
        <w:t>isteparvi</w:t>
      </w:r>
      <w:ins w:id="293" w:author="Harri Siirtola" w:date="2017-06-18T18:55:00Z">
        <w:r w:rsidR="004A4AF3" w:rsidRPr="007710C8">
          <w:rPr>
            <w:rFonts w:ascii="Times New Roman" w:hAnsi="Times New Roman"/>
          </w:rPr>
          <w:t>-</w:t>
        </w:r>
      </w:ins>
      <w:del w:id="294" w:author="Harri Siirtola" w:date="2017-06-18T18:55:00Z">
        <w:r w:rsidR="00972B7B" w:rsidRPr="007710C8" w:rsidDel="004A4AF3">
          <w:rPr>
            <w:rFonts w:ascii="Times New Roman" w:hAnsi="Times New Roman"/>
          </w:rPr>
          <w:delText xml:space="preserve"> (</w:delText>
        </w:r>
        <w:r w:rsidR="00972B7B" w:rsidRPr="007710C8" w:rsidDel="004A4AF3">
          <w:rPr>
            <w:rFonts w:ascii="Times New Roman" w:hAnsi="Times New Roman"/>
            <w:i/>
          </w:rPr>
          <w:delText xml:space="preserve">Scatter plot) </w:delText>
        </w:r>
      </w:del>
      <w:r w:rsidR="00972B7B" w:rsidRPr="007710C8">
        <w:rPr>
          <w:rFonts w:ascii="Times New Roman" w:hAnsi="Times New Roman"/>
        </w:rPr>
        <w:t>visualisointia</w:t>
      </w:r>
      <w:ins w:id="295" w:author="Harri Siirtola" w:date="2017-06-18T18:56:00Z">
        <w:r w:rsidR="004A4AF3" w:rsidRPr="007710C8">
          <w:rPr>
            <w:rFonts w:ascii="Times New Roman" w:hAnsi="Times New Roman"/>
          </w:rPr>
          <w:t xml:space="preserve"> (</w:t>
        </w:r>
        <w:r w:rsidR="004A4AF3" w:rsidRPr="007710C8">
          <w:rPr>
            <w:rFonts w:ascii="Times New Roman" w:hAnsi="Times New Roman"/>
            <w:i/>
          </w:rPr>
          <w:t>Scatter plot)</w:t>
        </w:r>
      </w:ins>
      <w:r w:rsidR="00972B7B" w:rsidRPr="007710C8">
        <w:rPr>
          <w:rFonts w:ascii="Times New Roman" w:hAnsi="Times New Roman"/>
        </w:rPr>
        <w:t>, joka erityisesti ison datajoukon kohdalla tekee visualisoinnista sekavan. iVIZ-järjestelmä</w:t>
      </w:r>
      <w:r w:rsidR="003C2501" w:rsidRPr="007710C8">
        <w:rPr>
          <w:rFonts w:ascii="Times New Roman" w:hAnsi="Times New Roman"/>
        </w:rPr>
        <w:t>stä tarjolla olevat kuvankaappaukset itsessään jo osoittavat</w:t>
      </w:r>
      <w:r w:rsidR="00972B7B" w:rsidRPr="007710C8">
        <w:rPr>
          <w:rFonts w:ascii="Times New Roman" w:hAnsi="Times New Roman"/>
        </w:rPr>
        <w:t>, että pisteparvi-tekniikka toimii heikosti myös virtuaalitodellisuutta hyödynnettäessä (</w:t>
      </w:r>
      <w:r w:rsidR="00F9536E">
        <w:rPr>
          <w:rFonts w:ascii="Times New Roman" w:hAnsi="Times New Roman"/>
        </w:rPr>
        <w:t>Kuva 9</w:t>
      </w:r>
      <w:r w:rsidR="003C2501" w:rsidRPr="007710C8">
        <w:rPr>
          <w:rFonts w:ascii="Times New Roman" w:hAnsi="Times New Roman"/>
        </w:rPr>
        <w:t>). Donalek</w:t>
      </w:r>
      <w:r w:rsidR="00972B7B" w:rsidRPr="007710C8">
        <w:rPr>
          <w:rFonts w:ascii="Times New Roman" w:hAnsi="Times New Roman"/>
        </w:rPr>
        <w:t xml:space="preserve"> ja kumppanit mainitsevat tutkimuksensa lopuksi julkaisevansa alustan tiedeyhteisön käyt</w:t>
      </w:r>
      <w:r w:rsidR="00A53CB5" w:rsidRPr="007710C8">
        <w:rPr>
          <w:rFonts w:ascii="Times New Roman" w:hAnsi="Times New Roman"/>
        </w:rPr>
        <w:t>töön</w:t>
      </w:r>
      <w:ins w:id="296" w:author="Hassi Sakari" w:date="2017-10-29T16:27:00Z">
        <w:r w:rsidR="00E66B0E" w:rsidRPr="007710C8">
          <w:rPr>
            <w:rFonts w:ascii="Times New Roman" w:hAnsi="Times New Roman"/>
          </w:rPr>
          <w:t>. Vaikuttaa kuitenkin siltä</w:t>
        </w:r>
      </w:ins>
      <w:del w:id="297" w:author="Hassi Sakari" w:date="2017-10-29T16:27:00Z">
        <w:r w:rsidR="00A53CB5" w:rsidRPr="007710C8" w:rsidDel="00E66B0E">
          <w:rPr>
            <w:rFonts w:ascii="Times New Roman" w:hAnsi="Times New Roman"/>
          </w:rPr>
          <w:delText xml:space="preserve">, mutta </w:delText>
        </w:r>
      </w:del>
      <w:commentRangeStart w:id="298"/>
      <w:del w:id="299" w:author="Hassi Sakari" w:date="2017-10-29T16:26:00Z">
        <w:r w:rsidR="00A53CB5" w:rsidRPr="007710C8" w:rsidDel="00E66B0E">
          <w:rPr>
            <w:rFonts w:ascii="Times New Roman" w:hAnsi="Times New Roman"/>
          </w:rPr>
          <w:delText xml:space="preserve">merkittäviä edistysaskelia järjestelmän osalta ei ole </w:delText>
        </w:r>
        <w:r w:rsidR="00BD5811" w:rsidRPr="007710C8" w:rsidDel="00E66B0E">
          <w:rPr>
            <w:rFonts w:ascii="Times New Roman" w:hAnsi="Times New Roman"/>
          </w:rPr>
          <w:delText>enää</w:delText>
        </w:r>
        <w:r w:rsidR="00A53CB5" w:rsidRPr="007710C8" w:rsidDel="00E66B0E">
          <w:rPr>
            <w:rFonts w:ascii="Times New Roman" w:hAnsi="Times New Roman"/>
          </w:rPr>
          <w:delText xml:space="preserve"> tapahtunut</w:delText>
        </w:r>
        <w:r w:rsidR="003C2501" w:rsidRPr="007710C8" w:rsidDel="00E66B0E">
          <w:rPr>
            <w:rFonts w:ascii="Times New Roman" w:hAnsi="Times New Roman"/>
          </w:rPr>
          <w:delText xml:space="preserve"> tai tästä ei löydy informaatiota</w:delText>
        </w:r>
      </w:del>
      <w:ins w:id="300" w:author="Hassi Sakari" w:date="2017-10-29T16:27:00Z">
        <w:r w:rsidR="00E66B0E" w:rsidRPr="007710C8">
          <w:rPr>
            <w:rFonts w:ascii="Times New Roman" w:hAnsi="Times New Roman"/>
          </w:rPr>
          <w:t>, että</w:t>
        </w:r>
      </w:ins>
      <w:ins w:id="301" w:author="Hassi Sakari" w:date="2017-10-29T16:26:00Z">
        <w:r w:rsidR="00E66B0E" w:rsidRPr="007710C8">
          <w:rPr>
            <w:rFonts w:ascii="Times New Roman" w:hAnsi="Times New Roman"/>
          </w:rPr>
          <w:t xml:space="preserve"> järjestelmän kehitystyö on lopetettu</w:t>
        </w:r>
      </w:ins>
      <w:r w:rsidR="00A53CB5" w:rsidRPr="007710C8">
        <w:rPr>
          <w:rFonts w:ascii="Times New Roman" w:hAnsi="Times New Roman"/>
        </w:rPr>
        <w:t>.</w:t>
      </w:r>
      <w:commentRangeEnd w:id="298"/>
      <w:r w:rsidR="004A4AF3" w:rsidRPr="007710C8">
        <w:rPr>
          <w:rStyle w:val="Kommentinviite"/>
          <w:rFonts w:ascii="Times New Roman" w:hAnsi="Times New Roman"/>
        </w:rPr>
        <w:commentReference w:id="298"/>
      </w:r>
      <w:r w:rsidR="00A53CB5" w:rsidRPr="007710C8">
        <w:rPr>
          <w:rFonts w:ascii="Times New Roman" w:hAnsi="Times New Roman"/>
        </w:rPr>
        <w:t xml:space="preserve"> </w:t>
      </w:r>
    </w:p>
    <w:p w14:paraId="447AAB0A" w14:textId="6E54A9EB" w:rsidR="00BD5811" w:rsidRPr="007710C8" w:rsidRDefault="00BD5811" w:rsidP="007710C8">
      <w:pPr>
        <w:spacing w:line="360" w:lineRule="auto"/>
        <w:ind w:firstLine="0"/>
        <w:rPr>
          <w:rFonts w:ascii="Times New Roman" w:hAnsi="Times New Roman"/>
        </w:rPr>
      </w:pPr>
      <w:r w:rsidRPr="007710C8">
        <w:rPr>
          <w:rFonts w:ascii="Times New Roman" w:hAnsi="Times New Roman"/>
        </w:rPr>
        <w:tab/>
        <w:t>Toinen tieteellis</w:t>
      </w:r>
      <w:r w:rsidR="00D141B0" w:rsidRPr="007710C8">
        <w:rPr>
          <w:rFonts w:ascii="Times New Roman" w:hAnsi="Times New Roman"/>
        </w:rPr>
        <w:t>tä tutkimusta varten luotu Big D</w:t>
      </w:r>
      <w:r w:rsidRPr="007710C8">
        <w:rPr>
          <w:rFonts w:ascii="Times New Roman" w:hAnsi="Times New Roman"/>
        </w:rPr>
        <w:t xml:space="preserve">atan virtuaalitodellisuuden visualisointialusta luotiin Moranin ja kumppaneiden [2015] </w:t>
      </w:r>
      <w:commentRangeStart w:id="302"/>
      <w:del w:id="303" w:author="Hassi Sakari" w:date="2017-10-29T16:27:00Z">
        <w:r w:rsidRPr="007710C8" w:rsidDel="00E66B0E">
          <w:rPr>
            <w:rFonts w:ascii="Times New Roman" w:hAnsi="Times New Roman"/>
          </w:rPr>
          <w:delText>toimesta</w:delText>
        </w:r>
        <w:commentRangeEnd w:id="302"/>
        <w:r w:rsidR="004A4AF3" w:rsidRPr="007710C8" w:rsidDel="00E66B0E">
          <w:rPr>
            <w:rStyle w:val="Kommentinviite"/>
            <w:rFonts w:ascii="Times New Roman" w:hAnsi="Times New Roman"/>
          </w:rPr>
          <w:commentReference w:id="302"/>
        </w:r>
      </w:del>
      <w:ins w:id="304" w:author="Hassi Sakari" w:date="2017-10-29T16:27:00Z">
        <w:r w:rsidR="00E66B0E" w:rsidRPr="007710C8">
          <w:rPr>
            <w:rFonts w:ascii="Times New Roman" w:hAnsi="Times New Roman"/>
          </w:rPr>
          <w:t>tutkimustyössä</w:t>
        </w:r>
      </w:ins>
      <w:r w:rsidRPr="007710C8">
        <w:rPr>
          <w:rFonts w:ascii="Times New Roman" w:hAnsi="Times New Roman"/>
        </w:rPr>
        <w:t xml:space="preserve">. Heidän tutkimuksessaan </w:t>
      </w:r>
      <w:r w:rsidRPr="007710C8">
        <w:rPr>
          <w:rFonts w:ascii="Times New Roman" w:hAnsi="Times New Roman"/>
        </w:rPr>
        <w:lastRenderedPageBreak/>
        <w:t>oli tavoitteena visualisoida tietoa MIT-kampuksen alueella lähetettyjen Twitter viestien sisällön pohjalta. Tutkimusryhmä mallinsi virtuaalitodellisuuteen kampusalueen ja Twitter-</w:t>
      </w:r>
      <w:r w:rsidR="001279F8" w:rsidRPr="007710C8">
        <w:rPr>
          <w:rFonts w:ascii="Times New Roman" w:hAnsi="Times New Roman"/>
        </w:rPr>
        <w:t>viestien geolokaatio-</w:t>
      </w:r>
      <w:r w:rsidRPr="007710C8">
        <w:rPr>
          <w:rFonts w:ascii="Times New Roman" w:hAnsi="Times New Roman"/>
        </w:rPr>
        <w:t>metatietoa hyödyntämällä</w:t>
      </w:r>
      <w:r w:rsidR="00784338" w:rsidRPr="007710C8">
        <w:rPr>
          <w:rFonts w:ascii="Times New Roman" w:hAnsi="Times New Roman"/>
        </w:rPr>
        <w:t>,</w:t>
      </w:r>
      <w:r w:rsidRPr="007710C8">
        <w:rPr>
          <w:rFonts w:ascii="Times New Roman" w:hAnsi="Times New Roman"/>
        </w:rPr>
        <w:t xml:space="preserve"> he pystyivät sijoittamaan viestin lähetyspaikan osaksi 3D-maailman sijaintia. </w:t>
      </w:r>
      <w:r w:rsidR="00CF49C2" w:rsidRPr="007710C8">
        <w:rPr>
          <w:rFonts w:ascii="Times New Roman" w:hAnsi="Times New Roman"/>
        </w:rPr>
        <w:t>Heidän tutkimuksess</w:t>
      </w:r>
      <w:r w:rsidR="00784338" w:rsidRPr="007710C8">
        <w:rPr>
          <w:rFonts w:ascii="Times New Roman" w:hAnsi="Times New Roman"/>
        </w:rPr>
        <w:t>a</w:t>
      </w:r>
      <w:r w:rsidR="00CF49C2" w:rsidRPr="007710C8">
        <w:rPr>
          <w:rFonts w:ascii="Times New Roman" w:hAnsi="Times New Roman"/>
        </w:rPr>
        <w:t>a</w:t>
      </w:r>
      <w:r w:rsidR="00784338" w:rsidRPr="007710C8">
        <w:rPr>
          <w:rFonts w:ascii="Times New Roman" w:hAnsi="Times New Roman"/>
        </w:rPr>
        <w:t>n</w:t>
      </w:r>
      <w:r w:rsidRPr="007710C8">
        <w:rPr>
          <w:rFonts w:ascii="Times New Roman" w:hAnsi="Times New Roman"/>
        </w:rPr>
        <w:t xml:space="preserve"> visualisoinnille ei asetettu muita määritteitä kuin data</w:t>
      </w:r>
      <w:ins w:id="305" w:author="Harri Siirtola" w:date="2017-06-18T18:59:00Z">
        <w:r w:rsidR="004A4AF3" w:rsidRPr="007710C8">
          <w:rPr>
            <w:rFonts w:ascii="Times New Roman" w:hAnsi="Times New Roman"/>
          </w:rPr>
          <w:t>-</w:t>
        </w:r>
      </w:ins>
      <w:del w:id="306" w:author="Harri Siirtola" w:date="2017-06-18T18:59:00Z">
        <w:r w:rsidRPr="007710C8" w:rsidDel="004A4AF3">
          <w:rPr>
            <w:rFonts w:ascii="Times New Roman" w:hAnsi="Times New Roman"/>
          </w:rPr>
          <w:delText xml:space="preserve"> </w:delText>
        </w:r>
      </w:del>
      <w:r w:rsidRPr="007710C8">
        <w:rPr>
          <w:rFonts w:ascii="Times New Roman" w:hAnsi="Times New Roman"/>
        </w:rPr>
        <w:t>elementin sijainti luodussa 3D-maailmassa pohjautuen mainittuun metatietoon.</w:t>
      </w:r>
      <w:r w:rsidR="00CF49C2" w:rsidRPr="007710C8">
        <w:rPr>
          <w:rFonts w:ascii="Times New Roman" w:hAnsi="Times New Roman"/>
        </w:rPr>
        <w:t xml:space="preserve"> Täten </w:t>
      </w:r>
      <w:r w:rsidR="00784338" w:rsidRPr="007710C8">
        <w:rPr>
          <w:rFonts w:ascii="Times New Roman" w:hAnsi="Times New Roman"/>
        </w:rPr>
        <w:t>visualisoinnin</w:t>
      </w:r>
      <w:r w:rsidR="00CF49C2" w:rsidRPr="007710C8">
        <w:rPr>
          <w:rFonts w:ascii="Times New Roman" w:hAnsi="Times New Roman"/>
        </w:rPr>
        <w:t xml:space="preserve"> data elementit ovat vain kasattu päällekkäin niiden jakaessa saman </w:t>
      </w:r>
      <w:r w:rsidR="00784338" w:rsidRPr="007710C8">
        <w:rPr>
          <w:rFonts w:ascii="Times New Roman" w:hAnsi="Times New Roman"/>
        </w:rPr>
        <w:t>geolokaation</w:t>
      </w:r>
      <w:r w:rsidR="00E94CF0" w:rsidRPr="007710C8">
        <w:rPr>
          <w:rFonts w:ascii="Times New Roman" w:hAnsi="Times New Roman"/>
        </w:rPr>
        <w:t xml:space="preserve"> 3D-</w:t>
      </w:r>
      <w:r w:rsidR="00784338" w:rsidRPr="007710C8">
        <w:rPr>
          <w:rFonts w:ascii="Times New Roman" w:hAnsi="Times New Roman"/>
        </w:rPr>
        <w:t>mallinnuksen sisällä</w:t>
      </w:r>
      <w:r w:rsidR="00E94CF0" w:rsidRPr="007710C8">
        <w:rPr>
          <w:rFonts w:ascii="Times New Roman" w:hAnsi="Times New Roman"/>
        </w:rPr>
        <w:t xml:space="preserve"> (Kuva 10</w:t>
      </w:r>
      <w:r w:rsidR="00CF49C2" w:rsidRPr="007710C8">
        <w:rPr>
          <w:rFonts w:ascii="Times New Roman" w:hAnsi="Times New Roman"/>
        </w:rPr>
        <w:t>).</w:t>
      </w:r>
      <w:r w:rsidRPr="007710C8">
        <w:rPr>
          <w:rFonts w:ascii="Times New Roman" w:hAnsi="Times New Roman"/>
        </w:rPr>
        <w:t xml:space="preserve"> Moranin ja kumppaneiden tutkimuksellisena ongelmana</w:t>
      </w:r>
      <w:r w:rsidR="00784338" w:rsidRPr="007710C8">
        <w:rPr>
          <w:rFonts w:ascii="Times New Roman" w:hAnsi="Times New Roman"/>
        </w:rPr>
        <w:t xml:space="preserve"> on se</w:t>
      </w:r>
      <w:r w:rsidRPr="007710C8">
        <w:rPr>
          <w:rFonts w:ascii="Times New Roman" w:hAnsi="Times New Roman"/>
        </w:rPr>
        <w:t>, että he eivä</w:t>
      </w:r>
      <w:r w:rsidR="00D141B0" w:rsidRPr="007710C8">
        <w:rPr>
          <w:rFonts w:ascii="Times New Roman" w:hAnsi="Times New Roman"/>
        </w:rPr>
        <w:t>t varsinaisesti työstäneet Big D</w:t>
      </w:r>
      <w:r w:rsidRPr="007710C8">
        <w:rPr>
          <w:rFonts w:ascii="Times New Roman" w:hAnsi="Times New Roman"/>
        </w:rPr>
        <w:t xml:space="preserve">ataa tutkimuksessaan. Järjestelmässä kuvattiin </w:t>
      </w:r>
      <w:r w:rsidR="00784338" w:rsidRPr="007710C8">
        <w:rPr>
          <w:rFonts w:ascii="Times New Roman" w:hAnsi="Times New Roman"/>
        </w:rPr>
        <w:t xml:space="preserve">vain </w:t>
      </w:r>
      <w:r w:rsidRPr="007710C8">
        <w:rPr>
          <w:rFonts w:ascii="Times New Roman" w:hAnsi="Times New Roman"/>
        </w:rPr>
        <w:t xml:space="preserve">Twitter-viestien sisältöä, joiden </w:t>
      </w:r>
      <w:r w:rsidR="00784338" w:rsidRPr="007710C8">
        <w:rPr>
          <w:rFonts w:ascii="Times New Roman" w:hAnsi="Times New Roman"/>
        </w:rPr>
        <w:t>tietomalli</w:t>
      </w:r>
      <w:r w:rsidRPr="007710C8">
        <w:rPr>
          <w:rFonts w:ascii="Times New Roman" w:hAnsi="Times New Roman"/>
        </w:rPr>
        <w:t xml:space="preserve"> on hyvin tunnettu</w:t>
      </w:r>
      <w:r w:rsidR="00F83192" w:rsidRPr="007710C8">
        <w:rPr>
          <w:rFonts w:ascii="Times New Roman" w:hAnsi="Times New Roman"/>
        </w:rPr>
        <w:t>, minkä myös heidän tutkimus vahvistaa:</w:t>
      </w:r>
      <w:r w:rsidRPr="007710C8">
        <w:rPr>
          <w:rFonts w:ascii="Times New Roman" w:hAnsi="Times New Roman"/>
        </w:rPr>
        <w:t xml:space="preserve"> </w:t>
      </w:r>
      <w:r w:rsidR="00F83192" w:rsidRPr="007710C8">
        <w:rPr>
          <w:rFonts w:ascii="Times New Roman" w:hAnsi="Times New Roman"/>
        </w:rPr>
        <w:t>vain 2 % viesteistä sisälsi puutteita ja nämä jätettiin tutkimuksen ulkopuolelle</w:t>
      </w:r>
      <w:r w:rsidRPr="007710C8">
        <w:rPr>
          <w:rFonts w:ascii="Times New Roman" w:hAnsi="Times New Roman"/>
        </w:rPr>
        <w:t>.</w:t>
      </w:r>
      <w:r w:rsidR="00F83192" w:rsidRPr="007710C8">
        <w:rPr>
          <w:rFonts w:ascii="Times New Roman" w:hAnsi="Times New Roman"/>
        </w:rPr>
        <w:t xml:space="preserve"> Tämän lisäksi tutkimuksessa käytetyn datajoukon määrä oli vain 6000 Twitter-viestiä ja data ei ollut reaaliaikaista. Näistä syistä myöskään heidän </w:t>
      </w:r>
      <w:commentRangeStart w:id="307"/>
      <w:del w:id="308" w:author="Hassi Sakari" w:date="2017-10-29T16:27:00Z">
        <w:r w:rsidR="00F83192" w:rsidRPr="007710C8" w:rsidDel="00E66B0E">
          <w:rPr>
            <w:rFonts w:ascii="Times New Roman" w:hAnsi="Times New Roman"/>
          </w:rPr>
          <w:delText xml:space="preserve">tutkimus </w:delText>
        </w:r>
      </w:del>
      <w:commentRangeEnd w:id="307"/>
      <w:ins w:id="309" w:author="Hassi Sakari" w:date="2017-10-29T16:27:00Z">
        <w:r w:rsidR="00E66B0E" w:rsidRPr="007710C8">
          <w:rPr>
            <w:rFonts w:ascii="Times New Roman" w:hAnsi="Times New Roman"/>
          </w:rPr>
          <w:t xml:space="preserve">tutkimuksensa </w:t>
        </w:r>
      </w:ins>
      <w:r w:rsidR="004A4AF3" w:rsidRPr="007710C8">
        <w:rPr>
          <w:rStyle w:val="Kommentinviite"/>
          <w:rFonts w:ascii="Times New Roman" w:hAnsi="Times New Roman"/>
        </w:rPr>
        <w:commentReference w:id="307"/>
      </w:r>
      <w:r w:rsidR="00D141B0" w:rsidRPr="007710C8">
        <w:rPr>
          <w:rFonts w:ascii="Times New Roman" w:hAnsi="Times New Roman"/>
        </w:rPr>
        <w:t>ei vastaa Big D</w:t>
      </w:r>
      <w:r w:rsidR="00F83192" w:rsidRPr="007710C8">
        <w:rPr>
          <w:rFonts w:ascii="Times New Roman" w:hAnsi="Times New Roman"/>
        </w:rPr>
        <w:t xml:space="preserve">atan visualisointiin liittyviin </w:t>
      </w:r>
      <w:r w:rsidR="008107A9" w:rsidRPr="007710C8">
        <w:rPr>
          <w:rFonts w:ascii="Times New Roman" w:hAnsi="Times New Roman"/>
        </w:rPr>
        <w:t>peruskysymyksiin eikä tutkimuksessa ole otettu kantaa näihin kysymyksiin miltään osin</w:t>
      </w:r>
      <w:r w:rsidR="00F83192" w:rsidRPr="007710C8">
        <w:rPr>
          <w:rFonts w:ascii="Times New Roman" w:hAnsi="Times New Roman"/>
        </w:rPr>
        <w:t>.</w:t>
      </w:r>
    </w:p>
    <w:p w14:paraId="31007BB2" w14:textId="77777777" w:rsidR="00CF49C2" w:rsidRPr="007710C8" w:rsidRDefault="00CF49C2" w:rsidP="007710C8">
      <w:pPr>
        <w:spacing w:line="360" w:lineRule="auto"/>
        <w:ind w:firstLine="0"/>
        <w:rPr>
          <w:rFonts w:ascii="Times New Roman" w:hAnsi="Times New Roman"/>
        </w:rPr>
      </w:pPr>
    </w:p>
    <w:p w14:paraId="7A962611" w14:textId="77777777" w:rsidR="00CF49C2" w:rsidRPr="007710C8" w:rsidRDefault="00CF49C2"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0DA79EF" wp14:editId="3687FDBA">
            <wp:extent cx="4079078" cy="1950085"/>
            <wp:effectExtent l="0" t="0" r="0" b="0"/>
            <wp:docPr id="13" name="Kuva 13" descr="C:\Users\hassisa\Pictures\twitter_plat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twitter_platti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4034" cy="1971577"/>
                    </a:xfrm>
                    <a:prstGeom prst="rect">
                      <a:avLst/>
                    </a:prstGeom>
                    <a:noFill/>
                    <a:ln>
                      <a:noFill/>
                    </a:ln>
                  </pic:spPr>
                </pic:pic>
              </a:graphicData>
            </a:graphic>
          </wp:inline>
        </w:drawing>
      </w:r>
      <w:r w:rsidRPr="007710C8">
        <w:rPr>
          <w:rFonts w:ascii="Times New Roman" w:hAnsi="Times New Roman"/>
          <w:noProof/>
          <w:lang w:eastAsia="fi-FI"/>
        </w:rPr>
        <w:drawing>
          <wp:inline distT="0" distB="0" distL="0" distR="0" wp14:anchorId="11616048" wp14:editId="7D1866C6">
            <wp:extent cx="2019300" cy="1964512"/>
            <wp:effectExtent l="0" t="0" r="0" b="0"/>
            <wp:docPr id="14" name="Kuva 14" descr="C:\Users\hassisa\Pictures\twitter_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twitter_kasi.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30098" cy="1975017"/>
                    </a:xfrm>
                    <a:prstGeom prst="rect">
                      <a:avLst/>
                    </a:prstGeom>
                    <a:noFill/>
                    <a:ln>
                      <a:noFill/>
                    </a:ln>
                  </pic:spPr>
                </pic:pic>
              </a:graphicData>
            </a:graphic>
          </wp:inline>
        </w:drawing>
      </w:r>
    </w:p>
    <w:p w14:paraId="6D3F422C" w14:textId="77777777" w:rsidR="00CF49C2"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10</w:t>
      </w:r>
      <w:r w:rsidR="00CF49C2" w:rsidRPr="007710C8">
        <w:rPr>
          <w:rFonts w:ascii="Times New Roman" w:hAnsi="Times New Roman"/>
          <w:i/>
          <w:sz w:val="22"/>
          <w:szCs w:val="22"/>
        </w:rPr>
        <w:t xml:space="preserve">. Moranin ja kumppaneiden [2015] visualisointialustan näkymät. </w:t>
      </w:r>
    </w:p>
    <w:p w14:paraId="2EDA96AF" w14:textId="77777777" w:rsidR="00CF49C2" w:rsidRPr="007710C8" w:rsidRDefault="00CF49C2" w:rsidP="007710C8">
      <w:pPr>
        <w:spacing w:line="360" w:lineRule="auto"/>
        <w:ind w:firstLine="0"/>
        <w:jc w:val="center"/>
        <w:rPr>
          <w:rFonts w:ascii="Times New Roman" w:hAnsi="Times New Roman"/>
          <w:i/>
          <w:sz w:val="22"/>
          <w:szCs w:val="22"/>
        </w:rPr>
      </w:pPr>
    </w:p>
    <w:p w14:paraId="12D3856E" w14:textId="6020056A" w:rsidR="00283657" w:rsidRPr="007710C8" w:rsidRDefault="00080970" w:rsidP="007710C8">
      <w:pPr>
        <w:spacing w:line="360" w:lineRule="auto"/>
        <w:ind w:firstLine="0"/>
        <w:rPr>
          <w:rFonts w:ascii="Times New Roman" w:hAnsi="Times New Roman"/>
        </w:rPr>
      </w:pPr>
      <w:r w:rsidRPr="007710C8">
        <w:rPr>
          <w:rFonts w:ascii="Times New Roman" w:hAnsi="Times New Roman"/>
        </w:rPr>
        <w:tab/>
        <w:t xml:space="preserve">Vuonna 2015 järjestetyn Big Data VR haasteen voittajaryhmä </w:t>
      </w:r>
      <w:r w:rsidRPr="007710C8">
        <w:rPr>
          <w:rFonts w:ascii="Times New Roman" w:hAnsi="Times New Roman"/>
          <w:i/>
        </w:rPr>
        <w:t xml:space="preserve">Masters of Pie </w:t>
      </w:r>
      <w:r w:rsidRPr="007710C8">
        <w:rPr>
          <w:rFonts w:ascii="Times New Roman" w:hAnsi="Times New Roman"/>
        </w:rPr>
        <w:t>kehittivät oman Big datan visualisointiin pohjautuvan järjestelmänsä</w:t>
      </w:r>
      <w:r w:rsidR="00500721">
        <w:rPr>
          <w:rFonts w:ascii="Times New Roman" w:hAnsi="Times New Roman"/>
        </w:rPr>
        <w:t xml:space="preserve"> (Kuva 11)</w:t>
      </w:r>
      <w:r w:rsidRPr="007710C8">
        <w:rPr>
          <w:rFonts w:ascii="Times New Roman" w:hAnsi="Times New Roman"/>
        </w:rPr>
        <w:t xml:space="preserve">, joka osoittaa </w:t>
      </w:r>
      <w:r w:rsidR="00341CFA" w:rsidRPr="007710C8">
        <w:rPr>
          <w:rFonts w:ascii="Times New Roman" w:hAnsi="Times New Roman"/>
        </w:rPr>
        <w:t>aikaisempia tutkimuksia paremmin</w:t>
      </w:r>
      <w:r w:rsidRPr="007710C8">
        <w:rPr>
          <w:rFonts w:ascii="Times New Roman" w:hAnsi="Times New Roman"/>
        </w:rPr>
        <w:t xml:space="preserve"> visuaaliset ja vuorovaikutteiset mahdollisuudet, joita virtuaalitodellisuudessa voitaisiin hyödyntää. </w:t>
      </w:r>
      <w:commentRangeStart w:id="310"/>
      <w:r w:rsidRPr="007710C8">
        <w:rPr>
          <w:rFonts w:ascii="Times New Roman" w:hAnsi="Times New Roman"/>
        </w:rPr>
        <w:t>Ryhmä huomasi jo kehitysprosessin alussa, että pelkästään datan ripottelu virtuaalitodellisuuteen, kuten Donalek</w:t>
      </w:r>
      <w:r w:rsidR="00341CFA" w:rsidRPr="007710C8">
        <w:rPr>
          <w:rFonts w:ascii="Times New Roman" w:hAnsi="Times New Roman"/>
        </w:rPr>
        <w:t xml:space="preserve">in ja kumppaneiden </w:t>
      </w:r>
      <w:r w:rsidRPr="007710C8">
        <w:rPr>
          <w:rFonts w:ascii="Times New Roman" w:hAnsi="Times New Roman"/>
        </w:rPr>
        <w:t>[2014]</w:t>
      </w:r>
      <w:r w:rsidR="00ED35BC">
        <w:rPr>
          <w:rFonts w:ascii="Times New Roman" w:hAnsi="Times New Roman"/>
        </w:rPr>
        <w:t xml:space="preserve"> sekä</w:t>
      </w:r>
      <w:r w:rsidR="00341CFA" w:rsidRPr="007710C8">
        <w:rPr>
          <w:rFonts w:ascii="Times New Roman" w:hAnsi="Times New Roman"/>
        </w:rPr>
        <w:t xml:space="preserve"> Moranin ja kumppaneiden [2015] tutkimuksissa</w:t>
      </w:r>
      <w:ins w:id="311" w:author="Hassi Sakari" w:date="2017-10-29T16:29:00Z">
        <w:r w:rsidR="00E66B0E" w:rsidRPr="007710C8">
          <w:rPr>
            <w:rFonts w:ascii="Times New Roman" w:hAnsi="Times New Roman"/>
          </w:rPr>
          <w:t>,</w:t>
        </w:r>
      </w:ins>
      <w:del w:id="312" w:author="Hassi Sakari" w:date="2017-10-29T16:29:00Z">
        <w:r w:rsidRPr="007710C8" w:rsidDel="00E66B0E">
          <w:rPr>
            <w:rFonts w:ascii="Times New Roman" w:hAnsi="Times New Roman"/>
          </w:rPr>
          <w:delText>,</w:delText>
        </w:r>
      </w:del>
      <w:r w:rsidRPr="007710C8">
        <w:rPr>
          <w:rFonts w:ascii="Times New Roman" w:hAnsi="Times New Roman"/>
        </w:rPr>
        <w:t xml:space="preserve"> ei ole merkityksellistä</w:t>
      </w:r>
      <w:ins w:id="313" w:author="Hassi Sakari" w:date="2017-10-29T16:29:00Z">
        <w:r w:rsidR="00E66B0E" w:rsidRPr="007710C8">
          <w:rPr>
            <w:rFonts w:ascii="Times New Roman" w:hAnsi="Times New Roman"/>
          </w:rPr>
          <w:t>.</w:t>
        </w:r>
      </w:ins>
      <w:del w:id="314" w:author="Hassi Sakari" w:date="2017-10-29T16:29:00Z">
        <w:r w:rsidRPr="007710C8" w:rsidDel="00E66B0E">
          <w:rPr>
            <w:rFonts w:ascii="Times New Roman" w:hAnsi="Times New Roman"/>
          </w:rPr>
          <w:delText>,</w:delText>
        </w:r>
      </w:del>
      <w:r w:rsidRPr="007710C8">
        <w:rPr>
          <w:rFonts w:ascii="Times New Roman" w:hAnsi="Times New Roman"/>
        </w:rPr>
        <w:t xml:space="preserve"> </w:t>
      </w:r>
      <w:del w:id="315" w:author="Hassi Sakari" w:date="2017-10-29T16:29:00Z">
        <w:r w:rsidRPr="007710C8" w:rsidDel="00E66B0E">
          <w:rPr>
            <w:rFonts w:ascii="Times New Roman" w:hAnsi="Times New Roman"/>
          </w:rPr>
          <w:delText>vaan visualisoinnin</w:delText>
        </w:r>
      </w:del>
      <w:ins w:id="316" w:author="Hassi Sakari" w:date="2017-10-29T16:29:00Z">
        <w:r w:rsidR="00E66B0E" w:rsidRPr="007710C8">
          <w:rPr>
            <w:rFonts w:ascii="Times New Roman" w:hAnsi="Times New Roman"/>
          </w:rPr>
          <w:t>Virtuaalitodellisuuteen luodun toteutuksen</w:t>
        </w:r>
      </w:ins>
      <w:r w:rsidRPr="007710C8">
        <w:rPr>
          <w:rFonts w:ascii="Times New Roman" w:hAnsi="Times New Roman"/>
        </w:rPr>
        <w:t xml:space="preserve"> </w:t>
      </w:r>
      <w:del w:id="317" w:author="Hassi Sakari" w:date="2017-10-29T16:29:00Z">
        <w:r w:rsidRPr="007710C8" w:rsidDel="00E66B0E">
          <w:rPr>
            <w:rFonts w:ascii="Times New Roman" w:hAnsi="Times New Roman"/>
          </w:rPr>
          <w:delText xml:space="preserve">täytyy </w:delText>
        </w:r>
      </w:del>
      <w:ins w:id="318" w:author="Hassi Sakari" w:date="2017-10-29T16:29:00Z">
        <w:r w:rsidR="00E66B0E" w:rsidRPr="007710C8">
          <w:rPr>
            <w:rFonts w:ascii="Times New Roman" w:hAnsi="Times New Roman"/>
          </w:rPr>
          <w:t>täytyisi</w:t>
        </w:r>
      </w:ins>
      <w:ins w:id="319" w:author="Hassi Sakari" w:date="2017-10-29T16:30:00Z">
        <w:r w:rsidR="00F75446" w:rsidRPr="007710C8">
          <w:rPr>
            <w:rFonts w:ascii="Times New Roman" w:hAnsi="Times New Roman"/>
          </w:rPr>
          <w:t>kin</w:t>
        </w:r>
      </w:ins>
      <w:ins w:id="320" w:author="Hassi Sakari" w:date="2017-10-29T16:29:00Z">
        <w:r w:rsidR="00E66B0E" w:rsidRPr="007710C8">
          <w:rPr>
            <w:rFonts w:ascii="Times New Roman" w:hAnsi="Times New Roman"/>
          </w:rPr>
          <w:t xml:space="preserve"> </w:t>
        </w:r>
      </w:ins>
      <w:r w:rsidRPr="007710C8">
        <w:rPr>
          <w:rFonts w:ascii="Times New Roman" w:hAnsi="Times New Roman"/>
        </w:rPr>
        <w:t>jo itsessään helpottaa analyysin tekemistä.</w:t>
      </w:r>
      <w:commentRangeEnd w:id="310"/>
      <w:r w:rsidR="003D22E8" w:rsidRPr="007710C8">
        <w:rPr>
          <w:rStyle w:val="Kommentinviite"/>
          <w:rFonts w:ascii="Times New Roman" w:hAnsi="Times New Roman"/>
        </w:rPr>
        <w:commentReference w:id="310"/>
      </w:r>
      <w:r w:rsidRPr="007710C8">
        <w:rPr>
          <w:rFonts w:ascii="Times New Roman" w:hAnsi="Times New Roman"/>
        </w:rPr>
        <w:t xml:space="preserve"> Ryhmä päätyikin </w:t>
      </w:r>
      <w:r w:rsidR="00054E91" w:rsidRPr="007710C8">
        <w:rPr>
          <w:rFonts w:ascii="Times New Roman" w:hAnsi="Times New Roman"/>
        </w:rPr>
        <w:t xml:space="preserve">visualisoinnissaan </w:t>
      </w:r>
      <w:r w:rsidRPr="007710C8">
        <w:rPr>
          <w:rFonts w:ascii="Times New Roman" w:hAnsi="Times New Roman"/>
        </w:rPr>
        <w:t>DNA-ketjuun pohjautuvaan ratkaisuun, joka kiertyy spiraalin muotoisesti käyttäjän ympärille</w:t>
      </w:r>
      <w:r w:rsidR="00341CFA" w:rsidRPr="007710C8">
        <w:rPr>
          <w:rFonts w:ascii="Times New Roman" w:hAnsi="Times New Roman"/>
        </w:rPr>
        <w:t xml:space="preserve"> ja tuo suoraan kaiken tiedon käyttäjän näkyville</w:t>
      </w:r>
      <w:r w:rsidRPr="007710C8">
        <w:rPr>
          <w:rFonts w:ascii="Times New Roman" w:hAnsi="Times New Roman"/>
        </w:rPr>
        <w:t xml:space="preserve">. </w:t>
      </w:r>
      <w:r w:rsidR="00325A6D" w:rsidRPr="007710C8">
        <w:rPr>
          <w:rFonts w:ascii="Times New Roman" w:hAnsi="Times New Roman"/>
        </w:rPr>
        <w:t xml:space="preserve">Masters of Pien ratkaisussa käyttäjälle ei tarjota mahdollisuutta liikkua vapaasti visualisoinnissa vaan luotetaan visualisoinnin toimivuuteen itsessään sekä tehokkaisiin </w:t>
      </w:r>
      <w:r w:rsidR="00325A6D" w:rsidRPr="007710C8">
        <w:rPr>
          <w:rFonts w:ascii="Times New Roman" w:hAnsi="Times New Roman"/>
        </w:rPr>
        <w:lastRenderedPageBreak/>
        <w:t xml:space="preserve">vuorovaikutuksellisiin työkaluihin. Perinteisten valintojen ja suodatusten lisäksi, </w:t>
      </w:r>
      <w:r w:rsidR="00341CFA" w:rsidRPr="007710C8">
        <w:rPr>
          <w:rFonts w:ascii="Times New Roman" w:hAnsi="Times New Roman"/>
        </w:rPr>
        <w:t>heidän ratkaisussa tarjotaan</w:t>
      </w:r>
      <w:r w:rsidR="00325A6D" w:rsidRPr="007710C8">
        <w:rPr>
          <w:rFonts w:ascii="Times New Roman" w:hAnsi="Times New Roman"/>
        </w:rPr>
        <w:t xml:space="preserve"> </w:t>
      </w:r>
      <w:r w:rsidR="00341CFA" w:rsidRPr="007710C8">
        <w:rPr>
          <w:rFonts w:ascii="Times New Roman" w:hAnsi="Times New Roman"/>
        </w:rPr>
        <w:t xml:space="preserve">mahdollisuus datan eri ulottuvuuksien linkityksiin, jonka avulla käyttäjällä on mahdollisuus pyrkiä löytämään eri klustereita data joukon sisältä annettujen määritysten pohjalta. Masters of Pien toteutuksen taustatekijöitä esimerkiksi käytetyn datan osalta ei ole avattu, mutta heidän selvitystensä pohjalta käy selväksi, että käytettävän datajoukon sisältö on ollut etukäteen selvillä ja ainakin joiltain osin visualisointia on </w:t>
      </w:r>
      <w:r w:rsidR="00054E91" w:rsidRPr="007710C8">
        <w:rPr>
          <w:rFonts w:ascii="Times New Roman" w:hAnsi="Times New Roman"/>
        </w:rPr>
        <w:t>räätälöity</w:t>
      </w:r>
      <w:r w:rsidR="00341CFA" w:rsidRPr="007710C8">
        <w:rPr>
          <w:rFonts w:ascii="Times New Roman" w:hAnsi="Times New Roman"/>
        </w:rPr>
        <w:t xml:space="preserve"> kyseisen datajoukon mukaiseksi.</w:t>
      </w:r>
      <w:r w:rsidR="00325A6D" w:rsidRPr="007710C8">
        <w:rPr>
          <w:rFonts w:ascii="Times New Roman" w:hAnsi="Times New Roman"/>
        </w:rPr>
        <w:t xml:space="preserve"> </w:t>
      </w:r>
    </w:p>
    <w:p w14:paraId="57B275DF" w14:textId="77777777" w:rsidR="0049190F" w:rsidRPr="007710C8" w:rsidRDefault="0049190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177BEDF1" wp14:editId="5947C175">
            <wp:extent cx="5090160" cy="3096981"/>
            <wp:effectExtent l="76200" t="76200" r="129540" b="141605"/>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0513" cy="3109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60CC97" w14:textId="77777777" w:rsidR="0049190F"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11</w:t>
      </w:r>
      <w:r w:rsidR="0049190F" w:rsidRPr="007710C8">
        <w:rPr>
          <w:rFonts w:ascii="Times New Roman" w:hAnsi="Times New Roman"/>
          <w:i/>
          <w:sz w:val="22"/>
          <w:szCs w:val="22"/>
        </w:rPr>
        <w:t>. Masters of Pien visualisointityökalun toteutus, jossa kuvattuna on eri arvojen linkittäminen osaksi visualisoinnin eri ulottuvuuksia kuten kehän korkeus tai sijainti.</w:t>
      </w:r>
    </w:p>
    <w:p w14:paraId="4095C23A" w14:textId="77777777" w:rsidR="00443891" w:rsidRPr="007710C8" w:rsidRDefault="00443891" w:rsidP="007710C8">
      <w:pPr>
        <w:spacing w:line="360" w:lineRule="auto"/>
        <w:ind w:firstLine="0"/>
        <w:jc w:val="center"/>
        <w:rPr>
          <w:rFonts w:ascii="Times New Roman" w:hAnsi="Times New Roman"/>
          <w:i/>
          <w:sz w:val="22"/>
          <w:szCs w:val="22"/>
        </w:rPr>
      </w:pPr>
    </w:p>
    <w:p w14:paraId="4C491132" w14:textId="77777777" w:rsidR="00443891" w:rsidRPr="007710C8" w:rsidRDefault="00443891" w:rsidP="007710C8">
      <w:pPr>
        <w:spacing w:line="360" w:lineRule="auto"/>
        <w:rPr>
          <w:rFonts w:ascii="Times New Roman" w:hAnsi="Times New Roman"/>
          <w:i/>
          <w:sz w:val="22"/>
          <w:szCs w:val="22"/>
        </w:rPr>
      </w:pPr>
    </w:p>
    <w:p w14:paraId="7FBC42E1" w14:textId="2BC5D30A" w:rsidR="00D05BB8" w:rsidRPr="007710C8" w:rsidRDefault="00443891" w:rsidP="006C14B8">
      <w:pPr>
        <w:pStyle w:val="Otsikko21"/>
        <w:spacing w:line="360" w:lineRule="auto"/>
        <w:ind w:firstLine="0"/>
      </w:pPr>
      <w:bookmarkStart w:id="321" w:name="_Toc510974500"/>
      <w:r w:rsidRPr="007710C8">
        <w:t>4.3 Yhteenveto aikaisempien järjestelmien pohjalta</w:t>
      </w:r>
      <w:bookmarkEnd w:id="321"/>
    </w:p>
    <w:p w14:paraId="745EBD67" w14:textId="77777777" w:rsidR="00BA7396" w:rsidRPr="007710C8" w:rsidRDefault="00C47040" w:rsidP="007710C8">
      <w:pPr>
        <w:spacing w:line="360" w:lineRule="auto"/>
        <w:ind w:firstLine="0"/>
        <w:rPr>
          <w:rFonts w:ascii="Times New Roman" w:hAnsi="Times New Roman"/>
        </w:rPr>
      </w:pPr>
      <w:r w:rsidRPr="007710C8">
        <w:rPr>
          <w:rFonts w:ascii="Times New Roman" w:hAnsi="Times New Roman"/>
        </w:rPr>
        <w:t>Esimerkkien läpikäymisen jälkeen voidaan todeta, että</w:t>
      </w:r>
      <w:r w:rsidR="00283657" w:rsidRPr="007710C8">
        <w:rPr>
          <w:rFonts w:ascii="Times New Roman" w:hAnsi="Times New Roman"/>
        </w:rPr>
        <w:t xml:space="preserve"> Masters of Pie</w:t>
      </w:r>
      <w:r w:rsidR="00325A6D" w:rsidRPr="007710C8">
        <w:rPr>
          <w:rFonts w:ascii="Times New Roman" w:hAnsi="Times New Roman"/>
        </w:rPr>
        <w:t xml:space="preserve"> ryhmän </w:t>
      </w:r>
      <w:r w:rsidR="00283657" w:rsidRPr="007710C8">
        <w:rPr>
          <w:rFonts w:ascii="Times New Roman" w:hAnsi="Times New Roman"/>
        </w:rPr>
        <w:t>visualisointiratkaisu</w:t>
      </w:r>
      <w:r w:rsidR="001673C9" w:rsidRPr="007710C8">
        <w:rPr>
          <w:rFonts w:ascii="Times New Roman" w:hAnsi="Times New Roman"/>
        </w:rPr>
        <w:t xml:space="preserve"> vaikuttaa</w:t>
      </w:r>
      <w:r w:rsidRPr="007710C8">
        <w:rPr>
          <w:rFonts w:ascii="Times New Roman" w:hAnsi="Times New Roman"/>
        </w:rPr>
        <w:t xml:space="preserve"> tehokkaimmalta</w:t>
      </w:r>
      <w:r w:rsidR="001673C9" w:rsidRPr="007710C8">
        <w:rPr>
          <w:rFonts w:ascii="Times New Roman" w:hAnsi="Times New Roman"/>
        </w:rPr>
        <w:t xml:space="preserve"> ja he ovat ratkaisussaan käyttäneet omaa innovaatiotaan. Järjestelmässä </w:t>
      </w:r>
      <w:r w:rsidRPr="007710C8">
        <w:rPr>
          <w:rFonts w:ascii="Times New Roman" w:hAnsi="Times New Roman"/>
        </w:rPr>
        <w:t>on keskitytty hyvään visualisointiin ja vuorovaikutuksellisiin työkaluihin, kun taas</w:t>
      </w:r>
      <w:r w:rsidR="00325A6D" w:rsidRPr="007710C8">
        <w:rPr>
          <w:rFonts w:ascii="Times New Roman" w:hAnsi="Times New Roman"/>
        </w:rPr>
        <w:t xml:space="preserve"> muiden alustojen ratkaisu </w:t>
      </w:r>
      <w:r w:rsidRPr="007710C8">
        <w:rPr>
          <w:rFonts w:ascii="Times New Roman" w:hAnsi="Times New Roman"/>
        </w:rPr>
        <w:t>pohjautuu</w:t>
      </w:r>
      <w:r w:rsidR="001673C9" w:rsidRPr="007710C8">
        <w:rPr>
          <w:rFonts w:ascii="Times New Roman" w:hAnsi="Times New Roman"/>
        </w:rPr>
        <w:t xml:space="preserve"> vain</w:t>
      </w:r>
      <w:r w:rsidRPr="007710C8">
        <w:rPr>
          <w:rFonts w:ascii="Times New Roman" w:hAnsi="Times New Roman"/>
        </w:rPr>
        <w:t xml:space="preserve"> </w:t>
      </w:r>
      <w:r w:rsidR="00325A6D" w:rsidRPr="007710C8">
        <w:rPr>
          <w:rFonts w:ascii="Times New Roman" w:hAnsi="Times New Roman"/>
        </w:rPr>
        <w:t xml:space="preserve">datan sijoittamiseen maailmaan ja </w:t>
      </w:r>
      <w:r w:rsidRPr="007710C8">
        <w:rPr>
          <w:rFonts w:ascii="Times New Roman" w:hAnsi="Times New Roman"/>
        </w:rPr>
        <w:t>vapaaseen liikkuvuuteen sen ympärillä</w:t>
      </w:r>
      <w:r w:rsidR="00325A6D" w:rsidRPr="007710C8">
        <w:rPr>
          <w:rFonts w:ascii="Times New Roman" w:hAnsi="Times New Roman"/>
        </w:rPr>
        <w:t xml:space="preserve">. </w:t>
      </w:r>
      <w:r w:rsidR="00283657" w:rsidRPr="007710C8">
        <w:rPr>
          <w:rFonts w:ascii="Times New Roman" w:hAnsi="Times New Roman"/>
        </w:rPr>
        <w:t xml:space="preserve">Vapaan liikkumisen periaatetta ei voida nähdä datan analysoinnissa </w:t>
      </w:r>
      <w:r w:rsidR="00BA7396" w:rsidRPr="007710C8">
        <w:rPr>
          <w:rFonts w:ascii="Times New Roman" w:hAnsi="Times New Roman"/>
        </w:rPr>
        <w:t>välttämättä</w:t>
      </w:r>
      <w:r w:rsidR="00283657" w:rsidRPr="007710C8">
        <w:rPr>
          <w:rFonts w:ascii="Times New Roman" w:hAnsi="Times New Roman"/>
        </w:rPr>
        <w:t xml:space="preserve"> perusteltu</w:t>
      </w:r>
      <w:r w:rsidR="00BA7396" w:rsidRPr="007710C8">
        <w:rPr>
          <w:rFonts w:ascii="Times New Roman" w:hAnsi="Times New Roman"/>
        </w:rPr>
        <w:t>na</w:t>
      </w:r>
      <w:r w:rsidR="00283657" w:rsidRPr="007710C8">
        <w:rPr>
          <w:rFonts w:ascii="Times New Roman" w:hAnsi="Times New Roman"/>
        </w:rPr>
        <w:t>, sillä analysoinnin vaiheessa, jota kyseiset järjestelmät palvelevat, halutaan nähdä datajoukon kokonaiskuva eikä niinkään olla kiinnostuneita yksittäisten elementtien arvoista.</w:t>
      </w:r>
      <w:r w:rsidR="00BA7396" w:rsidRPr="007710C8">
        <w:rPr>
          <w:rFonts w:ascii="Times New Roman" w:hAnsi="Times New Roman"/>
        </w:rPr>
        <w:t xml:space="preserve"> Täten e</w:t>
      </w:r>
      <w:r w:rsidR="00E4052A" w:rsidRPr="007710C8">
        <w:rPr>
          <w:rFonts w:ascii="Times New Roman" w:hAnsi="Times New Roman"/>
        </w:rPr>
        <w:t xml:space="preserve">rityisesti </w:t>
      </w:r>
      <w:r w:rsidR="00BA7396" w:rsidRPr="007710C8">
        <w:rPr>
          <w:rFonts w:ascii="Times New Roman" w:hAnsi="Times New Roman"/>
        </w:rPr>
        <w:t>pääklustereiden</w:t>
      </w:r>
      <w:r w:rsidR="00E4052A" w:rsidRPr="007710C8">
        <w:rPr>
          <w:rFonts w:ascii="Times New Roman" w:hAnsi="Times New Roman"/>
        </w:rPr>
        <w:t xml:space="preserve"> löytäminen on</w:t>
      </w:r>
      <w:r w:rsidR="00BA7396" w:rsidRPr="007710C8">
        <w:rPr>
          <w:rFonts w:ascii="Times New Roman" w:hAnsi="Times New Roman"/>
        </w:rPr>
        <w:t xml:space="preserve"> datan käsittelyn alkuvaiheessa</w:t>
      </w:r>
      <w:r w:rsidR="00E4052A" w:rsidRPr="007710C8">
        <w:rPr>
          <w:rFonts w:ascii="Times New Roman" w:hAnsi="Times New Roman"/>
        </w:rPr>
        <w:t xml:space="preserve"> yksi tärkeimmistä tekijöistä</w:t>
      </w:r>
      <w:r w:rsidR="00BA7396" w:rsidRPr="007710C8">
        <w:rPr>
          <w:rFonts w:ascii="Times New Roman" w:hAnsi="Times New Roman"/>
        </w:rPr>
        <w:t xml:space="preserve">, mikä voidaan ainakin osittain nähdä </w:t>
      </w:r>
      <w:r w:rsidR="00E4052A" w:rsidRPr="007710C8">
        <w:rPr>
          <w:rFonts w:ascii="Times New Roman" w:hAnsi="Times New Roman"/>
        </w:rPr>
        <w:t xml:space="preserve">toteutuvan Masters of Pien toteutuksessa </w:t>
      </w:r>
      <w:r w:rsidR="00BA7396" w:rsidRPr="007710C8">
        <w:rPr>
          <w:rFonts w:ascii="Times New Roman" w:hAnsi="Times New Roman"/>
        </w:rPr>
        <w:t xml:space="preserve">järjestelmän tarjoamien </w:t>
      </w:r>
      <w:r w:rsidR="00E4052A" w:rsidRPr="007710C8">
        <w:rPr>
          <w:rFonts w:ascii="Times New Roman" w:hAnsi="Times New Roman"/>
        </w:rPr>
        <w:t>työkalujen avulla.</w:t>
      </w:r>
      <w:r w:rsidR="00283657" w:rsidRPr="007710C8">
        <w:rPr>
          <w:rFonts w:ascii="Times New Roman" w:hAnsi="Times New Roman"/>
        </w:rPr>
        <w:t xml:space="preserve"> Vapaa liikkuminen </w:t>
      </w:r>
      <w:r w:rsidR="00BA7396" w:rsidRPr="007710C8">
        <w:rPr>
          <w:rFonts w:ascii="Times New Roman" w:hAnsi="Times New Roman"/>
        </w:rPr>
        <w:t xml:space="preserve">virtuaalitodellisuudessa </w:t>
      </w:r>
      <w:r w:rsidR="00283657" w:rsidRPr="007710C8">
        <w:rPr>
          <w:rFonts w:ascii="Times New Roman" w:hAnsi="Times New Roman"/>
        </w:rPr>
        <w:t xml:space="preserve">voidaan nähdä myös mahdollisuutena </w:t>
      </w:r>
      <w:r w:rsidR="00283657" w:rsidRPr="007710C8">
        <w:rPr>
          <w:rFonts w:ascii="Times New Roman" w:hAnsi="Times New Roman"/>
        </w:rPr>
        <w:lastRenderedPageBreak/>
        <w:t>vaihtaa näkökulmaa tiet</w:t>
      </w:r>
      <w:r w:rsidR="00BA7396" w:rsidRPr="007710C8">
        <w:rPr>
          <w:rFonts w:ascii="Times New Roman" w:hAnsi="Times New Roman"/>
        </w:rPr>
        <w:t xml:space="preserve">ojoukkoa tarkasteltaessa. </w:t>
      </w:r>
      <w:r w:rsidR="00E4052A" w:rsidRPr="007710C8">
        <w:rPr>
          <w:rFonts w:ascii="Times New Roman" w:hAnsi="Times New Roman"/>
        </w:rPr>
        <w:t>Donalekin ja kumppaneiden [2014] sekä Moranin ja kumppaneiden [2015]</w:t>
      </w:r>
      <w:r w:rsidR="00283657" w:rsidRPr="007710C8">
        <w:rPr>
          <w:rFonts w:ascii="Times New Roman" w:hAnsi="Times New Roman"/>
        </w:rPr>
        <w:t xml:space="preserve"> tutkimuksissa data on </w:t>
      </w:r>
      <w:r w:rsidR="00BA7396" w:rsidRPr="007710C8">
        <w:rPr>
          <w:rFonts w:ascii="Times New Roman" w:hAnsi="Times New Roman"/>
        </w:rPr>
        <w:t xml:space="preserve">kuitenkin </w:t>
      </w:r>
      <w:r w:rsidR="00283657" w:rsidRPr="007710C8">
        <w:rPr>
          <w:rFonts w:ascii="Times New Roman" w:hAnsi="Times New Roman"/>
        </w:rPr>
        <w:t xml:space="preserve">sijoiteltuna </w:t>
      </w:r>
      <w:r w:rsidR="00BA7396" w:rsidRPr="007710C8">
        <w:rPr>
          <w:rFonts w:ascii="Times New Roman" w:hAnsi="Times New Roman"/>
        </w:rPr>
        <w:t xml:space="preserve">maailmaan </w:t>
      </w:r>
      <w:r w:rsidR="00283657" w:rsidRPr="007710C8">
        <w:rPr>
          <w:rFonts w:ascii="Times New Roman" w:hAnsi="Times New Roman"/>
        </w:rPr>
        <w:t>matriiseja hyödyntäen, jolloin kuvakulman vaihtamisen merkitystä on vaikea perustella</w:t>
      </w:r>
      <w:r w:rsidR="00BA7396" w:rsidRPr="007710C8">
        <w:rPr>
          <w:rFonts w:ascii="Times New Roman" w:hAnsi="Times New Roman"/>
        </w:rPr>
        <w:t>, tietoalkioiden ollessa staattisesti kiinnittyneinä koordinaatistoon</w:t>
      </w:r>
      <w:r w:rsidR="00283657" w:rsidRPr="007710C8">
        <w:rPr>
          <w:rFonts w:ascii="Times New Roman" w:hAnsi="Times New Roman"/>
        </w:rPr>
        <w:t xml:space="preserve">. </w:t>
      </w:r>
    </w:p>
    <w:p w14:paraId="7195086F" w14:textId="622CEEE5" w:rsidR="00567755" w:rsidRPr="007710C8" w:rsidRDefault="00E4052A" w:rsidP="007710C8">
      <w:pPr>
        <w:spacing w:line="360" w:lineRule="auto"/>
        <w:rPr>
          <w:rFonts w:ascii="Times New Roman" w:hAnsi="Times New Roman"/>
        </w:rPr>
      </w:pPr>
      <w:r w:rsidRPr="007710C8">
        <w:rPr>
          <w:rFonts w:ascii="Times New Roman" w:hAnsi="Times New Roman"/>
        </w:rPr>
        <w:t>Yhtenevää näillä ka</w:t>
      </w:r>
      <w:r w:rsidR="00FF6CA4" w:rsidRPr="007710C8">
        <w:rPr>
          <w:rFonts w:ascii="Times New Roman" w:hAnsi="Times New Roman"/>
        </w:rPr>
        <w:t>ikilla esimerkeillä on siinä</w:t>
      </w:r>
      <w:r w:rsidRPr="007710C8">
        <w:rPr>
          <w:rFonts w:ascii="Times New Roman" w:hAnsi="Times New Roman"/>
        </w:rPr>
        <w:t>, että</w:t>
      </w:r>
      <w:r w:rsidR="00FF6CA4" w:rsidRPr="007710C8">
        <w:rPr>
          <w:rFonts w:ascii="Times New Roman" w:hAnsi="Times New Roman"/>
        </w:rPr>
        <w:t xml:space="preserve"> yhdessäkään</w:t>
      </w:r>
      <w:r w:rsidRPr="007710C8">
        <w:rPr>
          <w:rFonts w:ascii="Times New Roman" w:hAnsi="Times New Roman"/>
        </w:rPr>
        <w:t xml:space="preserve"> </w:t>
      </w:r>
      <w:r w:rsidR="00FF6CA4" w:rsidRPr="007710C8">
        <w:rPr>
          <w:rFonts w:ascii="Times New Roman" w:hAnsi="Times New Roman"/>
        </w:rPr>
        <w:t>toteutuksessa</w:t>
      </w:r>
      <w:r w:rsidRPr="007710C8">
        <w:rPr>
          <w:rFonts w:ascii="Times New Roman" w:hAnsi="Times New Roman"/>
        </w:rPr>
        <w:t xml:space="preserve"> ei </w:t>
      </w:r>
      <w:r w:rsidR="00FF6CA4" w:rsidRPr="007710C8">
        <w:rPr>
          <w:rFonts w:ascii="Times New Roman" w:hAnsi="Times New Roman"/>
        </w:rPr>
        <w:t>oteta</w:t>
      </w:r>
      <w:r w:rsidRPr="007710C8">
        <w:rPr>
          <w:rFonts w:ascii="Times New Roman" w:hAnsi="Times New Roman"/>
        </w:rPr>
        <w:t xml:space="preserve"> </w:t>
      </w:r>
      <w:r w:rsidR="00FF6CA4" w:rsidRPr="007710C8">
        <w:rPr>
          <w:rFonts w:ascii="Times New Roman" w:hAnsi="Times New Roman"/>
        </w:rPr>
        <w:t xml:space="preserve">täysin </w:t>
      </w:r>
      <w:r w:rsidR="00BA7396" w:rsidRPr="007710C8">
        <w:rPr>
          <w:rFonts w:ascii="Times New Roman" w:hAnsi="Times New Roman"/>
        </w:rPr>
        <w:t xml:space="preserve">kantaa tämän </w:t>
      </w:r>
      <w:r w:rsidRPr="007710C8">
        <w:rPr>
          <w:rFonts w:ascii="Times New Roman" w:hAnsi="Times New Roman"/>
        </w:rPr>
        <w:t>tutkimuksen alkuvaiheessa esitettyihin</w:t>
      </w:r>
      <w:r w:rsidR="00D141B0" w:rsidRPr="007710C8">
        <w:rPr>
          <w:rFonts w:ascii="Times New Roman" w:hAnsi="Times New Roman"/>
        </w:rPr>
        <w:t xml:space="preserve"> Big D</w:t>
      </w:r>
      <w:r w:rsidRPr="007710C8">
        <w:rPr>
          <w:rFonts w:ascii="Times New Roman" w:hAnsi="Times New Roman"/>
        </w:rPr>
        <w:t>at</w:t>
      </w:r>
      <w:r w:rsidR="00DC1DC1" w:rsidRPr="007710C8">
        <w:rPr>
          <w:rFonts w:ascii="Times New Roman" w:hAnsi="Times New Roman"/>
        </w:rPr>
        <w:t>an hyödyntämisen ongelmakohtiin:</w:t>
      </w:r>
      <w:r w:rsidRPr="007710C8">
        <w:rPr>
          <w:rFonts w:ascii="Times New Roman" w:hAnsi="Times New Roman"/>
        </w:rPr>
        <w:t xml:space="preserve"> </w:t>
      </w:r>
      <w:r w:rsidR="00FF6CA4" w:rsidRPr="007710C8">
        <w:rPr>
          <w:rFonts w:ascii="Times New Roman" w:hAnsi="Times New Roman"/>
        </w:rPr>
        <w:t>Data ei ole reaaliaikaista, käytetyn datan sisältö on hyvin tai ainakin joiltain osin tiedossa ja datamäärät ovat hyvinkin maltillisia.</w:t>
      </w:r>
      <w:r w:rsidR="00E63E22" w:rsidRPr="007710C8">
        <w:rPr>
          <w:rFonts w:ascii="Times New Roman" w:hAnsi="Times New Roman"/>
        </w:rPr>
        <w:t xml:space="preserve"> Näiden tekijöiden takia aikaisemmat visualisointialustat tarjoavat heikon pohjan tässä tutkimuksessa tehtävää toteutusta ajatellen</w:t>
      </w:r>
      <w:r w:rsidR="00BA7396" w:rsidRPr="007710C8">
        <w:rPr>
          <w:rFonts w:ascii="Times New Roman" w:hAnsi="Times New Roman"/>
        </w:rPr>
        <w:t xml:space="preserve"> sekä yleisesti jatkotutkimusta silmällä pitäen</w:t>
      </w:r>
      <w:r w:rsidR="00E63E22" w:rsidRPr="007710C8">
        <w:rPr>
          <w:rFonts w:ascii="Times New Roman" w:hAnsi="Times New Roman"/>
        </w:rPr>
        <w:t>.</w:t>
      </w:r>
      <w:r w:rsidR="00443891" w:rsidRPr="007710C8">
        <w:rPr>
          <w:rFonts w:ascii="Times New Roman" w:hAnsi="Times New Roman"/>
        </w:rPr>
        <w:t xml:space="preserve"> </w:t>
      </w:r>
    </w:p>
    <w:p w14:paraId="054CCC48" w14:textId="4A405D8B" w:rsidR="00443891" w:rsidRDefault="00443891" w:rsidP="00166E3A">
      <w:pPr>
        <w:spacing w:line="360" w:lineRule="auto"/>
        <w:rPr>
          <w:rFonts w:ascii="Times New Roman" w:hAnsi="Times New Roman"/>
        </w:rPr>
      </w:pPr>
      <w:r w:rsidRPr="007710C8">
        <w:rPr>
          <w:rFonts w:ascii="Times New Roman" w:hAnsi="Times New Roman"/>
        </w:rPr>
        <w:t>Näiden esimerkkien pohjalta voidaan</w:t>
      </w:r>
      <w:r w:rsidR="00E623D6" w:rsidRPr="007710C8">
        <w:rPr>
          <w:rFonts w:ascii="Times New Roman" w:hAnsi="Times New Roman"/>
        </w:rPr>
        <w:t xml:space="preserve"> kuitenkin</w:t>
      </w:r>
      <w:r w:rsidRPr="007710C8">
        <w:rPr>
          <w:rFonts w:ascii="Times New Roman" w:hAnsi="Times New Roman"/>
        </w:rPr>
        <w:t xml:space="preserve"> varmentaa jo aikaisemmin e</w:t>
      </w:r>
      <w:r w:rsidR="00D141B0" w:rsidRPr="007710C8">
        <w:rPr>
          <w:rFonts w:ascii="Times New Roman" w:hAnsi="Times New Roman"/>
        </w:rPr>
        <w:t>sille tullut tieto siitä, että B</w:t>
      </w:r>
      <w:r w:rsidRPr="007710C8">
        <w:rPr>
          <w:rFonts w:ascii="Times New Roman" w:hAnsi="Times New Roman"/>
        </w:rPr>
        <w:t>ig</w:t>
      </w:r>
      <w:r w:rsidR="00D141B0" w:rsidRPr="007710C8">
        <w:rPr>
          <w:rFonts w:ascii="Times New Roman" w:hAnsi="Times New Roman"/>
        </w:rPr>
        <w:t xml:space="preserve"> D</w:t>
      </w:r>
      <w:r w:rsidR="00E623D6" w:rsidRPr="007710C8">
        <w:rPr>
          <w:rFonts w:ascii="Times New Roman" w:hAnsi="Times New Roman"/>
        </w:rPr>
        <w:t>atalle suunnatun geneerisen ja datan sisältöön mukautuvan</w:t>
      </w:r>
      <w:r w:rsidRPr="007710C8">
        <w:rPr>
          <w:rFonts w:ascii="Times New Roman" w:hAnsi="Times New Roman"/>
        </w:rPr>
        <w:t xml:space="preserve"> virtuaali</w:t>
      </w:r>
      <w:ins w:id="322" w:author="Harri Siirtola" w:date="2017-06-18T19:09:00Z">
        <w:r w:rsidR="00583442" w:rsidRPr="007710C8">
          <w:rPr>
            <w:rFonts w:ascii="Times New Roman" w:hAnsi="Times New Roman"/>
          </w:rPr>
          <w:softHyphen/>
        </w:r>
      </w:ins>
      <w:r w:rsidRPr="007710C8">
        <w:rPr>
          <w:rFonts w:ascii="Times New Roman" w:hAnsi="Times New Roman"/>
        </w:rPr>
        <w:t>todellisuus</w:t>
      </w:r>
      <w:ins w:id="323" w:author="Harri Siirtola" w:date="2017-06-18T19:09:00Z">
        <w:r w:rsidR="00583442" w:rsidRPr="007710C8">
          <w:rPr>
            <w:rFonts w:ascii="Times New Roman" w:hAnsi="Times New Roman"/>
          </w:rPr>
          <w:softHyphen/>
        </w:r>
      </w:ins>
      <w:r w:rsidRPr="007710C8">
        <w:rPr>
          <w:rFonts w:ascii="Times New Roman" w:hAnsi="Times New Roman"/>
        </w:rPr>
        <w:t>järjestelmän luominen on hyvin hankala prosessi. Näiden näkemysten pohjalta ei voida ajatella, että järjestelmä osaisi algoritmien pohjalta muodostaa aina oikean visualisoinnin annetulle datasyötteelle. Käyttäjän toiminnan ja tiedon välisen vuorovaikutuksen (suodatus, attribuuttien linkitykset) tulee olla pääpainotettuna myös visualisoinnin luomisessa, jos visualisoinnin prosessi halutaan</w:t>
      </w:r>
      <w:r w:rsidR="00E623D6" w:rsidRPr="007710C8">
        <w:rPr>
          <w:rFonts w:ascii="Times New Roman" w:hAnsi="Times New Roman"/>
        </w:rPr>
        <w:t xml:space="preserve"> mahdollistaa riippumatta datan sisällöstä</w:t>
      </w:r>
      <w:r w:rsidRPr="007710C8">
        <w:rPr>
          <w:rFonts w:ascii="Times New Roman" w:hAnsi="Times New Roman"/>
        </w:rPr>
        <w:t xml:space="preserve">. Tässä ajatuksessa palataan jälleen näkemykseen, että ihminen omaa </w:t>
      </w:r>
      <w:commentRangeStart w:id="324"/>
      <w:r w:rsidRPr="007710C8">
        <w:rPr>
          <w:rFonts w:ascii="Times New Roman" w:hAnsi="Times New Roman"/>
        </w:rPr>
        <w:t xml:space="preserve">erinomaisen kyvyn havaita </w:t>
      </w:r>
      <w:ins w:id="325" w:author="Hassi Sakari" w:date="2017-10-29T16:30:00Z">
        <w:r w:rsidR="00F75446" w:rsidRPr="007710C8">
          <w:rPr>
            <w:rFonts w:ascii="Times New Roman" w:hAnsi="Times New Roman"/>
          </w:rPr>
          <w:t>datan sisäisiä rakenteita (</w:t>
        </w:r>
        <w:r w:rsidR="00F75446" w:rsidRPr="007710C8">
          <w:rPr>
            <w:rFonts w:ascii="Times New Roman" w:hAnsi="Times New Roman"/>
            <w:i/>
            <w:rPrChange w:id="326" w:author="Hassi Sakari" w:date="2017-10-29T16:31:00Z">
              <w:rPr>
                <w:rFonts w:ascii="Times New Roman" w:hAnsi="Times New Roman"/>
              </w:rPr>
            </w:rPrChange>
          </w:rPr>
          <w:t>pattern</w:t>
        </w:r>
        <w:r w:rsidR="00F75446" w:rsidRPr="007710C8">
          <w:rPr>
            <w:rFonts w:ascii="Times New Roman" w:hAnsi="Times New Roman"/>
          </w:rPr>
          <w:t xml:space="preserve">) ja riippuvuuksia </w:t>
        </w:r>
      </w:ins>
      <w:del w:id="327" w:author="Hassi Sakari" w:date="2017-10-29T16:30:00Z">
        <w:r w:rsidRPr="007710C8" w:rsidDel="00F75446">
          <w:rPr>
            <w:rFonts w:ascii="Times New Roman" w:hAnsi="Times New Roman"/>
          </w:rPr>
          <w:delText>yhtäläisyyksiä ja riippuvuussuhteita</w:delText>
        </w:r>
        <w:commentRangeEnd w:id="324"/>
        <w:r w:rsidR="00583442" w:rsidRPr="007710C8" w:rsidDel="00F75446">
          <w:rPr>
            <w:rStyle w:val="Kommentinviite"/>
            <w:rFonts w:ascii="Times New Roman" w:hAnsi="Times New Roman"/>
          </w:rPr>
          <w:commentReference w:id="324"/>
        </w:r>
        <w:r w:rsidRPr="007710C8" w:rsidDel="00F75446">
          <w:rPr>
            <w:rFonts w:ascii="Times New Roman" w:hAnsi="Times New Roman"/>
          </w:rPr>
          <w:delText xml:space="preserve"> </w:delText>
        </w:r>
      </w:del>
      <w:r w:rsidRPr="007710C8">
        <w:rPr>
          <w:rFonts w:ascii="Times New Roman" w:hAnsi="Times New Roman"/>
        </w:rPr>
        <w:t xml:space="preserve">näköaistinsa avulla, mikä koneellisesti vaatisi syvää prosessointia. Tällöin käyttäjälle annetaan vapaus poistaa häiriöt ja ottaa tarkasteluun vain häntä kiinnostavat osuudet, minkä turvin osa big datan visualisointia koskevista ongelmista saadaan eliminoitua. </w:t>
      </w:r>
      <w:r w:rsidR="00FF5F94" w:rsidRPr="007710C8">
        <w:rPr>
          <w:rFonts w:ascii="Times New Roman" w:hAnsi="Times New Roman"/>
        </w:rPr>
        <w:t>Edellä mainitut</w:t>
      </w:r>
      <w:r w:rsidRPr="007710C8">
        <w:rPr>
          <w:rFonts w:ascii="Times New Roman" w:hAnsi="Times New Roman"/>
        </w:rPr>
        <w:t xml:space="preserve"> tekijät tullaan huomioimaan tämän tutkimuksen järjestelmän kehityksess</w:t>
      </w:r>
      <w:r w:rsidR="00500721">
        <w:rPr>
          <w:rFonts w:ascii="Times New Roman" w:hAnsi="Times New Roman"/>
        </w:rPr>
        <w:t>ä, joka käydään tarkemmin läpi K</w:t>
      </w:r>
      <w:r w:rsidRPr="007710C8">
        <w:rPr>
          <w:rFonts w:ascii="Times New Roman" w:hAnsi="Times New Roman"/>
        </w:rPr>
        <w:t>appaleessa 5</w:t>
      </w:r>
      <w:r w:rsidR="00500721">
        <w:rPr>
          <w:rFonts w:ascii="Times New Roman" w:hAnsi="Times New Roman"/>
        </w:rPr>
        <w:t>. Lisäksi kappaleessa</w:t>
      </w:r>
      <w:r w:rsidR="00FF5F94" w:rsidRPr="007710C8">
        <w:rPr>
          <w:rFonts w:ascii="Times New Roman" w:hAnsi="Times New Roman"/>
        </w:rPr>
        <w:t xml:space="preserve"> käydään läpi kompromissit sekä niiden perustelut, mitä mahdollisesti joudutaan kehityksen aikana tekemään eri riippuvuustekijöistä johtuen. </w:t>
      </w:r>
    </w:p>
    <w:p w14:paraId="5138CED9" w14:textId="77777777" w:rsidR="00995D2F" w:rsidRPr="007710C8" w:rsidRDefault="00995D2F" w:rsidP="00166E3A">
      <w:pPr>
        <w:spacing w:line="360" w:lineRule="auto"/>
        <w:rPr>
          <w:rFonts w:ascii="Times New Roman" w:hAnsi="Times New Roman"/>
        </w:rPr>
      </w:pPr>
    </w:p>
    <w:p w14:paraId="6E458CBE" w14:textId="77777777" w:rsidR="00E35009" w:rsidRPr="007710C8" w:rsidRDefault="00E35009" w:rsidP="007710C8">
      <w:pPr>
        <w:pStyle w:val="Otsikko21"/>
        <w:spacing w:line="360" w:lineRule="auto"/>
        <w:ind w:firstLine="0"/>
      </w:pPr>
      <w:bookmarkStart w:id="328" w:name="_Toc510974501"/>
      <w:r w:rsidRPr="007710C8">
        <w:t>4</w:t>
      </w:r>
      <w:r w:rsidR="00443891" w:rsidRPr="007710C8">
        <w:t>.4</w:t>
      </w:r>
      <w:r w:rsidRPr="007710C8">
        <w:t xml:space="preserve"> HTC Vive</w:t>
      </w:r>
      <w:bookmarkEnd w:id="328"/>
    </w:p>
    <w:p w14:paraId="7D3543C4" w14:textId="75930A52" w:rsidR="00E35009" w:rsidRPr="007710C8" w:rsidRDefault="00E35009" w:rsidP="007710C8">
      <w:pPr>
        <w:spacing w:line="360" w:lineRule="auto"/>
        <w:ind w:firstLine="0"/>
        <w:rPr>
          <w:rFonts w:ascii="Times New Roman" w:hAnsi="Times New Roman"/>
        </w:rPr>
      </w:pPr>
      <w:r w:rsidRPr="007710C8">
        <w:rPr>
          <w:rFonts w:ascii="Times New Roman" w:hAnsi="Times New Roman"/>
        </w:rPr>
        <w:t>Vive on HTC:n kehittämä virtuaalitodellisuusl</w:t>
      </w:r>
      <w:r w:rsidR="00E623D6" w:rsidRPr="007710C8">
        <w:rPr>
          <w:rFonts w:ascii="Times New Roman" w:hAnsi="Times New Roman"/>
        </w:rPr>
        <w:t>asien teknologia. Järjestelmä tarjoaa</w:t>
      </w:r>
      <w:r w:rsidRPr="007710C8">
        <w:rPr>
          <w:rFonts w:ascii="Times New Roman" w:hAnsi="Times New Roman"/>
        </w:rPr>
        <w:t xml:space="preserve"> tällä hetkellä </w:t>
      </w:r>
      <w:r w:rsidR="00E623D6" w:rsidRPr="007710C8">
        <w:rPr>
          <w:rFonts w:ascii="Times New Roman" w:hAnsi="Times New Roman"/>
        </w:rPr>
        <w:t>kokonaisvaltaisemman virtuaalitodellisuusratkaisun</w:t>
      </w:r>
      <w:r w:rsidRPr="007710C8">
        <w:rPr>
          <w:rFonts w:ascii="Times New Roman" w:hAnsi="Times New Roman"/>
        </w:rPr>
        <w:t xml:space="preserve"> kuin esimerkiksi </w:t>
      </w:r>
      <w:r w:rsidR="00E623D6" w:rsidRPr="007710C8">
        <w:rPr>
          <w:rFonts w:ascii="Times New Roman" w:hAnsi="Times New Roman"/>
        </w:rPr>
        <w:t>kilpailija Oculus Rift. HTC Vive tarjoaa virtuaalitodellisuusnäkymän lisäksi</w:t>
      </w:r>
      <w:r w:rsidRPr="007710C8">
        <w:rPr>
          <w:rFonts w:ascii="Times New Roman" w:hAnsi="Times New Roman"/>
        </w:rPr>
        <w:t xml:space="preserve"> käyttäjälle mahdollisuuden siirtää </w:t>
      </w:r>
      <w:r w:rsidR="00E623D6" w:rsidRPr="007710C8">
        <w:rPr>
          <w:rFonts w:ascii="Times New Roman" w:hAnsi="Times New Roman"/>
        </w:rPr>
        <w:t xml:space="preserve">oma </w:t>
      </w:r>
      <w:r w:rsidRPr="007710C8">
        <w:rPr>
          <w:rFonts w:ascii="Times New Roman" w:hAnsi="Times New Roman"/>
        </w:rPr>
        <w:t>liikehdintä reaalimaailmassa suoraksi liikkeeksi virtuaalimaailmassa, jäljentämällä</w:t>
      </w:r>
      <w:r w:rsidR="00E623D6" w:rsidRPr="007710C8">
        <w:rPr>
          <w:rFonts w:ascii="Times New Roman" w:hAnsi="Times New Roman"/>
        </w:rPr>
        <w:t xml:space="preserve"> käyttäjän liikkumista erikseen määritellyn alueen sisällä infrapunakameroiden avulla. Lisäksi järjestelmä pystyy seuraamaan </w:t>
      </w:r>
      <w:r w:rsidRPr="007710C8">
        <w:rPr>
          <w:rFonts w:ascii="Times New Roman" w:hAnsi="Times New Roman"/>
        </w:rPr>
        <w:t>päässä olevien lasien ja käsissä olevien ohjainten liikehdintää. Taulukkoon 2</w:t>
      </w:r>
      <w:del w:id="329" w:author="Hassi Sakari" w:date="2017-10-29T16:31:00Z">
        <w:r w:rsidRPr="007710C8" w:rsidDel="00F75446">
          <w:rPr>
            <w:rFonts w:ascii="Times New Roman" w:hAnsi="Times New Roman"/>
          </w:rPr>
          <w:delText>.</w:delText>
        </w:r>
      </w:del>
      <w:r w:rsidRPr="007710C8">
        <w:rPr>
          <w:rFonts w:ascii="Times New Roman" w:hAnsi="Times New Roman"/>
        </w:rPr>
        <w:t xml:space="preserve"> on </w:t>
      </w:r>
      <w:r w:rsidR="00D141B0" w:rsidRPr="007710C8">
        <w:rPr>
          <w:rFonts w:ascii="Times New Roman" w:hAnsi="Times New Roman"/>
        </w:rPr>
        <w:t>koottu vertailu</w:t>
      </w:r>
      <w:r w:rsidRPr="007710C8">
        <w:rPr>
          <w:rFonts w:ascii="Times New Roman" w:hAnsi="Times New Roman"/>
        </w:rPr>
        <w:t xml:space="preserve"> markkinoilla olevien virtuaalilasien ominaisuuksista.  Taulukon pohjalta voidaan todeta, että </w:t>
      </w:r>
      <w:r w:rsidRPr="007710C8">
        <w:rPr>
          <w:rFonts w:ascii="Times New Roman" w:hAnsi="Times New Roman"/>
        </w:rPr>
        <w:lastRenderedPageBreak/>
        <w:t xml:space="preserve">HTC Vive on vaihtoehdoista tällä hetkellä monipuolisin ja tarjoaa suoraan ratkaisun interaktioon virtuaalimaailman sisällä ilman ulkopuolisten laitteiden kytkemistä osaksi järjestelmää. </w:t>
      </w:r>
    </w:p>
    <w:p w14:paraId="7F75A205" w14:textId="77777777" w:rsidR="00443891" w:rsidRPr="007710C8" w:rsidRDefault="00443891" w:rsidP="007710C8">
      <w:pPr>
        <w:spacing w:line="360" w:lineRule="auto"/>
        <w:ind w:firstLine="0"/>
        <w:rPr>
          <w:rFonts w:ascii="Times New Roman" w:hAnsi="Times New Roman"/>
        </w:rPr>
      </w:pPr>
    </w:p>
    <w:p w14:paraId="5ED5A8B4" w14:textId="77777777" w:rsidR="00E35009" w:rsidRPr="007710C8" w:rsidRDefault="00E35009"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DD08C4C" wp14:editId="44A32A88">
            <wp:extent cx="5094744" cy="3145155"/>
            <wp:effectExtent l="0" t="0" r="0" b="0"/>
            <wp:docPr id="9" name="Kuva 9" descr="http://www.virtuaalimaailma.fi/wp-content/uploads/2016/03/virtuaalilasit-vertailu.jpg?c5a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rtuaalimaailma.fi/wp-content/uploads/2016/03/virtuaalilasit-vertailu.jpg?c5a39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8411" cy="3147419"/>
                    </a:xfrm>
                    <a:prstGeom prst="rect">
                      <a:avLst/>
                    </a:prstGeom>
                    <a:noFill/>
                    <a:ln>
                      <a:noFill/>
                    </a:ln>
                  </pic:spPr>
                </pic:pic>
              </a:graphicData>
            </a:graphic>
          </wp:inline>
        </w:drawing>
      </w:r>
    </w:p>
    <w:p w14:paraId="45B5EA37" w14:textId="77777777" w:rsidR="00E35009" w:rsidRPr="007710C8" w:rsidRDefault="00227842"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2</w:t>
      </w:r>
      <w:r w:rsidR="00E35009" w:rsidRPr="007710C8">
        <w:rPr>
          <w:rFonts w:ascii="Times New Roman" w:hAnsi="Times New Roman"/>
          <w:i/>
          <w:sz w:val="22"/>
          <w:szCs w:val="22"/>
        </w:rPr>
        <w:t>. Markkinoilla olevien virtuaalilasien ominaisuuksien vertailu. (</w:t>
      </w:r>
      <w:hyperlink r:id="rId31" w:history="1">
        <w:r w:rsidR="00E35009" w:rsidRPr="007710C8">
          <w:rPr>
            <w:rStyle w:val="Hyperlinkki"/>
            <w:rFonts w:ascii="Times New Roman" w:hAnsi="Times New Roman"/>
            <w:i/>
            <w:sz w:val="22"/>
            <w:szCs w:val="22"/>
          </w:rPr>
          <w:t>www.virtuaalimaailma.fi/virtuaalilasit/</w:t>
        </w:r>
      </w:hyperlink>
      <w:r w:rsidR="00E35009" w:rsidRPr="007710C8">
        <w:rPr>
          <w:rFonts w:ascii="Times New Roman" w:hAnsi="Times New Roman"/>
          <w:i/>
          <w:sz w:val="22"/>
          <w:szCs w:val="22"/>
        </w:rPr>
        <w:t>)</w:t>
      </w:r>
    </w:p>
    <w:p w14:paraId="6EE71E3D" w14:textId="77777777" w:rsidR="00E35009" w:rsidRPr="007710C8" w:rsidRDefault="00E35009" w:rsidP="007710C8">
      <w:pPr>
        <w:spacing w:line="360" w:lineRule="auto"/>
        <w:ind w:firstLine="0"/>
        <w:rPr>
          <w:rFonts w:ascii="Times New Roman" w:hAnsi="Times New Roman"/>
          <w:i/>
          <w:sz w:val="22"/>
          <w:szCs w:val="22"/>
        </w:rPr>
      </w:pPr>
    </w:p>
    <w:p w14:paraId="337FF755" w14:textId="0BC7EB53" w:rsidR="00E35009" w:rsidRPr="00D822A0" w:rsidRDefault="00E35009" w:rsidP="007710C8">
      <w:pPr>
        <w:spacing w:line="360" w:lineRule="auto"/>
        <w:ind w:firstLine="0"/>
        <w:rPr>
          <w:rFonts w:ascii="Times New Roman" w:eastAsia="SimSun" w:hAnsi="Times New Roman"/>
          <w:color w:val="auto"/>
          <w:szCs w:val="24"/>
        </w:rPr>
      </w:pPr>
      <w:r w:rsidRPr="007710C8">
        <w:rPr>
          <w:rFonts w:ascii="Times New Roman" w:hAnsi="Times New Roman"/>
        </w:rPr>
        <w:t xml:space="preserve">Aikaisemmissa, virtuaalitodellisuuteen pohjautuvissa visualisointijärjestelmissä, on hyödynnetty Oculus Rift </w:t>
      </w:r>
      <w:ins w:id="330" w:author="Harri Siirtola" w:date="2017-06-18T19:12:00Z">
        <w:r w:rsidR="000D2359" w:rsidRPr="007710C8">
          <w:rPr>
            <w:rFonts w:ascii="Times New Roman" w:hAnsi="Times New Roman"/>
          </w:rPr>
          <w:t>-</w:t>
        </w:r>
      </w:ins>
      <w:del w:id="331" w:author="Harri Siirtola" w:date="2017-06-18T19:12:00Z">
        <w:r w:rsidRPr="007710C8" w:rsidDel="000D2359">
          <w:rPr>
            <w:rFonts w:ascii="Times New Roman" w:hAnsi="Times New Roman"/>
          </w:rPr>
          <w:delText>–</w:delText>
        </w:r>
      </w:del>
      <w:r w:rsidRPr="007710C8">
        <w:rPr>
          <w:rFonts w:ascii="Times New Roman" w:hAnsi="Times New Roman"/>
        </w:rPr>
        <w:t xml:space="preserve">virtuaalilasiteknologiaa. Oculus Rift-virtuaalilasien lisäksi Donalekin ja kumppaneiden [2014] tutkimuksessa hyödynnettiin </w:t>
      </w:r>
      <w:r w:rsidRPr="007710C8">
        <w:rPr>
          <w:rFonts w:ascii="Times New Roman" w:eastAsia="SimSun" w:hAnsi="Times New Roman"/>
          <w:i/>
          <w:iCs/>
          <w:color w:val="auto"/>
          <w:szCs w:val="24"/>
        </w:rPr>
        <w:t>Vicon</w:t>
      </w:r>
      <w:r w:rsidRPr="007710C8">
        <w:rPr>
          <w:rFonts w:ascii="Times New Roman" w:eastAsia="SimSun" w:hAnsi="Times New Roman"/>
          <w:color w:val="auto"/>
          <w:szCs w:val="24"/>
        </w:rPr>
        <w:t xml:space="preserve"> liikkeenseurantajärjestelmää </w:t>
      </w:r>
      <w:r w:rsidRPr="00360F15">
        <w:rPr>
          <w:rFonts w:ascii="Times New Roman" w:eastAsia="SimSun" w:hAnsi="Times New Roman"/>
          <w:color w:val="auto"/>
          <w:szCs w:val="24"/>
        </w:rPr>
        <w:t>[Vicon</w:t>
      </w:r>
      <w:r w:rsidRPr="007710C8">
        <w:rPr>
          <w:rFonts w:ascii="Times New Roman" w:eastAsia="SimSun" w:hAnsi="Times New Roman"/>
          <w:color w:val="auto"/>
          <w:szCs w:val="24"/>
        </w:rPr>
        <w:t xml:space="preserve">], jonka avulla käyttäjän liikkeet siirrettiin osaksi virtuaalista liikettä. Valintojen ja syötteiden antamiseen kaikissa tutkimuksissa [Donalek </w:t>
      </w:r>
      <w:commentRangeStart w:id="332"/>
      <w:r w:rsidRPr="007710C8">
        <w:rPr>
          <w:rFonts w:ascii="Times New Roman" w:eastAsia="SimSun" w:hAnsi="Times New Roman"/>
          <w:color w:val="auto"/>
          <w:szCs w:val="24"/>
          <w:rPrChange w:id="333"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w:t>
      </w:r>
      <w:commentRangeEnd w:id="332"/>
      <w:r w:rsidR="000D2359" w:rsidRPr="007710C8">
        <w:rPr>
          <w:rStyle w:val="Kommentinviite"/>
          <w:rFonts w:ascii="Times New Roman" w:hAnsi="Times New Roman"/>
        </w:rPr>
        <w:commentReference w:id="332"/>
      </w:r>
      <w:r w:rsidRPr="007710C8">
        <w:rPr>
          <w:rFonts w:ascii="Times New Roman" w:eastAsia="SimSun" w:hAnsi="Times New Roman"/>
          <w:color w:val="auto"/>
          <w:szCs w:val="24"/>
        </w:rPr>
        <w:t xml:space="preserve">2014, Moran </w:t>
      </w:r>
      <w:r w:rsidRPr="007710C8">
        <w:rPr>
          <w:rFonts w:ascii="Times New Roman" w:eastAsia="SimSun" w:hAnsi="Times New Roman"/>
          <w:color w:val="auto"/>
          <w:szCs w:val="24"/>
          <w:rPrChange w:id="334"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2015, Masters of Pie, 2015] hyödynnettiin </w:t>
      </w:r>
      <w:r w:rsidRPr="007710C8">
        <w:rPr>
          <w:rFonts w:ascii="Times New Roman" w:eastAsia="SimSun" w:hAnsi="Times New Roman"/>
          <w:i/>
          <w:color w:val="auto"/>
          <w:szCs w:val="24"/>
        </w:rPr>
        <w:t>Leap Motionin</w:t>
      </w:r>
      <w:r w:rsidRPr="007710C8">
        <w:rPr>
          <w:rFonts w:ascii="Times New Roman" w:eastAsia="SimSun" w:hAnsi="Times New Roman"/>
          <w:color w:val="auto"/>
          <w:szCs w:val="24"/>
        </w:rPr>
        <w:t xml:space="preserve"> liikkeiden ja eleiden tunnistusjärjestelmää [Leap Motion]. Kuten mainittu, näitä vuorovaikutuksellisia elementtejä ja teknologioita </w:t>
      </w:r>
      <w:r w:rsidR="00DE2132">
        <w:rPr>
          <w:rFonts w:ascii="Times New Roman" w:eastAsia="SimSun" w:hAnsi="Times New Roman"/>
          <w:color w:val="auto"/>
          <w:szCs w:val="24"/>
        </w:rPr>
        <w:t>+</w:t>
      </w:r>
      <w:r w:rsidRPr="007710C8">
        <w:rPr>
          <w:rFonts w:ascii="Times New Roman" w:eastAsia="SimSun" w:hAnsi="Times New Roman"/>
          <w:color w:val="auto"/>
          <w:szCs w:val="24"/>
        </w:rPr>
        <w:t xml:space="preserve"> pitäen Vive tarjoaa suoraan jo itsessään vaaditut ominaisuudet. Lisäksi Viven ominaisuudet voidaan hel</w:t>
      </w:r>
      <w:r w:rsidR="00E623D6" w:rsidRPr="007710C8">
        <w:rPr>
          <w:rFonts w:ascii="Times New Roman" w:eastAsia="SimSun" w:hAnsi="Times New Roman"/>
          <w:color w:val="auto"/>
          <w:szCs w:val="24"/>
        </w:rPr>
        <w:t>posti ottaa käyttöön Unity3D-kehitysympäristöön</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suunnattujen kirjastojen</w:t>
      </w:r>
      <w:r w:rsidRPr="007710C8">
        <w:rPr>
          <w:rFonts w:ascii="Times New Roman" w:eastAsia="SimSun" w:hAnsi="Times New Roman"/>
          <w:color w:val="auto"/>
          <w:szCs w:val="24"/>
        </w:rPr>
        <w:t xml:space="preserve"> avulla, jollo</w:t>
      </w:r>
      <w:r w:rsidR="00D822A0">
        <w:rPr>
          <w:rFonts w:ascii="Times New Roman" w:eastAsia="SimSun" w:hAnsi="Times New Roman"/>
          <w:color w:val="auto"/>
          <w:szCs w:val="24"/>
        </w:rPr>
        <w:t>in alustan kehitysaikaa säästyy</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Näistä</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syistä</w:t>
      </w:r>
      <w:r w:rsidRPr="007710C8">
        <w:rPr>
          <w:rFonts w:ascii="Times New Roman" w:eastAsia="SimSun" w:hAnsi="Times New Roman"/>
          <w:color w:val="auto"/>
          <w:szCs w:val="24"/>
        </w:rPr>
        <w:t xml:space="preserve"> tämän tutkimuksen </w:t>
      </w:r>
      <w:r w:rsidR="00D141B0" w:rsidRPr="007710C8">
        <w:rPr>
          <w:rFonts w:ascii="Times New Roman" w:eastAsia="SimSun" w:hAnsi="Times New Roman"/>
          <w:color w:val="auto"/>
          <w:szCs w:val="24"/>
        </w:rPr>
        <w:t xml:space="preserve">alusta tullaan </w:t>
      </w:r>
      <w:r w:rsidR="00D822A0">
        <w:rPr>
          <w:rFonts w:ascii="Times New Roman" w:eastAsia="SimSun" w:hAnsi="Times New Roman"/>
          <w:color w:val="auto"/>
          <w:szCs w:val="24"/>
        </w:rPr>
        <w:t xml:space="preserve">lähtökohtaisesti </w:t>
      </w:r>
      <w:r w:rsidR="00D141B0" w:rsidRPr="007710C8">
        <w:rPr>
          <w:rFonts w:ascii="Times New Roman" w:eastAsia="SimSun" w:hAnsi="Times New Roman"/>
          <w:color w:val="auto"/>
          <w:szCs w:val="24"/>
        </w:rPr>
        <w:t>kehittämään Vive</w:t>
      </w:r>
      <w:r w:rsidRPr="007710C8">
        <w:rPr>
          <w:rFonts w:ascii="Times New Roman" w:eastAsia="SimSun" w:hAnsi="Times New Roman"/>
          <w:color w:val="auto"/>
          <w:szCs w:val="24"/>
        </w:rPr>
        <w:t>n teknologian pohjalle. HTC Viven käyttöä tukee myös Masters of Pie ryhmän artikkelissa tekemä toteamus, jossa he toteavat, että alustan käyt</w:t>
      </w:r>
      <w:r w:rsidR="00D141B0" w:rsidRPr="007710C8">
        <w:rPr>
          <w:rFonts w:ascii="Times New Roman" w:eastAsia="SimSun" w:hAnsi="Times New Roman"/>
          <w:color w:val="auto"/>
          <w:szCs w:val="24"/>
        </w:rPr>
        <w:t>tökokemus olisi parempi HTC Viven tekniikalla</w:t>
      </w:r>
      <w:r w:rsidRPr="007710C8">
        <w:rPr>
          <w:rFonts w:ascii="Times New Roman" w:eastAsia="SimSun" w:hAnsi="Times New Roman"/>
          <w:color w:val="auto"/>
          <w:szCs w:val="24"/>
        </w:rPr>
        <w:t xml:space="preserve"> toteutettuna</w:t>
      </w:r>
      <w:r w:rsidR="00820C75">
        <w:rPr>
          <w:rFonts w:ascii="Times New Roman" w:eastAsia="SimSun" w:hAnsi="Times New Roman"/>
          <w:color w:val="auto"/>
          <w:szCs w:val="24"/>
        </w:rPr>
        <w:t xml:space="preserve"> kuin Oculuksen laitteistolla</w:t>
      </w:r>
      <w:r w:rsidRPr="007710C8">
        <w:rPr>
          <w:rFonts w:ascii="Times New Roman" w:eastAsia="SimSun" w:hAnsi="Times New Roman"/>
          <w:color w:val="auto"/>
          <w:szCs w:val="24"/>
        </w:rPr>
        <w:t>.</w:t>
      </w:r>
    </w:p>
    <w:p w14:paraId="73A20EE5" w14:textId="77777777" w:rsidR="00F23DD0" w:rsidRPr="007710C8" w:rsidRDefault="00F23DD0" w:rsidP="007710C8">
      <w:pPr>
        <w:spacing w:line="360" w:lineRule="auto"/>
        <w:ind w:firstLine="0"/>
        <w:rPr>
          <w:rFonts w:ascii="Times New Roman" w:hAnsi="Times New Roman"/>
        </w:rPr>
      </w:pPr>
      <w:bookmarkStart w:id="335" w:name="_Toc463943277"/>
      <w:bookmarkEnd w:id="335"/>
    </w:p>
    <w:p w14:paraId="54247CDB" w14:textId="1255FF96" w:rsidR="00443AF0" w:rsidRDefault="00443AF0">
      <w:pPr>
        <w:suppressAutoHyphens w:val="0"/>
        <w:spacing w:line="276" w:lineRule="auto"/>
        <w:ind w:firstLine="0"/>
        <w:jc w:val="left"/>
        <w:rPr>
          <w:rFonts w:ascii="Times New Roman" w:hAnsi="Times New Roman"/>
          <w:b/>
          <w:bCs/>
          <w:sz w:val="28"/>
          <w:szCs w:val="28"/>
        </w:rPr>
      </w:pPr>
      <w:bookmarkStart w:id="336" w:name="_Toc462643325"/>
      <w:bookmarkStart w:id="337" w:name="_Toc463943278"/>
      <w:bookmarkEnd w:id="336"/>
      <w:bookmarkEnd w:id="337"/>
      <w:r>
        <w:rPr>
          <w:rFonts w:ascii="Times New Roman" w:hAnsi="Times New Roman"/>
        </w:rPr>
        <w:br w:type="page"/>
      </w:r>
    </w:p>
    <w:p w14:paraId="5F95AEA8" w14:textId="3B5AF1E9" w:rsidR="00F23DD0" w:rsidRPr="00443AF0" w:rsidRDefault="00F23DD0" w:rsidP="00443AF0">
      <w:pPr>
        <w:pStyle w:val="Otsikko11"/>
        <w:spacing w:line="360" w:lineRule="auto"/>
        <w:ind w:firstLine="0"/>
        <w:rPr>
          <w:rFonts w:ascii="Times New Roman" w:hAnsi="Times New Roman"/>
          <w:color w:val="00000A"/>
        </w:rPr>
      </w:pPr>
      <w:bookmarkStart w:id="338" w:name="_Toc510974502"/>
      <w:r w:rsidRPr="007710C8">
        <w:rPr>
          <w:rFonts w:ascii="Times New Roman" w:hAnsi="Times New Roman"/>
          <w:color w:val="00000A"/>
        </w:rPr>
        <w:lastRenderedPageBreak/>
        <w:t>5</w:t>
      </w:r>
      <w:r w:rsidR="00152D44" w:rsidRPr="007710C8">
        <w:rPr>
          <w:rFonts w:ascii="Times New Roman" w:hAnsi="Times New Roman"/>
          <w:color w:val="00000A"/>
        </w:rPr>
        <w:t>. TESTIJÄRJESTELMÄN KEHITY</w:t>
      </w:r>
      <w:r w:rsidR="00443AF0">
        <w:rPr>
          <w:rFonts w:ascii="Times New Roman" w:hAnsi="Times New Roman"/>
          <w:color w:val="00000A"/>
        </w:rPr>
        <w:t>S</w:t>
      </w:r>
      <w:bookmarkEnd w:id="338"/>
    </w:p>
    <w:p w14:paraId="7E8AF62B" w14:textId="2CD12512" w:rsidR="00DF7A43" w:rsidRDefault="00692964" w:rsidP="00AB7FDC">
      <w:pPr>
        <w:spacing w:line="360" w:lineRule="auto"/>
        <w:ind w:firstLine="0"/>
        <w:rPr>
          <w:rFonts w:ascii="Times New Roman" w:hAnsi="Times New Roman"/>
        </w:rPr>
      </w:pPr>
      <w:r>
        <w:rPr>
          <w:rFonts w:ascii="Times New Roman" w:hAnsi="Times New Roman"/>
        </w:rPr>
        <w:t xml:space="preserve">Testijärjestelmän kehittämisen tarkoituksena oli </w:t>
      </w:r>
      <w:r w:rsidR="00861042">
        <w:rPr>
          <w:rFonts w:ascii="Times New Roman" w:hAnsi="Times New Roman"/>
        </w:rPr>
        <w:t>käyttäjätestauksessa</w:t>
      </w:r>
      <w:r>
        <w:rPr>
          <w:rFonts w:ascii="Times New Roman" w:hAnsi="Times New Roman"/>
        </w:rPr>
        <w:t xml:space="preserve"> </w:t>
      </w:r>
      <w:r w:rsidRPr="007710C8">
        <w:rPr>
          <w:rFonts w:ascii="Times New Roman" w:hAnsi="Times New Roman"/>
        </w:rPr>
        <w:t xml:space="preserve">kerätä </w:t>
      </w:r>
      <w:r>
        <w:rPr>
          <w:rFonts w:ascii="Times New Roman" w:hAnsi="Times New Roman"/>
        </w:rPr>
        <w:t>testi</w:t>
      </w:r>
      <w:r w:rsidRPr="007710C8">
        <w:rPr>
          <w:rFonts w:ascii="Times New Roman" w:hAnsi="Times New Roman"/>
        </w:rPr>
        <w:t xml:space="preserve">käyttäjiltä </w:t>
      </w:r>
      <w:r>
        <w:rPr>
          <w:rFonts w:ascii="Times New Roman" w:hAnsi="Times New Roman"/>
        </w:rPr>
        <w:t>tuntemuksia ja mielipiteitä</w:t>
      </w:r>
      <w:r w:rsidRPr="007710C8">
        <w:rPr>
          <w:rFonts w:ascii="Times New Roman" w:hAnsi="Times New Roman"/>
        </w:rPr>
        <w:t xml:space="preserve"> </w:t>
      </w:r>
      <w:r>
        <w:rPr>
          <w:rFonts w:ascii="Times New Roman" w:hAnsi="Times New Roman"/>
        </w:rPr>
        <w:t>tiedon visualisoimisesta virtuaalitodellisuudessa ja siitä miten visualisointitapa</w:t>
      </w:r>
      <w:r w:rsidR="00861042">
        <w:rPr>
          <w:rFonts w:ascii="Times New Roman" w:hAnsi="Times New Roman"/>
        </w:rPr>
        <w:t xml:space="preserve"> vertautuu</w:t>
      </w:r>
      <w:r>
        <w:rPr>
          <w:rFonts w:ascii="Times New Roman" w:hAnsi="Times New Roman"/>
        </w:rPr>
        <w:t xml:space="preserve"> </w:t>
      </w:r>
      <w:r w:rsidR="00861042">
        <w:rPr>
          <w:rFonts w:ascii="Times New Roman" w:hAnsi="Times New Roman"/>
        </w:rPr>
        <w:t>tietokoneen näytöltä esitettyyn vastaavaan visualisointiin</w:t>
      </w:r>
      <w:r>
        <w:rPr>
          <w:rFonts w:ascii="Times New Roman" w:hAnsi="Times New Roman"/>
        </w:rPr>
        <w:t>.</w:t>
      </w:r>
      <w:r w:rsidRPr="007710C8">
        <w:rPr>
          <w:rFonts w:ascii="Times New Roman" w:hAnsi="Times New Roman"/>
        </w:rPr>
        <w:t xml:space="preserve"> </w:t>
      </w:r>
      <w:r>
        <w:rPr>
          <w:rFonts w:ascii="Times New Roman" w:hAnsi="Times New Roman"/>
        </w:rPr>
        <w:t>Kehityksessä</w:t>
      </w:r>
      <w:r w:rsidR="00F23DD0" w:rsidRPr="007710C8">
        <w:rPr>
          <w:rFonts w:ascii="Times New Roman" w:hAnsi="Times New Roman"/>
        </w:rPr>
        <w:t xml:space="preserve"> tavoitteena oli luoda datan visualisoinnin</w:t>
      </w:r>
      <w:r>
        <w:rPr>
          <w:rFonts w:ascii="Times New Roman" w:hAnsi="Times New Roman"/>
        </w:rPr>
        <w:t xml:space="preserve"> toteutus virtuaalitodellisuus</w:t>
      </w:r>
      <w:r w:rsidR="00F23DD0" w:rsidRPr="007710C8">
        <w:rPr>
          <w:rFonts w:ascii="Times New Roman" w:hAnsi="Times New Roman"/>
        </w:rPr>
        <w:t xml:space="preserve">ympäristöön sekä </w:t>
      </w:r>
      <w:r>
        <w:rPr>
          <w:rFonts w:ascii="Times New Roman" w:hAnsi="Times New Roman"/>
        </w:rPr>
        <w:t>vastaava 2D-toteutus</w:t>
      </w:r>
      <w:r w:rsidR="00F23DD0" w:rsidRPr="007710C8">
        <w:rPr>
          <w:rFonts w:ascii="Times New Roman" w:hAnsi="Times New Roman"/>
        </w:rPr>
        <w:t xml:space="preserve"> työasemaympäristöön.</w:t>
      </w:r>
      <w:r w:rsidR="00CC6DD0">
        <w:rPr>
          <w:rFonts w:ascii="Times New Roman" w:hAnsi="Times New Roman"/>
        </w:rPr>
        <w:t xml:space="preserve"> </w:t>
      </w:r>
    </w:p>
    <w:p w14:paraId="6627E310" w14:textId="031EABA7" w:rsidR="002E71DE" w:rsidRDefault="00F23DD0" w:rsidP="002E71DE">
      <w:pPr>
        <w:spacing w:line="360" w:lineRule="auto"/>
        <w:ind w:firstLine="1304"/>
        <w:rPr>
          <w:rFonts w:ascii="Times New Roman" w:hAnsi="Times New Roman"/>
        </w:rPr>
      </w:pPr>
      <w:r w:rsidRPr="007710C8">
        <w:rPr>
          <w:rFonts w:ascii="Times New Roman" w:hAnsi="Times New Roman"/>
        </w:rPr>
        <w:t xml:space="preserve">Visualisointidemoja luotiin </w:t>
      </w:r>
      <w:r w:rsidR="002E71DE">
        <w:rPr>
          <w:rFonts w:ascii="Times New Roman" w:hAnsi="Times New Roman"/>
        </w:rPr>
        <w:t>kolme</w:t>
      </w:r>
      <w:r w:rsidRPr="007710C8">
        <w:rPr>
          <w:rFonts w:ascii="Times New Roman" w:hAnsi="Times New Roman"/>
        </w:rPr>
        <w:t xml:space="preserve"> erilaista: Interaktiivinen visualisointi maapallosta, johon reaaliaikaisesti päivittyy </w:t>
      </w:r>
      <w:r w:rsidR="00861042">
        <w:rPr>
          <w:rFonts w:ascii="Times New Roman" w:hAnsi="Times New Roman"/>
        </w:rPr>
        <w:t xml:space="preserve">näkyville </w:t>
      </w:r>
      <w:r w:rsidRPr="007710C8">
        <w:rPr>
          <w:rFonts w:ascii="Times New Roman" w:hAnsi="Times New Roman"/>
        </w:rPr>
        <w:t xml:space="preserve">Twitter-viestejä näkyville niiden </w:t>
      </w:r>
      <w:r w:rsidR="00861042">
        <w:rPr>
          <w:rFonts w:ascii="Times New Roman" w:hAnsi="Times New Roman"/>
        </w:rPr>
        <w:t>geolokaatiotietoihin</w:t>
      </w:r>
      <w:r w:rsidRPr="007710C8">
        <w:rPr>
          <w:rFonts w:ascii="Times New Roman" w:hAnsi="Times New Roman"/>
        </w:rPr>
        <w:t xml:space="preserve"> pohjautuen. Lisäksi</w:t>
      </w:r>
      <w:r w:rsidR="00FA50BC">
        <w:rPr>
          <w:rFonts w:ascii="Times New Roman" w:hAnsi="Times New Roman"/>
        </w:rPr>
        <w:t xml:space="preserve"> toteuttiin</w:t>
      </w:r>
      <w:r w:rsidRPr="007710C8">
        <w:rPr>
          <w:rFonts w:ascii="Times New Roman" w:hAnsi="Times New Roman"/>
        </w:rPr>
        <w:t xml:space="preserve"> kaksi perinteisempää visualisoinnin toteutusta pylväs</w:t>
      </w:r>
      <w:r w:rsidR="00CC6DD0">
        <w:rPr>
          <w:rFonts w:ascii="Times New Roman" w:hAnsi="Times New Roman"/>
        </w:rPr>
        <w:t>diagra</w:t>
      </w:r>
      <w:r w:rsidR="00FA50BC">
        <w:rPr>
          <w:rFonts w:ascii="Times New Roman" w:hAnsi="Times New Roman"/>
        </w:rPr>
        <w:t>mmista</w:t>
      </w:r>
      <w:r w:rsidR="00CC6DD0">
        <w:rPr>
          <w:rFonts w:ascii="Times New Roman" w:hAnsi="Times New Roman"/>
        </w:rPr>
        <w:t xml:space="preserve"> ja </w:t>
      </w:r>
      <w:r w:rsidR="00FA50BC">
        <w:rPr>
          <w:rFonts w:ascii="Times New Roman" w:hAnsi="Times New Roman"/>
        </w:rPr>
        <w:t>graafista</w:t>
      </w:r>
      <w:r w:rsidR="002E71DE">
        <w:rPr>
          <w:rFonts w:ascii="Times New Roman" w:hAnsi="Times New Roman"/>
        </w:rPr>
        <w:t xml:space="preserve">. Jokaisella visualisointitavalla on </w:t>
      </w:r>
      <w:r w:rsidR="00FA50BC">
        <w:rPr>
          <w:rFonts w:ascii="Times New Roman" w:hAnsi="Times New Roman"/>
        </w:rPr>
        <w:t>tutkielmassa</w:t>
      </w:r>
      <w:r w:rsidR="002E71DE">
        <w:rPr>
          <w:rFonts w:ascii="Times New Roman" w:hAnsi="Times New Roman"/>
        </w:rPr>
        <w:t xml:space="preserve"> oma roolinsa, minkä takia kyseinen visualisointitapa on käyttäjätutkimukseen valittu:</w:t>
      </w:r>
    </w:p>
    <w:p w14:paraId="6DB581A2" w14:textId="0D426C82" w:rsidR="002E71DE" w:rsidRDefault="002E71DE" w:rsidP="002E71DE">
      <w:pPr>
        <w:pStyle w:val="Luettelokappale"/>
        <w:numPr>
          <w:ilvl w:val="0"/>
          <w:numId w:val="32"/>
        </w:numPr>
        <w:spacing w:line="360" w:lineRule="auto"/>
        <w:rPr>
          <w:rFonts w:ascii="Times New Roman" w:hAnsi="Times New Roman"/>
        </w:rPr>
      </w:pPr>
      <w:r>
        <w:rPr>
          <w:rFonts w:ascii="Times New Roman" w:hAnsi="Times New Roman"/>
        </w:rPr>
        <w:t xml:space="preserve">Maapallo </w:t>
      </w:r>
      <w:r w:rsidR="00F72F0F">
        <w:rPr>
          <w:rFonts w:ascii="Times New Roman" w:hAnsi="Times New Roman"/>
        </w:rPr>
        <w:t>-</w:t>
      </w:r>
      <w:r>
        <w:rPr>
          <w:rFonts w:ascii="Times New Roman" w:hAnsi="Times New Roman"/>
        </w:rPr>
        <w:t>demo edustaa räätälöidympää ja dynaamisempaa visualisointia, jossa data on sidottu vahvasti näkymän kontekstiin. V</w:t>
      </w:r>
      <w:r w:rsidR="00866BE2">
        <w:rPr>
          <w:rFonts w:ascii="Times New Roman" w:hAnsi="Times New Roman"/>
        </w:rPr>
        <w:t xml:space="preserve">isualisoinnin pitäisi luoduista demoista </w:t>
      </w:r>
      <w:r w:rsidR="00C6395A">
        <w:rPr>
          <w:rFonts w:ascii="Times New Roman" w:hAnsi="Times New Roman"/>
        </w:rPr>
        <w:t xml:space="preserve">pystyä </w:t>
      </w:r>
      <w:r>
        <w:rPr>
          <w:rFonts w:ascii="Times New Roman" w:hAnsi="Times New Roman"/>
        </w:rPr>
        <w:t>ta</w:t>
      </w:r>
      <w:r w:rsidR="00866BE2">
        <w:rPr>
          <w:rFonts w:ascii="Times New Roman" w:hAnsi="Times New Roman"/>
        </w:rPr>
        <w:t xml:space="preserve">rjoamaan vahvimman immersion. </w:t>
      </w:r>
    </w:p>
    <w:p w14:paraId="4FF47BA2" w14:textId="6EF18B45" w:rsidR="00444C1E" w:rsidRDefault="00C6395A" w:rsidP="002E71DE">
      <w:pPr>
        <w:pStyle w:val="Luettelokappale"/>
        <w:numPr>
          <w:ilvl w:val="0"/>
          <w:numId w:val="32"/>
        </w:numPr>
        <w:spacing w:line="360" w:lineRule="auto"/>
        <w:rPr>
          <w:rFonts w:ascii="Times New Roman" w:hAnsi="Times New Roman"/>
        </w:rPr>
      </w:pPr>
      <w:r>
        <w:rPr>
          <w:rFonts w:ascii="Times New Roman" w:hAnsi="Times New Roman"/>
        </w:rPr>
        <w:t>Pylväsdiagrammi edustaa perinteistä</w:t>
      </w:r>
      <w:r w:rsidR="00F72F0F">
        <w:rPr>
          <w:rFonts w:ascii="Times New Roman" w:hAnsi="Times New Roman"/>
        </w:rPr>
        <w:t>, työasemaympäristön käytössä totuttua</w:t>
      </w:r>
      <w:r>
        <w:rPr>
          <w:rFonts w:ascii="Times New Roman" w:hAnsi="Times New Roman"/>
        </w:rPr>
        <w:t xml:space="preserve"> visualisointitapaa, jossa palkit on diagrammissa aseteltu toisiinsa nähden lomittain, jolloin 3D-maailman syvyysaspekti </w:t>
      </w:r>
      <w:r w:rsidR="00444C1E">
        <w:rPr>
          <w:rFonts w:ascii="Times New Roman" w:hAnsi="Times New Roman"/>
        </w:rPr>
        <w:t xml:space="preserve">tulee käytössä ottaa huomioon. </w:t>
      </w:r>
    </w:p>
    <w:p w14:paraId="57163F3F" w14:textId="4378D2F9" w:rsidR="00C6395A" w:rsidRDefault="00444C1E" w:rsidP="002E71DE">
      <w:pPr>
        <w:pStyle w:val="Luettelokappale"/>
        <w:numPr>
          <w:ilvl w:val="0"/>
          <w:numId w:val="32"/>
        </w:numPr>
        <w:spacing w:line="360" w:lineRule="auto"/>
        <w:rPr>
          <w:rFonts w:ascii="Times New Roman" w:hAnsi="Times New Roman"/>
        </w:rPr>
      </w:pPr>
      <w:r>
        <w:rPr>
          <w:rFonts w:ascii="Times New Roman" w:hAnsi="Times New Roman"/>
        </w:rPr>
        <w:t xml:space="preserve">Graafi </w:t>
      </w:r>
      <w:r w:rsidR="00F72F0F">
        <w:rPr>
          <w:rFonts w:ascii="Times New Roman" w:hAnsi="Times New Roman"/>
        </w:rPr>
        <w:t>-</w:t>
      </w:r>
      <w:r>
        <w:rPr>
          <w:rFonts w:ascii="Times New Roman" w:hAnsi="Times New Roman"/>
        </w:rPr>
        <w:t>demossa on poistettu käyttäjän mahdollisuus vuorovaikuttaa visualisoinnin kanssa, jolloin demo keskittyy kaikista yksinkertaisimmillaan vertaamaan kahden eri visualisointinäkymän kokemuksellisuutta, ilman että ympäristöjen välillä eroavat kon</w:t>
      </w:r>
      <w:r w:rsidR="00734CDA">
        <w:rPr>
          <w:rFonts w:ascii="Times New Roman" w:hAnsi="Times New Roman"/>
        </w:rPr>
        <w:t>trollit vaikuttavat kokemukseen.</w:t>
      </w:r>
      <w:r>
        <w:rPr>
          <w:rFonts w:ascii="Times New Roman" w:hAnsi="Times New Roman"/>
        </w:rPr>
        <w:t xml:space="preserve"> </w:t>
      </w:r>
    </w:p>
    <w:p w14:paraId="41EAC9F7" w14:textId="77777777" w:rsidR="00462B41" w:rsidRPr="00462B41" w:rsidRDefault="00462B41" w:rsidP="00462B41">
      <w:pPr>
        <w:spacing w:line="360" w:lineRule="auto"/>
        <w:rPr>
          <w:rFonts w:ascii="Times New Roman" w:hAnsi="Times New Roman"/>
        </w:rPr>
      </w:pPr>
    </w:p>
    <w:p w14:paraId="13C6F14A" w14:textId="409473C0" w:rsidR="006074A6" w:rsidRDefault="004E7321" w:rsidP="00462B41">
      <w:pPr>
        <w:spacing w:line="360" w:lineRule="auto"/>
        <w:ind w:firstLine="1304"/>
        <w:rPr>
          <w:rFonts w:ascii="Times New Roman" w:hAnsi="Times New Roman"/>
        </w:rPr>
      </w:pPr>
      <w:r w:rsidRPr="007710C8">
        <w:rPr>
          <w:rFonts w:ascii="Times New Roman" w:hAnsi="Times New Roman"/>
        </w:rPr>
        <w:t xml:space="preserve">Testijärjestelmän kokonaisuudet kehitettiin Unityn 3D </w:t>
      </w:r>
      <w:r w:rsidR="009914B7" w:rsidRPr="007710C8">
        <w:rPr>
          <w:rFonts w:ascii="Times New Roman" w:hAnsi="Times New Roman"/>
        </w:rPr>
        <w:t>– pelimoottorilla</w:t>
      </w:r>
      <w:r w:rsidRPr="007710C8">
        <w:rPr>
          <w:rFonts w:ascii="Times New Roman" w:hAnsi="Times New Roman"/>
        </w:rPr>
        <w:t>, joka</w:t>
      </w:r>
      <w:r w:rsidR="002A15FF">
        <w:rPr>
          <w:rFonts w:ascii="Times New Roman" w:hAnsi="Times New Roman"/>
        </w:rPr>
        <w:t xml:space="preserve"> erityisesti</w:t>
      </w:r>
      <w:r w:rsidRPr="007710C8">
        <w:rPr>
          <w:rFonts w:ascii="Times New Roman" w:hAnsi="Times New Roman"/>
        </w:rPr>
        <w:t xml:space="preserve"> </w:t>
      </w:r>
      <w:r w:rsidR="002A15FF">
        <w:rPr>
          <w:rFonts w:ascii="Times New Roman" w:hAnsi="Times New Roman"/>
        </w:rPr>
        <w:t xml:space="preserve">tukee järjestelmien kehitystä useille eri alustoille sekä tekee virtuaalitodellisuuden mallintamisen helpoksi </w:t>
      </w:r>
      <w:r w:rsidR="009914B7" w:rsidRPr="007710C8">
        <w:rPr>
          <w:rFonts w:ascii="Times New Roman" w:hAnsi="Times New Roman"/>
        </w:rPr>
        <w:t>[</w:t>
      </w:r>
      <w:r w:rsidR="009914B7" w:rsidRPr="00360F15">
        <w:rPr>
          <w:rFonts w:ascii="Times New Roman" w:hAnsi="Times New Roman"/>
        </w:rPr>
        <w:t>Unity</w:t>
      </w:r>
      <w:r w:rsidR="009914B7" w:rsidRPr="007710C8">
        <w:rPr>
          <w:rFonts w:ascii="Times New Roman" w:hAnsi="Times New Roman"/>
        </w:rPr>
        <w:t>].</w:t>
      </w:r>
      <w:r w:rsidR="00CC6DD0">
        <w:rPr>
          <w:rFonts w:ascii="Times New Roman" w:hAnsi="Times New Roman"/>
        </w:rPr>
        <w:t xml:space="preserve"> </w:t>
      </w:r>
      <w:r w:rsidR="002A15FF">
        <w:rPr>
          <w:rFonts w:ascii="Times New Roman" w:hAnsi="Times New Roman"/>
        </w:rPr>
        <w:t>Unityn avulla t</w:t>
      </w:r>
      <w:r w:rsidR="00CC6DD0">
        <w:rPr>
          <w:rFonts w:ascii="Times New Roman" w:hAnsi="Times New Roman"/>
        </w:rPr>
        <w:t xml:space="preserve">yöasemaympäristön </w:t>
      </w:r>
      <w:r w:rsidR="002A15FF">
        <w:rPr>
          <w:rFonts w:ascii="Times New Roman" w:hAnsi="Times New Roman"/>
        </w:rPr>
        <w:t>demojen</w:t>
      </w:r>
      <w:r w:rsidR="00CC6DD0">
        <w:rPr>
          <w:rFonts w:ascii="Times New Roman" w:hAnsi="Times New Roman"/>
        </w:rPr>
        <w:t xml:space="preserve"> visualisointi on siirretty täysin virtuaalitodellisuutta vastaavana näkymänä, mutta järjestelmän ja käyttäjän välisessä vuorovaikutuksessa on</w:t>
      </w:r>
      <w:r w:rsidR="002A15FF">
        <w:rPr>
          <w:rFonts w:ascii="Times New Roman" w:hAnsi="Times New Roman"/>
        </w:rPr>
        <w:t xml:space="preserve"> alustasta johtuvia</w:t>
      </w:r>
      <w:r w:rsidR="00CC6DD0">
        <w:rPr>
          <w:rFonts w:ascii="Times New Roman" w:hAnsi="Times New Roman"/>
        </w:rPr>
        <w:t xml:space="preserve"> eroavaisuuksia. Nämä toiminnollisuuden eroavaisuu</w:t>
      </w:r>
      <w:r w:rsidR="00F72F0F">
        <w:rPr>
          <w:rFonts w:ascii="Times New Roman" w:hAnsi="Times New Roman"/>
        </w:rPr>
        <w:t>det on kuvattu demokohtaisesti K</w:t>
      </w:r>
      <w:r w:rsidR="00CC6DD0">
        <w:rPr>
          <w:rFonts w:ascii="Times New Roman" w:hAnsi="Times New Roman"/>
        </w:rPr>
        <w:t>appaleissa 5.1.1 ja 5.2.1.</w:t>
      </w:r>
      <w:r w:rsidR="00CC6DD0" w:rsidRPr="007710C8">
        <w:rPr>
          <w:rFonts w:ascii="Times New Roman" w:hAnsi="Times New Roman"/>
        </w:rPr>
        <w:t xml:space="preserve"> </w:t>
      </w:r>
      <w:r w:rsidR="009914B7" w:rsidRPr="007710C8">
        <w:rPr>
          <w:rFonts w:ascii="Times New Roman" w:hAnsi="Times New Roman"/>
        </w:rPr>
        <w:t xml:space="preserve"> </w:t>
      </w:r>
      <w:r w:rsidR="00DF7A43">
        <w:rPr>
          <w:rFonts w:ascii="Times New Roman" w:hAnsi="Times New Roman"/>
        </w:rPr>
        <w:t>Kappaleessa 4.4 arvioitiin HTC Vive – virtuaalitodellisuuslasien olevan tällä hetkellä paras vaihtoehto virtuaalitodellisuusympäristön k</w:t>
      </w:r>
      <w:r w:rsidR="00B7404C">
        <w:rPr>
          <w:rFonts w:ascii="Times New Roman" w:hAnsi="Times New Roman"/>
        </w:rPr>
        <w:t xml:space="preserve">äyttämiseen. Tutkimusta varten Vive:n laseja ei kuitenkaan saatu käyttöön. Tästä syystä testijärjestelmät jouduttiin luomaan saatavilla </w:t>
      </w:r>
      <w:r w:rsidR="00406C29">
        <w:rPr>
          <w:rFonts w:ascii="Times New Roman" w:hAnsi="Times New Roman"/>
        </w:rPr>
        <w:t>olleille</w:t>
      </w:r>
      <w:r w:rsidR="00B7404C">
        <w:rPr>
          <w:rFonts w:ascii="Times New Roman" w:hAnsi="Times New Roman"/>
        </w:rPr>
        <w:t xml:space="preserve"> Oculus Rift DK2 – laseille. </w:t>
      </w:r>
      <w:r w:rsidR="00395D0F">
        <w:rPr>
          <w:rFonts w:ascii="Times New Roman" w:hAnsi="Times New Roman"/>
        </w:rPr>
        <w:t xml:space="preserve">Oculus –sarjan ohjaimia ei myöskään saatu tutkimuksessa käyttöön, joten virtuaalitodellisuuden demoissa jouduttiin järjestelmän ohjaamisessa hyödyntämään Playstation </w:t>
      </w:r>
      <w:r w:rsidR="000665D6">
        <w:rPr>
          <w:rFonts w:ascii="Times New Roman" w:hAnsi="Times New Roman"/>
        </w:rPr>
        <w:t xml:space="preserve">4 </w:t>
      </w:r>
      <w:r w:rsidR="00395D0F">
        <w:rPr>
          <w:rFonts w:ascii="Times New Roman" w:hAnsi="Times New Roman"/>
        </w:rPr>
        <w:t xml:space="preserve">–ohjainta. </w:t>
      </w:r>
      <w:r w:rsidR="003F2C14">
        <w:rPr>
          <w:rFonts w:ascii="Times New Roman" w:hAnsi="Times New Roman"/>
        </w:rPr>
        <w:t xml:space="preserve">Käyttäjätestauksia varten ei </w:t>
      </w:r>
      <w:r w:rsidR="003F2C14">
        <w:rPr>
          <w:rFonts w:ascii="Times New Roman" w:hAnsi="Times New Roman"/>
        </w:rPr>
        <w:lastRenderedPageBreak/>
        <w:t xml:space="preserve">myöskään päästy hyödyntämään tehotyöasemaa vaan testit jouduttiin suorittamaan Lenovo ThinkPad W541 kannettavalla tietokoneella. Tästä syystä </w:t>
      </w:r>
      <w:r w:rsidR="00222599">
        <w:rPr>
          <w:rFonts w:ascii="Times New Roman" w:hAnsi="Times New Roman"/>
        </w:rPr>
        <w:t xml:space="preserve">saatavilla olevan laitteiston </w:t>
      </w:r>
      <w:r w:rsidR="003F2C14">
        <w:rPr>
          <w:rFonts w:ascii="Times New Roman" w:hAnsi="Times New Roman"/>
        </w:rPr>
        <w:t>tehojen puutteella on vaikutusta testauksessa läpikäytävien demojen suorituskykyyn erityisesti virtuaalitodellisuuden näkymien osalta.</w:t>
      </w:r>
      <w:r w:rsidR="00222599">
        <w:rPr>
          <w:rFonts w:ascii="Times New Roman" w:hAnsi="Times New Roman"/>
        </w:rPr>
        <w:t xml:space="preserve"> Lisäksi hyödynnettävissä olevien laitteistokompromissien takia virtuaalitodellisuuden demoihin ei saatu luotua sitä käyttäjäkokemusta, joka olisi ennakkoon haluttu. Näiden tekijöiden vaikutukset käyttäjätutkimuksessa näkyivät ja niiden merkitystä on tarkemmin käyty lävitse käyttäjätestin tuloksissa Kappaleessa 6.2. </w:t>
      </w:r>
    </w:p>
    <w:p w14:paraId="2F93CC00" w14:textId="41F55928" w:rsidR="00F23DD0" w:rsidRPr="007710C8" w:rsidRDefault="00395D0F" w:rsidP="006074A6">
      <w:pPr>
        <w:spacing w:line="360" w:lineRule="auto"/>
        <w:ind w:firstLine="1304"/>
        <w:rPr>
          <w:rFonts w:ascii="Times New Roman" w:hAnsi="Times New Roman"/>
        </w:rPr>
      </w:pPr>
      <w:r>
        <w:rPr>
          <w:rFonts w:ascii="Times New Roman" w:hAnsi="Times New Roman"/>
        </w:rPr>
        <w:t>Kahden luodun testijärjestelmä</w:t>
      </w:r>
      <w:r w:rsidR="006074A6">
        <w:rPr>
          <w:rFonts w:ascii="Times New Roman" w:hAnsi="Times New Roman"/>
        </w:rPr>
        <w:t>n</w:t>
      </w:r>
      <w:r w:rsidR="00F23DD0" w:rsidRPr="007710C8">
        <w:rPr>
          <w:rFonts w:ascii="Times New Roman" w:hAnsi="Times New Roman"/>
        </w:rPr>
        <w:t xml:space="preserve"> sisältö sekä tote</w:t>
      </w:r>
      <w:r w:rsidR="006074A6">
        <w:rPr>
          <w:rFonts w:ascii="Times New Roman" w:hAnsi="Times New Roman"/>
        </w:rPr>
        <w:t>utusvaihe käydään seuraavaksi tarkemmin lävitse. Kummastakin testijärjestelmästä annetaan tarkempi yleisselvitys, käydään käyttäjätestauksessa hyödynnettävät toiminnollisuudet lävitse sekä peilataan t</w:t>
      </w:r>
      <w:r w:rsidR="00222599">
        <w:rPr>
          <w:rFonts w:ascii="Times New Roman" w:hAnsi="Times New Roman"/>
        </w:rPr>
        <w:t>ehtyä toteutusta teoriaosuuden K</w:t>
      </w:r>
      <w:r w:rsidR="006074A6">
        <w:rPr>
          <w:rFonts w:ascii="Times New Roman" w:hAnsi="Times New Roman"/>
        </w:rPr>
        <w:t>appaleessa 2 Big Datalle annettuja määritteitä vasten. Osiossa arvioidaan kuinka hyvin jär</w:t>
      </w:r>
      <w:r w:rsidR="000E0410">
        <w:rPr>
          <w:rFonts w:ascii="Times New Roman" w:hAnsi="Times New Roman"/>
        </w:rPr>
        <w:t>jestelmä vastaa Big Datan annettuja määritteitä ja</w:t>
      </w:r>
      <w:r w:rsidR="006074A6">
        <w:rPr>
          <w:rFonts w:ascii="Times New Roman" w:hAnsi="Times New Roman"/>
        </w:rPr>
        <w:t xml:space="preserve"> mitä näistä </w:t>
      </w:r>
      <w:r w:rsidR="000E0410">
        <w:rPr>
          <w:rFonts w:ascii="Times New Roman" w:hAnsi="Times New Roman"/>
        </w:rPr>
        <w:t>määritteistä</w:t>
      </w:r>
      <w:r w:rsidR="006074A6">
        <w:rPr>
          <w:rFonts w:ascii="Times New Roman" w:hAnsi="Times New Roman"/>
        </w:rPr>
        <w:t xml:space="preserve"> ei ole pyst</w:t>
      </w:r>
      <w:r w:rsidR="000E0410">
        <w:rPr>
          <w:rFonts w:ascii="Times New Roman" w:hAnsi="Times New Roman"/>
        </w:rPr>
        <w:t>ytty tässä työssä lunastamaan. Määritteiden perusteluissa myös selvitetään,</w:t>
      </w:r>
      <w:r w:rsidR="006074A6">
        <w:rPr>
          <w:rFonts w:ascii="Times New Roman" w:hAnsi="Times New Roman"/>
        </w:rPr>
        <w:t xml:space="preserve"> minkälaisilla muutoksilla kyseisen </w:t>
      </w:r>
      <w:r w:rsidR="000E0410">
        <w:rPr>
          <w:rFonts w:ascii="Times New Roman" w:hAnsi="Times New Roman"/>
        </w:rPr>
        <w:t>osion</w:t>
      </w:r>
      <w:r w:rsidR="006074A6">
        <w:rPr>
          <w:rFonts w:ascii="Times New Roman" w:hAnsi="Times New Roman"/>
        </w:rPr>
        <w:t xml:space="preserve"> saisi vastaamaan Big Datan viiden V:n (</w:t>
      </w:r>
      <w:r w:rsidR="006074A6" w:rsidRPr="006074A6">
        <w:rPr>
          <w:rFonts w:ascii="Times New Roman" w:hAnsi="Times New Roman"/>
        </w:rPr>
        <w:t>Volume, Velocity, Variety, Veracity, Value</w:t>
      </w:r>
      <w:r w:rsidR="006074A6">
        <w:rPr>
          <w:rFonts w:ascii="Times New Roman" w:hAnsi="Times New Roman"/>
        </w:rPr>
        <w:t>) vaatimuksia.</w:t>
      </w:r>
    </w:p>
    <w:p w14:paraId="4FDD2CDA" w14:textId="77777777" w:rsidR="00F155D3" w:rsidRPr="007710C8" w:rsidRDefault="00F155D3" w:rsidP="007710C8">
      <w:pPr>
        <w:spacing w:line="360" w:lineRule="auto"/>
        <w:ind w:firstLine="0"/>
        <w:rPr>
          <w:rFonts w:ascii="Times New Roman" w:hAnsi="Times New Roman"/>
        </w:rPr>
      </w:pPr>
    </w:p>
    <w:p w14:paraId="35D9E287" w14:textId="66C6D7A2" w:rsidR="00166E3A" w:rsidRPr="00166E3A" w:rsidRDefault="00F23DD0" w:rsidP="00D379E7">
      <w:pPr>
        <w:pStyle w:val="Otsikko21"/>
        <w:spacing w:line="360" w:lineRule="auto"/>
        <w:ind w:firstLine="0"/>
      </w:pPr>
      <w:bookmarkStart w:id="339" w:name="_Toc510974503"/>
      <w:r w:rsidRPr="007710C8">
        <w:t>5.1 Twitte</w:t>
      </w:r>
      <w:r w:rsidR="00DC7695" w:rsidRPr="007710C8">
        <w:t>r-viestien visualisoiminen maailmankartalla</w:t>
      </w:r>
      <w:bookmarkEnd w:id="339"/>
    </w:p>
    <w:p w14:paraId="5A3F9403" w14:textId="4BC848AA" w:rsidR="00A33871" w:rsidRPr="007710C8" w:rsidRDefault="00724F59" w:rsidP="00D379E7">
      <w:pPr>
        <w:spacing w:line="360" w:lineRule="auto"/>
        <w:ind w:firstLine="0"/>
        <w:rPr>
          <w:rFonts w:ascii="Times New Roman" w:hAnsi="Times New Roman"/>
        </w:rPr>
      </w:pPr>
      <w:r>
        <w:rPr>
          <w:rFonts w:ascii="Times New Roman" w:hAnsi="Times New Roman"/>
        </w:rPr>
        <w:t>Yhden demojärjestelmän sisällöksi</w:t>
      </w:r>
      <w:r w:rsidR="00B32053" w:rsidRPr="007710C8">
        <w:rPr>
          <w:rFonts w:ascii="Times New Roman" w:hAnsi="Times New Roman"/>
        </w:rPr>
        <w:t xml:space="preserve"> haluttiin luoda </w:t>
      </w:r>
      <w:r w:rsidR="00A33871" w:rsidRPr="007710C8">
        <w:rPr>
          <w:rFonts w:ascii="Times New Roman" w:hAnsi="Times New Roman"/>
        </w:rPr>
        <w:t>staattisemmasta</w:t>
      </w:r>
      <w:r w:rsidR="00B32053" w:rsidRPr="007710C8">
        <w:rPr>
          <w:rFonts w:ascii="Times New Roman" w:hAnsi="Times New Roman"/>
        </w:rPr>
        <w:t xml:space="preserve"> visualisoinnista poikkeava</w:t>
      </w:r>
      <w:r w:rsidR="00A33871" w:rsidRPr="007710C8">
        <w:rPr>
          <w:rFonts w:ascii="Times New Roman" w:hAnsi="Times New Roman"/>
        </w:rPr>
        <w:t>, interaktiivisempi</w:t>
      </w:r>
      <w:r w:rsidR="00B32053" w:rsidRPr="007710C8">
        <w:rPr>
          <w:rFonts w:ascii="Times New Roman" w:hAnsi="Times New Roman"/>
        </w:rPr>
        <w:t xml:space="preserve"> toteutus</w:t>
      </w:r>
      <w:r w:rsidR="00A33871" w:rsidRPr="007710C8">
        <w:rPr>
          <w:rFonts w:ascii="Times New Roman" w:hAnsi="Times New Roman"/>
        </w:rPr>
        <w:t>tapa</w:t>
      </w:r>
      <w:r w:rsidR="00B32053" w:rsidRPr="007710C8">
        <w:rPr>
          <w:rFonts w:ascii="Times New Roman" w:hAnsi="Times New Roman"/>
        </w:rPr>
        <w:t xml:space="preserve">. </w:t>
      </w:r>
      <w:r w:rsidR="004E7321" w:rsidRPr="007710C8">
        <w:rPr>
          <w:rFonts w:ascii="Times New Roman" w:hAnsi="Times New Roman"/>
        </w:rPr>
        <w:t>Demon</w:t>
      </w:r>
      <w:r w:rsidR="00AF1F52">
        <w:rPr>
          <w:rFonts w:ascii="Times New Roman" w:hAnsi="Times New Roman"/>
        </w:rPr>
        <w:t xml:space="preserve"> (Kuva 12)</w:t>
      </w:r>
      <w:r w:rsidR="004E7321" w:rsidRPr="007710C8">
        <w:rPr>
          <w:rFonts w:ascii="Times New Roman" w:hAnsi="Times New Roman"/>
        </w:rPr>
        <w:t xml:space="preserve"> tarkoituksena on</w:t>
      </w:r>
      <w:r w:rsidR="00A33871" w:rsidRPr="007710C8">
        <w:rPr>
          <w:rFonts w:ascii="Times New Roman" w:hAnsi="Times New Roman"/>
        </w:rPr>
        <w:t xml:space="preserve"> </w:t>
      </w:r>
      <w:r w:rsidR="004E7321" w:rsidRPr="007710C8">
        <w:rPr>
          <w:rFonts w:ascii="Times New Roman" w:hAnsi="Times New Roman"/>
        </w:rPr>
        <w:t>luoda syvempi visualisoinnillinen kokemus, jossa pystytään paremmin hyödyntämään virtuaalitodellisuuden interaktiotapoja kuten pään liikkeenseuranta</w:t>
      </w:r>
      <w:r w:rsidR="00641F74" w:rsidRPr="007710C8">
        <w:rPr>
          <w:rFonts w:ascii="Times New Roman" w:hAnsi="Times New Roman"/>
        </w:rPr>
        <w:t xml:space="preserve">. </w:t>
      </w:r>
      <w:r w:rsidR="00B32053" w:rsidRPr="007710C8">
        <w:rPr>
          <w:rFonts w:ascii="Times New Roman" w:hAnsi="Times New Roman"/>
        </w:rPr>
        <w:t xml:space="preserve">Visualisoinnissa haluttiin </w:t>
      </w:r>
      <w:r w:rsidR="004E7321" w:rsidRPr="007710C8">
        <w:rPr>
          <w:rFonts w:ascii="Times New Roman" w:hAnsi="Times New Roman"/>
        </w:rPr>
        <w:t>hyödyntää laajaa tietomallia, joka päivittyisi dynaamisesti käytön aikana</w:t>
      </w:r>
      <w:r w:rsidR="00B32053" w:rsidRPr="007710C8">
        <w:rPr>
          <w:rFonts w:ascii="Times New Roman" w:hAnsi="Times New Roman"/>
        </w:rPr>
        <w:t>. Lisäksi tietosisällön tuli olla monimuotoista, jotta visualisoinnilla pystyttäisiin tukemaan data</w:t>
      </w:r>
      <w:r w:rsidR="004E7321" w:rsidRPr="007710C8">
        <w:rPr>
          <w:rFonts w:ascii="Times New Roman" w:hAnsi="Times New Roman"/>
        </w:rPr>
        <w:t>n</w:t>
      </w:r>
      <w:r w:rsidR="00B32053" w:rsidRPr="007710C8">
        <w:rPr>
          <w:rFonts w:ascii="Times New Roman" w:hAnsi="Times New Roman"/>
        </w:rPr>
        <w:t xml:space="preserve"> </w:t>
      </w:r>
      <w:r w:rsidR="004E7321" w:rsidRPr="007710C8">
        <w:rPr>
          <w:rFonts w:ascii="Times New Roman" w:hAnsi="Times New Roman"/>
        </w:rPr>
        <w:t>sisällön monimuotoisempaa esittämistapaa</w:t>
      </w:r>
      <w:r w:rsidR="00B32053" w:rsidRPr="007710C8">
        <w:rPr>
          <w:rFonts w:ascii="Times New Roman" w:hAnsi="Times New Roman"/>
        </w:rPr>
        <w:t>.</w:t>
      </w:r>
      <w:r w:rsidR="00A33871" w:rsidRPr="007710C8">
        <w:rPr>
          <w:rFonts w:ascii="Times New Roman" w:hAnsi="Times New Roman"/>
        </w:rPr>
        <w:t xml:space="preserve"> </w:t>
      </w:r>
      <w:r w:rsidR="00B32053" w:rsidRPr="007710C8">
        <w:rPr>
          <w:rFonts w:ascii="Times New Roman" w:hAnsi="Times New Roman"/>
        </w:rPr>
        <w:t xml:space="preserve"> Näiden kriteerien pohjalta visualisoitavaksi data</w:t>
      </w:r>
      <w:r w:rsidR="00EB019A" w:rsidRPr="007710C8">
        <w:rPr>
          <w:rFonts w:ascii="Times New Roman" w:hAnsi="Times New Roman"/>
        </w:rPr>
        <w:t xml:space="preserve">ksi valikoitu Twitter-viestit, joita </w:t>
      </w:r>
      <w:r w:rsidR="004E7321" w:rsidRPr="007710C8">
        <w:rPr>
          <w:rFonts w:ascii="Times New Roman" w:hAnsi="Times New Roman"/>
        </w:rPr>
        <w:t>työssä hyödynnetään</w:t>
      </w:r>
      <w:r w:rsidR="00EB019A" w:rsidRPr="007710C8">
        <w:rPr>
          <w:rFonts w:ascii="Times New Roman" w:hAnsi="Times New Roman"/>
        </w:rPr>
        <w:t xml:space="preserve"> </w:t>
      </w:r>
      <w:r w:rsidR="00EB019A" w:rsidRPr="007710C8">
        <w:rPr>
          <w:rFonts w:ascii="Times New Roman" w:hAnsi="Times New Roman"/>
          <w:i/>
        </w:rPr>
        <w:t xml:space="preserve">Twitter Streaming API </w:t>
      </w:r>
      <w:r w:rsidR="00873769" w:rsidRPr="007710C8">
        <w:rPr>
          <w:rFonts w:ascii="Times New Roman" w:hAnsi="Times New Roman"/>
        </w:rPr>
        <w:t>– rajapinnan</w:t>
      </w:r>
      <w:r w:rsidR="00EB019A" w:rsidRPr="007710C8">
        <w:rPr>
          <w:rFonts w:ascii="Times New Roman" w:hAnsi="Times New Roman"/>
        </w:rPr>
        <w:t xml:space="preserve"> </w:t>
      </w:r>
      <w:r w:rsidR="004E7321" w:rsidRPr="007710C8">
        <w:rPr>
          <w:rFonts w:ascii="Times New Roman" w:hAnsi="Times New Roman"/>
        </w:rPr>
        <w:t>avulla</w:t>
      </w:r>
      <w:r w:rsidR="00873769" w:rsidRPr="007710C8">
        <w:rPr>
          <w:rFonts w:ascii="Times New Roman" w:hAnsi="Times New Roman"/>
        </w:rPr>
        <w:t xml:space="preserve"> [</w:t>
      </w:r>
      <w:r w:rsidR="00873769" w:rsidRPr="00360F15">
        <w:rPr>
          <w:rFonts w:ascii="Times New Roman" w:hAnsi="Times New Roman"/>
        </w:rPr>
        <w:t>Twitter Stream API</w:t>
      </w:r>
      <w:r w:rsidR="00873769" w:rsidRPr="007710C8">
        <w:rPr>
          <w:rFonts w:ascii="Times New Roman" w:hAnsi="Times New Roman"/>
        </w:rPr>
        <w:t>]</w:t>
      </w:r>
      <w:r w:rsidR="00EB019A" w:rsidRPr="007710C8">
        <w:rPr>
          <w:rFonts w:ascii="Times New Roman" w:hAnsi="Times New Roman"/>
          <w:i/>
        </w:rPr>
        <w:t>.</w:t>
      </w:r>
      <w:r w:rsidR="00873769" w:rsidRPr="007710C8">
        <w:rPr>
          <w:rFonts w:ascii="Times New Roman" w:hAnsi="Times New Roman"/>
        </w:rPr>
        <w:t xml:space="preserve"> Twitter-viestien rajapin</w:t>
      </w:r>
      <w:r w:rsidR="006074A6">
        <w:rPr>
          <w:rFonts w:ascii="Times New Roman" w:hAnsi="Times New Roman"/>
        </w:rPr>
        <w:t>ta tarjoaa mahdollisuuden suora</w:t>
      </w:r>
      <w:r w:rsidR="00873769" w:rsidRPr="007710C8">
        <w:rPr>
          <w:rFonts w:ascii="Times New Roman" w:hAnsi="Times New Roman"/>
        </w:rPr>
        <w:t>toistaa ja kuunnella Twitteriin luotuja viestejä reaaliajassa (</w:t>
      </w:r>
      <w:r w:rsidR="006074A6">
        <w:rPr>
          <w:rFonts w:ascii="Times New Roman" w:hAnsi="Times New Roman"/>
        </w:rPr>
        <w:t>noin 6000 viestiä sekunnissa). Rajapinta tarjoaa t</w:t>
      </w:r>
      <w:r w:rsidR="00873769" w:rsidRPr="007710C8">
        <w:rPr>
          <w:rFonts w:ascii="Times New Roman" w:hAnsi="Times New Roman"/>
        </w:rPr>
        <w:t>äyden vies</w:t>
      </w:r>
      <w:r w:rsidR="004E7321" w:rsidRPr="007710C8">
        <w:rPr>
          <w:rFonts w:ascii="Times New Roman" w:hAnsi="Times New Roman"/>
        </w:rPr>
        <w:t>teihin liittyvän tietosisällön esimerkiks</w:t>
      </w:r>
      <w:r w:rsidR="006074A6">
        <w:rPr>
          <w:rFonts w:ascii="Times New Roman" w:hAnsi="Times New Roman"/>
        </w:rPr>
        <w:t>i viestin sisällön ja käyttäjäni</w:t>
      </w:r>
      <w:r w:rsidR="004E7321" w:rsidRPr="007710C8">
        <w:rPr>
          <w:rFonts w:ascii="Times New Roman" w:hAnsi="Times New Roman"/>
        </w:rPr>
        <w:t>men.</w:t>
      </w:r>
      <w:r w:rsidR="00E35997" w:rsidRPr="007710C8">
        <w:rPr>
          <w:rFonts w:ascii="Times New Roman" w:hAnsi="Times New Roman"/>
        </w:rPr>
        <w:t xml:space="preserve"> </w:t>
      </w:r>
    </w:p>
    <w:p w14:paraId="271B6066" w14:textId="76AD7C83" w:rsidR="00641F74" w:rsidRPr="007710C8" w:rsidRDefault="00641F74" w:rsidP="007710C8">
      <w:pPr>
        <w:spacing w:line="360" w:lineRule="auto"/>
        <w:ind w:firstLine="0"/>
        <w:rPr>
          <w:rFonts w:ascii="Times New Roman" w:hAnsi="Times New Roman"/>
        </w:rPr>
      </w:pPr>
      <w:r w:rsidRPr="007710C8">
        <w:rPr>
          <w:rFonts w:ascii="Times New Roman" w:hAnsi="Times New Roman"/>
        </w:rPr>
        <w:tab/>
        <w:t xml:space="preserve">Käytettävään dataan ja tiedonhankintaan liittyvien päätösten jälkeen seuraava vaihe oli miettiä, </w:t>
      </w:r>
      <w:r w:rsidR="00724F59">
        <w:rPr>
          <w:rFonts w:ascii="Times New Roman" w:hAnsi="Times New Roman"/>
        </w:rPr>
        <w:t>minkälainen</w:t>
      </w:r>
      <w:r w:rsidRPr="007710C8">
        <w:rPr>
          <w:rFonts w:ascii="Times New Roman" w:hAnsi="Times New Roman"/>
        </w:rPr>
        <w:t xml:space="preserve"> </w:t>
      </w:r>
      <w:r w:rsidR="00724F59">
        <w:rPr>
          <w:rFonts w:ascii="Times New Roman" w:hAnsi="Times New Roman"/>
        </w:rPr>
        <w:t>visualisointi</w:t>
      </w:r>
      <w:r w:rsidR="00F16C29">
        <w:rPr>
          <w:rFonts w:ascii="Times New Roman" w:hAnsi="Times New Roman"/>
        </w:rPr>
        <w:t xml:space="preserve"> datan ympärille </w:t>
      </w:r>
      <w:r w:rsidR="00724F59">
        <w:rPr>
          <w:rFonts w:ascii="Times New Roman" w:hAnsi="Times New Roman"/>
        </w:rPr>
        <w:t>tulisi</w:t>
      </w:r>
      <w:r w:rsidRPr="007710C8">
        <w:rPr>
          <w:rFonts w:ascii="Times New Roman" w:hAnsi="Times New Roman"/>
        </w:rPr>
        <w:t xml:space="preserve"> luoda. Twitter-viestien </w:t>
      </w:r>
      <w:r w:rsidR="00F16C29">
        <w:rPr>
          <w:rFonts w:ascii="Times New Roman" w:hAnsi="Times New Roman"/>
        </w:rPr>
        <w:t>visualisoiminen</w:t>
      </w:r>
      <w:r w:rsidRPr="007710C8">
        <w:rPr>
          <w:rFonts w:ascii="Times New Roman" w:hAnsi="Times New Roman"/>
        </w:rPr>
        <w:t xml:space="preserve"> viestien geolokaatiotietojen pohjalta </w:t>
      </w:r>
      <w:r w:rsidR="00F16C29">
        <w:rPr>
          <w:rFonts w:ascii="Times New Roman" w:hAnsi="Times New Roman"/>
        </w:rPr>
        <w:t>maailmankartalle sijoiteltuna</w:t>
      </w:r>
      <w:r w:rsidRPr="007710C8">
        <w:rPr>
          <w:rFonts w:ascii="Times New Roman" w:hAnsi="Times New Roman"/>
        </w:rPr>
        <w:t xml:space="preserve"> on tehty jo aikaisemmin </w:t>
      </w:r>
      <w:r w:rsidR="00F16C29">
        <w:rPr>
          <w:rFonts w:ascii="Times New Roman" w:hAnsi="Times New Roman"/>
        </w:rPr>
        <w:t xml:space="preserve">#Onemilliontweetmap – projektin toimesta </w:t>
      </w:r>
      <w:r w:rsidRPr="007710C8">
        <w:rPr>
          <w:rFonts w:ascii="Times New Roman" w:hAnsi="Times New Roman"/>
        </w:rPr>
        <w:t>[</w:t>
      </w:r>
      <w:r w:rsidRPr="00DA448D">
        <w:rPr>
          <w:rFonts w:ascii="Times New Roman" w:hAnsi="Times New Roman"/>
        </w:rPr>
        <w:t>Onemilliontweetmap</w:t>
      </w:r>
      <w:r w:rsidR="00724F59">
        <w:rPr>
          <w:rFonts w:ascii="Times New Roman" w:hAnsi="Times New Roman"/>
        </w:rPr>
        <w:t xml:space="preserve">] ja vastaavan rajapinnan hyödyntämistä sivuttiin Kappaleessa 4.2 esitetyn Moranin ja kumppaneiden [Moran et al. 2015] visualisointijärjestelmässä, </w:t>
      </w:r>
      <w:r w:rsidRPr="007710C8">
        <w:rPr>
          <w:rFonts w:ascii="Times New Roman" w:hAnsi="Times New Roman"/>
        </w:rPr>
        <w:t xml:space="preserve">mutta </w:t>
      </w:r>
      <w:r w:rsidR="00724F59">
        <w:rPr>
          <w:rFonts w:ascii="Times New Roman" w:hAnsi="Times New Roman"/>
        </w:rPr>
        <w:t>kyseinen rajapinta</w:t>
      </w:r>
      <w:r w:rsidRPr="007710C8">
        <w:rPr>
          <w:rFonts w:ascii="Times New Roman" w:hAnsi="Times New Roman"/>
        </w:rPr>
        <w:t xml:space="preserve"> tarjosi hyvän lähtökohdan </w:t>
      </w:r>
      <w:r w:rsidRPr="007710C8">
        <w:rPr>
          <w:rFonts w:ascii="Times New Roman" w:hAnsi="Times New Roman"/>
        </w:rPr>
        <w:lastRenderedPageBreak/>
        <w:t>yksityiskohtais</w:t>
      </w:r>
      <w:r w:rsidR="00724F59">
        <w:rPr>
          <w:rFonts w:ascii="Times New Roman" w:hAnsi="Times New Roman"/>
        </w:rPr>
        <w:t>emman visualisoinnin luomiselle.</w:t>
      </w:r>
      <w:r w:rsidRPr="007710C8">
        <w:rPr>
          <w:rFonts w:ascii="Times New Roman" w:hAnsi="Times New Roman"/>
        </w:rPr>
        <w:t xml:space="preserve"> </w:t>
      </w:r>
      <w:r w:rsidR="00F16C29">
        <w:rPr>
          <w:rFonts w:ascii="Times New Roman" w:hAnsi="Times New Roman"/>
        </w:rPr>
        <w:t>Viestien visualisoiminen maapallon päälle tuntui myös tarjoavan</w:t>
      </w:r>
      <w:r w:rsidRPr="007710C8">
        <w:rPr>
          <w:rFonts w:ascii="Times New Roman" w:hAnsi="Times New Roman"/>
        </w:rPr>
        <w:t xml:space="preserve"> syvällisemmän käyttökokemuksen virtuaalitodellisuuteen. Maapallon 3D–malli ja sen toiminnollisuudet otettiin käyttöön Unitylle luodusta World Political Map</w:t>
      </w:r>
      <w:r w:rsidR="00F16C29">
        <w:rPr>
          <w:rFonts w:ascii="Times New Roman" w:hAnsi="Times New Roman"/>
        </w:rPr>
        <w:t xml:space="preserve"> </w:t>
      </w:r>
      <w:r w:rsidR="00F16C29" w:rsidRPr="007710C8">
        <w:rPr>
          <w:rFonts w:ascii="Times New Roman" w:hAnsi="Times New Roman"/>
        </w:rPr>
        <w:t>– kirjastosta</w:t>
      </w:r>
      <w:r w:rsidRPr="007710C8">
        <w:rPr>
          <w:rFonts w:ascii="Times New Roman" w:hAnsi="Times New Roman"/>
        </w:rPr>
        <w:t xml:space="preserve"> [</w:t>
      </w:r>
      <w:r w:rsidRPr="00DA448D">
        <w:rPr>
          <w:rFonts w:ascii="Times New Roman" w:hAnsi="Times New Roman"/>
        </w:rPr>
        <w:t>World Political Map</w:t>
      </w:r>
      <w:r w:rsidRPr="007710C8">
        <w:rPr>
          <w:rFonts w:ascii="Times New Roman" w:hAnsi="Times New Roman"/>
        </w:rPr>
        <w:t xml:space="preserve">]. Tämän jälkeen Twitter viestien käsittelyä varten luotiin oma </w:t>
      </w:r>
      <w:r w:rsidR="00724F59">
        <w:rPr>
          <w:rFonts w:ascii="Times New Roman" w:hAnsi="Times New Roman"/>
        </w:rPr>
        <w:t>Gol</w:t>
      </w:r>
      <w:r w:rsidR="00F16C29">
        <w:rPr>
          <w:rFonts w:ascii="Times New Roman" w:hAnsi="Times New Roman"/>
        </w:rPr>
        <w:t>angilla toteutettu API-rajapinta (</w:t>
      </w:r>
      <w:r w:rsidR="00F16C29" w:rsidRPr="00F16C29">
        <w:rPr>
          <w:rFonts w:ascii="Times New Roman" w:hAnsi="Times New Roman"/>
          <w:i/>
        </w:rPr>
        <w:t>Application Programming Interface</w:t>
      </w:r>
      <w:r w:rsidR="00F16C29">
        <w:rPr>
          <w:rFonts w:ascii="Times New Roman" w:hAnsi="Times New Roman"/>
        </w:rPr>
        <w:t xml:space="preserve">), joka säilöö halutut viestitiedot tietokantaan. Viimeisessä vaiheessa </w:t>
      </w:r>
      <w:r w:rsidR="00724F59">
        <w:rPr>
          <w:rFonts w:ascii="Times New Roman" w:hAnsi="Times New Roman"/>
        </w:rPr>
        <w:t xml:space="preserve">rajapintaan </w:t>
      </w:r>
      <w:r w:rsidR="00F16C29">
        <w:rPr>
          <w:rFonts w:ascii="Times New Roman" w:hAnsi="Times New Roman"/>
        </w:rPr>
        <w:t xml:space="preserve">toteutettiin tarvittavat </w:t>
      </w:r>
      <w:r w:rsidR="00724F59">
        <w:rPr>
          <w:rFonts w:ascii="Times New Roman" w:hAnsi="Times New Roman"/>
        </w:rPr>
        <w:t xml:space="preserve">tietokyselyt </w:t>
      </w:r>
      <w:r w:rsidR="00F16C29">
        <w:rPr>
          <w:rFonts w:ascii="Times New Roman" w:hAnsi="Times New Roman"/>
        </w:rPr>
        <w:t>Unity-projektin haettavaksi. Näiden tietojen pohjalta elementit pystytään Unityssa mallintamaan geolokaatiotietojen pohjalta oikeille paikoille ja päivittämään maapallolla esitettävät viestit muutaman sekunnin välein.</w:t>
      </w:r>
    </w:p>
    <w:p w14:paraId="3C7A1CEA" w14:textId="77777777" w:rsidR="007F1D14" w:rsidRPr="007710C8" w:rsidRDefault="007F1D14" w:rsidP="007710C8">
      <w:pPr>
        <w:spacing w:line="360" w:lineRule="auto"/>
        <w:ind w:firstLine="0"/>
        <w:rPr>
          <w:rFonts w:ascii="Times New Roman" w:hAnsi="Times New Roman"/>
        </w:rPr>
      </w:pPr>
    </w:p>
    <w:p w14:paraId="2818E9AF" w14:textId="4BBB4F2B" w:rsidR="001D11D7" w:rsidRPr="007710C8" w:rsidRDefault="008469DC" w:rsidP="008469DC">
      <w:pPr>
        <w:spacing w:line="360" w:lineRule="auto"/>
        <w:ind w:firstLine="0"/>
        <w:jc w:val="center"/>
        <w:rPr>
          <w:rFonts w:ascii="Times New Roman" w:hAnsi="Times New Roman"/>
        </w:rPr>
      </w:pPr>
      <w:r>
        <w:rPr>
          <w:noProof/>
          <w:lang w:eastAsia="fi-FI"/>
        </w:rPr>
        <w:drawing>
          <wp:inline distT="0" distB="0" distL="0" distR="0" wp14:anchorId="6BD90BA5" wp14:editId="7EB80DDF">
            <wp:extent cx="5745480" cy="4040554"/>
            <wp:effectExtent l="76200" t="76200" r="140970" b="131445"/>
            <wp:docPr id="25" name="Kuv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9018" cy="40430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B4083D" w14:textId="5B17F5CE" w:rsidR="007F1D14" w:rsidRPr="007710C8" w:rsidRDefault="007F1D1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12. Havainnekuva Twitter-viestien</w:t>
      </w:r>
      <w:r w:rsidR="00BB2FD5">
        <w:rPr>
          <w:rFonts w:ascii="Times New Roman" w:hAnsi="Times New Roman"/>
          <w:i/>
          <w:sz w:val="22"/>
          <w:szCs w:val="22"/>
        </w:rPr>
        <w:t xml:space="preserve"> maapallo</w:t>
      </w:r>
      <w:r w:rsidRPr="007710C8">
        <w:rPr>
          <w:rFonts w:ascii="Times New Roman" w:hAnsi="Times New Roman"/>
          <w:i/>
          <w:sz w:val="22"/>
          <w:szCs w:val="22"/>
        </w:rPr>
        <w:t xml:space="preserve"> visualisointidemosta.</w:t>
      </w:r>
    </w:p>
    <w:p w14:paraId="4BA14D98" w14:textId="77777777" w:rsidR="0038705F" w:rsidRPr="007710C8" w:rsidRDefault="0038705F" w:rsidP="007710C8">
      <w:pPr>
        <w:spacing w:line="360" w:lineRule="auto"/>
        <w:ind w:firstLine="0"/>
        <w:rPr>
          <w:rFonts w:ascii="Times New Roman" w:hAnsi="Times New Roman"/>
        </w:rPr>
      </w:pPr>
    </w:p>
    <w:p w14:paraId="4AEBD61A" w14:textId="5338BC7D" w:rsidR="001B3764" w:rsidRPr="001B3764" w:rsidRDefault="0038705F" w:rsidP="00D379E7">
      <w:pPr>
        <w:pStyle w:val="Otsikko21"/>
        <w:spacing w:line="360" w:lineRule="auto"/>
        <w:ind w:firstLine="0"/>
      </w:pPr>
      <w:bookmarkStart w:id="340" w:name="_Toc510974504"/>
      <w:r w:rsidRPr="007710C8">
        <w:t xml:space="preserve">5.1.1 </w:t>
      </w:r>
      <w:r w:rsidR="00E35997" w:rsidRPr="007710C8">
        <w:t>Toiminnollisuus</w:t>
      </w:r>
      <w:bookmarkEnd w:id="340"/>
    </w:p>
    <w:p w14:paraId="01DAC01F" w14:textId="05D9546D" w:rsidR="00F23DD0" w:rsidRPr="007710C8" w:rsidRDefault="00A02E90" w:rsidP="00D379E7">
      <w:pPr>
        <w:spacing w:line="360" w:lineRule="auto"/>
        <w:ind w:firstLine="0"/>
        <w:rPr>
          <w:rFonts w:ascii="Times New Roman" w:hAnsi="Times New Roman"/>
        </w:rPr>
      </w:pPr>
      <w:r w:rsidRPr="007710C8">
        <w:rPr>
          <w:rFonts w:ascii="Times New Roman" w:hAnsi="Times New Roman"/>
        </w:rPr>
        <w:t xml:space="preserve">Visualisoinnissa </w:t>
      </w:r>
      <w:r w:rsidR="001D1A01" w:rsidRPr="007710C8">
        <w:rPr>
          <w:rFonts w:ascii="Times New Roman" w:hAnsi="Times New Roman"/>
        </w:rPr>
        <w:t xml:space="preserve">tärkeimpänä tietona </w:t>
      </w:r>
      <w:r w:rsidR="00C630E3" w:rsidRPr="007710C8">
        <w:rPr>
          <w:rFonts w:ascii="Times New Roman" w:hAnsi="Times New Roman"/>
        </w:rPr>
        <w:t>korostuvat Twitter</w:t>
      </w:r>
      <w:r w:rsidR="001D1A01" w:rsidRPr="007710C8">
        <w:rPr>
          <w:rFonts w:ascii="Times New Roman" w:hAnsi="Times New Roman"/>
        </w:rPr>
        <w:t xml:space="preserve">–viestin </w:t>
      </w:r>
      <w:r w:rsidRPr="007710C8">
        <w:rPr>
          <w:rFonts w:ascii="Times New Roman" w:hAnsi="Times New Roman"/>
        </w:rPr>
        <w:t xml:space="preserve">sijaintikoordinaatit. Koordinaattien </w:t>
      </w:r>
      <w:r w:rsidR="00C630E3" w:rsidRPr="007710C8">
        <w:rPr>
          <w:rFonts w:ascii="Times New Roman" w:hAnsi="Times New Roman"/>
        </w:rPr>
        <w:t xml:space="preserve">avulla viestit </w:t>
      </w:r>
      <w:r w:rsidRPr="007710C8">
        <w:rPr>
          <w:rFonts w:ascii="Times New Roman" w:hAnsi="Times New Roman"/>
        </w:rPr>
        <w:t>piirretään</w:t>
      </w:r>
      <w:r w:rsidR="00C630E3" w:rsidRPr="007710C8">
        <w:rPr>
          <w:rFonts w:ascii="Times New Roman" w:hAnsi="Times New Roman"/>
        </w:rPr>
        <w:t xml:space="preserve"> niiden lähettämispaikkaa vastaavaan sijaintiin maapallon 3D-mallissa.</w:t>
      </w:r>
      <w:r w:rsidRPr="007710C8">
        <w:rPr>
          <w:rFonts w:ascii="Times New Roman" w:hAnsi="Times New Roman"/>
        </w:rPr>
        <w:t xml:space="preserve"> Käyttäjä voi tarkistella viestien sisältötietoja viemällä ohjattava kursori viesti-ikonin päälle. Kursorin ohjaaminen tapahtuu virtuaalitodellisuuden toteutuksessa virtuaalitodellisuuslasien liikeseurannan kautta ja työpöytätoteutuksessa hiiren avulla. Käyttäjä pystyy myös kääntämään maapalloa </w:t>
      </w:r>
      <w:r w:rsidRPr="007710C8">
        <w:rPr>
          <w:rFonts w:ascii="Times New Roman" w:hAnsi="Times New Roman"/>
        </w:rPr>
        <w:lastRenderedPageBreak/>
        <w:t xml:space="preserve">virtuaalitodellisuuden toteutuksessa erillisen ohjaimen avulla sekä työpöytäympäristössä hiiren painikkeen avulla. Virtuaalitodellisuuden ja työasemaympäristöjen </w:t>
      </w:r>
      <w:r w:rsidR="006C0F6E">
        <w:rPr>
          <w:rFonts w:ascii="Times New Roman" w:hAnsi="Times New Roman"/>
        </w:rPr>
        <w:t xml:space="preserve">vuorovaikutukselliset </w:t>
      </w:r>
      <w:r w:rsidRPr="007710C8">
        <w:rPr>
          <w:rFonts w:ascii="Times New Roman" w:hAnsi="Times New Roman"/>
        </w:rPr>
        <w:t xml:space="preserve">eroavaisuudet on kuvattu Taulukossa 3.  </w:t>
      </w:r>
    </w:p>
    <w:p w14:paraId="38DCAAAA" w14:textId="77777777" w:rsidR="00A02E90" w:rsidRPr="00DA448D" w:rsidRDefault="00A02E90" w:rsidP="007710C8">
      <w:pPr>
        <w:spacing w:line="360" w:lineRule="auto"/>
        <w:ind w:firstLine="1304"/>
        <w:rPr>
          <w:rFonts w:ascii="Times New Roman" w:hAnsi="Times New Roman"/>
          <w:szCs w:val="24"/>
        </w:rPr>
      </w:pPr>
    </w:p>
    <w:tbl>
      <w:tblPr>
        <w:tblStyle w:val="TaulukkoRuudukko"/>
        <w:tblW w:w="0" w:type="auto"/>
        <w:tblLook w:val="04A0" w:firstRow="1" w:lastRow="0" w:firstColumn="1" w:lastColumn="0" w:noHBand="0" w:noVBand="1"/>
      </w:tblPr>
      <w:tblGrid>
        <w:gridCol w:w="2689"/>
        <w:gridCol w:w="3729"/>
        <w:gridCol w:w="3210"/>
      </w:tblGrid>
      <w:tr w:rsidR="00A02E90" w:rsidRPr="00DA448D" w14:paraId="4FC79EF1" w14:textId="77777777" w:rsidTr="003145DD">
        <w:tc>
          <w:tcPr>
            <w:tcW w:w="2689" w:type="dxa"/>
          </w:tcPr>
          <w:p w14:paraId="7819568F" w14:textId="471883EB"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F1AAE8C" w14:textId="1289A5E4"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DA721C7" w14:textId="45ADD54C"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A02E90" w:rsidRPr="007710C8" w14:paraId="772FA745" w14:textId="77777777" w:rsidTr="003145DD">
        <w:tc>
          <w:tcPr>
            <w:tcW w:w="2689" w:type="dxa"/>
          </w:tcPr>
          <w:p w14:paraId="3829609D" w14:textId="22A0BFE8"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266C3171" w14:textId="2E4802D4"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Toteutettu virtuaalitodellisuuslasien liikkeenseurannan avulla. Kursori liikkuu maapallon pinnalla päätä liikuteltaessa.</w:t>
            </w:r>
          </w:p>
        </w:tc>
        <w:tc>
          <w:tcPr>
            <w:tcW w:w="3210" w:type="dxa"/>
          </w:tcPr>
          <w:p w14:paraId="1FB17DB1" w14:textId="15C63548"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A02E90" w:rsidRPr="007710C8" w14:paraId="675871F4" w14:textId="77777777" w:rsidTr="003145DD">
        <w:tc>
          <w:tcPr>
            <w:tcW w:w="2689" w:type="dxa"/>
          </w:tcPr>
          <w:p w14:paraId="7A30F634" w14:textId="344E14B5"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Maapallon kääntäminen</w:t>
            </w:r>
          </w:p>
        </w:tc>
        <w:tc>
          <w:tcPr>
            <w:tcW w:w="3729" w:type="dxa"/>
          </w:tcPr>
          <w:p w14:paraId="436217B6" w14:textId="1BB9BDBB" w:rsidR="00A02E90" w:rsidRPr="00DA448D" w:rsidRDefault="002E71DE" w:rsidP="002E71DE">
            <w:pPr>
              <w:spacing w:line="360" w:lineRule="auto"/>
              <w:ind w:firstLine="0"/>
              <w:rPr>
                <w:rFonts w:ascii="Times New Roman" w:hAnsi="Times New Roman"/>
                <w:szCs w:val="24"/>
              </w:rPr>
            </w:pPr>
            <w:r w:rsidRPr="00DA448D">
              <w:rPr>
                <w:rFonts w:ascii="Times New Roman" w:hAnsi="Times New Roman"/>
                <w:szCs w:val="24"/>
              </w:rPr>
              <w:t xml:space="preserve">Toteutettu </w:t>
            </w:r>
            <w:r>
              <w:rPr>
                <w:rFonts w:ascii="Times New Roman" w:hAnsi="Times New Roman"/>
                <w:szCs w:val="24"/>
              </w:rPr>
              <w:t xml:space="preserve">PS4 - </w:t>
            </w:r>
            <w:r w:rsidRPr="00DA448D">
              <w:rPr>
                <w:rFonts w:ascii="Times New Roman" w:hAnsi="Times New Roman"/>
                <w:szCs w:val="24"/>
              </w:rPr>
              <w:t xml:space="preserve">ohjaimen avulla. </w:t>
            </w:r>
            <w:r>
              <w:rPr>
                <w:rFonts w:ascii="Times New Roman" w:hAnsi="Times New Roman"/>
                <w:szCs w:val="24"/>
              </w:rPr>
              <w:t>Ohjaimen vasemman analogisen sauvan avulla maapalloa mahdollista pyörittää haluamaansa suuntaan.</w:t>
            </w:r>
          </w:p>
        </w:tc>
        <w:tc>
          <w:tcPr>
            <w:tcW w:w="3210" w:type="dxa"/>
          </w:tcPr>
          <w:p w14:paraId="25346D79" w14:textId="71371436" w:rsidR="00A02E90" w:rsidRPr="00DA448D" w:rsidRDefault="00D4335D" w:rsidP="002E71DE">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w:t>
            </w:r>
            <w:r w:rsidR="002E71DE">
              <w:rPr>
                <w:rFonts w:ascii="Times New Roman" w:hAnsi="Times New Roman"/>
                <w:szCs w:val="24"/>
              </w:rPr>
              <w:t>vetämällä</w:t>
            </w:r>
            <w:r w:rsidRPr="00DA448D">
              <w:rPr>
                <w:rFonts w:ascii="Times New Roman" w:hAnsi="Times New Roman"/>
                <w:szCs w:val="24"/>
              </w:rPr>
              <w:t xml:space="preserve"> maapalloa haluttuun suuntaan.</w:t>
            </w:r>
          </w:p>
        </w:tc>
      </w:tr>
      <w:tr w:rsidR="002E71DE" w:rsidRPr="007710C8" w14:paraId="354C69CB" w14:textId="77777777" w:rsidTr="003145DD">
        <w:tc>
          <w:tcPr>
            <w:tcW w:w="2689" w:type="dxa"/>
          </w:tcPr>
          <w:p w14:paraId="3FAC73E2" w14:textId="7FC50C5A" w:rsidR="002E71DE" w:rsidRPr="00DA448D" w:rsidRDefault="002E71DE" w:rsidP="007710C8">
            <w:pPr>
              <w:spacing w:line="360" w:lineRule="auto"/>
              <w:ind w:firstLine="0"/>
              <w:rPr>
                <w:rFonts w:ascii="Times New Roman" w:hAnsi="Times New Roman"/>
                <w:b/>
                <w:szCs w:val="24"/>
              </w:rPr>
            </w:pPr>
            <w:r>
              <w:rPr>
                <w:rFonts w:ascii="Times New Roman" w:hAnsi="Times New Roman"/>
                <w:b/>
                <w:szCs w:val="24"/>
              </w:rPr>
              <w:t>Maapallon pyörittäminen paikallaan</w:t>
            </w:r>
          </w:p>
        </w:tc>
        <w:tc>
          <w:tcPr>
            <w:tcW w:w="3729" w:type="dxa"/>
          </w:tcPr>
          <w:p w14:paraId="55E67220" w14:textId="601B61DF" w:rsidR="002E71DE" w:rsidRPr="00DA448D" w:rsidRDefault="002E71DE" w:rsidP="002E71DE">
            <w:pPr>
              <w:spacing w:line="360" w:lineRule="auto"/>
              <w:ind w:firstLine="0"/>
              <w:rPr>
                <w:rFonts w:ascii="Times New Roman" w:hAnsi="Times New Roman"/>
                <w:szCs w:val="24"/>
              </w:rPr>
            </w:pPr>
            <w:r>
              <w:rPr>
                <w:rFonts w:ascii="Times New Roman" w:hAnsi="Times New Roman"/>
                <w:szCs w:val="24"/>
              </w:rPr>
              <w:t>Ohjaimen X –painikkeen avulla mahdollista pyörittää mallia paikallaan, jotta maapallon saa helpommin käännettyä haluttuun kulmaan</w:t>
            </w:r>
          </w:p>
        </w:tc>
        <w:tc>
          <w:tcPr>
            <w:tcW w:w="3210" w:type="dxa"/>
          </w:tcPr>
          <w:p w14:paraId="04B52B57" w14:textId="023A562F" w:rsidR="002E71DE" w:rsidRPr="00DA448D" w:rsidRDefault="002E71DE" w:rsidP="002E71DE">
            <w:pPr>
              <w:spacing w:line="360" w:lineRule="auto"/>
              <w:ind w:firstLine="0"/>
              <w:rPr>
                <w:rFonts w:ascii="Times New Roman" w:hAnsi="Times New Roman"/>
                <w:szCs w:val="24"/>
              </w:rPr>
            </w:pPr>
            <w:r>
              <w:rPr>
                <w:rFonts w:ascii="Times New Roman" w:hAnsi="Times New Roman"/>
                <w:szCs w:val="24"/>
              </w:rPr>
              <w:t>Hiiren oikean –painikkeen avulla mahdollista pyörittää mallia paikallaan, jotta maapallon saa helpommin käännettyä haluttuun kulmaan</w:t>
            </w:r>
          </w:p>
        </w:tc>
      </w:tr>
    </w:tbl>
    <w:p w14:paraId="5149102E" w14:textId="2AD3D602" w:rsidR="00B32053" w:rsidRPr="007710C8" w:rsidRDefault="00A02E9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3. Virtuaalitodellisuuden ja työpöytäympäristön eroavaisuudet maapallovisualisoinnin demossa.</w:t>
      </w:r>
    </w:p>
    <w:p w14:paraId="0F0227B5" w14:textId="77777777" w:rsidR="006074A6" w:rsidRPr="007710C8" w:rsidRDefault="006074A6" w:rsidP="007710C8">
      <w:pPr>
        <w:spacing w:line="360" w:lineRule="auto"/>
        <w:ind w:firstLine="0"/>
        <w:rPr>
          <w:rFonts w:ascii="Times New Roman" w:hAnsi="Times New Roman"/>
          <w:b/>
        </w:rPr>
      </w:pPr>
    </w:p>
    <w:p w14:paraId="31C1E04A" w14:textId="00C0A155" w:rsidR="00B93C65" w:rsidRPr="00B93C65" w:rsidRDefault="00F23DD0" w:rsidP="00D379E7">
      <w:pPr>
        <w:pStyle w:val="Otsikko21"/>
        <w:spacing w:line="360" w:lineRule="auto"/>
        <w:ind w:firstLine="0"/>
      </w:pPr>
      <w:bookmarkStart w:id="341" w:name="_Toc510974505"/>
      <w:r w:rsidRPr="007710C8">
        <w:t xml:space="preserve">5.2 </w:t>
      </w:r>
      <w:r w:rsidR="005D4ABD" w:rsidRPr="007710C8">
        <w:t xml:space="preserve">Twitter </w:t>
      </w:r>
      <w:r w:rsidR="006A7A4F" w:rsidRPr="007710C8">
        <w:t>– viestitietojen</w:t>
      </w:r>
      <w:r w:rsidR="005D4ABD" w:rsidRPr="007710C8">
        <w:t xml:space="preserve"> visualisoiminen pylväs</w:t>
      </w:r>
      <w:r w:rsidR="001D42B5">
        <w:t>diagrammeilla ja graafilla</w:t>
      </w:r>
      <w:bookmarkEnd w:id="341"/>
    </w:p>
    <w:p w14:paraId="07FA389B" w14:textId="7B147E03" w:rsidR="00BC6481" w:rsidRDefault="006A7A4F" w:rsidP="00D379E7">
      <w:pPr>
        <w:spacing w:line="360" w:lineRule="auto"/>
        <w:ind w:firstLine="0"/>
        <w:rPr>
          <w:rFonts w:ascii="Times New Roman" w:hAnsi="Times New Roman"/>
        </w:rPr>
      </w:pPr>
      <w:r>
        <w:rPr>
          <w:rFonts w:ascii="Times New Roman" w:hAnsi="Times New Roman"/>
        </w:rPr>
        <w:t xml:space="preserve">Toteutuksen toisessa osassa haluttiin keskittyä </w:t>
      </w:r>
      <w:r w:rsidR="00B428C8">
        <w:rPr>
          <w:rFonts w:ascii="Times New Roman" w:hAnsi="Times New Roman"/>
        </w:rPr>
        <w:t>perinteisempien visualisointitapojen käsittelyyn.</w:t>
      </w:r>
      <w:r w:rsidR="00C0141C">
        <w:rPr>
          <w:rFonts w:ascii="Times New Roman" w:hAnsi="Times New Roman"/>
        </w:rPr>
        <w:t xml:space="preserve"> Erityisesti kiinnostus testijärjestelmässä kohdistuu siihen, miten käyttäjät reagoivat kahteen käytännössä samanlaiseen diagrammiin, mutta virtuaalitodellisuuden ympäristössä nämä ovat tuotu </w:t>
      </w:r>
      <w:r w:rsidR="006C0F6E">
        <w:rPr>
          <w:rFonts w:ascii="Times New Roman" w:hAnsi="Times New Roman"/>
        </w:rPr>
        <w:t xml:space="preserve">ympäristön takia </w:t>
      </w:r>
      <w:r w:rsidR="00C0141C">
        <w:rPr>
          <w:rFonts w:ascii="Times New Roman" w:hAnsi="Times New Roman"/>
        </w:rPr>
        <w:t>lähemmäksi käyttäjää.</w:t>
      </w:r>
      <w:r w:rsidR="00B428C8">
        <w:rPr>
          <w:rFonts w:ascii="Times New Roman" w:hAnsi="Times New Roman"/>
        </w:rPr>
        <w:t xml:space="preserve"> Esimerkkisovellusta varten päämääränä oli </w:t>
      </w:r>
      <w:r w:rsidR="00C0141C">
        <w:rPr>
          <w:rFonts w:ascii="Times New Roman" w:hAnsi="Times New Roman"/>
        </w:rPr>
        <w:t xml:space="preserve">myös </w:t>
      </w:r>
      <w:r w:rsidR="00B428C8">
        <w:rPr>
          <w:rFonts w:ascii="Times New Roman" w:hAnsi="Times New Roman"/>
        </w:rPr>
        <w:t>luoda kaksi erilaista diagrammimallinnusta, jotka eivät o</w:t>
      </w:r>
      <w:r w:rsidR="00560ACA">
        <w:rPr>
          <w:rFonts w:ascii="Times New Roman" w:hAnsi="Times New Roman"/>
        </w:rPr>
        <w:t>lisi toteutukseltaan datan kontekstiin sidottuja</w:t>
      </w:r>
      <w:r w:rsidR="00B428C8">
        <w:rPr>
          <w:rFonts w:ascii="Times New Roman" w:hAnsi="Times New Roman"/>
        </w:rPr>
        <w:t xml:space="preserve">, kuten </w:t>
      </w:r>
      <w:r w:rsidR="009074A3">
        <w:rPr>
          <w:rFonts w:ascii="Times New Roman" w:hAnsi="Times New Roman"/>
        </w:rPr>
        <w:t>maapallovisualisoinnissa, jossa tietosisällön koordinaattitiedot johdettiin visualisoinnissa suoraan maapallon paikkatietoon</w:t>
      </w:r>
      <w:r w:rsidR="00B428C8">
        <w:rPr>
          <w:rFonts w:ascii="Times New Roman" w:hAnsi="Times New Roman"/>
        </w:rPr>
        <w:t xml:space="preserve">. </w:t>
      </w:r>
    </w:p>
    <w:p w14:paraId="1196093C" w14:textId="77777777" w:rsidR="00BC6481" w:rsidRDefault="00BC6481" w:rsidP="001B54BF">
      <w:pPr>
        <w:spacing w:line="360" w:lineRule="auto"/>
        <w:ind w:firstLine="0"/>
        <w:rPr>
          <w:rFonts w:ascii="Times New Roman" w:hAnsi="Times New Roman"/>
        </w:rPr>
      </w:pPr>
    </w:p>
    <w:p w14:paraId="2D01356C" w14:textId="082DCE68" w:rsidR="00BC6481" w:rsidRDefault="000D43C7" w:rsidP="00BC6481">
      <w:pPr>
        <w:spacing w:line="360" w:lineRule="auto"/>
        <w:ind w:firstLine="0"/>
        <w:rPr>
          <w:rFonts w:ascii="Times New Roman" w:hAnsi="Times New Roman"/>
        </w:rPr>
      </w:pPr>
      <w:r>
        <w:rPr>
          <w:noProof/>
          <w:lang w:eastAsia="fi-FI"/>
        </w:rPr>
        <w:lastRenderedPageBreak/>
        <w:drawing>
          <wp:inline distT="0" distB="0" distL="0" distR="0" wp14:anchorId="60541C09" wp14:editId="15C45E36">
            <wp:extent cx="3624580" cy="2110139"/>
            <wp:effectExtent l="76200" t="76200" r="128270" b="137795"/>
            <wp:docPr id="24" name="Kuv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4574" cy="21392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fi-FI"/>
        </w:rPr>
        <w:drawing>
          <wp:inline distT="0" distB="0" distL="0" distR="0" wp14:anchorId="12D53012" wp14:editId="71554576">
            <wp:extent cx="2072640" cy="1869508"/>
            <wp:effectExtent l="76200" t="76200" r="137160" b="130810"/>
            <wp:docPr id="23" name="Kuv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48256" cy="19377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7B431E">
        <w:rPr>
          <w:rFonts w:ascii="Times New Roman" w:hAnsi="Times New Roman"/>
          <w:noProof/>
          <w:lang w:eastAsia="fi-FI"/>
        </w:rPr>
        <w:t xml:space="preserve"> </w:t>
      </w:r>
    </w:p>
    <w:p w14:paraId="026FC3F6" w14:textId="76551D99" w:rsidR="00BC6481" w:rsidRPr="00BC6481" w:rsidRDefault="00B72848" w:rsidP="00BC6481">
      <w:pPr>
        <w:spacing w:line="360" w:lineRule="auto"/>
        <w:ind w:firstLine="0"/>
        <w:jc w:val="center"/>
        <w:rPr>
          <w:rFonts w:ascii="Times New Roman" w:hAnsi="Times New Roman"/>
          <w:i/>
          <w:sz w:val="22"/>
          <w:szCs w:val="22"/>
        </w:rPr>
      </w:pPr>
      <w:r>
        <w:rPr>
          <w:rFonts w:ascii="Times New Roman" w:hAnsi="Times New Roman"/>
          <w:i/>
          <w:sz w:val="22"/>
          <w:szCs w:val="22"/>
        </w:rPr>
        <w:t>Kuvat 13</w:t>
      </w:r>
      <w:r w:rsidR="00BC6481" w:rsidRPr="00BC6481">
        <w:rPr>
          <w:rFonts w:ascii="Times New Roman" w:hAnsi="Times New Roman"/>
          <w:i/>
          <w:sz w:val="22"/>
          <w:szCs w:val="22"/>
        </w:rPr>
        <w:t>. Pylväsdiagrammin v</w:t>
      </w:r>
      <w:r>
        <w:rPr>
          <w:rFonts w:ascii="Times New Roman" w:hAnsi="Times New Roman"/>
          <w:i/>
          <w:sz w:val="22"/>
          <w:szCs w:val="22"/>
        </w:rPr>
        <w:t>isualisointidemosta sekä Kuva 14</w:t>
      </w:r>
      <w:r w:rsidR="00BC6481" w:rsidRPr="00BC6481">
        <w:rPr>
          <w:rFonts w:ascii="Times New Roman" w:hAnsi="Times New Roman"/>
          <w:i/>
          <w:sz w:val="22"/>
          <w:szCs w:val="22"/>
        </w:rPr>
        <w:t>. graafin visualisoinnista.</w:t>
      </w:r>
    </w:p>
    <w:p w14:paraId="2F4197F8" w14:textId="77777777" w:rsidR="00BC6481" w:rsidRDefault="00BC6481" w:rsidP="001B54BF">
      <w:pPr>
        <w:spacing w:line="360" w:lineRule="auto"/>
        <w:ind w:firstLine="1304"/>
        <w:rPr>
          <w:rFonts w:ascii="Times New Roman" w:hAnsi="Times New Roman"/>
        </w:rPr>
      </w:pPr>
    </w:p>
    <w:p w14:paraId="5B6E6342" w14:textId="5C33212A" w:rsidR="007B431E" w:rsidRDefault="00560ACA" w:rsidP="00BC6481">
      <w:pPr>
        <w:spacing w:line="360" w:lineRule="auto"/>
        <w:ind w:firstLine="1304"/>
        <w:rPr>
          <w:rFonts w:ascii="Times New Roman" w:hAnsi="Times New Roman"/>
        </w:rPr>
      </w:pPr>
      <w:r>
        <w:rPr>
          <w:rFonts w:ascii="Times New Roman" w:hAnsi="Times New Roman"/>
        </w:rPr>
        <w:t xml:space="preserve">Taustateorian pohjalta kappaleessa 3.2.2 Big Datan visualisoimiseen esitettiin käytettäväksi tähtikoordinaattien visualisaatiota, joka soveltui erityisesti käytettäväksi dataan tutustumisessa data-analyysin ensimmäisessä vaiheessa ja visualisointi mukautui myös hyvin laajoihin datamääriin. Tässä työssä vastaan tulleista aikarajoitteista ja tähtikoordinaattien haastavammasta toteutustavasta johtuen visualisointia ei </w:t>
      </w:r>
      <w:r w:rsidR="006C0F6E">
        <w:rPr>
          <w:rFonts w:ascii="Times New Roman" w:hAnsi="Times New Roman"/>
        </w:rPr>
        <w:t xml:space="preserve">kuitenkaan </w:t>
      </w:r>
      <w:r>
        <w:rPr>
          <w:rFonts w:ascii="Times New Roman" w:hAnsi="Times New Roman"/>
        </w:rPr>
        <w:t xml:space="preserve">pystytty 3D-mallintamaan virtuaalitodellisuuteen, joten sitä ei taustateoriasta huolimatta voitu </w:t>
      </w:r>
      <w:r w:rsidR="001B54BF">
        <w:rPr>
          <w:rFonts w:ascii="Times New Roman" w:hAnsi="Times New Roman"/>
        </w:rPr>
        <w:t xml:space="preserve">tässä </w:t>
      </w:r>
      <w:r>
        <w:rPr>
          <w:rFonts w:ascii="Times New Roman" w:hAnsi="Times New Roman"/>
        </w:rPr>
        <w:t>työssä hyödyntää.</w:t>
      </w:r>
      <w:r w:rsidR="00FC6714">
        <w:rPr>
          <w:rFonts w:ascii="Times New Roman" w:hAnsi="Times New Roman"/>
        </w:rPr>
        <w:t xml:space="preserve"> Diagrammeja varten työssä otettiin käyttöön Unityn storesta kirjasto Graph And Chart [Graph And Chart], joka tarjoaa valmiina 3D-mallinnettuja diagrammeja hyödynnettäväksi virtuaalitodellisuudessa. Näistä </w:t>
      </w:r>
      <w:r w:rsidR="0099731F">
        <w:rPr>
          <w:rFonts w:ascii="Times New Roman" w:hAnsi="Times New Roman"/>
        </w:rPr>
        <w:t>saatavilla olleista malleista</w:t>
      </w:r>
      <w:r w:rsidR="00FC6714">
        <w:rPr>
          <w:rFonts w:ascii="Times New Roman" w:hAnsi="Times New Roman"/>
        </w:rPr>
        <w:t xml:space="preserve"> esimerk</w:t>
      </w:r>
      <w:r w:rsidR="0099731F">
        <w:rPr>
          <w:rFonts w:ascii="Times New Roman" w:hAnsi="Times New Roman"/>
        </w:rPr>
        <w:t>kitoteutuksia käyttäjätestausta varten</w:t>
      </w:r>
      <w:r w:rsidR="00FC6714">
        <w:rPr>
          <w:rFonts w:ascii="Times New Roman" w:hAnsi="Times New Roman"/>
        </w:rPr>
        <w:t xml:space="preserve"> tehtiin</w:t>
      </w:r>
      <w:r w:rsidR="00E14449">
        <w:rPr>
          <w:rFonts w:ascii="Times New Roman" w:hAnsi="Times New Roman"/>
        </w:rPr>
        <w:t xml:space="preserve"> pylväsdiagrammista (Kuva 13) sekä graafista (Kuva 14</w:t>
      </w:r>
      <w:r w:rsidR="000779B0">
        <w:rPr>
          <w:rFonts w:ascii="Times New Roman" w:hAnsi="Times New Roman"/>
        </w:rPr>
        <w:t>).</w:t>
      </w:r>
      <w:r w:rsidR="00FC6714">
        <w:rPr>
          <w:rFonts w:ascii="Times New Roman" w:hAnsi="Times New Roman"/>
        </w:rPr>
        <w:t xml:space="preserve"> </w:t>
      </w:r>
    </w:p>
    <w:p w14:paraId="2BE67974" w14:textId="77777777" w:rsidR="000D43C7" w:rsidRDefault="000D43C7" w:rsidP="00BC6481">
      <w:pPr>
        <w:spacing w:line="360" w:lineRule="auto"/>
        <w:ind w:firstLine="1304"/>
        <w:rPr>
          <w:rFonts w:ascii="Times New Roman" w:hAnsi="Times New Roman"/>
        </w:rPr>
      </w:pPr>
    </w:p>
    <w:p w14:paraId="510F8501" w14:textId="0653F381" w:rsidR="007B431E" w:rsidRPr="007B431E" w:rsidRDefault="00CC6DD0" w:rsidP="00D379E7">
      <w:pPr>
        <w:pStyle w:val="Otsikko21"/>
        <w:spacing w:line="360" w:lineRule="auto"/>
        <w:ind w:firstLine="0"/>
      </w:pPr>
      <w:bookmarkStart w:id="342" w:name="_Toc510974506"/>
      <w:r w:rsidRPr="009074A3">
        <w:t>5.2.1 Toiminnollisuus</w:t>
      </w:r>
      <w:bookmarkEnd w:id="342"/>
    </w:p>
    <w:p w14:paraId="483B71B4" w14:textId="647765E0" w:rsidR="009074A3" w:rsidRDefault="009074A3" w:rsidP="00D379E7">
      <w:pPr>
        <w:spacing w:line="360" w:lineRule="auto"/>
        <w:ind w:firstLine="0"/>
        <w:rPr>
          <w:rFonts w:ascii="Times New Roman" w:hAnsi="Times New Roman"/>
        </w:rPr>
      </w:pPr>
      <w:r w:rsidRPr="009074A3">
        <w:rPr>
          <w:rFonts w:ascii="Times New Roman" w:hAnsi="Times New Roman"/>
        </w:rPr>
        <w:t>Pylväsdia</w:t>
      </w:r>
      <w:r>
        <w:rPr>
          <w:rFonts w:ascii="Times New Roman" w:hAnsi="Times New Roman"/>
        </w:rPr>
        <w:t>gr</w:t>
      </w:r>
      <w:r w:rsidR="00920358">
        <w:rPr>
          <w:rFonts w:ascii="Times New Roman" w:hAnsi="Times New Roman"/>
        </w:rPr>
        <w:t xml:space="preserve">ammi ja graafi visualisoinnissa käyttäjälle suunnattu toiminnollisuus liittyy maapallovisualisoinnin tavoin mallien, graafin sekä pylväsdiagrammien, pyörittämiseen sekä valintakursorin liikuttamiseen. </w:t>
      </w:r>
      <w:r w:rsidR="008013A8">
        <w:rPr>
          <w:rFonts w:ascii="Times New Roman" w:hAnsi="Times New Roman"/>
        </w:rPr>
        <w:t>Kohdistamalla valintakursorin</w:t>
      </w:r>
      <w:r w:rsidR="007C0FEE">
        <w:rPr>
          <w:rFonts w:ascii="Times New Roman" w:hAnsi="Times New Roman"/>
        </w:rPr>
        <w:t xml:space="preserve"> katseella</w:t>
      </w:r>
      <w:r w:rsidR="008013A8">
        <w:rPr>
          <w:rFonts w:ascii="Times New Roman" w:hAnsi="Times New Roman"/>
        </w:rPr>
        <w:t xml:space="preserve"> graafin tai pylväsdiagrammin eri osien päälle, käyttäjälle annetaan palautteena kyseisen kohteen sisältämä arvo ja arvon selvennys, esimerkiksi Paino: 86 kg.</w:t>
      </w:r>
      <w:r w:rsidR="007C0FEE">
        <w:rPr>
          <w:rFonts w:ascii="Times New Roman" w:hAnsi="Times New Roman"/>
        </w:rPr>
        <w:t xml:space="preserve"> Maapallovisualisoinnin mukaisesti käyttäjä pystyy silmäilemään diagrammivisualisointia haluamastaan kulmasta ohjaimen kääntöpainikkeen avulla. </w:t>
      </w:r>
    </w:p>
    <w:p w14:paraId="4B2BC6CB" w14:textId="77777777" w:rsidR="0027164A" w:rsidRDefault="0027164A" w:rsidP="007B431E">
      <w:pPr>
        <w:spacing w:line="360" w:lineRule="auto"/>
        <w:ind w:firstLine="0"/>
        <w:rPr>
          <w:rFonts w:ascii="Times New Roman" w:hAnsi="Times New Roman"/>
        </w:rPr>
      </w:pPr>
    </w:p>
    <w:p w14:paraId="180C7084" w14:textId="77777777" w:rsidR="00D379E7" w:rsidRDefault="00D379E7" w:rsidP="007B431E">
      <w:pPr>
        <w:spacing w:line="360" w:lineRule="auto"/>
        <w:ind w:firstLine="0"/>
        <w:rPr>
          <w:rFonts w:ascii="Times New Roman" w:hAnsi="Times New Roman"/>
        </w:rPr>
      </w:pPr>
    </w:p>
    <w:p w14:paraId="0DCAF3A1" w14:textId="77777777" w:rsidR="0027164A" w:rsidRPr="009074A3" w:rsidRDefault="0027164A" w:rsidP="007B431E">
      <w:pPr>
        <w:spacing w:line="360" w:lineRule="auto"/>
        <w:ind w:firstLine="0"/>
        <w:rPr>
          <w:rFonts w:ascii="Times New Roman" w:hAnsi="Times New Roman"/>
        </w:rPr>
      </w:pPr>
    </w:p>
    <w:p w14:paraId="334C0993" w14:textId="77777777" w:rsidR="005E7D59" w:rsidRDefault="005E7D59" w:rsidP="001B54BF">
      <w:pPr>
        <w:spacing w:line="360" w:lineRule="auto"/>
        <w:ind w:firstLine="1304"/>
        <w:rPr>
          <w:rFonts w:ascii="Times New Roman" w:hAnsi="Times New Roman"/>
        </w:rPr>
      </w:pPr>
    </w:p>
    <w:tbl>
      <w:tblPr>
        <w:tblStyle w:val="TaulukkoRuudukko"/>
        <w:tblW w:w="0" w:type="auto"/>
        <w:tblLook w:val="04A0" w:firstRow="1" w:lastRow="0" w:firstColumn="1" w:lastColumn="0" w:noHBand="0" w:noVBand="1"/>
      </w:tblPr>
      <w:tblGrid>
        <w:gridCol w:w="2689"/>
        <w:gridCol w:w="3729"/>
        <w:gridCol w:w="3210"/>
      </w:tblGrid>
      <w:tr w:rsidR="005E7D59" w:rsidRPr="00DA448D" w14:paraId="6E8ADB3C" w14:textId="77777777" w:rsidTr="002E4847">
        <w:tc>
          <w:tcPr>
            <w:tcW w:w="2689" w:type="dxa"/>
          </w:tcPr>
          <w:p w14:paraId="1BB7C2FF"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lastRenderedPageBreak/>
              <w:t>Interaktio</w:t>
            </w:r>
          </w:p>
        </w:tc>
        <w:tc>
          <w:tcPr>
            <w:tcW w:w="3729" w:type="dxa"/>
          </w:tcPr>
          <w:p w14:paraId="73C06D67"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831EE2C"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5E7D59" w:rsidRPr="00DA448D" w14:paraId="71E0F4BF" w14:textId="77777777" w:rsidTr="002E4847">
        <w:tc>
          <w:tcPr>
            <w:tcW w:w="2689" w:type="dxa"/>
          </w:tcPr>
          <w:p w14:paraId="6009710D"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6542DB0F" w14:textId="5F3FF843" w:rsidR="005E7D59" w:rsidRPr="00DA448D" w:rsidRDefault="005E7D59" w:rsidP="00920358">
            <w:pPr>
              <w:spacing w:line="360" w:lineRule="auto"/>
              <w:ind w:firstLine="0"/>
              <w:rPr>
                <w:rFonts w:ascii="Times New Roman" w:hAnsi="Times New Roman"/>
                <w:szCs w:val="24"/>
              </w:rPr>
            </w:pPr>
            <w:r w:rsidRPr="00DA448D">
              <w:rPr>
                <w:rFonts w:ascii="Times New Roman" w:hAnsi="Times New Roman"/>
                <w:szCs w:val="24"/>
              </w:rPr>
              <w:t xml:space="preserve">Toteutettu virtuaalitodellisuuslasien liikkeenseurannan avulla. Kursori liikkuu </w:t>
            </w:r>
            <w:r w:rsidR="00920358">
              <w:rPr>
                <w:rFonts w:ascii="Times New Roman" w:hAnsi="Times New Roman"/>
                <w:szCs w:val="24"/>
              </w:rPr>
              <w:t>mallien päällä päätä liikutettaessa.</w:t>
            </w:r>
          </w:p>
        </w:tc>
        <w:tc>
          <w:tcPr>
            <w:tcW w:w="3210" w:type="dxa"/>
          </w:tcPr>
          <w:p w14:paraId="50DAB866" w14:textId="77777777" w:rsidR="005E7D59" w:rsidRPr="00DA448D" w:rsidRDefault="005E7D59" w:rsidP="002E4847">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5E7D59" w:rsidRPr="00DA448D" w14:paraId="458E4A66" w14:textId="77777777" w:rsidTr="002E4847">
        <w:tc>
          <w:tcPr>
            <w:tcW w:w="2689" w:type="dxa"/>
          </w:tcPr>
          <w:p w14:paraId="5E1A3F77" w14:textId="2E29C95B" w:rsidR="005E7D59" w:rsidRPr="00DA448D" w:rsidRDefault="005E7D59" w:rsidP="005E7D59">
            <w:pPr>
              <w:spacing w:line="360" w:lineRule="auto"/>
              <w:ind w:firstLine="0"/>
              <w:rPr>
                <w:rFonts w:ascii="Times New Roman" w:hAnsi="Times New Roman"/>
                <w:b/>
                <w:szCs w:val="24"/>
              </w:rPr>
            </w:pPr>
            <w:r>
              <w:rPr>
                <w:rFonts w:ascii="Times New Roman" w:hAnsi="Times New Roman"/>
                <w:b/>
                <w:szCs w:val="24"/>
              </w:rPr>
              <w:t>Mallin pyörittämien</w:t>
            </w:r>
          </w:p>
        </w:tc>
        <w:tc>
          <w:tcPr>
            <w:tcW w:w="3729" w:type="dxa"/>
          </w:tcPr>
          <w:p w14:paraId="3001B0A4" w14:textId="6D51EB3E" w:rsidR="005E7D59" w:rsidRPr="00DA448D" w:rsidRDefault="005E7D59" w:rsidP="001244E5">
            <w:pPr>
              <w:spacing w:line="360" w:lineRule="auto"/>
              <w:ind w:firstLine="0"/>
              <w:rPr>
                <w:rFonts w:ascii="Times New Roman" w:hAnsi="Times New Roman"/>
                <w:szCs w:val="24"/>
              </w:rPr>
            </w:pPr>
            <w:r w:rsidRPr="00DA448D">
              <w:rPr>
                <w:rFonts w:ascii="Times New Roman" w:hAnsi="Times New Roman"/>
                <w:szCs w:val="24"/>
              </w:rPr>
              <w:t xml:space="preserve">Toteutettu </w:t>
            </w:r>
            <w:r w:rsidR="001244E5">
              <w:rPr>
                <w:rFonts w:ascii="Times New Roman" w:hAnsi="Times New Roman"/>
                <w:szCs w:val="24"/>
              </w:rPr>
              <w:t xml:space="preserve">PS4 - </w:t>
            </w:r>
            <w:r w:rsidRPr="00DA448D">
              <w:rPr>
                <w:rFonts w:ascii="Times New Roman" w:hAnsi="Times New Roman"/>
                <w:szCs w:val="24"/>
              </w:rPr>
              <w:t xml:space="preserve">ohjaimen avulla. </w:t>
            </w:r>
            <w:r w:rsidR="001244E5">
              <w:rPr>
                <w:rFonts w:ascii="Times New Roman" w:hAnsi="Times New Roman"/>
                <w:szCs w:val="24"/>
              </w:rPr>
              <w:t>Ohjaimen vasemman analogisen sauvan avulla mallia mahdollista kääntää haluamaansa kulmaan.</w:t>
            </w:r>
          </w:p>
        </w:tc>
        <w:tc>
          <w:tcPr>
            <w:tcW w:w="3210" w:type="dxa"/>
          </w:tcPr>
          <w:p w14:paraId="4BE25972" w14:textId="6C7C3F00"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kääntämällä </w:t>
            </w:r>
            <w:r>
              <w:rPr>
                <w:rFonts w:ascii="Times New Roman" w:hAnsi="Times New Roman"/>
                <w:szCs w:val="24"/>
              </w:rPr>
              <w:t>mallia/diagrammia</w:t>
            </w:r>
            <w:r w:rsidRPr="00DA448D">
              <w:rPr>
                <w:rFonts w:ascii="Times New Roman" w:hAnsi="Times New Roman"/>
                <w:szCs w:val="24"/>
              </w:rPr>
              <w:t xml:space="preserve"> haluttuun suuntaan.</w:t>
            </w:r>
          </w:p>
        </w:tc>
      </w:tr>
    </w:tbl>
    <w:p w14:paraId="49373DC9" w14:textId="162A707E" w:rsidR="006A7A4F" w:rsidRDefault="005E7D59" w:rsidP="007710C8">
      <w:pPr>
        <w:spacing w:line="360" w:lineRule="auto"/>
        <w:ind w:firstLine="0"/>
        <w:rPr>
          <w:rFonts w:ascii="Times New Roman" w:hAnsi="Times New Roman"/>
        </w:rPr>
      </w:pPr>
      <w:r>
        <w:rPr>
          <w:rFonts w:ascii="Times New Roman" w:hAnsi="Times New Roman"/>
          <w:i/>
          <w:sz w:val="22"/>
          <w:szCs w:val="22"/>
        </w:rPr>
        <w:t>Taulukko 4</w:t>
      </w:r>
      <w:r w:rsidRPr="007710C8">
        <w:rPr>
          <w:rFonts w:ascii="Times New Roman" w:hAnsi="Times New Roman"/>
          <w:i/>
          <w:sz w:val="22"/>
          <w:szCs w:val="22"/>
        </w:rPr>
        <w:t xml:space="preserve">. Virtuaalitodellisuuden ja työpöytäympäristön eroavaisuudet </w:t>
      </w:r>
      <w:r>
        <w:rPr>
          <w:rFonts w:ascii="Times New Roman" w:hAnsi="Times New Roman"/>
          <w:i/>
          <w:sz w:val="22"/>
          <w:szCs w:val="22"/>
        </w:rPr>
        <w:t>diagrammien ja graafien</w:t>
      </w:r>
      <w:r w:rsidRPr="007710C8">
        <w:rPr>
          <w:rFonts w:ascii="Times New Roman" w:hAnsi="Times New Roman"/>
          <w:i/>
          <w:sz w:val="22"/>
          <w:szCs w:val="22"/>
        </w:rPr>
        <w:t xml:space="preserve"> demossa.</w:t>
      </w:r>
    </w:p>
    <w:p w14:paraId="4AF27BF5" w14:textId="77777777" w:rsidR="009211AD" w:rsidRDefault="009211AD" w:rsidP="007710C8">
      <w:pPr>
        <w:spacing w:line="360" w:lineRule="auto"/>
        <w:ind w:firstLine="0"/>
        <w:rPr>
          <w:rFonts w:ascii="Times New Roman" w:hAnsi="Times New Roman"/>
        </w:rPr>
      </w:pPr>
    </w:p>
    <w:p w14:paraId="0D5BCA43" w14:textId="2F1F74B8" w:rsidR="002E4847" w:rsidRDefault="002E4847" w:rsidP="00D379E7">
      <w:pPr>
        <w:pStyle w:val="Otsikko21"/>
        <w:spacing w:line="360" w:lineRule="auto"/>
        <w:ind w:firstLine="0"/>
      </w:pPr>
      <w:bookmarkStart w:id="343" w:name="_Toc510974507"/>
      <w:r>
        <w:t>5.3</w:t>
      </w:r>
      <w:r w:rsidR="00CC6DD0" w:rsidRPr="00CC6DD0">
        <w:t xml:space="preserve"> Big Datan hyödyntäminen</w:t>
      </w:r>
      <w:r>
        <w:t xml:space="preserve"> </w:t>
      </w:r>
      <w:r w:rsidR="00E72DC4">
        <w:t xml:space="preserve">ja </w:t>
      </w:r>
      <w:r w:rsidR="00731570">
        <w:t xml:space="preserve">sen </w:t>
      </w:r>
      <w:r w:rsidR="00E72DC4">
        <w:t xml:space="preserve">ongelmat </w:t>
      </w:r>
      <w:r>
        <w:t>testijärjestelmissä</w:t>
      </w:r>
      <w:bookmarkEnd w:id="343"/>
    </w:p>
    <w:p w14:paraId="481A6E60" w14:textId="054EF9B9" w:rsidR="00E72DC4" w:rsidRDefault="00D450BA" w:rsidP="00D379E7">
      <w:pPr>
        <w:spacing w:line="360" w:lineRule="auto"/>
        <w:ind w:firstLine="0"/>
        <w:rPr>
          <w:rFonts w:ascii="Times New Roman" w:hAnsi="Times New Roman"/>
        </w:rPr>
      </w:pPr>
      <w:r w:rsidRPr="00D450BA">
        <w:rPr>
          <w:rFonts w:ascii="Times New Roman" w:hAnsi="Times New Roman"/>
        </w:rPr>
        <w:t xml:space="preserve">Seuraavaksi </w:t>
      </w:r>
      <w:r>
        <w:rPr>
          <w:rFonts w:ascii="Times New Roman" w:hAnsi="Times New Roman"/>
        </w:rPr>
        <w:t>käydään lävitse Big Datan hyödyntämiseen liittyvät tekijät</w:t>
      </w:r>
      <w:r w:rsidR="00094352">
        <w:rPr>
          <w:rFonts w:ascii="Times New Roman" w:hAnsi="Times New Roman"/>
        </w:rPr>
        <w:t xml:space="preserve"> </w:t>
      </w:r>
      <w:r w:rsidR="00831A00">
        <w:rPr>
          <w:rFonts w:ascii="Times New Roman" w:hAnsi="Times New Roman"/>
        </w:rPr>
        <w:t xml:space="preserve">ja haasteet </w:t>
      </w:r>
      <w:r w:rsidR="00094352">
        <w:rPr>
          <w:rFonts w:ascii="Times New Roman" w:hAnsi="Times New Roman"/>
        </w:rPr>
        <w:t>testijärjestelmissä, Kappaleessa 2.1 esitettyjen Big Datan viiden määritteen pohjalta. Kappaleessa 2.2 esitetyn Big Datan kuudennen määritteen, visualisoinnin, tekijöitä ei käydä tässä yhteydessä lävitse sen ollessa tutkimuksen varsinaisena kohteena käyttäjätutkimuksessa ja käyttäjätutkimuksen analysoinnissa.</w:t>
      </w:r>
      <w:r w:rsidR="000E2BDC">
        <w:rPr>
          <w:rFonts w:ascii="Times New Roman" w:hAnsi="Times New Roman"/>
        </w:rPr>
        <w:t xml:space="preserve"> Määritteide</w:t>
      </w:r>
      <w:r w:rsidR="00831A00">
        <w:rPr>
          <w:rFonts w:ascii="Times New Roman" w:hAnsi="Times New Roman"/>
        </w:rPr>
        <w:t>n toteutuman tarkemmat kuvaukset</w:t>
      </w:r>
      <w:r w:rsidR="000E2BDC">
        <w:rPr>
          <w:rFonts w:ascii="Times New Roman" w:hAnsi="Times New Roman"/>
        </w:rPr>
        <w:t xml:space="preserve"> löytyvät maapallovisualisoinnin osalta Taulukosta 5 ja diagrammivisualisoinnin osalta Taulukosta 6.</w:t>
      </w:r>
    </w:p>
    <w:p w14:paraId="0D6812C4" w14:textId="77777777" w:rsidR="00E72DC4" w:rsidRDefault="00E72DC4" w:rsidP="002E4847">
      <w:pPr>
        <w:spacing w:line="360" w:lineRule="auto"/>
        <w:ind w:firstLine="0"/>
        <w:rPr>
          <w:rFonts w:ascii="Times New Roman" w:hAnsi="Times New Roman"/>
        </w:rPr>
      </w:pPr>
    </w:p>
    <w:tbl>
      <w:tblPr>
        <w:tblStyle w:val="TaulukkoRuudukko"/>
        <w:tblW w:w="0" w:type="auto"/>
        <w:tblLook w:val="04A0" w:firstRow="1" w:lastRow="0" w:firstColumn="1" w:lastColumn="0" w:noHBand="0" w:noVBand="1"/>
      </w:tblPr>
      <w:tblGrid>
        <w:gridCol w:w="1350"/>
        <w:gridCol w:w="1197"/>
        <w:gridCol w:w="7081"/>
      </w:tblGrid>
      <w:tr w:rsidR="002E4847" w14:paraId="1C81402C" w14:textId="77777777" w:rsidTr="0016378F">
        <w:tc>
          <w:tcPr>
            <w:tcW w:w="1350" w:type="dxa"/>
          </w:tcPr>
          <w:p w14:paraId="5BF5F4D9" w14:textId="77777777" w:rsidR="002E4847" w:rsidRDefault="002E4847" w:rsidP="0016378F">
            <w:pPr>
              <w:spacing w:line="360" w:lineRule="auto"/>
              <w:ind w:firstLine="0"/>
              <w:jc w:val="center"/>
              <w:rPr>
                <w:rFonts w:ascii="Times New Roman" w:hAnsi="Times New Roman"/>
                <w:b/>
              </w:rPr>
            </w:pPr>
            <w:r>
              <w:rPr>
                <w:rFonts w:ascii="Times New Roman" w:hAnsi="Times New Roman"/>
                <w:b/>
              </w:rPr>
              <w:t>Attribuutti</w:t>
            </w:r>
          </w:p>
        </w:tc>
        <w:tc>
          <w:tcPr>
            <w:tcW w:w="1197" w:type="dxa"/>
          </w:tcPr>
          <w:p w14:paraId="05BF03E0" w14:textId="768140D8" w:rsidR="002E4847" w:rsidRDefault="00895B4F" w:rsidP="0016378F">
            <w:pPr>
              <w:spacing w:line="360" w:lineRule="auto"/>
              <w:ind w:firstLine="0"/>
              <w:jc w:val="center"/>
              <w:rPr>
                <w:rFonts w:ascii="Times New Roman" w:hAnsi="Times New Roman"/>
                <w:b/>
              </w:rPr>
            </w:pPr>
            <w:r>
              <w:rPr>
                <w:rFonts w:ascii="Times New Roman" w:hAnsi="Times New Roman"/>
                <w:b/>
              </w:rPr>
              <w:t>Määritys täyttyy</w:t>
            </w:r>
          </w:p>
        </w:tc>
        <w:tc>
          <w:tcPr>
            <w:tcW w:w="7081" w:type="dxa"/>
          </w:tcPr>
          <w:p w14:paraId="0C045017" w14:textId="77777777" w:rsidR="002E4847" w:rsidRDefault="002E4847" w:rsidP="0016378F">
            <w:pPr>
              <w:spacing w:line="360" w:lineRule="auto"/>
              <w:ind w:firstLine="0"/>
              <w:jc w:val="center"/>
              <w:rPr>
                <w:rFonts w:ascii="Times New Roman" w:hAnsi="Times New Roman"/>
                <w:b/>
              </w:rPr>
            </w:pPr>
            <w:r>
              <w:rPr>
                <w:rFonts w:ascii="Times New Roman" w:hAnsi="Times New Roman"/>
                <w:b/>
              </w:rPr>
              <w:t>Kuvaus</w:t>
            </w:r>
          </w:p>
        </w:tc>
      </w:tr>
      <w:tr w:rsidR="002E4847" w14:paraId="124E0D84" w14:textId="77777777" w:rsidTr="0016378F">
        <w:tc>
          <w:tcPr>
            <w:tcW w:w="1350" w:type="dxa"/>
          </w:tcPr>
          <w:p w14:paraId="2587AC35" w14:textId="77777777" w:rsidR="002E4847" w:rsidRPr="00A928B7" w:rsidRDefault="002E4847" w:rsidP="0016378F">
            <w:pPr>
              <w:spacing w:line="360" w:lineRule="auto"/>
              <w:ind w:firstLine="0"/>
              <w:rPr>
                <w:rFonts w:ascii="Times New Roman" w:hAnsi="Times New Roman"/>
              </w:rPr>
            </w:pPr>
            <w:r w:rsidRPr="00A928B7">
              <w:rPr>
                <w:rFonts w:ascii="Times New Roman" w:hAnsi="Times New Roman"/>
              </w:rPr>
              <w:t>Volume</w:t>
            </w:r>
          </w:p>
        </w:tc>
        <w:tc>
          <w:tcPr>
            <w:tcW w:w="1197" w:type="dxa"/>
          </w:tcPr>
          <w:p w14:paraId="60E62706" w14:textId="77777777" w:rsidR="002E4847" w:rsidRPr="00A928B7" w:rsidRDefault="002E4847" w:rsidP="0016378F">
            <w:pPr>
              <w:spacing w:line="360" w:lineRule="auto"/>
              <w:ind w:firstLine="0"/>
              <w:jc w:val="center"/>
              <w:rPr>
                <w:rFonts w:ascii="Times New Roman" w:hAnsi="Times New Roman"/>
              </w:rPr>
            </w:pPr>
            <w:r>
              <w:rPr>
                <w:rFonts w:ascii="Times New Roman" w:hAnsi="Times New Roman"/>
              </w:rPr>
              <w:t>Ei</w:t>
            </w:r>
          </w:p>
        </w:tc>
        <w:tc>
          <w:tcPr>
            <w:tcW w:w="7081" w:type="dxa"/>
          </w:tcPr>
          <w:p w14:paraId="7873ECBD" w14:textId="77777777" w:rsidR="002E4847" w:rsidRPr="008A174F" w:rsidRDefault="002E4847" w:rsidP="0016378F">
            <w:pPr>
              <w:spacing w:line="360" w:lineRule="auto"/>
              <w:ind w:firstLine="0"/>
              <w:rPr>
                <w:rFonts w:ascii="Times New Roman" w:hAnsi="Times New Roman"/>
              </w:rPr>
            </w:pPr>
            <w:r>
              <w:rPr>
                <w:rFonts w:ascii="Times New Roman" w:hAnsi="Times New Roman"/>
              </w:rPr>
              <w:t>Käytetty datamäärä ei ole niin laaja että se ei mahtuisi käytettävän laitteen lokaaliin muistiin. Käytettävien viestien tietueet ovat kohtuullisen pieniä, joten ennen laitteen tallennuskapasiteettiä rajoitteeksi muodostuisi mallinnettavien elementtien määrä pelimoottorissa.</w:t>
            </w:r>
          </w:p>
        </w:tc>
      </w:tr>
      <w:tr w:rsidR="002E4847" w14:paraId="082687C3" w14:textId="77777777" w:rsidTr="0016378F">
        <w:tc>
          <w:tcPr>
            <w:tcW w:w="1350" w:type="dxa"/>
          </w:tcPr>
          <w:p w14:paraId="5769485C" w14:textId="77777777" w:rsidR="002E4847" w:rsidRPr="00A928B7" w:rsidRDefault="002E4847" w:rsidP="0016378F">
            <w:pPr>
              <w:spacing w:line="360" w:lineRule="auto"/>
              <w:ind w:firstLine="0"/>
              <w:rPr>
                <w:rFonts w:ascii="Times New Roman" w:hAnsi="Times New Roman"/>
              </w:rPr>
            </w:pPr>
            <w:r w:rsidRPr="00A928B7">
              <w:rPr>
                <w:rFonts w:ascii="Times New Roman" w:hAnsi="Times New Roman"/>
              </w:rPr>
              <w:t>Velocity</w:t>
            </w:r>
          </w:p>
        </w:tc>
        <w:tc>
          <w:tcPr>
            <w:tcW w:w="1197" w:type="dxa"/>
          </w:tcPr>
          <w:p w14:paraId="7D09CF3B" w14:textId="77777777" w:rsidR="002E4847" w:rsidRPr="00A928B7" w:rsidRDefault="002E4847" w:rsidP="0016378F">
            <w:pPr>
              <w:spacing w:line="360" w:lineRule="auto"/>
              <w:ind w:firstLine="0"/>
              <w:jc w:val="center"/>
              <w:rPr>
                <w:rFonts w:ascii="Times New Roman" w:hAnsi="Times New Roman"/>
              </w:rPr>
            </w:pPr>
            <w:r>
              <w:rPr>
                <w:rFonts w:ascii="Times New Roman" w:hAnsi="Times New Roman"/>
              </w:rPr>
              <w:t>Kyllä</w:t>
            </w:r>
          </w:p>
        </w:tc>
        <w:tc>
          <w:tcPr>
            <w:tcW w:w="7081" w:type="dxa"/>
          </w:tcPr>
          <w:p w14:paraId="7C5FF427" w14:textId="77777777" w:rsidR="002E4847" w:rsidRPr="008A174F" w:rsidRDefault="002E4847" w:rsidP="0016378F">
            <w:pPr>
              <w:spacing w:line="360" w:lineRule="auto"/>
              <w:ind w:firstLine="0"/>
              <w:rPr>
                <w:rFonts w:ascii="Times New Roman" w:hAnsi="Times New Roman"/>
              </w:rPr>
            </w:pPr>
            <w:r>
              <w:rPr>
                <w:rFonts w:ascii="Times New Roman" w:hAnsi="Times New Roman"/>
              </w:rPr>
              <w:t>Tieto päivittyy visualisointiin reaaliaikaisesti. Uudet viestit päivitetään näkymään kahden sekunnin välein.</w:t>
            </w:r>
          </w:p>
        </w:tc>
      </w:tr>
      <w:tr w:rsidR="002E4847" w14:paraId="59F6418C" w14:textId="77777777" w:rsidTr="0016378F">
        <w:tc>
          <w:tcPr>
            <w:tcW w:w="1350" w:type="dxa"/>
          </w:tcPr>
          <w:p w14:paraId="4933069A" w14:textId="77777777" w:rsidR="002E4847" w:rsidRPr="00A928B7" w:rsidRDefault="002E4847" w:rsidP="0016378F">
            <w:pPr>
              <w:spacing w:line="360" w:lineRule="auto"/>
              <w:ind w:firstLine="0"/>
              <w:rPr>
                <w:rFonts w:ascii="Times New Roman" w:hAnsi="Times New Roman"/>
              </w:rPr>
            </w:pPr>
            <w:r w:rsidRPr="00A928B7">
              <w:rPr>
                <w:rFonts w:ascii="Times New Roman" w:hAnsi="Times New Roman"/>
              </w:rPr>
              <w:t>Variety</w:t>
            </w:r>
          </w:p>
        </w:tc>
        <w:tc>
          <w:tcPr>
            <w:tcW w:w="1197" w:type="dxa"/>
          </w:tcPr>
          <w:p w14:paraId="459115B7" w14:textId="77777777" w:rsidR="002E4847" w:rsidRPr="00A928B7" w:rsidRDefault="002E4847" w:rsidP="0016378F">
            <w:pPr>
              <w:spacing w:line="360" w:lineRule="auto"/>
              <w:ind w:firstLine="0"/>
              <w:jc w:val="center"/>
              <w:rPr>
                <w:rFonts w:ascii="Times New Roman" w:hAnsi="Times New Roman"/>
              </w:rPr>
            </w:pPr>
            <w:r>
              <w:rPr>
                <w:rFonts w:ascii="Times New Roman" w:hAnsi="Times New Roman"/>
              </w:rPr>
              <w:t>Ei</w:t>
            </w:r>
          </w:p>
        </w:tc>
        <w:tc>
          <w:tcPr>
            <w:tcW w:w="7081" w:type="dxa"/>
          </w:tcPr>
          <w:p w14:paraId="69FAEA2A" w14:textId="77777777" w:rsidR="002E4847" w:rsidRPr="008A174F" w:rsidRDefault="002E4847" w:rsidP="0016378F">
            <w:pPr>
              <w:spacing w:line="360" w:lineRule="auto"/>
              <w:ind w:firstLine="0"/>
              <w:rPr>
                <w:rFonts w:ascii="Times New Roman" w:hAnsi="Times New Roman"/>
              </w:rPr>
            </w:pPr>
            <w:r>
              <w:rPr>
                <w:rFonts w:ascii="Times New Roman" w:hAnsi="Times New Roman"/>
              </w:rPr>
              <w:t>Käytetyn tiedon rakenne on hyvin tunnettu Twitterin rajapintaa hyödynnettäessä. Tästä syystä tiedon rakenne ei vaadi erillistä analyysiä tai meta-tason selvitystä.</w:t>
            </w:r>
          </w:p>
        </w:tc>
      </w:tr>
      <w:tr w:rsidR="002E4847" w14:paraId="076E425E" w14:textId="77777777" w:rsidTr="0016378F">
        <w:tc>
          <w:tcPr>
            <w:tcW w:w="1350" w:type="dxa"/>
          </w:tcPr>
          <w:p w14:paraId="573D6E1A" w14:textId="77777777" w:rsidR="002E4847" w:rsidRPr="00A928B7" w:rsidRDefault="002E4847" w:rsidP="0016378F">
            <w:pPr>
              <w:spacing w:line="360" w:lineRule="auto"/>
              <w:ind w:firstLine="0"/>
              <w:rPr>
                <w:rFonts w:ascii="Times New Roman" w:hAnsi="Times New Roman"/>
              </w:rPr>
            </w:pPr>
            <w:r w:rsidRPr="00A928B7">
              <w:rPr>
                <w:rFonts w:ascii="Times New Roman" w:hAnsi="Times New Roman"/>
              </w:rPr>
              <w:lastRenderedPageBreak/>
              <w:t>Veracity</w:t>
            </w:r>
          </w:p>
        </w:tc>
        <w:tc>
          <w:tcPr>
            <w:tcW w:w="1197" w:type="dxa"/>
          </w:tcPr>
          <w:p w14:paraId="6AB5B7E8" w14:textId="77777777" w:rsidR="002E4847" w:rsidRPr="00A928B7" w:rsidRDefault="002E4847" w:rsidP="0016378F">
            <w:pPr>
              <w:spacing w:line="360" w:lineRule="auto"/>
              <w:ind w:firstLine="0"/>
              <w:jc w:val="center"/>
              <w:rPr>
                <w:rFonts w:ascii="Times New Roman" w:hAnsi="Times New Roman"/>
              </w:rPr>
            </w:pPr>
            <w:r>
              <w:rPr>
                <w:rFonts w:ascii="Times New Roman" w:hAnsi="Times New Roman"/>
              </w:rPr>
              <w:t>Ei</w:t>
            </w:r>
          </w:p>
        </w:tc>
        <w:tc>
          <w:tcPr>
            <w:tcW w:w="7081" w:type="dxa"/>
          </w:tcPr>
          <w:p w14:paraId="585D1EAA" w14:textId="40CC0655" w:rsidR="002E4847" w:rsidRPr="008A174F" w:rsidRDefault="002E4847" w:rsidP="0016378F">
            <w:pPr>
              <w:spacing w:line="360" w:lineRule="auto"/>
              <w:ind w:firstLine="0"/>
              <w:rPr>
                <w:rFonts w:ascii="Times New Roman" w:hAnsi="Times New Roman"/>
              </w:rPr>
            </w:pPr>
            <w:r>
              <w:rPr>
                <w:rFonts w:ascii="Times New Roman" w:hAnsi="Times New Roman"/>
              </w:rPr>
              <w:t xml:space="preserve">Tieto on käyttäjien itse luomaa tai käyttäjän tiedoista koneellisesti johdettua, jolloin kaikki tieto perustuu johonkin </w:t>
            </w:r>
            <w:r w:rsidR="00F24FCD">
              <w:rPr>
                <w:rFonts w:ascii="Times New Roman" w:hAnsi="Times New Roman"/>
              </w:rPr>
              <w:t>todelliseen</w:t>
            </w:r>
            <w:r>
              <w:rPr>
                <w:rFonts w:ascii="Times New Roman" w:hAnsi="Times New Roman"/>
              </w:rPr>
              <w:t>. Tällöin tiedon epäluotettavuus ei muodostu ongelmaksi.</w:t>
            </w:r>
          </w:p>
        </w:tc>
      </w:tr>
      <w:tr w:rsidR="002E4847" w14:paraId="69A051C7" w14:textId="77777777" w:rsidTr="0016378F">
        <w:tc>
          <w:tcPr>
            <w:tcW w:w="1350" w:type="dxa"/>
          </w:tcPr>
          <w:p w14:paraId="2BF4C520" w14:textId="77777777" w:rsidR="002E4847" w:rsidRPr="00A928B7" w:rsidRDefault="002E4847" w:rsidP="0016378F">
            <w:pPr>
              <w:spacing w:line="360" w:lineRule="auto"/>
              <w:ind w:firstLine="0"/>
              <w:rPr>
                <w:rFonts w:ascii="Times New Roman" w:hAnsi="Times New Roman"/>
              </w:rPr>
            </w:pPr>
            <w:r w:rsidRPr="006074A6">
              <w:rPr>
                <w:rFonts w:ascii="Times New Roman" w:hAnsi="Times New Roman"/>
              </w:rPr>
              <w:t>Value</w:t>
            </w:r>
          </w:p>
        </w:tc>
        <w:tc>
          <w:tcPr>
            <w:tcW w:w="1197" w:type="dxa"/>
          </w:tcPr>
          <w:p w14:paraId="683B2035" w14:textId="77777777" w:rsidR="002E4847" w:rsidRPr="00A928B7" w:rsidRDefault="002E4847" w:rsidP="0016378F">
            <w:pPr>
              <w:spacing w:line="360" w:lineRule="auto"/>
              <w:ind w:firstLine="0"/>
              <w:jc w:val="center"/>
              <w:rPr>
                <w:rFonts w:ascii="Times New Roman" w:hAnsi="Times New Roman"/>
              </w:rPr>
            </w:pPr>
            <w:r>
              <w:rPr>
                <w:rFonts w:ascii="Times New Roman" w:hAnsi="Times New Roman"/>
              </w:rPr>
              <w:t>Kyllä</w:t>
            </w:r>
          </w:p>
        </w:tc>
        <w:tc>
          <w:tcPr>
            <w:tcW w:w="7081" w:type="dxa"/>
          </w:tcPr>
          <w:p w14:paraId="3F4F8B50" w14:textId="77777777" w:rsidR="002E4847" w:rsidRPr="008A174F" w:rsidRDefault="002E4847" w:rsidP="0016378F">
            <w:pPr>
              <w:spacing w:line="360" w:lineRule="auto"/>
              <w:ind w:firstLine="0"/>
              <w:rPr>
                <w:rFonts w:ascii="Times New Roman" w:hAnsi="Times New Roman"/>
              </w:rPr>
            </w:pPr>
            <w:r>
              <w:rPr>
                <w:rFonts w:ascii="Times New Roman" w:hAnsi="Times New Roman"/>
              </w:rPr>
              <w:t>Tuhansien reaaliaikaisesti päivittyvien viestien kohdalla pelkkä viestien sisältämä tietomassa on itsessään lähes hyödytön, läpikäymisen muuttuessa erittäin raskaaksi. Esimerkissä tämä tieto on valjastettu päätöksentekoprosessia tehostavaan muotoon visualisoinnin avulla, jossa eri viestisisällön omaavat viestit voidaan paikallistaa.</w:t>
            </w:r>
          </w:p>
        </w:tc>
      </w:tr>
    </w:tbl>
    <w:p w14:paraId="51AF2C18" w14:textId="1DDD847F" w:rsidR="009074A3" w:rsidRDefault="00775C81" w:rsidP="0016378F">
      <w:pPr>
        <w:spacing w:line="360" w:lineRule="auto"/>
        <w:jc w:val="center"/>
        <w:rPr>
          <w:rFonts w:ascii="Times New Roman" w:hAnsi="Times New Roman"/>
          <w:i/>
          <w:sz w:val="22"/>
          <w:szCs w:val="22"/>
        </w:rPr>
      </w:pPr>
      <w:r w:rsidRPr="00775C81">
        <w:rPr>
          <w:rFonts w:ascii="Times New Roman" w:hAnsi="Times New Roman"/>
          <w:i/>
          <w:sz w:val="22"/>
          <w:szCs w:val="22"/>
        </w:rPr>
        <w:t xml:space="preserve">Taulukko 5. Maapallovisualisaation kuvaus Big Datan määritteiden </w:t>
      </w:r>
      <w:r>
        <w:rPr>
          <w:rFonts w:ascii="Times New Roman" w:hAnsi="Times New Roman"/>
          <w:i/>
          <w:sz w:val="22"/>
          <w:szCs w:val="22"/>
        </w:rPr>
        <w:t>osalta</w:t>
      </w:r>
      <w:r w:rsidRPr="00775C81">
        <w:rPr>
          <w:rFonts w:ascii="Times New Roman" w:hAnsi="Times New Roman"/>
          <w:i/>
          <w:sz w:val="22"/>
          <w:szCs w:val="22"/>
        </w:rPr>
        <w:t>.</w:t>
      </w:r>
    </w:p>
    <w:p w14:paraId="5630AFFC" w14:textId="77777777" w:rsidR="0016378F" w:rsidRPr="0016378F" w:rsidRDefault="0016378F" w:rsidP="0016378F">
      <w:pPr>
        <w:spacing w:line="360" w:lineRule="auto"/>
        <w:jc w:val="center"/>
        <w:rPr>
          <w:rFonts w:ascii="Times New Roman" w:hAnsi="Times New Roman"/>
          <w:i/>
          <w:sz w:val="22"/>
          <w:szCs w:val="22"/>
        </w:rPr>
      </w:pPr>
    </w:p>
    <w:tbl>
      <w:tblPr>
        <w:tblStyle w:val="TaulukkoRuudukko"/>
        <w:tblW w:w="9634" w:type="dxa"/>
        <w:tblLook w:val="04A0" w:firstRow="1" w:lastRow="0" w:firstColumn="1" w:lastColumn="0" w:noHBand="0" w:noVBand="1"/>
      </w:tblPr>
      <w:tblGrid>
        <w:gridCol w:w="1350"/>
        <w:gridCol w:w="1339"/>
        <w:gridCol w:w="6945"/>
      </w:tblGrid>
      <w:tr w:rsidR="00895B4F" w14:paraId="62B6C025" w14:textId="77777777" w:rsidTr="0016378F">
        <w:tc>
          <w:tcPr>
            <w:tcW w:w="1350" w:type="dxa"/>
          </w:tcPr>
          <w:p w14:paraId="25909ADC" w14:textId="77777777" w:rsidR="00895B4F" w:rsidRDefault="00895B4F" w:rsidP="0016378F">
            <w:pPr>
              <w:spacing w:line="360" w:lineRule="auto"/>
              <w:ind w:firstLine="0"/>
              <w:jc w:val="center"/>
              <w:rPr>
                <w:rFonts w:ascii="Times New Roman" w:hAnsi="Times New Roman"/>
                <w:b/>
              </w:rPr>
            </w:pPr>
            <w:r>
              <w:rPr>
                <w:rFonts w:ascii="Times New Roman" w:hAnsi="Times New Roman"/>
                <w:b/>
              </w:rPr>
              <w:t>Attribuutti</w:t>
            </w:r>
          </w:p>
        </w:tc>
        <w:tc>
          <w:tcPr>
            <w:tcW w:w="1339" w:type="dxa"/>
          </w:tcPr>
          <w:p w14:paraId="3791BCCB" w14:textId="357EF9CD" w:rsidR="00895B4F" w:rsidRDefault="00895B4F" w:rsidP="0016378F">
            <w:pPr>
              <w:spacing w:line="360" w:lineRule="auto"/>
              <w:ind w:firstLine="0"/>
              <w:jc w:val="center"/>
              <w:rPr>
                <w:rFonts w:ascii="Times New Roman" w:hAnsi="Times New Roman"/>
                <w:b/>
              </w:rPr>
            </w:pPr>
            <w:r>
              <w:rPr>
                <w:rFonts w:ascii="Times New Roman" w:hAnsi="Times New Roman"/>
                <w:b/>
              </w:rPr>
              <w:t>Määritys täyttyy</w:t>
            </w:r>
          </w:p>
        </w:tc>
        <w:tc>
          <w:tcPr>
            <w:tcW w:w="6945" w:type="dxa"/>
          </w:tcPr>
          <w:p w14:paraId="6D048D89" w14:textId="77777777" w:rsidR="00895B4F" w:rsidRDefault="00895B4F" w:rsidP="0016378F">
            <w:pPr>
              <w:spacing w:line="360" w:lineRule="auto"/>
              <w:ind w:firstLine="0"/>
              <w:jc w:val="center"/>
              <w:rPr>
                <w:rFonts w:ascii="Times New Roman" w:hAnsi="Times New Roman"/>
                <w:b/>
              </w:rPr>
            </w:pPr>
            <w:r>
              <w:rPr>
                <w:rFonts w:ascii="Times New Roman" w:hAnsi="Times New Roman"/>
                <w:b/>
              </w:rPr>
              <w:t>Kuvaus</w:t>
            </w:r>
          </w:p>
        </w:tc>
      </w:tr>
      <w:tr w:rsidR="00895B4F" w14:paraId="69E2C7EC" w14:textId="77777777" w:rsidTr="0016378F">
        <w:tc>
          <w:tcPr>
            <w:tcW w:w="1350" w:type="dxa"/>
          </w:tcPr>
          <w:p w14:paraId="17F6438E" w14:textId="77777777" w:rsidR="00895B4F" w:rsidRPr="00A928B7" w:rsidRDefault="00895B4F" w:rsidP="0016378F">
            <w:pPr>
              <w:spacing w:line="360" w:lineRule="auto"/>
              <w:ind w:firstLine="0"/>
              <w:rPr>
                <w:rFonts w:ascii="Times New Roman" w:hAnsi="Times New Roman"/>
              </w:rPr>
            </w:pPr>
            <w:r w:rsidRPr="00A928B7">
              <w:rPr>
                <w:rFonts w:ascii="Times New Roman" w:hAnsi="Times New Roman"/>
              </w:rPr>
              <w:t>Volume</w:t>
            </w:r>
          </w:p>
        </w:tc>
        <w:tc>
          <w:tcPr>
            <w:tcW w:w="1339" w:type="dxa"/>
          </w:tcPr>
          <w:p w14:paraId="5D8A5894" w14:textId="59329DB8" w:rsidR="00895B4F" w:rsidRPr="00A928B7" w:rsidRDefault="00895B4F" w:rsidP="0016378F">
            <w:pPr>
              <w:spacing w:line="360" w:lineRule="auto"/>
              <w:ind w:firstLine="0"/>
              <w:jc w:val="center"/>
              <w:rPr>
                <w:rFonts w:ascii="Times New Roman" w:hAnsi="Times New Roman"/>
              </w:rPr>
            </w:pPr>
            <w:r>
              <w:rPr>
                <w:rFonts w:ascii="Times New Roman" w:hAnsi="Times New Roman"/>
              </w:rPr>
              <w:t>Ei</w:t>
            </w:r>
          </w:p>
        </w:tc>
        <w:tc>
          <w:tcPr>
            <w:tcW w:w="6945" w:type="dxa"/>
          </w:tcPr>
          <w:p w14:paraId="1F75163C" w14:textId="3CA44E5C" w:rsidR="00895B4F" w:rsidRDefault="00895B4F" w:rsidP="0016378F">
            <w:pPr>
              <w:spacing w:line="360" w:lineRule="auto"/>
              <w:ind w:firstLine="0"/>
              <w:rPr>
                <w:rFonts w:ascii="Times New Roman" w:hAnsi="Times New Roman"/>
                <w:b/>
              </w:rPr>
            </w:pPr>
            <w:r>
              <w:rPr>
                <w:rFonts w:ascii="Times New Roman" w:hAnsi="Times New Roman"/>
              </w:rPr>
              <w:t>Käytetty datamäärä ei ole niin laaja että se ei mahtuisi käytettävän laitteen lokaaliin muistiin. Visualisointien osalta datamäärä voitaisiin kasvattaa lokaalin muistin ylittäviin määriin ja tallettaa palvelinympäristöön, jos yli teratavun kokoista datajoukkoa hyödynnettäisiin.</w:t>
            </w:r>
          </w:p>
        </w:tc>
      </w:tr>
      <w:tr w:rsidR="00895B4F" w14:paraId="675F593E" w14:textId="77777777" w:rsidTr="0016378F">
        <w:tc>
          <w:tcPr>
            <w:tcW w:w="1350" w:type="dxa"/>
          </w:tcPr>
          <w:p w14:paraId="3C1C978E" w14:textId="77777777" w:rsidR="00895B4F" w:rsidRPr="00A928B7" w:rsidRDefault="00895B4F" w:rsidP="0016378F">
            <w:pPr>
              <w:spacing w:line="360" w:lineRule="auto"/>
              <w:ind w:firstLine="0"/>
              <w:rPr>
                <w:rFonts w:ascii="Times New Roman" w:hAnsi="Times New Roman"/>
              </w:rPr>
            </w:pPr>
            <w:r w:rsidRPr="00A928B7">
              <w:rPr>
                <w:rFonts w:ascii="Times New Roman" w:hAnsi="Times New Roman"/>
              </w:rPr>
              <w:t>Velocity</w:t>
            </w:r>
          </w:p>
        </w:tc>
        <w:tc>
          <w:tcPr>
            <w:tcW w:w="1339" w:type="dxa"/>
          </w:tcPr>
          <w:p w14:paraId="2FEEEEDD" w14:textId="04089ACB" w:rsidR="00895B4F" w:rsidRPr="00A928B7" w:rsidRDefault="00895B4F" w:rsidP="0016378F">
            <w:pPr>
              <w:spacing w:line="360" w:lineRule="auto"/>
              <w:ind w:firstLine="0"/>
              <w:jc w:val="center"/>
              <w:rPr>
                <w:rFonts w:ascii="Times New Roman" w:hAnsi="Times New Roman"/>
              </w:rPr>
            </w:pPr>
            <w:r>
              <w:rPr>
                <w:rFonts w:ascii="Times New Roman" w:hAnsi="Times New Roman"/>
              </w:rPr>
              <w:t>Kyllä</w:t>
            </w:r>
          </w:p>
        </w:tc>
        <w:tc>
          <w:tcPr>
            <w:tcW w:w="6945" w:type="dxa"/>
          </w:tcPr>
          <w:p w14:paraId="7C4E6AAD" w14:textId="065F052E" w:rsidR="00895B4F" w:rsidRPr="00FA08EF" w:rsidRDefault="00895B4F" w:rsidP="0016378F">
            <w:pPr>
              <w:spacing w:line="360" w:lineRule="auto"/>
              <w:ind w:firstLine="0"/>
              <w:rPr>
                <w:rFonts w:ascii="Times New Roman" w:hAnsi="Times New Roman"/>
              </w:rPr>
            </w:pPr>
            <w:r>
              <w:rPr>
                <w:rFonts w:ascii="Times New Roman" w:hAnsi="Times New Roman"/>
              </w:rPr>
              <w:t>Visualisoinneissa käytettävä tieto on reaaliaikaisesti päivittyvä datajoukon sisällön muuttuessa.</w:t>
            </w:r>
          </w:p>
        </w:tc>
      </w:tr>
      <w:tr w:rsidR="00895B4F" w14:paraId="023762F0" w14:textId="77777777" w:rsidTr="0016378F">
        <w:tc>
          <w:tcPr>
            <w:tcW w:w="1350" w:type="dxa"/>
          </w:tcPr>
          <w:p w14:paraId="4FEF9D07" w14:textId="77777777" w:rsidR="00895B4F" w:rsidRPr="00A928B7" w:rsidRDefault="00895B4F" w:rsidP="0016378F">
            <w:pPr>
              <w:spacing w:line="360" w:lineRule="auto"/>
              <w:ind w:firstLine="0"/>
              <w:rPr>
                <w:rFonts w:ascii="Times New Roman" w:hAnsi="Times New Roman"/>
              </w:rPr>
            </w:pPr>
            <w:r w:rsidRPr="00A928B7">
              <w:rPr>
                <w:rFonts w:ascii="Times New Roman" w:hAnsi="Times New Roman"/>
              </w:rPr>
              <w:t>Variety</w:t>
            </w:r>
          </w:p>
        </w:tc>
        <w:tc>
          <w:tcPr>
            <w:tcW w:w="1339" w:type="dxa"/>
          </w:tcPr>
          <w:p w14:paraId="3667F8E6" w14:textId="47D88B64" w:rsidR="00895B4F" w:rsidRPr="00A928B7" w:rsidRDefault="00895B4F" w:rsidP="0016378F">
            <w:pPr>
              <w:spacing w:line="360" w:lineRule="auto"/>
              <w:ind w:firstLine="0"/>
              <w:jc w:val="center"/>
              <w:rPr>
                <w:rFonts w:ascii="Times New Roman" w:hAnsi="Times New Roman"/>
              </w:rPr>
            </w:pPr>
            <w:r>
              <w:rPr>
                <w:rFonts w:ascii="Times New Roman" w:hAnsi="Times New Roman"/>
              </w:rPr>
              <w:t>Ei</w:t>
            </w:r>
          </w:p>
        </w:tc>
        <w:tc>
          <w:tcPr>
            <w:tcW w:w="6945" w:type="dxa"/>
          </w:tcPr>
          <w:p w14:paraId="4DC463D9" w14:textId="61E60B7A" w:rsidR="00895B4F" w:rsidRDefault="00895B4F" w:rsidP="0016378F">
            <w:pPr>
              <w:spacing w:line="360" w:lineRule="auto"/>
              <w:ind w:firstLine="0"/>
              <w:rPr>
                <w:rFonts w:ascii="Times New Roman" w:hAnsi="Times New Roman"/>
                <w:b/>
              </w:rPr>
            </w:pPr>
            <w:r>
              <w:rPr>
                <w:rFonts w:ascii="Times New Roman" w:hAnsi="Times New Roman"/>
              </w:rPr>
              <w:t>Käytetyn tiedon rakenne on tunnettu käytettyjen datajoukkojen kohdalla. Tuntemattoman sisällön omaavaa datajoukkoa ei voida diagrammi- ja graafipohjaisten visualisointien kohdalla hyödyntää, sillä tuntemattomat tietueet korruptoisivat ja väärentäisivät visualisoinnin sisällön.</w:t>
            </w:r>
          </w:p>
        </w:tc>
      </w:tr>
      <w:tr w:rsidR="00895B4F" w14:paraId="7720D4BA" w14:textId="77777777" w:rsidTr="0016378F">
        <w:tc>
          <w:tcPr>
            <w:tcW w:w="1350" w:type="dxa"/>
          </w:tcPr>
          <w:p w14:paraId="21DB4245" w14:textId="77777777" w:rsidR="00895B4F" w:rsidRPr="00A928B7" w:rsidRDefault="00895B4F" w:rsidP="0016378F">
            <w:pPr>
              <w:spacing w:line="360" w:lineRule="auto"/>
              <w:ind w:firstLine="0"/>
              <w:rPr>
                <w:rFonts w:ascii="Times New Roman" w:hAnsi="Times New Roman"/>
              </w:rPr>
            </w:pPr>
            <w:r w:rsidRPr="00A928B7">
              <w:rPr>
                <w:rFonts w:ascii="Times New Roman" w:hAnsi="Times New Roman"/>
              </w:rPr>
              <w:t>Veracity</w:t>
            </w:r>
          </w:p>
        </w:tc>
        <w:tc>
          <w:tcPr>
            <w:tcW w:w="1339" w:type="dxa"/>
          </w:tcPr>
          <w:p w14:paraId="738A0391" w14:textId="13F9B464" w:rsidR="00895B4F" w:rsidRPr="00A928B7" w:rsidRDefault="00895B4F" w:rsidP="0016378F">
            <w:pPr>
              <w:spacing w:line="360" w:lineRule="auto"/>
              <w:ind w:firstLine="0"/>
              <w:jc w:val="center"/>
              <w:rPr>
                <w:rFonts w:ascii="Times New Roman" w:hAnsi="Times New Roman"/>
              </w:rPr>
            </w:pPr>
            <w:r>
              <w:rPr>
                <w:rFonts w:ascii="Times New Roman" w:hAnsi="Times New Roman"/>
              </w:rPr>
              <w:t>Ei</w:t>
            </w:r>
          </w:p>
        </w:tc>
        <w:tc>
          <w:tcPr>
            <w:tcW w:w="6945" w:type="dxa"/>
          </w:tcPr>
          <w:p w14:paraId="10B7D2DB" w14:textId="38CF6FE3" w:rsidR="00895B4F" w:rsidRPr="00231DE5" w:rsidRDefault="00895B4F" w:rsidP="0016378F">
            <w:pPr>
              <w:spacing w:line="360" w:lineRule="auto"/>
              <w:ind w:firstLine="0"/>
              <w:rPr>
                <w:rFonts w:ascii="Times New Roman" w:hAnsi="Times New Roman"/>
              </w:rPr>
            </w:pPr>
            <w:r>
              <w:rPr>
                <w:rFonts w:ascii="Times New Roman" w:hAnsi="Times New Roman"/>
              </w:rPr>
              <w:t>Visualisoinneissa käytetty data on noudettu luotettavasta tietokannasta, jolloin tiedon luotettavuuteen liittyvää ongelmaa ei ole.</w:t>
            </w:r>
          </w:p>
        </w:tc>
      </w:tr>
      <w:tr w:rsidR="00895B4F" w14:paraId="2756B806" w14:textId="77777777" w:rsidTr="0016378F">
        <w:tc>
          <w:tcPr>
            <w:tcW w:w="1350" w:type="dxa"/>
          </w:tcPr>
          <w:p w14:paraId="418DD41D" w14:textId="77777777" w:rsidR="00895B4F" w:rsidRPr="00A928B7" w:rsidRDefault="00895B4F" w:rsidP="0016378F">
            <w:pPr>
              <w:spacing w:line="360" w:lineRule="auto"/>
              <w:ind w:firstLine="0"/>
              <w:rPr>
                <w:rFonts w:ascii="Times New Roman" w:hAnsi="Times New Roman"/>
              </w:rPr>
            </w:pPr>
            <w:r w:rsidRPr="006074A6">
              <w:rPr>
                <w:rFonts w:ascii="Times New Roman" w:hAnsi="Times New Roman"/>
              </w:rPr>
              <w:t>Value</w:t>
            </w:r>
          </w:p>
        </w:tc>
        <w:tc>
          <w:tcPr>
            <w:tcW w:w="1339" w:type="dxa"/>
          </w:tcPr>
          <w:p w14:paraId="790F2FC7" w14:textId="63DC0661" w:rsidR="00895B4F" w:rsidRPr="00A928B7" w:rsidRDefault="00895B4F" w:rsidP="0016378F">
            <w:pPr>
              <w:spacing w:line="360" w:lineRule="auto"/>
              <w:ind w:firstLine="0"/>
              <w:jc w:val="center"/>
              <w:rPr>
                <w:rFonts w:ascii="Times New Roman" w:hAnsi="Times New Roman"/>
              </w:rPr>
            </w:pPr>
            <w:r>
              <w:rPr>
                <w:rFonts w:ascii="Times New Roman" w:hAnsi="Times New Roman"/>
              </w:rPr>
              <w:t>Kyllä</w:t>
            </w:r>
          </w:p>
        </w:tc>
        <w:tc>
          <w:tcPr>
            <w:tcW w:w="6945" w:type="dxa"/>
          </w:tcPr>
          <w:p w14:paraId="56A8DDED" w14:textId="33866D44" w:rsidR="00895B4F" w:rsidRPr="00231DE5" w:rsidRDefault="00895B4F" w:rsidP="0016378F">
            <w:pPr>
              <w:spacing w:line="360" w:lineRule="auto"/>
              <w:ind w:firstLine="0"/>
              <w:rPr>
                <w:rFonts w:ascii="Times New Roman" w:hAnsi="Times New Roman"/>
              </w:rPr>
            </w:pPr>
            <w:r>
              <w:rPr>
                <w:rFonts w:ascii="Times New Roman" w:hAnsi="Times New Roman"/>
              </w:rPr>
              <w:t>Käytetty datajoukko on jokseenkin luettavaa suoraan tai taulukkopohjaisessa esitysmuodossa. Visualisointien avulla pystytään tuomaan tiedon sisältämä arvo paremmin esille valitsemalla kohteet, joista erityisesti ollaan kiinnostuneita (pylväsdiagrammi) tai samanaikaisesti visualisoimaan kattavammin moniulotteista datajoukkoa (graafi).</w:t>
            </w:r>
          </w:p>
        </w:tc>
      </w:tr>
    </w:tbl>
    <w:p w14:paraId="3FD2CA50" w14:textId="0870C382" w:rsidR="00775C81" w:rsidRDefault="00775C81" w:rsidP="00775C81">
      <w:pPr>
        <w:jc w:val="center"/>
        <w:rPr>
          <w:rFonts w:ascii="Times New Roman" w:hAnsi="Times New Roman"/>
          <w:i/>
          <w:sz w:val="22"/>
          <w:szCs w:val="22"/>
        </w:rPr>
      </w:pPr>
      <w:r>
        <w:rPr>
          <w:rFonts w:ascii="Times New Roman" w:hAnsi="Times New Roman"/>
          <w:i/>
          <w:sz w:val="22"/>
          <w:szCs w:val="22"/>
        </w:rPr>
        <w:t>Taulukko 6</w:t>
      </w:r>
      <w:r w:rsidRPr="00775C81">
        <w:rPr>
          <w:rFonts w:ascii="Times New Roman" w:hAnsi="Times New Roman"/>
          <w:i/>
          <w:sz w:val="22"/>
          <w:szCs w:val="22"/>
        </w:rPr>
        <w:t xml:space="preserve">. </w:t>
      </w:r>
      <w:r>
        <w:rPr>
          <w:rFonts w:ascii="Times New Roman" w:hAnsi="Times New Roman"/>
          <w:i/>
          <w:sz w:val="22"/>
          <w:szCs w:val="22"/>
        </w:rPr>
        <w:t>Pylväsdiagrammi- ja graafivisualisaation kuvaus Big Datan määritteiden osalta.</w:t>
      </w:r>
    </w:p>
    <w:p w14:paraId="0C08C79D" w14:textId="77777777" w:rsidR="0054399E" w:rsidRPr="00775C81" w:rsidRDefault="0054399E" w:rsidP="00775C81">
      <w:pPr>
        <w:jc w:val="center"/>
        <w:rPr>
          <w:rFonts w:ascii="Times New Roman" w:hAnsi="Times New Roman"/>
          <w:i/>
          <w:sz w:val="22"/>
          <w:szCs w:val="22"/>
        </w:rPr>
      </w:pPr>
    </w:p>
    <w:p w14:paraId="6D6D6BED" w14:textId="4DAE4C40" w:rsidR="00301FDD" w:rsidRDefault="00301FDD" w:rsidP="00301FDD">
      <w:pPr>
        <w:spacing w:line="360" w:lineRule="auto"/>
        <w:ind w:firstLine="1304"/>
        <w:rPr>
          <w:rFonts w:ascii="Times New Roman" w:hAnsi="Times New Roman"/>
        </w:rPr>
      </w:pPr>
      <w:r>
        <w:rPr>
          <w:rFonts w:ascii="Times New Roman" w:hAnsi="Times New Roman"/>
        </w:rPr>
        <w:t xml:space="preserve">Tutkimuksen testijärjestelmissä voitiin ottaa huomioon joitain Big Datan määrittelyyn liittyviä tekijöitä, mutta kuten myös Kappaleessa 4.2 läpikäydyissä, aikaisemmissa Big Dataa ja virtuaalitodellisuutta käsittelevissä tutkimuksissa, näiden tekijöiden huomioon ottaminen osoittautui hyvin vaikeaksi. Kummankin testijärjestelmän osalta määritteet täyttyivät kohtien Velocity ja Value osalta. Testijärjestelmissä reaaliaikaisesti päivittyvän datan hyödyntäminen ja visualisointiin siirtäminen toteutettiin työssä suoraviivaisesti Twitter Streaming API:n ja koneellisesti generoitavan tiedon avulla. </w:t>
      </w:r>
      <w:r w:rsidRPr="007710C8">
        <w:rPr>
          <w:rFonts w:ascii="Times New Roman" w:hAnsi="Times New Roman"/>
        </w:rPr>
        <w:t xml:space="preserve">Rajapintoja hyödynnettäessä niistä saatava data ja sen rakenne on aina hyvin selkeästi kuvattu, jolloin käytettävän datan sisällön </w:t>
      </w:r>
      <w:r>
        <w:rPr>
          <w:rFonts w:ascii="Times New Roman" w:hAnsi="Times New Roman"/>
        </w:rPr>
        <w:t xml:space="preserve">tarkka analysoiminen </w:t>
      </w:r>
      <w:r w:rsidRPr="007710C8">
        <w:rPr>
          <w:rFonts w:ascii="Times New Roman" w:hAnsi="Times New Roman"/>
        </w:rPr>
        <w:t>ei muodostu ongelmaksi ja se jätetään tässä tutkimuksessa huomiotta</w:t>
      </w:r>
      <w:r w:rsidR="00831A00">
        <w:rPr>
          <w:rFonts w:ascii="Times New Roman" w:hAnsi="Times New Roman"/>
        </w:rPr>
        <w:t>, mikä tapahtui myös aikaisemmassa Moranin ja kumppaneiden tutkimuksessa [Moran et al., 2015]</w:t>
      </w:r>
      <w:r w:rsidRPr="007710C8">
        <w:rPr>
          <w:rFonts w:ascii="Times New Roman" w:hAnsi="Times New Roman"/>
        </w:rPr>
        <w:t>.</w:t>
      </w:r>
      <w:r w:rsidRPr="00A928B7">
        <w:rPr>
          <w:rFonts w:ascii="Times New Roman" w:hAnsi="Times New Roman"/>
        </w:rPr>
        <w:t xml:space="preserve"> </w:t>
      </w:r>
      <w:r>
        <w:rPr>
          <w:rFonts w:ascii="Times New Roman" w:hAnsi="Times New Roman"/>
        </w:rPr>
        <w:t>Tiedon visualisointijärjestelmiä luotaessa myös tiedon arvon esille tuominen voidaan todeta työssä täyttyvän, vaikkakin jo tietoa hyödynnettäessä on ollut tiedossa sen sisältö ja sisällön tärkeät elementit.</w:t>
      </w:r>
    </w:p>
    <w:p w14:paraId="19D258F6" w14:textId="6A3D9C52" w:rsidR="00301FDD" w:rsidRDefault="00301FDD" w:rsidP="00301FDD">
      <w:pPr>
        <w:spacing w:line="360" w:lineRule="auto"/>
        <w:ind w:firstLine="1304"/>
        <w:rPr>
          <w:rFonts w:ascii="Times New Roman" w:hAnsi="Times New Roman"/>
        </w:rPr>
      </w:pPr>
      <w:r>
        <w:rPr>
          <w:rFonts w:ascii="Times New Roman" w:hAnsi="Times New Roman"/>
        </w:rPr>
        <w:t xml:space="preserve">Tutkimuksen testausjärjestelmissä kolme Big Datan viidestä määritteestä jää kuitenkin niille annetun määrittelyn pohjalta toteutumatta. Tiedon määrä (Volume) luo kaksi erityistä ongelmaa alustalle, jonka tulisi pystyä visualisoimaan Big Dataa virtuaalitodellisuudessa.  Perusvaatimus datan niin isosta määrästä, että datajoukko ei mahtuisi paikallisen koneen kovalevylle (ainakin yli teratavu), vaatisi tässä tapauksessa oman </w:t>
      </w:r>
      <w:r w:rsidR="00A61C0D">
        <w:rPr>
          <w:rFonts w:ascii="Times New Roman" w:hAnsi="Times New Roman"/>
        </w:rPr>
        <w:t>pilvipalvelualustan</w:t>
      </w:r>
      <w:r>
        <w:rPr>
          <w:rFonts w:ascii="Times New Roman" w:hAnsi="Times New Roman"/>
        </w:rPr>
        <w:t xml:space="preserve">, johon hyödynnettävä data säilöttäisiin ja data noudettaisiin erillisten rajapintakyselyiden avulla. </w:t>
      </w:r>
      <w:r w:rsidR="00A61C0D">
        <w:rPr>
          <w:rFonts w:ascii="Times New Roman" w:hAnsi="Times New Roman"/>
        </w:rPr>
        <w:t>Tällaisen alustan hankkiminen tai luominen tutkielman piirissä ei ollut mahdollista.</w:t>
      </w:r>
      <w:r>
        <w:rPr>
          <w:rFonts w:ascii="Times New Roman" w:hAnsi="Times New Roman"/>
        </w:rPr>
        <w:t xml:space="preserve"> </w:t>
      </w:r>
      <w:r w:rsidR="00A61C0D">
        <w:rPr>
          <w:rFonts w:ascii="Times New Roman" w:hAnsi="Times New Roman"/>
        </w:rPr>
        <w:t xml:space="preserve">Lisäksi </w:t>
      </w:r>
      <w:r>
        <w:rPr>
          <w:rFonts w:ascii="Times New Roman" w:hAnsi="Times New Roman"/>
        </w:rPr>
        <w:t>näin suuren tietomäärän mallintaminen Twitter-viesteinä maapallovisualisaatiossa olisi vaatinut huomattavat määrät enemmän laskentatehoa laitteistolta, joka nyt oli saatavilla. Lisäksi toteutuksessa käytetyn U</w:t>
      </w:r>
      <w:r w:rsidR="001A39F7">
        <w:rPr>
          <w:rFonts w:ascii="Times New Roman" w:hAnsi="Times New Roman"/>
        </w:rPr>
        <w:t>nity-pelimoottorin resurssit olisivat</w:t>
      </w:r>
      <w:r w:rsidR="00A61C0D">
        <w:rPr>
          <w:rFonts w:ascii="Times New Roman" w:hAnsi="Times New Roman"/>
        </w:rPr>
        <w:t xml:space="preserve"> mahdollisesti</w:t>
      </w:r>
      <w:r w:rsidR="001A39F7">
        <w:rPr>
          <w:rFonts w:ascii="Times New Roman" w:hAnsi="Times New Roman"/>
        </w:rPr>
        <w:t xml:space="preserve"> tulleet </w:t>
      </w:r>
      <w:r>
        <w:rPr>
          <w:rFonts w:ascii="Times New Roman" w:hAnsi="Times New Roman"/>
        </w:rPr>
        <w:t>vastaan, kun aletaan puhumaan usean miljoonan viestin mallintamisesta ympäristöön.</w:t>
      </w:r>
      <w:r w:rsidR="002125FD">
        <w:rPr>
          <w:rFonts w:ascii="Times New Roman" w:hAnsi="Times New Roman"/>
        </w:rPr>
        <w:t xml:space="preserve"> Valittujen tietolähteiden alemmasta datan määrästä ja</w:t>
      </w:r>
      <w:r w:rsidR="009471A2">
        <w:rPr>
          <w:rFonts w:ascii="Times New Roman" w:hAnsi="Times New Roman"/>
        </w:rPr>
        <w:t xml:space="preserve"> skaalautuvan pilvialustan käyttämättömyydestä</w:t>
      </w:r>
      <w:r w:rsidR="002125FD">
        <w:rPr>
          <w:rFonts w:ascii="Times New Roman" w:hAnsi="Times New Roman"/>
        </w:rPr>
        <w:t xml:space="preserve"> johtuen, testijärjestelmien kehityksessä ei ollut tarve hyödyntää Kappaleessa 3.5 esiteltyä MapReduce -arkkitehtuuria isojen tietomäärien hallitsemiseen.</w:t>
      </w:r>
    </w:p>
    <w:p w14:paraId="35ABA491" w14:textId="77777777" w:rsidR="00301FDD" w:rsidRDefault="00301FDD" w:rsidP="00301FDD">
      <w:pPr>
        <w:spacing w:line="360" w:lineRule="auto"/>
        <w:ind w:firstLine="0"/>
        <w:rPr>
          <w:rFonts w:ascii="Times New Roman" w:hAnsi="Times New Roman"/>
        </w:rPr>
      </w:pPr>
      <w:r>
        <w:rPr>
          <w:rFonts w:ascii="Times New Roman" w:hAnsi="Times New Roman"/>
        </w:rPr>
        <w:tab/>
        <w:t>Hyödynnettävän tiedon tuntematon rakenne (Variety) ja tiedon epäluotettavuus (Veracity) nähtiin kehitystyön aikana kaikista suurimpina ongelmakohtina Big Dataan pohjautuvia järjestelmiä luotaessa. Rakenteeltaan tuntemattoman datan visualisoiminen tehokkaasti virtuaalitodellisuuden ympäristössä ei tämän taustatutkimus- ja kehitystyön pohjalta vaikuta merkityksellistä tai sen ratkaiseminen vaatii huomattavasti laajemman selvityksen kuin tässä työssä.</w:t>
      </w:r>
    </w:p>
    <w:p w14:paraId="14D5284B" w14:textId="17174977" w:rsidR="00301FDD" w:rsidRDefault="00301FDD" w:rsidP="00301FDD">
      <w:pPr>
        <w:spacing w:line="360" w:lineRule="auto"/>
        <w:ind w:firstLine="0"/>
        <w:rPr>
          <w:rFonts w:ascii="Times New Roman" w:hAnsi="Times New Roman"/>
        </w:rPr>
      </w:pPr>
      <w:r>
        <w:rPr>
          <w:rFonts w:ascii="Times New Roman" w:hAnsi="Times New Roman"/>
        </w:rPr>
        <w:t>Tutkimustyöllisestä näkökulmasta tuntemattoman tai epäluotettavan tiedon käsittelyssä ongelmaksi muodostuu määritteisiin soveltuvan data joukon löytäminen tai luominen. Näin laajan, rakenteeltaan tuntemattoman</w:t>
      </w:r>
      <w:r w:rsidR="009471A2">
        <w:rPr>
          <w:rFonts w:ascii="Times New Roman" w:hAnsi="Times New Roman"/>
        </w:rPr>
        <w:t>,</w:t>
      </w:r>
      <w:r>
        <w:rPr>
          <w:rFonts w:ascii="Times New Roman" w:hAnsi="Times New Roman"/>
        </w:rPr>
        <w:t xml:space="preserve"> sekä silti jonkin säännön mukaan tietoa generoivan data joukon löytäminen ei täten </w:t>
      </w:r>
      <w:r>
        <w:rPr>
          <w:rFonts w:ascii="Times New Roman" w:hAnsi="Times New Roman"/>
        </w:rPr>
        <w:lastRenderedPageBreak/>
        <w:t xml:space="preserve">tämän tutkimuksen osalta toteutunut. Testijärjestelmiin valitun datan kohdalla nämä ongelmat eivät myöskään realisoituneet, sillä rajapintoja, kuten Twitter Streaming API, hyödynnettäessä rajapinnasta </w:t>
      </w:r>
      <w:r w:rsidRPr="007710C8">
        <w:rPr>
          <w:rFonts w:ascii="Times New Roman" w:hAnsi="Times New Roman"/>
        </w:rPr>
        <w:t>saatava data ja sen rakenne on aina hyvin selkeästi kuvattu</w:t>
      </w:r>
      <w:r>
        <w:rPr>
          <w:rFonts w:ascii="Times New Roman" w:hAnsi="Times New Roman"/>
        </w:rPr>
        <w:t>. Lähimmäksi tuntematonta tai epäluotettavaa data joukkoa varmasti päästäisiin laajojen järjestelmien käyttölokeissa ja niihin liittyvässä analytiikassa. Käyttölokien analytiikkaa onkin käsitelty useissa aikaisemmissa tutkimuksissa [Mir</w:t>
      </w:r>
      <w:r w:rsidR="0054399E">
        <w:rPr>
          <w:rFonts w:ascii="Times New Roman" w:hAnsi="Times New Roman"/>
        </w:rPr>
        <w:t>anskyy et al., 2016; Wu, 2017] ja k</w:t>
      </w:r>
      <w:r w:rsidR="008732DC">
        <w:rPr>
          <w:rFonts w:ascii="Times New Roman" w:hAnsi="Times New Roman"/>
        </w:rPr>
        <w:t>äyttölokien analytiikan</w:t>
      </w:r>
      <w:r>
        <w:rPr>
          <w:rFonts w:ascii="Times New Roman" w:hAnsi="Times New Roman"/>
        </w:rPr>
        <w:t xml:space="preserve"> tarkempi </w:t>
      </w:r>
      <w:r w:rsidR="00561458">
        <w:rPr>
          <w:rFonts w:ascii="Times New Roman" w:hAnsi="Times New Roman"/>
        </w:rPr>
        <w:t>läpikäyminen</w:t>
      </w:r>
      <w:r>
        <w:rPr>
          <w:rFonts w:ascii="Times New Roman" w:hAnsi="Times New Roman"/>
        </w:rPr>
        <w:t xml:space="preserve"> ei ole</w:t>
      </w:r>
      <w:r w:rsidR="008732DC">
        <w:rPr>
          <w:rFonts w:ascii="Times New Roman" w:hAnsi="Times New Roman"/>
        </w:rPr>
        <w:t xml:space="preserve"> osa tämän tutkimuksen sisältöä. </w:t>
      </w:r>
    </w:p>
    <w:p w14:paraId="75816988" w14:textId="7512DEC4" w:rsidR="00585E40" w:rsidRDefault="00585E40" w:rsidP="00301FDD">
      <w:pPr>
        <w:spacing w:line="360" w:lineRule="auto"/>
        <w:ind w:firstLine="0"/>
        <w:rPr>
          <w:rFonts w:ascii="Times New Roman" w:hAnsi="Times New Roman"/>
        </w:rPr>
      </w:pPr>
      <w:r>
        <w:rPr>
          <w:rFonts w:ascii="Times New Roman" w:hAnsi="Times New Roman"/>
        </w:rPr>
        <w:tab/>
        <w:t>Lopulta tutkielman määrittämien Big Datan ominaisuuksien huomioiminen tutkimuksen toteutuksessa ei onnistunut sen paremmin kuin Kappaleessa 4.2 esiteltyjen aikaisempien visualisointijärjestelmien kohdalla.</w:t>
      </w:r>
    </w:p>
    <w:p w14:paraId="7C2D0C9C" w14:textId="77777777" w:rsidR="0016378F" w:rsidRDefault="0016378F" w:rsidP="00301FDD">
      <w:pPr>
        <w:spacing w:line="360" w:lineRule="auto"/>
        <w:ind w:firstLine="0"/>
        <w:rPr>
          <w:rFonts w:ascii="Times New Roman" w:hAnsi="Times New Roman"/>
        </w:rPr>
      </w:pPr>
    </w:p>
    <w:p w14:paraId="73D04430" w14:textId="77777777" w:rsidR="00CC6DD0" w:rsidRDefault="00CC6DD0" w:rsidP="007710C8">
      <w:pPr>
        <w:spacing w:line="360" w:lineRule="auto"/>
        <w:ind w:firstLine="0"/>
        <w:rPr>
          <w:rFonts w:ascii="Times New Roman" w:hAnsi="Times New Roman"/>
          <w:b/>
        </w:rPr>
      </w:pPr>
    </w:p>
    <w:p w14:paraId="0E6D822B" w14:textId="77777777" w:rsidR="0016378F" w:rsidRDefault="0016378F" w:rsidP="00D42138">
      <w:pPr>
        <w:pStyle w:val="Otsikko11"/>
        <w:spacing w:line="360" w:lineRule="auto"/>
        <w:ind w:firstLine="0"/>
        <w:rPr>
          <w:rFonts w:ascii="Times New Roman" w:hAnsi="Times New Roman"/>
          <w:color w:val="00000A"/>
        </w:rPr>
      </w:pPr>
      <w:bookmarkStart w:id="344" w:name="_Toc462643326"/>
      <w:bookmarkStart w:id="345" w:name="_Toc463943279"/>
      <w:bookmarkEnd w:id="344"/>
      <w:bookmarkEnd w:id="345"/>
    </w:p>
    <w:p w14:paraId="1A275F66" w14:textId="77777777" w:rsidR="0016378F" w:rsidRDefault="0016378F" w:rsidP="00D42138">
      <w:pPr>
        <w:pStyle w:val="Otsikko11"/>
        <w:spacing w:line="360" w:lineRule="auto"/>
        <w:ind w:firstLine="0"/>
        <w:rPr>
          <w:rFonts w:ascii="Times New Roman" w:hAnsi="Times New Roman"/>
          <w:color w:val="00000A"/>
        </w:rPr>
      </w:pPr>
    </w:p>
    <w:p w14:paraId="7383933C" w14:textId="77777777" w:rsidR="0016378F" w:rsidRDefault="0016378F" w:rsidP="00D42138">
      <w:pPr>
        <w:pStyle w:val="Otsikko11"/>
        <w:spacing w:line="360" w:lineRule="auto"/>
        <w:ind w:firstLine="0"/>
        <w:rPr>
          <w:rFonts w:ascii="Times New Roman" w:hAnsi="Times New Roman"/>
          <w:color w:val="00000A"/>
        </w:rPr>
      </w:pPr>
    </w:p>
    <w:p w14:paraId="19B45411" w14:textId="77777777" w:rsidR="0016378F" w:rsidRDefault="0016378F" w:rsidP="00D42138">
      <w:pPr>
        <w:pStyle w:val="Otsikko11"/>
        <w:spacing w:line="360" w:lineRule="auto"/>
        <w:ind w:firstLine="0"/>
        <w:rPr>
          <w:rFonts w:ascii="Times New Roman" w:hAnsi="Times New Roman"/>
          <w:color w:val="00000A"/>
        </w:rPr>
      </w:pPr>
    </w:p>
    <w:p w14:paraId="3609DFFA" w14:textId="77777777" w:rsidR="0016378F" w:rsidRDefault="0016378F" w:rsidP="00D42138">
      <w:pPr>
        <w:pStyle w:val="Otsikko11"/>
        <w:spacing w:line="360" w:lineRule="auto"/>
        <w:ind w:firstLine="0"/>
        <w:rPr>
          <w:rFonts w:ascii="Times New Roman" w:hAnsi="Times New Roman"/>
          <w:color w:val="00000A"/>
        </w:rPr>
      </w:pPr>
    </w:p>
    <w:p w14:paraId="33E23E75" w14:textId="77777777" w:rsidR="0016378F" w:rsidRDefault="0016378F" w:rsidP="00D42138">
      <w:pPr>
        <w:pStyle w:val="Otsikko11"/>
        <w:spacing w:line="360" w:lineRule="auto"/>
        <w:ind w:firstLine="0"/>
        <w:rPr>
          <w:rFonts w:ascii="Times New Roman" w:hAnsi="Times New Roman"/>
          <w:color w:val="00000A"/>
        </w:rPr>
      </w:pPr>
    </w:p>
    <w:p w14:paraId="61CA583B" w14:textId="77777777" w:rsidR="0016378F" w:rsidRDefault="0016378F" w:rsidP="00D42138">
      <w:pPr>
        <w:pStyle w:val="Otsikko11"/>
        <w:spacing w:line="360" w:lineRule="auto"/>
        <w:ind w:firstLine="0"/>
        <w:rPr>
          <w:rFonts w:ascii="Times New Roman" w:hAnsi="Times New Roman"/>
          <w:color w:val="00000A"/>
        </w:rPr>
      </w:pPr>
    </w:p>
    <w:p w14:paraId="406643EE" w14:textId="77777777" w:rsidR="0016378F" w:rsidRDefault="0016378F" w:rsidP="0016378F"/>
    <w:p w14:paraId="2E48DD79" w14:textId="77777777" w:rsidR="0016378F" w:rsidRPr="0016378F" w:rsidRDefault="0016378F" w:rsidP="0016378F"/>
    <w:p w14:paraId="400BF29D" w14:textId="666F9B7A" w:rsidR="00D91104" w:rsidRPr="007710C8" w:rsidRDefault="00981DAB" w:rsidP="00D42138">
      <w:pPr>
        <w:pStyle w:val="Otsikko11"/>
        <w:spacing w:line="360" w:lineRule="auto"/>
        <w:ind w:firstLine="0"/>
        <w:rPr>
          <w:rFonts w:ascii="Times New Roman" w:hAnsi="Times New Roman"/>
          <w:color w:val="00000A"/>
        </w:rPr>
      </w:pPr>
      <w:bookmarkStart w:id="346" w:name="_Toc510974508"/>
      <w:r w:rsidRPr="007710C8">
        <w:rPr>
          <w:rFonts w:ascii="Times New Roman" w:hAnsi="Times New Roman"/>
          <w:color w:val="00000A"/>
        </w:rPr>
        <w:lastRenderedPageBreak/>
        <w:t>6.</w:t>
      </w:r>
      <w:r w:rsidR="008E0545">
        <w:rPr>
          <w:rFonts w:ascii="Times New Roman" w:hAnsi="Times New Roman"/>
          <w:color w:val="00000A"/>
        </w:rPr>
        <w:t xml:space="preserve"> TESTIJÄRJESTEL</w:t>
      </w:r>
      <w:r w:rsidR="001A39F7">
        <w:rPr>
          <w:rFonts w:ascii="Times New Roman" w:hAnsi="Times New Roman"/>
          <w:color w:val="00000A"/>
        </w:rPr>
        <w:t>M</w:t>
      </w:r>
      <w:r w:rsidR="008E0545">
        <w:rPr>
          <w:rFonts w:ascii="Times New Roman" w:hAnsi="Times New Roman"/>
          <w:color w:val="00000A"/>
        </w:rPr>
        <w:t>IEN</w:t>
      </w:r>
      <w:r w:rsidR="00152D44" w:rsidRPr="007710C8">
        <w:rPr>
          <w:rFonts w:ascii="Times New Roman" w:hAnsi="Times New Roman"/>
          <w:color w:val="00000A"/>
        </w:rPr>
        <w:t xml:space="preserve"> </w:t>
      </w:r>
      <w:r w:rsidRPr="007710C8">
        <w:rPr>
          <w:rFonts w:ascii="Times New Roman" w:hAnsi="Times New Roman"/>
          <w:color w:val="00000A"/>
        </w:rPr>
        <w:t>KÄYTTÄJÄTESTAUS</w:t>
      </w:r>
      <w:bookmarkEnd w:id="346"/>
    </w:p>
    <w:p w14:paraId="6A40A4D5" w14:textId="5972111A" w:rsidR="003826AD" w:rsidRDefault="00FA42D3" w:rsidP="002C222F">
      <w:pPr>
        <w:spacing w:line="360" w:lineRule="auto"/>
        <w:ind w:firstLine="0"/>
        <w:rPr>
          <w:rFonts w:ascii="Times New Roman" w:hAnsi="Times New Roman"/>
        </w:rPr>
      </w:pPr>
      <w:r>
        <w:rPr>
          <w:rFonts w:ascii="Times New Roman" w:hAnsi="Times New Roman"/>
        </w:rPr>
        <w:t>Kappaleessa esitellään testijärjestelmien käyttäjätestauksessa hyödynnettävä materiaali, tehtävät ja haastattelukysymykset. Kappaleessa käydään myös läpi käyttäjätestauksen k</w:t>
      </w:r>
      <w:r w:rsidR="00481B49">
        <w:rPr>
          <w:rFonts w:ascii="Times New Roman" w:hAnsi="Times New Roman"/>
        </w:rPr>
        <w:t>oko prosessi ja sen eri vaiheet</w:t>
      </w:r>
      <w:r>
        <w:rPr>
          <w:rFonts w:ascii="Times New Roman" w:hAnsi="Times New Roman"/>
        </w:rPr>
        <w:t>. Käyttäjätestauksessa hyödynnetyt lomakkeet, tehtävät ja haastattelukysymykset löytyvät tarkemmin tutkimuksen lopussa löytyvistä liitteistä.</w:t>
      </w:r>
    </w:p>
    <w:p w14:paraId="7505F51B" w14:textId="77777777" w:rsidR="008722AD" w:rsidRDefault="008722AD" w:rsidP="002C222F">
      <w:pPr>
        <w:spacing w:line="360" w:lineRule="auto"/>
        <w:ind w:firstLine="0"/>
        <w:rPr>
          <w:rFonts w:ascii="Times New Roman" w:hAnsi="Times New Roman"/>
        </w:rPr>
      </w:pPr>
    </w:p>
    <w:p w14:paraId="7EEB8A83" w14:textId="299D5DD1" w:rsidR="004B4861" w:rsidRPr="004B4861" w:rsidRDefault="0084798B" w:rsidP="002C222F">
      <w:pPr>
        <w:pStyle w:val="Otsikko21"/>
        <w:spacing w:line="360" w:lineRule="auto"/>
        <w:ind w:firstLine="0"/>
      </w:pPr>
      <w:bookmarkStart w:id="347" w:name="_Toc510974509"/>
      <w:r w:rsidRPr="0084798B">
        <w:t>6.1 Testisuunnitelma</w:t>
      </w:r>
      <w:bookmarkEnd w:id="347"/>
    </w:p>
    <w:p w14:paraId="673361BF" w14:textId="2007C889" w:rsidR="00602911" w:rsidRDefault="0009402A" w:rsidP="008E0545">
      <w:pPr>
        <w:spacing w:line="360" w:lineRule="auto"/>
        <w:ind w:firstLine="0"/>
        <w:rPr>
          <w:rFonts w:ascii="Times New Roman" w:hAnsi="Times New Roman"/>
        </w:rPr>
      </w:pPr>
      <w:r w:rsidRPr="00410130">
        <w:rPr>
          <w:rFonts w:ascii="Times New Roman" w:hAnsi="Times New Roman"/>
        </w:rPr>
        <w:t xml:space="preserve">Käyttäjätestauksessa tarkoituksena on selvittää minkälaisena käyttäjät kokevat visualisointijärjestelmän käyttökokemuksen virtuaalitodellisuuden ja työasemaympäristön välillä. </w:t>
      </w:r>
      <w:r w:rsidR="00602911">
        <w:rPr>
          <w:rFonts w:ascii="Times New Roman" w:hAnsi="Times New Roman"/>
        </w:rPr>
        <w:t>Käyttäjätutkimuksen osallistujamäärä on 10 henkilöä. Osallistujiksi pyritään valitsemaan sekoitus sellaisia henkilöitä, jotka eivät ole aikaisemmin kokeneet virtuaalitodellisuuden ympäristöjä missään muodossa sekä osallistujia, joilta löytyy ainakin yksi aikaisempi kokemus</w:t>
      </w:r>
      <w:r w:rsidR="000B4E3C">
        <w:rPr>
          <w:rFonts w:ascii="Times New Roman" w:hAnsi="Times New Roman"/>
        </w:rPr>
        <w:t xml:space="preserve"> virtuaalitodellisuudesta</w:t>
      </w:r>
      <w:r w:rsidR="00602911">
        <w:rPr>
          <w:rFonts w:ascii="Times New Roman" w:hAnsi="Times New Roman"/>
        </w:rPr>
        <w:t xml:space="preserve">. Muita osallistujiin kohdistettuja kriteereitä ei tutkimuksessa ole asetettu. </w:t>
      </w:r>
    </w:p>
    <w:p w14:paraId="4DA9A728" w14:textId="745D1EB4" w:rsidR="00410130" w:rsidRDefault="008931F2" w:rsidP="00602911">
      <w:pPr>
        <w:spacing w:line="360" w:lineRule="auto"/>
        <w:ind w:firstLine="1304"/>
        <w:rPr>
          <w:rFonts w:ascii="Times New Roman" w:hAnsi="Times New Roman"/>
        </w:rPr>
      </w:pPr>
      <w:r w:rsidRPr="00410130">
        <w:rPr>
          <w:rFonts w:ascii="Times New Roman" w:hAnsi="Times New Roman"/>
        </w:rPr>
        <w:t xml:space="preserve">Käyttäjätestauksen aikana käydään läpi virtuaalitodellisuuteen sekä työasemaympäristöön luodut demot. Demojen suoritusjärjestyksessä ensimmäisenä on maapallovisualisointi, jota seuraa diagrammeihin pohjautuva demo. Valitun ympäristön suoritusjärjestys arvotaan ennen käyttäjätestin alkamista, jotta testin aikaisella oppimistekijällä ei ole vaikutusta ympäristöjen suoriutumisen vertailussa. </w:t>
      </w:r>
      <w:r w:rsidR="00C77E04">
        <w:rPr>
          <w:rFonts w:ascii="Times New Roman" w:hAnsi="Times New Roman"/>
        </w:rPr>
        <w:t xml:space="preserve">Järjestyksen satunnaistamista varten hyödynnetään Latin square </w:t>
      </w:r>
      <w:r w:rsidR="003C4F00">
        <w:rPr>
          <w:rFonts w:ascii="Times New Roman" w:hAnsi="Times New Roman"/>
        </w:rPr>
        <w:t>– algoritmia</w:t>
      </w:r>
      <w:r w:rsidR="00C77E04">
        <w:rPr>
          <w:rFonts w:ascii="Times New Roman" w:hAnsi="Times New Roman"/>
        </w:rPr>
        <w:t>, joka takaa sen, että tutkimuksessa hyödynnettyjen eri järjestysten määrä on yhtenevä</w:t>
      </w:r>
      <w:r w:rsidR="00E17A74">
        <w:rPr>
          <w:rFonts w:ascii="Times New Roman" w:hAnsi="Times New Roman"/>
        </w:rPr>
        <w:t>, mutta satunnainen</w:t>
      </w:r>
      <w:r w:rsidR="00C77E04">
        <w:rPr>
          <w:rFonts w:ascii="Times New Roman" w:hAnsi="Times New Roman"/>
        </w:rPr>
        <w:t xml:space="preserve"> [Latin Square]. </w:t>
      </w:r>
      <w:r w:rsidR="001B1302" w:rsidRPr="00410130">
        <w:rPr>
          <w:rFonts w:ascii="Times New Roman" w:hAnsi="Times New Roman"/>
        </w:rPr>
        <w:t xml:space="preserve">Osioiden suorittamisen aikana käyttäjälle esitetään tehtäviä ja kysymyksiä sekä osion suorittamisen jälkeen häntä pyydetään vastaamaan muutamiin kysymyksiin. </w:t>
      </w:r>
    </w:p>
    <w:p w14:paraId="35FF12E6" w14:textId="1A5066F5" w:rsidR="008722AD" w:rsidRPr="00955028" w:rsidRDefault="00410130" w:rsidP="00955028">
      <w:pPr>
        <w:spacing w:line="360" w:lineRule="auto"/>
        <w:ind w:firstLine="1304"/>
        <w:rPr>
          <w:rFonts w:ascii="Times New Roman" w:hAnsi="Times New Roman"/>
        </w:rPr>
      </w:pPr>
      <w:r w:rsidRPr="00410130">
        <w:rPr>
          <w:rFonts w:ascii="Times New Roman" w:hAnsi="Times New Roman"/>
        </w:rPr>
        <w:t>Käyttäjätestin koko prosessi ja sen eri vaiheet on tarkemmin esitetty Kaaviossa 1, jossa esitettyjen kysymys- ja tehtäväjoukkojen järjestys on yhä tarkemmin kuvattu tutkimuksen mahdollista toistamis</w:t>
      </w:r>
      <w:r>
        <w:rPr>
          <w:rFonts w:ascii="Times New Roman" w:hAnsi="Times New Roman"/>
        </w:rPr>
        <w:t>ta varten</w:t>
      </w:r>
      <w:r w:rsidR="001B1302" w:rsidRPr="00410130">
        <w:rPr>
          <w:rFonts w:ascii="Times New Roman" w:hAnsi="Times New Roman"/>
        </w:rPr>
        <w:t xml:space="preserve">. </w:t>
      </w:r>
      <w:r>
        <w:rPr>
          <w:rFonts w:ascii="Times New Roman" w:hAnsi="Times New Roman"/>
        </w:rPr>
        <w:t>Lisäksi testin</w:t>
      </w:r>
      <w:r w:rsidR="001B1302" w:rsidRPr="00410130">
        <w:rPr>
          <w:rFonts w:ascii="Times New Roman" w:hAnsi="Times New Roman"/>
        </w:rPr>
        <w:t xml:space="preserve"> aikana esitettävät haastattelukysymykset ja tehtävät käydään</w:t>
      </w:r>
      <w:r>
        <w:rPr>
          <w:rFonts w:ascii="Times New Roman" w:hAnsi="Times New Roman"/>
        </w:rPr>
        <w:t xml:space="preserve"> seuraavaksi</w:t>
      </w:r>
      <w:r w:rsidR="001B1302" w:rsidRPr="00410130">
        <w:rPr>
          <w:rFonts w:ascii="Times New Roman" w:hAnsi="Times New Roman"/>
        </w:rPr>
        <w:t xml:space="preserve"> tarkemmin lävitse. </w:t>
      </w:r>
    </w:p>
    <w:p w14:paraId="2783FA4C" w14:textId="77777777" w:rsidR="005D23ED" w:rsidRPr="005D23ED" w:rsidRDefault="005D23ED" w:rsidP="005D23ED"/>
    <w:p w14:paraId="1533FB27" w14:textId="77777777" w:rsidR="005D23ED" w:rsidRDefault="005D23ED" w:rsidP="005D23ED">
      <w:pPr>
        <w:ind w:firstLine="0"/>
      </w:pPr>
    </w:p>
    <w:p w14:paraId="1584DB2C" w14:textId="6DC088EA" w:rsidR="008722AD" w:rsidRPr="00955028" w:rsidRDefault="004F0E7A" w:rsidP="00955028">
      <w:pPr>
        <w:ind w:firstLine="0"/>
      </w:pPr>
      <w:r>
        <w:rPr>
          <w:noProof/>
          <w:lang w:eastAsia="fi-FI"/>
        </w:rPr>
        <w:lastRenderedPageBreak/>
        <w:drawing>
          <wp:inline distT="0" distB="0" distL="0" distR="0" wp14:anchorId="0E5178D7" wp14:editId="0236100C">
            <wp:extent cx="6120130" cy="1638300"/>
            <wp:effectExtent l="0" t="0" r="0" b="0"/>
            <wp:docPr id="55" name="Kuv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1638300"/>
                    </a:xfrm>
                    <a:prstGeom prst="rect">
                      <a:avLst/>
                    </a:prstGeom>
                  </pic:spPr>
                </pic:pic>
              </a:graphicData>
            </a:graphic>
          </wp:inline>
        </w:drawing>
      </w:r>
    </w:p>
    <w:p w14:paraId="67A6457C" w14:textId="76B0C9B7" w:rsidR="005D23ED" w:rsidRDefault="005D23ED" w:rsidP="008722AD">
      <w:pPr>
        <w:ind w:firstLine="0"/>
        <w:jc w:val="center"/>
        <w:rPr>
          <w:rFonts w:ascii="Times New Roman" w:hAnsi="Times New Roman"/>
          <w:i/>
          <w:sz w:val="22"/>
          <w:szCs w:val="22"/>
        </w:rPr>
      </w:pPr>
      <w:r w:rsidRPr="008722AD">
        <w:rPr>
          <w:rFonts w:ascii="Times New Roman" w:hAnsi="Times New Roman"/>
          <w:i/>
          <w:sz w:val="22"/>
          <w:szCs w:val="22"/>
        </w:rPr>
        <w:t xml:space="preserve">Kaavio 1. Esimerkki käyttäjätestausprosessin kulusta ja vaiheista. </w:t>
      </w:r>
      <w:r w:rsidR="008722AD" w:rsidRPr="008722AD">
        <w:rPr>
          <w:rFonts w:ascii="Times New Roman" w:hAnsi="Times New Roman"/>
          <w:i/>
          <w:sz w:val="22"/>
          <w:szCs w:val="22"/>
        </w:rPr>
        <w:t>Maapallodemoon ensimmäiseksi ympäristöksi on arvottu desktop ja tämän tehtäväjoukoksi 2. Pylväs – ja graafidemon ensimmäiseksi ympäristöksi on arvottu virtuaalitodellisuus ja tehtäväjoukko 1.</w:t>
      </w:r>
    </w:p>
    <w:p w14:paraId="4FD37557" w14:textId="77777777" w:rsidR="008722AD" w:rsidRDefault="008722AD" w:rsidP="008722AD">
      <w:pPr>
        <w:ind w:firstLine="0"/>
        <w:jc w:val="center"/>
        <w:rPr>
          <w:rFonts w:ascii="Times New Roman" w:hAnsi="Times New Roman"/>
          <w:i/>
          <w:sz w:val="22"/>
          <w:szCs w:val="22"/>
        </w:rPr>
      </w:pPr>
    </w:p>
    <w:p w14:paraId="7E4959E0" w14:textId="77777777" w:rsidR="008722AD" w:rsidRDefault="008722AD" w:rsidP="008722AD">
      <w:pPr>
        <w:ind w:firstLine="0"/>
        <w:jc w:val="center"/>
        <w:rPr>
          <w:rFonts w:ascii="Times New Roman" w:hAnsi="Times New Roman"/>
          <w:i/>
          <w:sz w:val="22"/>
          <w:szCs w:val="22"/>
        </w:rPr>
      </w:pPr>
    </w:p>
    <w:p w14:paraId="1249F860" w14:textId="77777777" w:rsidR="001B1302" w:rsidRPr="001B1302" w:rsidRDefault="001B1302" w:rsidP="00DC6662">
      <w:pPr>
        <w:spacing w:line="360" w:lineRule="auto"/>
        <w:ind w:firstLine="0"/>
      </w:pPr>
    </w:p>
    <w:p w14:paraId="78460144" w14:textId="599B3885" w:rsidR="00820630" w:rsidRDefault="002B5C60" w:rsidP="002C222F">
      <w:pPr>
        <w:spacing w:line="360" w:lineRule="auto"/>
        <w:ind w:firstLine="0"/>
        <w:rPr>
          <w:rFonts w:ascii="Times New Roman" w:hAnsi="Times New Roman"/>
          <w:b/>
        </w:rPr>
      </w:pPr>
      <w:r w:rsidRPr="002B5C60">
        <w:rPr>
          <w:rFonts w:ascii="Times New Roman" w:hAnsi="Times New Roman"/>
          <w:b/>
        </w:rPr>
        <w:t>6.1.1 Haastattelukysymykset</w:t>
      </w:r>
    </w:p>
    <w:p w14:paraId="0AE3C044" w14:textId="001F9B0A" w:rsidR="000D06F5" w:rsidRPr="00820630" w:rsidRDefault="0009402A" w:rsidP="002C222F">
      <w:pPr>
        <w:spacing w:line="360" w:lineRule="auto"/>
        <w:ind w:firstLine="0"/>
        <w:rPr>
          <w:rFonts w:ascii="Times New Roman" w:hAnsi="Times New Roman"/>
        </w:rPr>
      </w:pPr>
      <w:r w:rsidRPr="00820630">
        <w:rPr>
          <w:rFonts w:ascii="Times New Roman" w:hAnsi="Times New Roman"/>
        </w:rPr>
        <w:t>Jokaisen demo osion</w:t>
      </w:r>
      <w:r w:rsidR="00C964F6" w:rsidRPr="00820630">
        <w:rPr>
          <w:rFonts w:ascii="Times New Roman" w:hAnsi="Times New Roman"/>
        </w:rPr>
        <w:t xml:space="preserve"> sisältämien</w:t>
      </w:r>
      <w:r w:rsidRPr="00820630">
        <w:rPr>
          <w:rFonts w:ascii="Times New Roman" w:hAnsi="Times New Roman"/>
        </w:rPr>
        <w:t xml:space="preserve"> tehtävien lisäksi, </w:t>
      </w:r>
      <w:r w:rsidR="00C964F6" w:rsidRPr="00820630">
        <w:rPr>
          <w:rFonts w:ascii="Times New Roman" w:hAnsi="Times New Roman"/>
        </w:rPr>
        <w:t>osio</w:t>
      </w:r>
      <w:r w:rsidR="00AA7A91" w:rsidRPr="00820630">
        <w:rPr>
          <w:rFonts w:ascii="Times New Roman" w:hAnsi="Times New Roman"/>
        </w:rPr>
        <w:t>ide</w:t>
      </w:r>
      <w:r w:rsidR="00C964F6" w:rsidRPr="00820630">
        <w:rPr>
          <w:rFonts w:ascii="Times New Roman" w:hAnsi="Times New Roman"/>
        </w:rPr>
        <w:t>n suorittamisen jälkeen käyttäjälle</w:t>
      </w:r>
      <w:r w:rsidRPr="00820630">
        <w:rPr>
          <w:rFonts w:ascii="Times New Roman" w:hAnsi="Times New Roman"/>
        </w:rPr>
        <w:t xml:space="preserve"> esitetään muutamia kysymyksiä</w:t>
      </w:r>
      <w:r w:rsidR="00C964F6" w:rsidRPr="00820630">
        <w:rPr>
          <w:rFonts w:ascii="Times New Roman" w:hAnsi="Times New Roman"/>
        </w:rPr>
        <w:t xml:space="preserve"> käyttökokemuksen </w:t>
      </w:r>
      <w:r w:rsidRPr="00820630">
        <w:rPr>
          <w:rFonts w:ascii="Times New Roman" w:hAnsi="Times New Roman"/>
        </w:rPr>
        <w:t>selvittämiseksi.</w:t>
      </w:r>
      <w:r w:rsidR="00F93237" w:rsidRPr="00820630">
        <w:rPr>
          <w:rFonts w:ascii="Times New Roman" w:hAnsi="Times New Roman"/>
        </w:rPr>
        <w:t xml:space="preserve"> Kysymyksistä viisi on kvalitatiivisia, joissa käyttäjää pyydetään vapaasti kuvailemaan käyttökokemusta.</w:t>
      </w:r>
      <w:r w:rsidR="002A6455" w:rsidRPr="00820630">
        <w:rPr>
          <w:rFonts w:ascii="Times New Roman" w:hAnsi="Times New Roman"/>
        </w:rPr>
        <w:t xml:space="preserve"> Haastattelukysymyksissä </w:t>
      </w:r>
      <w:r w:rsidR="007B2BEF" w:rsidRPr="00820630">
        <w:rPr>
          <w:rFonts w:ascii="Times New Roman" w:hAnsi="Times New Roman"/>
        </w:rPr>
        <w:t>haluttiin pitää painotus kuvailevissa</w:t>
      </w:r>
      <w:r w:rsidR="002A6455" w:rsidRPr="00820630">
        <w:rPr>
          <w:rFonts w:ascii="Times New Roman" w:hAnsi="Times New Roman"/>
        </w:rPr>
        <w:t xml:space="preserve"> kysymyksiä, </w:t>
      </w:r>
      <w:r w:rsidR="007B2BEF" w:rsidRPr="00820630">
        <w:rPr>
          <w:rFonts w:ascii="Times New Roman" w:hAnsi="Times New Roman"/>
        </w:rPr>
        <w:t xml:space="preserve">jotta </w:t>
      </w:r>
      <w:r w:rsidR="002A6455" w:rsidRPr="00820630">
        <w:rPr>
          <w:rFonts w:ascii="Times New Roman" w:hAnsi="Times New Roman"/>
        </w:rPr>
        <w:t>testikäyttäjien kokemukselliset mielipiteet tulisivat</w:t>
      </w:r>
      <w:r w:rsidR="007B2BEF" w:rsidRPr="00820630">
        <w:rPr>
          <w:rFonts w:ascii="Times New Roman" w:hAnsi="Times New Roman"/>
        </w:rPr>
        <w:t xml:space="preserve"> vahvemmin esille ja kysymykset eivät liikaa ohjaisi ajatusprosessia. </w:t>
      </w:r>
      <w:r w:rsidR="004535E7" w:rsidRPr="00820630">
        <w:rPr>
          <w:rFonts w:ascii="Times New Roman" w:hAnsi="Times New Roman"/>
        </w:rPr>
        <w:t>Täten k</w:t>
      </w:r>
      <w:r w:rsidR="00F93237" w:rsidRPr="00820630">
        <w:rPr>
          <w:rFonts w:ascii="Times New Roman" w:hAnsi="Times New Roman"/>
        </w:rPr>
        <w:t>vantitatiivisia kysymyksiä esitetään vain k</w:t>
      </w:r>
      <w:r w:rsidR="005C2245">
        <w:rPr>
          <w:rFonts w:ascii="Times New Roman" w:hAnsi="Times New Roman"/>
        </w:rPr>
        <w:t>aksi jokaisen demon sekä jokaisen demokokonaisuuden jälkeen</w:t>
      </w:r>
      <w:r w:rsidR="00F93237" w:rsidRPr="00820630">
        <w:rPr>
          <w:rFonts w:ascii="Times New Roman" w:hAnsi="Times New Roman"/>
        </w:rPr>
        <w:t xml:space="preserve">. Kvantitatiivisten kysymysten avulla tiedustellaan jokaisen </w:t>
      </w:r>
      <w:r w:rsidR="004535E7" w:rsidRPr="00820630">
        <w:rPr>
          <w:rFonts w:ascii="Times New Roman" w:hAnsi="Times New Roman"/>
        </w:rPr>
        <w:t>demo-osion</w:t>
      </w:r>
      <w:r w:rsidR="00F93237" w:rsidRPr="00820630">
        <w:rPr>
          <w:rFonts w:ascii="Times New Roman" w:hAnsi="Times New Roman"/>
        </w:rPr>
        <w:t xml:space="preserve"> käytön mielekkyyttä sekä käyttökokemuksen luontevuutta</w:t>
      </w:r>
      <w:r w:rsidR="00022EE0" w:rsidRPr="00820630">
        <w:rPr>
          <w:rFonts w:ascii="Times New Roman" w:hAnsi="Times New Roman"/>
        </w:rPr>
        <w:t>. Kysymysten vastaukset esitetään</w:t>
      </w:r>
      <w:r w:rsidR="004535E7" w:rsidRPr="00820630">
        <w:rPr>
          <w:rFonts w:ascii="Times New Roman" w:hAnsi="Times New Roman"/>
        </w:rPr>
        <w:t xml:space="preserve"> </w:t>
      </w:r>
      <w:r w:rsidR="00022EE0" w:rsidRPr="00820630">
        <w:rPr>
          <w:rFonts w:ascii="Times New Roman" w:hAnsi="Times New Roman"/>
        </w:rPr>
        <w:t>10</w:t>
      </w:r>
      <w:r w:rsidR="005C2245">
        <w:rPr>
          <w:rFonts w:ascii="Times New Roman" w:hAnsi="Times New Roman"/>
        </w:rPr>
        <w:t xml:space="preserve"> </w:t>
      </w:r>
      <w:r w:rsidR="00022EE0" w:rsidRPr="00820630">
        <w:rPr>
          <w:rFonts w:ascii="Times New Roman" w:hAnsi="Times New Roman"/>
        </w:rPr>
        <w:t>-</w:t>
      </w:r>
      <w:r w:rsidR="00CF3208" w:rsidRPr="00820630">
        <w:rPr>
          <w:rFonts w:ascii="Times New Roman" w:hAnsi="Times New Roman"/>
        </w:rPr>
        <w:t>portaisella Likert</w:t>
      </w:r>
      <w:r w:rsidR="00123058">
        <w:rPr>
          <w:rFonts w:ascii="Times New Roman" w:hAnsi="Times New Roman"/>
        </w:rPr>
        <w:t xml:space="preserve"> </w:t>
      </w:r>
      <w:r w:rsidR="00CF3208" w:rsidRPr="00820630">
        <w:rPr>
          <w:rFonts w:ascii="Times New Roman" w:hAnsi="Times New Roman"/>
        </w:rPr>
        <w:t>-</w:t>
      </w:r>
      <w:r w:rsidR="004535E7" w:rsidRPr="00820630">
        <w:rPr>
          <w:rFonts w:ascii="Times New Roman" w:hAnsi="Times New Roman"/>
        </w:rPr>
        <w:t>asteikolla</w:t>
      </w:r>
      <w:r w:rsidR="00CF3208" w:rsidRPr="00820630">
        <w:rPr>
          <w:rFonts w:ascii="Times New Roman" w:hAnsi="Times New Roman"/>
        </w:rPr>
        <w:t xml:space="preserve"> arvoilla</w:t>
      </w:r>
      <w:r w:rsidR="004535E7" w:rsidRPr="00820630">
        <w:rPr>
          <w:rFonts w:ascii="Times New Roman" w:hAnsi="Times New Roman"/>
        </w:rPr>
        <w:t xml:space="preserve"> 1-10</w:t>
      </w:r>
      <w:r w:rsidR="00022EE0" w:rsidRPr="00820630">
        <w:rPr>
          <w:rFonts w:ascii="Times New Roman" w:hAnsi="Times New Roman"/>
        </w:rPr>
        <w:t>, minkä avulla kyselyyn vastaaja voi esittää positiivisen tai negatiivisen mielipiteensä [Likert, 1932]</w:t>
      </w:r>
      <w:r w:rsidR="00F93237" w:rsidRPr="00820630">
        <w:rPr>
          <w:rFonts w:ascii="Times New Roman" w:hAnsi="Times New Roman"/>
        </w:rPr>
        <w:t xml:space="preserve">. </w:t>
      </w:r>
      <w:r w:rsidR="00AE25DE" w:rsidRPr="00820630">
        <w:rPr>
          <w:rFonts w:ascii="Times New Roman" w:hAnsi="Times New Roman"/>
        </w:rPr>
        <w:t xml:space="preserve">Kvantitatiivisten kysymysten tuloksia </w:t>
      </w:r>
      <w:r w:rsidR="00F93237" w:rsidRPr="00820630">
        <w:rPr>
          <w:rFonts w:ascii="Times New Roman" w:hAnsi="Times New Roman"/>
        </w:rPr>
        <w:t>käytetään tutkimuksen lopussa ensisijaisesti virtuaalitodellisuuden ja työasemaympäristön kokemuksen arvioinnissa</w:t>
      </w:r>
      <w:r w:rsidR="00AE25DE" w:rsidRPr="00820630">
        <w:rPr>
          <w:rFonts w:ascii="Times New Roman" w:hAnsi="Times New Roman"/>
        </w:rPr>
        <w:t>, mahdollistaen myös osioiden välisen vertailun</w:t>
      </w:r>
      <w:r w:rsidR="00F93237" w:rsidRPr="00820630">
        <w:rPr>
          <w:rFonts w:ascii="Times New Roman" w:hAnsi="Times New Roman"/>
        </w:rPr>
        <w:t xml:space="preserve">. </w:t>
      </w:r>
      <w:r w:rsidRPr="00820630">
        <w:rPr>
          <w:rFonts w:ascii="Times New Roman" w:hAnsi="Times New Roman"/>
        </w:rPr>
        <w:t xml:space="preserve"> </w:t>
      </w:r>
    </w:p>
    <w:p w14:paraId="1D45F21D" w14:textId="77777777" w:rsidR="007B2BEF" w:rsidRPr="007B2BEF" w:rsidRDefault="007B2BEF" w:rsidP="007B2BEF"/>
    <w:p w14:paraId="4F2BA83E" w14:textId="672BE22F" w:rsidR="007B2BEF" w:rsidRPr="007B2BEF" w:rsidRDefault="007B2BEF" w:rsidP="007B2BEF">
      <w:pPr>
        <w:spacing w:line="360" w:lineRule="auto"/>
        <w:rPr>
          <w:rFonts w:ascii="Times New Roman" w:hAnsi="Times New Roman"/>
        </w:rPr>
      </w:pPr>
      <w:r w:rsidRPr="007B2BEF">
        <w:rPr>
          <w:rFonts w:ascii="Times New Roman" w:hAnsi="Times New Roman"/>
        </w:rPr>
        <w:t>Kysymysjoukko 1.</w:t>
      </w:r>
    </w:p>
    <w:p w14:paraId="76D86872" w14:textId="08327D39"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Miltä osion käyttäminen tuntui?</w:t>
      </w:r>
      <w:r w:rsidR="008A3852">
        <w:rPr>
          <w:rFonts w:ascii="Times New Roman" w:hAnsi="Times New Roman"/>
          <w:i/>
        </w:rPr>
        <w:t xml:space="preserve"> (vapaa kuvaus)</w:t>
      </w:r>
    </w:p>
    <w:p w14:paraId="0C744C50" w14:textId="55893E82"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luonnolliselta järjestelmän käyttö tuntui?</w:t>
      </w:r>
      <w:r w:rsidR="008A3852">
        <w:rPr>
          <w:rFonts w:ascii="Times New Roman" w:hAnsi="Times New Roman"/>
          <w:i/>
        </w:rPr>
        <w:t xml:space="preserve"> (asteikko 1 – 10)</w:t>
      </w:r>
    </w:p>
    <w:p w14:paraId="611971FC" w14:textId="2008AF1C" w:rsid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miellyttävältä järjestelmän käyttö tuntui?</w:t>
      </w:r>
      <w:r w:rsidR="008A3852">
        <w:rPr>
          <w:rFonts w:ascii="Times New Roman" w:hAnsi="Times New Roman"/>
          <w:i/>
        </w:rPr>
        <w:t xml:space="preserve"> (asteikko 1 – 10)</w:t>
      </w:r>
    </w:p>
    <w:p w14:paraId="329DB044" w14:textId="77777777" w:rsidR="007B2BEF" w:rsidRPr="007B2BEF" w:rsidRDefault="007B2BEF" w:rsidP="007B2BEF">
      <w:pPr>
        <w:spacing w:line="360" w:lineRule="auto"/>
        <w:rPr>
          <w:rFonts w:ascii="Times New Roman" w:hAnsi="Times New Roman"/>
          <w:i/>
        </w:rPr>
      </w:pPr>
    </w:p>
    <w:p w14:paraId="01ED5CFA" w14:textId="3FD96C56" w:rsidR="007B2BEF" w:rsidRPr="007B2BEF" w:rsidRDefault="007B2BEF" w:rsidP="007B2BEF">
      <w:pPr>
        <w:spacing w:line="360" w:lineRule="auto"/>
        <w:rPr>
          <w:rFonts w:ascii="Times New Roman" w:hAnsi="Times New Roman"/>
        </w:rPr>
      </w:pPr>
      <w:r w:rsidRPr="007B2BEF">
        <w:rPr>
          <w:rFonts w:ascii="Times New Roman" w:hAnsi="Times New Roman"/>
        </w:rPr>
        <w:t xml:space="preserve">Kysymysjoukko </w:t>
      </w:r>
      <w:r w:rsidR="0079433A">
        <w:rPr>
          <w:rFonts w:ascii="Times New Roman" w:hAnsi="Times New Roman"/>
        </w:rPr>
        <w:t>2</w:t>
      </w:r>
      <w:r w:rsidRPr="007B2BEF">
        <w:rPr>
          <w:rFonts w:ascii="Times New Roman" w:hAnsi="Times New Roman"/>
        </w:rPr>
        <w:t>.</w:t>
      </w:r>
    </w:p>
    <w:p w14:paraId="530AF64D" w14:textId="795F0120" w:rsidR="00522268" w:rsidRDefault="008A3852" w:rsidP="007B2BEF">
      <w:pPr>
        <w:pStyle w:val="Luettelokappale"/>
        <w:numPr>
          <w:ilvl w:val="0"/>
          <w:numId w:val="20"/>
        </w:numPr>
        <w:spacing w:line="360" w:lineRule="auto"/>
        <w:ind w:left="1280"/>
        <w:jc w:val="left"/>
        <w:rPr>
          <w:rFonts w:ascii="Times New Roman" w:hAnsi="Times New Roman"/>
          <w:i/>
        </w:rPr>
      </w:pPr>
      <w:r>
        <w:rPr>
          <w:rFonts w:ascii="Times New Roman" w:hAnsi="Times New Roman"/>
          <w:i/>
        </w:rPr>
        <w:t>Kuinka tehokkaalta järjestelmän käyttö virtuaalitodellisuudessa tuntui? (asteikko 1-10)</w:t>
      </w:r>
    </w:p>
    <w:p w14:paraId="175655A3" w14:textId="21EF2A65" w:rsidR="008A3852" w:rsidRPr="008A3852" w:rsidRDefault="008A3852" w:rsidP="008A3852">
      <w:pPr>
        <w:pStyle w:val="Luettelokappale"/>
        <w:numPr>
          <w:ilvl w:val="0"/>
          <w:numId w:val="20"/>
        </w:numPr>
        <w:spacing w:line="360" w:lineRule="auto"/>
        <w:ind w:left="1280"/>
        <w:jc w:val="left"/>
        <w:rPr>
          <w:rFonts w:ascii="Times New Roman" w:hAnsi="Times New Roman"/>
          <w:i/>
        </w:rPr>
      </w:pPr>
      <w:r>
        <w:rPr>
          <w:rFonts w:ascii="Times New Roman" w:hAnsi="Times New Roman"/>
          <w:i/>
        </w:rPr>
        <w:lastRenderedPageBreak/>
        <w:t>Kuinka tehokkaalta järjestelmän käyttö tietokoneen näytöllä tuntui? (asteikko 1-10)</w:t>
      </w:r>
    </w:p>
    <w:p w14:paraId="5172ECFB" w14:textId="77777777" w:rsidR="0079433A" w:rsidRDefault="0079433A" w:rsidP="008A3852">
      <w:pPr>
        <w:spacing w:line="360" w:lineRule="auto"/>
        <w:ind w:firstLine="0"/>
        <w:jc w:val="left"/>
        <w:rPr>
          <w:rFonts w:ascii="Times New Roman" w:hAnsi="Times New Roman"/>
          <w:i/>
        </w:rPr>
      </w:pPr>
    </w:p>
    <w:p w14:paraId="0AE627EC" w14:textId="2E8E2C71" w:rsidR="0079433A" w:rsidRDefault="0079433A" w:rsidP="0079433A">
      <w:pPr>
        <w:spacing w:line="360" w:lineRule="auto"/>
        <w:jc w:val="left"/>
        <w:rPr>
          <w:rFonts w:ascii="Times New Roman" w:hAnsi="Times New Roman"/>
        </w:rPr>
      </w:pPr>
      <w:r>
        <w:rPr>
          <w:rFonts w:ascii="Times New Roman" w:hAnsi="Times New Roman"/>
        </w:rPr>
        <w:t>Kysymysjoukko 3.</w:t>
      </w:r>
    </w:p>
    <w:p w14:paraId="5EC3C642" w14:textId="2A2811D5" w:rsidR="008A3852" w:rsidRDefault="008A3852" w:rsidP="008A3852">
      <w:pPr>
        <w:pStyle w:val="Luettelokappale"/>
        <w:numPr>
          <w:ilvl w:val="0"/>
          <w:numId w:val="20"/>
        </w:numPr>
        <w:spacing w:line="360" w:lineRule="auto"/>
        <w:ind w:left="1280"/>
        <w:jc w:val="left"/>
        <w:rPr>
          <w:rFonts w:ascii="Times New Roman" w:hAnsi="Times New Roman"/>
          <w:i/>
        </w:rPr>
      </w:pPr>
      <w:r w:rsidRPr="007B2BEF">
        <w:rPr>
          <w:rFonts w:ascii="Times New Roman" w:hAnsi="Times New Roman"/>
          <w:i/>
        </w:rPr>
        <w:t>Mikä näistä kolmesta demos</w:t>
      </w:r>
      <w:r>
        <w:rPr>
          <w:rFonts w:ascii="Times New Roman" w:hAnsi="Times New Roman"/>
          <w:i/>
        </w:rPr>
        <w:t>ta: Maapallo, pylväsdiagrammi tai graafi</w:t>
      </w:r>
      <w:r w:rsidRPr="007B2BEF">
        <w:rPr>
          <w:rFonts w:ascii="Times New Roman" w:hAnsi="Times New Roman"/>
          <w:i/>
        </w:rPr>
        <w:t xml:space="preserve"> toimi mielestäsi parhaiten </w:t>
      </w:r>
      <w:r>
        <w:rPr>
          <w:rFonts w:ascii="Times New Roman" w:hAnsi="Times New Roman"/>
          <w:i/>
        </w:rPr>
        <w:t>VR – ympäristössä ja mikä taas työasemaympäristössä?</w:t>
      </w:r>
      <w:r w:rsidRPr="007B2BEF">
        <w:rPr>
          <w:rFonts w:ascii="Times New Roman" w:hAnsi="Times New Roman"/>
          <w:i/>
        </w:rPr>
        <w:t xml:space="preserve"> </w:t>
      </w:r>
    </w:p>
    <w:p w14:paraId="20AB17FB" w14:textId="73B082D0" w:rsidR="008A3852" w:rsidRPr="002B36EA" w:rsidRDefault="008A3852" w:rsidP="002B36EA">
      <w:pPr>
        <w:pStyle w:val="Luettelokappale"/>
        <w:numPr>
          <w:ilvl w:val="0"/>
          <w:numId w:val="20"/>
        </w:numPr>
        <w:spacing w:line="360" w:lineRule="auto"/>
        <w:ind w:left="1280"/>
        <w:jc w:val="left"/>
        <w:rPr>
          <w:rFonts w:ascii="Times New Roman" w:hAnsi="Times New Roman"/>
          <w:i/>
        </w:rPr>
      </w:pPr>
      <w:r>
        <w:rPr>
          <w:rFonts w:ascii="Times New Roman" w:hAnsi="Times New Roman"/>
          <w:i/>
        </w:rPr>
        <w:t>Minkä näet syynä tähän?</w:t>
      </w:r>
    </w:p>
    <w:p w14:paraId="5E081006" w14:textId="36F8EBB1" w:rsidR="0079433A" w:rsidRPr="0079433A" w:rsidRDefault="0079433A" w:rsidP="0079433A">
      <w:pPr>
        <w:pStyle w:val="Luettelokappale"/>
        <w:numPr>
          <w:ilvl w:val="0"/>
          <w:numId w:val="21"/>
        </w:numPr>
        <w:spacing w:line="360" w:lineRule="auto"/>
        <w:jc w:val="left"/>
        <w:rPr>
          <w:rFonts w:ascii="Times New Roman" w:hAnsi="Times New Roman"/>
          <w:i/>
        </w:rPr>
      </w:pPr>
      <w:r w:rsidRPr="0079433A">
        <w:rPr>
          <w:rFonts w:ascii="Times New Roman" w:hAnsi="Times New Roman"/>
          <w:i/>
        </w:rPr>
        <w:t>Minkälaisia eroavaisuuksia näet näiden kahden ympäristön välillä?</w:t>
      </w:r>
    </w:p>
    <w:p w14:paraId="316A057D" w14:textId="35A32E2D" w:rsidR="007B2BEF" w:rsidRPr="002370DF" w:rsidRDefault="0079433A" w:rsidP="002370DF">
      <w:pPr>
        <w:pStyle w:val="Luettelokappale"/>
        <w:numPr>
          <w:ilvl w:val="0"/>
          <w:numId w:val="21"/>
        </w:numPr>
        <w:spacing w:line="360" w:lineRule="auto"/>
        <w:jc w:val="left"/>
        <w:rPr>
          <w:rFonts w:ascii="Times New Roman" w:hAnsi="Times New Roman"/>
          <w:i/>
        </w:rPr>
      </w:pPr>
      <w:r w:rsidRPr="0079433A">
        <w:rPr>
          <w:rFonts w:ascii="Times New Roman" w:hAnsi="Times New Roman"/>
          <w:i/>
        </w:rPr>
        <w:t>Kumpaa tapaa suosisit näiden tilanteiden selvittämiseen, VR vai työasema?</w:t>
      </w:r>
    </w:p>
    <w:p w14:paraId="5E74ACC7" w14:textId="77777777" w:rsidR="007311AD" w:rsidRPr="007311AD" w:rsidRDefault="007311AD" w:rsidP="000F1CBB">
      <w:pPr>
        <w:ind w:firstLine="0"/>
      </w:pPr>
    </w:p>
    <w:p w14:paraId="24F9395E" w14:textId="6EC887DF" w:rsidR="0084798B" w:rsidRPr="00BD1F76" w:rsidRDefault="00484EFA" w:rsidP="009745BC">
      <w:pPr>
        <w:spacing w:line="360" w:lineRule="auto"/>
        <w:ind w:firstLine="0"/>
        <w:rPr>
          <w:rFonts w:ascii="Times New Roman" w:hAnsi="Times New Roman"/>
        </w:rPr>
      </w:pPr>
      <w:r w:rsidRPr="00BD1F76">
        <w:rPr>
          <w:rFonts w:ascii="Times New Roman" w:hAnsi="Times New Roman"/>
        </w:rPr>
        <w:t>Kysymysjoukkojen esittämisen vaihe käyttäjätutkimuksen aikana</w:t>
      </w:r>
      <w:r w:rsidR="00AA7A91" w:rsidRPr="00BD1F76">
        <w:rPr>
          <w:rFonts w:ascii="Times New Roman" w:hAnsi="Times New Roman"/>
        </w:rPr>
        <w:t xml:space="preserve"> riippuu siitä, mikä demo-osio on</w:t>
      </w:r>
      <w:r w:rsidR="000D06F5" w:rsidRPr="00BD1F76">
        <w:rPr>
          <w:rFonts w:ascii="Times New Roman" w:hAnsi="Times New Roman"/>
        </w:rPr>
        <w:t xml:space="preserve"> ennen kysymyksiä</w:t>
      </w:r>
      <w:r w:rsidR="00AA7A91" w:rsidRPr="00BD1F76">
        <w:rPr>
          <w:rFonts w:ascii="Times New Roman" w:hAnsi="Times New Roman"/>
        </w:rPr>
        <w:t xml:space="preserve"> suoritettu</w:t>
      </w:r>
      <w:r w:rsidR="000D06F5" w:rsidRPr="00BD1F76">
        <w:rPr>
          <w:rFonts w:ascii="Times New Roman" w:hAnsi="Times New Roman"/>
        </w:rPr>
        <w:t>. Kolmen toisistaan eroavan kysymysjoukon esittämisen kriteerit ovat</w:t>
      </w:r>
      <w:r w:rsidR="00AA7A91" w:rsidRPr="00BD1F76">
        <w:rPr>
          <w:rFonts w:ascii="Times New Roman" w:hAnsi="Times New Roman"/>
        </w:rPr>
        <w:t xml:space="preserve"> seuraavien sääntöjen </w:t>
      </w:r>
      <w:r w:rsidR="000D06F5" w:rsidRPr="00BD1F76">
        <w:rPr>
          <w:rFonts w:ascii="Times New Roman" w:hAnsi="Times New Roman"/>
        </w:rPr>
        <w:t>mukaiset</w:t>
      </w:r>
      <w:r w:rsidR="00AA7A91" w:rsidRPr="00BD1F76">
        <w:rPr>
          <w:rFonts w:ascii="Times New Roman" w:hAnsi="Times New Roman"/>
        </w:rPr>
        <w:t>:</w:t>
      </w:r>
    </w:p>
    <w:p w14:paraId="3CEDCB6A" w14:textId="48F8E10C"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1. esitetään ensimmäisenä aina kun on suoritett</w:t>
      </w:r>
      <w:r w:rsidR="007B2BEF">
        <w:rPr>
          <w:rFonts w:ascii="Times New Roman" w:hAnsi="Times New Roman"/>
        </w:rPr>
        <w:t>u maapallo tai pylväsdiagrammi ja</w:t>
      </w:r>
      <w:r w:rsidRPr="00AA7A91">
        <w:rPr>
          <w:rFonts w:ascii="Times New Roman" w:hAnsi="Times New Roman"/>
        </w:rPr>
        <w:t xml:space="preserve"> graafi demo.</w:t>
      </w:r>
    </w:p>
    <w:p w14:paraId="2CB5C39F" w14:textId="1053F45B"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2. esitetään kysymysjoukk</w:t>
      </w:r>
      <w:r w:rsidR="00904130">
        <w:rPr>
          <w:rFonts w:ascii="Times New Roman" w:hAnsi="Times New Roman"/>
        </w:rPr>
        <w:t>o 1. jälkeen aina kun demo on suoritettu kummassakin ympäristössä</w:t>
      </w:r>
    </w:p>
    <w:p w14:paraId="4102FB36" w14:textId="36E896FC" w:rsidR="00AA7A91" w:rsidRDefault="00904130" w:rsidP="00AA7A91">
      <w:pPr>
        <w:pStyle w:val="Luettelokappale"/>
        <w:numPr>
          <w:ilvl w:val="0"/>
          <w:numId w:val="17"/>
        </w:numPr>
        <w:spacing w:line="360" w:lineRule="auto"/>
        <w:rPr>
          <w:rFonts w:ascii="Times New Roman" w:hAnsi="Times New Roman"/>
        </w:rPr>
      </w:pPr>
      <w:r>
        <w:rPr>
          <w:rFonts w:ascii="Times New Roman" w:hAnsi="Times New Roman"/>
        </w:rPr>
        <w:t>Kysymysjoukko 3. esitetään tutkimuksen lopuksi kaikkien demo-osioiden suorittamisen jälkeen</w:t>
      </w:r>
    </w:p>
    <w:p w14:paraId="57CAA0E6" w14:textId="77777777" w:rsidR="001B4051" w:rsidRDefault="001B4051" w:rsidP="001B4051">
      <w:pPr>
        <w:pStyle w:val="Luettelokappale"/>
        <w:spacing w:line="360" w:lineRule="auto"/>
        <w:ind w:firstLine="0"/>
        <w:rPr>
          <w:rFonts w:ascii="Times New Roman" w:hAnsi="Times New Roman"/>
        </w:rPr>
      </w:pPr>
    </w:p>
    <w:p w14:paraId="6382B4FC" w14:textId="778E445F" w:rsidR="002B5C60" w:rsidRDefault="00820630" w:rsidP="00F611D2">
      <w:pPr>
        <w:spacing w:line="360" w:lineRule="auto"/>
        <w:ind w:firstLine="0"/>
        <w:rPr>
          <w:rFonts w:ascii="Times New Roman" w:hAnsi="Times New Roman"/>
          <w:b/>
        </w:rPr>
      </w:pPr>
      <w:r w:rsidRPr="00820630">
        <w:rPr>
          <w:rFonts w:ascii="Times New Roman" w:hAnsi="Times New Roman"/>
          <w:b/>
        </w:rPr>
        <w:t xml:space="preserve">6.1.2 </w:t>
      </w:r>
      <w:r w:rsidR="003653C8">
        <w:rPr>
          <w:rFonts w:ascii="Times New Roman" w:hAnsi="Times New Roman"/>
          <w:b/>
        </w:rPr>
        <w:t xml:space="preserve">Käyttäjätestin </w:t>
      </w:r>
      <w:r w:rsidRPr="00820630">
        <w:rPr>
          <w:rFonts w:ascii="Times New Roman" w:hAnsi="Times New Roman"/>
          <w:b/>
        </w:rPr>
        <w:t>tehtävät</w:t>
      </w:r>
    </w:p>
    <w:p w14:paraId="199C61B5" w14:textId="621F012A" w:rsidR="008931F2" w:rsidRPr="004C556C" w:rsidRDefault="008931F2" w:rsidP="009419CC">
      <w:pPr>
        <w:spacing w:line="360" w:lineRule="auto"/>
        <w:ind w:firstLine="0"/>
        <w:rPr>
          <w:rFonts w:ascii="Times New Roman" w:hAnsi="Times New Roman"/>
        </w:rPr>
      </w:pPr>
      <w:r w:rsidRPr="004C556C">
        <w:rPr>
          <w:rFonts w:ascii="Times New Roman" w:hAnsi="Times New Roman"/>
        </w:rPr>
        <w:t xml:space="preserve">Käyttäjätestauksen sisällöksi on jokaiseen demojärjestelmään mietitty ennalta tehtäviä, joita käyttäjä pyydetään testin aikana tekemään tai esittämään vastaus. Tehtävien sisältö </w:t>
      </w:r>
      <w:r w:rsidR="003653C8" w:rsidRPr="004C556C">
        <w:rPr>
          <w:rFonts w:ascii="Times New Roman" w:hAnsi="Times New Roman"/>
        </w:rPr>
        <w:t xml:space="preserve">on jokaisessa osiossa säilytetty </w:t>
      </w:r>
      <w:r w:rsidRPr="004C556C">
        <w:rPr>
          <w:rFonts w:ascii="Times New Roman" w:hAnsi="Times New Roman"/>
        </w:rPr>
        <w:t>yksinkertaisena</w:t>
      </w:r>
      <w:r w:rsidR="003653C8" w:rsidRPr="004C556C">
        <w:rPr>
          <w:rFonts w:ascii="Times New Roman" w:hAnsi="Times New Roman"/>
        </w:rPr>
        <w:t xml:space="preserve"> ja helposti ymmärrettävänä. Tehtävien tarkoituksena</w:t>
      </w:r>
      <w:r w:rsidRPr="004C556C">
        <w:rPr>
          <w:rFonts w:ascii="Times New Roman" w:hAnsi="Times New Roman"/>
        </w:rPr>
        <w:t xml:space="preserve"> on</w:t>
      </w:r>
      <w:r w:rsidR="003653C8" w:rsidRPr="004C556C">
        <w:rPr>
          <w:rFonts w:ascii="Times New Roman" w:hAnsi="Times New Roman"/>
        </w:rPr>
        <w:t>kin</w:t>
      </w:r>
      <w:r w:rsidRPr="004C556C">
        <w:rPr>
          <w:rFonts w:ascii="Times New Roman" w:hAnsi="Times New Roman"/>
        </w:rPr>
        <w:t xml:space="preserve"> lähinnä antaa motiivi järjestelmän sekä sen sisältämän datan </w:t>
      </w:r>
      <w:r w:rsidR="006160FC" w:rsidRPr="004C556C">
        <w:rPr>
          <w:rFonts w:ascii="Times New Roman" w:hAnsi="Times New Roman"/>
        </w:rPr>
        <w:t>hyödyntämiselle</w:t>
      </w:r>
      <w:r w:rsidRPr="004C556C">
        <w:rPr>
          <w:rFonts w:ascii="Times New Roman" w:hAnsi="Times New Roman"/>
        </w:rPr>
        <w:t xml:space="preserve">. Kaikille asetetuille tehtäville ei tarkoituksellisesti ole määritetty yksittäistä oikeaa vastausta, vaan käyttäjälle tarjotaan </w:t>
      </w:r>
      <w:r w:rsidR="003653C8" w:rsidRPr="004C556C">
        <w:rPr>
          <w:rFonts w:ascii="Times New Roman" w:hAnsi="Times New Roman"/>
        </w:rPr>
        <w:t>mahdollisuus omaan tulkintaan</w:t>
      </w:r>
      <w:r w:rsidRPr="004C556C">
        <w:rPr>
          <w:rFonts w:ascii="Times New Roman" w:hAnsi="Times New Roman"/>
        </w:rPr>
        <w:t xml:space="preserve">. Kysymysten vapaamuotoisuus myös toivottavasti saa käyttäjät pohtimaan </w:t>
      </w:r>
      <w:r w:rsidR="003653C8" w:rsidRPr="004C556C">
        <w:rPr>
          <w:rFonts w:ascii="Times New Roman" w:hAnsi="Times New Roman"/>
        </w:rPr>
        <w:t>vastauksia</w:t>
      </w:r>
      <w:r w:rsidRPr="004C556C">
        <w:rPr>
          <w:rFonts w:ascii="Times New Roman" w:hAnsi="Times New Roman"/>
        </w:rPr>
        <w:t xml:space="preserve"> erilaisista näkökulmista ja etsimään </w:t>
      </w:r>
      <w:r w:rsidR="003653C8" w:rsidRPr="004C556C">
        <w:rPr>
          <w:rFonts w:ascii="Times New Roman" w:hAnsi="Times New Roman"/>
        </w:rPr>
        <w:t>niitä</w:t>
      </w:r>
      <w:r w:rsidRPr="004C556C">
        <w:rPr>
          <w:rFonts w:ascii="Times New Roman" w:hAnsi="Times New Roman"/>
        </w:rPr>
        <w:t xml:space="preserve"> eri tavoin. Vapaamuotoisempien kysymysten lisäksi, osaan kysymyksistä on etukäteen mietitty absoluuttinen o</w:t>
      </w:r>
      <w:r w:rsidR="003653C8" w:rsidRPr="004C556C">
        <w:rPr>
          <w:rFonts w:ascii="Times New Roman" w:hAnsi="Times New Roman"/>
        </w:rPr>
        <w:t>ikea vastaus. Näiden kysymysten vastauksia ei kuitenkaan kirjata ja seurata käyttäjätutkimuksen aikana sen tarkemmin, vaan tutkimuksessa keskitytään käyttäjien käyttökokemuksiin perustuvien ajatuksien ja mielipiteiden kirjaamiseen.</w:t>
      </w:r>
    </w:p>
    <w:p w14:paraId="2F71134B" w14:textId="1FFDED87" w:rsidR="00EE6AC4" w:rsidRDefault="008D4DEA" w:rsidP="00EE6AC4">
      <w:pPr>
        <w:spacing w:line="360" w:lineRule="auto"/>
        <w:rPr>
          <w:rFonts w:ascii="Times New Roman" w:hAnsi="Times New Roman"/>
        </w:rPr>
      </w:pPr>
      <w:r w:rsidRPr="004C556C">
        <w:rPr>
          <w:rFonts w:ascii="Times New Roman" w:hAnsi="Times New Roman"/>
        </w:rPr>
        <w:t xml:space="preserve">Testaussuunnitelmassa esitellyn prosessin mukaisesti testin läpivieminen sisältää demo-osioiden suorittamisen virtuaalitodellisuudessa sekä työasemaympäristössä. </w:t>
      </w:r>
      <w:r w:rsidR="00C15EF9" w:rsidRPr="004C556C">
        <w:rPr>
          <w:rFonts w:ascii="Times New Roman" w:hAnsi="Times New Roman"/>
        </w:rPr>
        <w:t xml:space="preserve">Kumpaankin demo-osioon, maapallovisualisointiin sekä diagrammeihin, on luotuna kaksi eri tehtäväjoukkoa, jotka </w:t>
      </w:r>
      <w:r w:rsidR="00C15EF9" w:rsidRPr="004C556C">
        <w:rPr>
          <w:rFonts w:ascii="Times New Roman" w:hAnsi="Times New Roman"/>
        </w:rPr>
        <w:lastRenderedPageBreak/>
        <w:t>peruspohjaltaan ovat samat, mutta</w:t>
      </w:r>
      <w:r w:rsidR="003653C8" w:rsidRPr="004C556C">
        <w:rPr>
          <w:rFonts w:ascii="Times New Roman" w:hAnsi="Times New Roman"/>
        </w:rPr>
        <w:t xml:space="preserve"> eroavat kysymysten tarkemmassa muotoilussa</w:t>
      </w:r>
      <w:r w:rsidR="00C15EF9" w:rsidRPr="004C556C">
        <w:rPr>
          <w:rFonts w:ascii="Times New Roman" w:hAnsi="Times New Roman"/>
        </w:rPr>
        <w:t xml:space="preserve">. </w:t>
      </w:r>
      <w:r w:rsidR="003653C8" w:rsidRPr="004C556C">
        <w:rPr>
          <w:rFonts w:ascii="Times New Roman" w:hAnsi="Times New Roman"/>
        </w:rPr>
        <w:t>Ennen testin suorittamista jokaisessa demossa hyödynnettävänä oleva tehtäväjoukko on arvottu</w:t>
      </w:r>
      <w:r w:rsidR="007D0DDB" w:rsidRPr="004C556C">
        <w:rPr>
          <w:rFonts w:ascii="Times New Roman" w:hAnsi="Times New Roman"/>
        </w:rPr>
        <w:t xml:space="preserve">. </w:t>
      </w:r>
      <w:r w:rsidR="002E3100" w:rsidRPr="004C556C">
        <w:rPr>
          <w:rFonts w:ascii="Times New Roman" w:hAnsi="Times New Roman"/>
        </w:rPr>
        <w:t>Satunnaistamisen avulla</w:t>
      </w:r>
      <w:r w:rsidR="007D0DDB" w:rsidRPr="004C556C">
        <w:rPr>
          <w:rFonts w:ascii="Times New Roman" w:hAnsi="Times New Roman"/>
        </w:rPr>
        <w:t xml:space="preserve"> tehtäväjoukkojen tulokset voidaan testien analysointivaiheessa arvioida</w:t>
      </w:r>
      <w:r w:rsidR="001E49BB" w:rsidRPr="004C556C">
        <w:rPr>
          <w:rFonts w:ascii="Times New Roman" w:hAnsi="Times New Roman"/>
        </w:rPr>
        <w:t xml:space="preserve"> riippumattomana suorituksen alaisesta ympäristöstä sekä testauksen aikaisesta oppimistekijästä.</w:t>
      </w:r>
      <w:r w:rsidR="008834F1" w:rsidRPr="004C556C">
        <w:rPr>
          <w:rFonts w:ascii="Times New Roman" w:hAnsi="Times New Roman"/>
        </w:rPr>
        <w:t xml:space="preserve"> </w:t>
      </w:r>
      <w:r w:rsidR="00E60085" w:rsidRPr="004C556C">
        <w:rPr>
          <w:rFonts w:ascii="Times New Roman" w:hAnsi="Times New Roman"/>
        </w:rPr>
        <w:t xml:space="preserve">Käyttäjätestissä suoritettavien tehtäväjoukkojen </w:t>
      </w:r>
      <w:r w:rsidR="002C222F" w:rsidRPr="004C556C">
        <w:rPr>
          <w:rFonts w:ascii="Times New Roman" w:hAnsi="Times New Roman"/>
        </w:rPr>
        <w:t>tarkka sisältö</w:t>
      </w:r>
      <w:r w:rsidR="005F6D14" w:rsidRPr="004C556C">
        <w:rPr>
          <w:rFonts w:ascii="Times New Roman" w:hAnsi="Times New Roman"/>
        </w:rPr>
        <w:t xml:space="preserve"> esitellään</w:t>
      </w:r>
      <w:r w:rsidR="003653C8" w:rsidRPr="004C556C">
        <w:rPr>
          <w:rFonts w:ascii="Times New Roman" w:hAnsi="Times New Roman"/>
        </w:rPr>
        <w:t xml:space="preserve"> </w:t>
      </w:r>
      <w:r w:rsidR="005F6D14" w:rsidRPr="004C556C">
        <w:rPr>
          <w:rFonts w:ascii="Times New Roman" w:hAnsi="Times New Roman"/>
        </w:rPr>
        <w:t>seuraavaksi.</w:t>
      </w:r>
      <w:r w:rsidR="003653C8" w:rsidRPr="004C556C">
        <w:rPr>
          <w:rFonts w:ascii="Times New Roman" w:hAnsi="Times New Roman"/>
        </w:rPr>
        <w:t xml:space="preserve"> Tarkemmat kysymyslomakkeet löytyvät tutkimuksen Liitteet </w:t>
      </w:r>
      <w:r w:rsidR="003C4F00" w:rsidRPr="004C556C">
        <w:rPr>
          <w:rFonts w:ascii="Times New Roman" w:hAnsi="Times New Roman"/>
        </w:rPr>
        <w:t>– osiosta</w:t>
      </w:r>
      <w:r w:rsidR="003653C8" w:rsidRPr="004C556C">
        <w:rPr>
          <w:rFonts w:ascii="Times New Roman" w:hAnsi="Times New Roman"/>
        </w:rPr>
        <w:t>.</w:t>
      </w:r>
    </w:p>
    <w:p w14:paraId="6B8E203E" w14:textId="77777777" w:rsidR="00EE6AC4" w:rsidRPr="004C556C" w:rsidRDefault="00EE6AC4" w:rsidP="00EE6AC4">
      <w:pPr>
        <w:spacing w:line="360" w:lineRule="auto"/>
        <w:rPr>
          <w:rFonts w:ascii="Times New Roman" w:hAnsi="Times New Roman"/>
        </w:rPr>
      </w:pPr>
    </w:p>
    <w:p w14:paraId="34AD5097" w14:textId="3D83524B" w:rsidR="00AD33E6" w:rsidRDefault="00D87055" w:rsidP="00DF763D">
      <w:pPr>
        <w:ind w:left="560" w:firstLine="0"/>
        <w:rPr>
          <w:rFonts w:ascii="Times New Roman" w:hAnsi="Times New Roman"/>
          <w:b/>
          <w:color w:val="auto"/>
          <w:szCs w:val="26"/>
        </w:rPr>
      </w:pPr>
      <w:r>
        <w:rPr>
          <w:rFonts w:ascii="Times New Roman" w:hAnsi="Times New Roman"/>
          <w:b/>
          <w:color w:val="auto"/>
          <w:szCs w:val="26"/>
        </w:rPr>
        <w:t>Maapallovisualis</w:t>
      </w:r>
      <w:r w:rsidR="003A2DCD">
        <w:rPr>
          <w:rFonts w:ascii="Times New Roman" w:hAnsi="Times New Roman"/>
          <w:b/>
          <w:color w:val="auto"/>
          <w:szCs w:val="26"/>
        </w:rPr>
        <w:t>ointi demon tehtävä</w:t>
      </w:r>
      <w:r>
        <w:rPr>
          <w:rFonts w:ascii="Times New Roman" w:hAnsi="Times New Roman"/>
          <w:b/>
          <w:color w:val="auto"/>
          <w:szCs w:val="26"/>
        </w:rPr>
        <w:t>t</w:t>
      </w:r>
    </w:p>
    <w:p w14:paraId="0C217C9C" w14:textId="38B7B6CB" w:rsidR="006861EB" w:rsidRPr="006C31DB" w:rsidRDefault="00AD33E6" w:rsidP="00DF763D">
      <w:pPr>
        <w:ind w:left="560" w:firstLine="0"/>
        <w:rPr>
          <w:rFonts w:ascii="Times New Roman" w:hAnsi="Times New Roman"/>
          <w:color w:val="auto"/>
          <w:szCs w:val="26"/>
        </w:rPr>
      </w:pPr>
      <w:r w:rsidRPr="006C31DB">
        <w:rPr>
          <w:rFonts w:ascii="Times New Roman" w:hAnsi="Times New Roman"/>
          <w:color w:val="auto"/>
          <w:szCs w:val="26"/>
        </w:rPr>
        <w:t>Tehtäväjoukko 1.</w:t>
      </w:r>
    </w:p>
    <w:tbl>
      <w:tblPr>
        <w:tblStyle w:val="TaulukkoRuudukko"/>
        <w:tblW w:w="8215" w:type="dxa"/>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7EC6EB1B" w14:textId="77777777" w:rsidTr="00DF763D">
        <w:tc>
          <w:tcPr>
            <w:tcW w:w="8215" w:type="dxa"/>
          </w:tcPr>
          <w:p w14:paraId="012836B2" w14:textId="10BD5F41"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Australia.</w:t>
            </w:r>
          </w:p>
        </w:tc>
      </w:tr>
      <w:tr w:rsidR="006C31DB" w:rsidRPr="006861EB" w14:paraId="2A4B6AE3" w14:textId="77777777" w:rsidTr="00DF763D">
        <w:tc>
          <w:tcPr>
            <w:tcW w:w="8215" w:type="dxa"/>
          </w:tcPr>
          <w:p w14:paraId="30B1A674" w14:textId="224EC81C"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Meksiko.</w:t>
            </w:r>
          </w:p>
        </w:tc>
      </w:tr>
      <w:tr w:rsidR="006C31DB" w:rsidRPr="006861EB" w14:paraId="282346F5" w14:textId="77777777" w:rsidTr="00DF763D">
        <w:tc>
          <w:tcPr>
            <w:tcW w:w="8215" w:type="dxa"/>
          </w:tcPr>
          <w:p w14:paraId="3F25CC81" w14:textId="6C65F387"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Suomi.</w:t>
            </w:r>
          </w:p>
        </w:tc>
      </w:tr>
      <w:tr w:rsidR="006C31DB" w:rsidRPr="006861EB" w14:paraId="02311D83" w14:textId="77777777" w:rsidTr="00DF763D">
        <w:tc>
          <w:tcPr>
            <w:tcW w:w="8215" w:type="dxa"/>
          </w:tcPr>
          <w:p w14:paraId="57FF8F81" w14:textId="4544CE3A"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on lähetetty yli 10 Twitter-viestiä.</w:t>
            </w:r>
          </w:p>
        </w:tc>
      </w:tr>
      <w:tr w:rsidR="006C31DB" w:rsidRPr="006861EB" w14:paraId="487FB86C" w14:textId="77777777" w:rsidTr="00DF763D">
        <w:tc>
          <w:tcPr>
            <w:tcW w:w="8215" w:type="dxa"/>
          </w:tcPr>
          <w:p w14:paraId="7E02B251" w14:textId="0538E0B8"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ei ole lähetetty yhtäkään Twitter-viestiä.</w:t>
            </w:r>
          </w:p>
        </w:tc>
      </w:tr>
    </w:tbl>
    <w:p w14:paraId="7BB62BAF" w14:textId="77777777" w:rsidR="006861EB" w:rsidRDefault="006861EB" w:rsidP="00DF763D">
      <w:pPr>
        <w:ind w:left="560" w:firstLine="0"/>
        <w:rPr>
          <w:rFonts w:ascii="Times New Roman" w:hAnsi="Times New Roman"/>
        </w:rPr>
      </w:pPr>
    </w:p>
    <w:p w14:paraId="2DAFE3AA" w14:textId="7AEC5C77" w:rsidR="006861EB" w:rsidRPr="006C31DB" w:rsidRDefault="00AD33E6" w:rsidP="00DF763D">
      <w:pPr>
        <w:ind w:left="560" w:firstLine="0"/>
        <w:rPr>
          <w:rFonts w:ascii="Times New Roman" w:hAnsi="Times New Roman"/>
          <w:color w:val="auto"/>
          <w:szCs w:val="26"/>
        </w:rPr>
      </w:pPr>
      <w:r w:rsidRPr="006C31DB">
        <w:rPr>
          <w:rFonts w:ascii="Times New Roman" w:hAnsi="Times New Roman"/>
          <w:color w:val="auto"/>
          <w:szCs w:val="26"/>
        </w:rPr>
        <w:t xml:space="preserve">Tehtäväjoukko 2. </w:t>
      </w:r>
    </w:p>
    <w:tbl>
      <w:tblPr>
        <w:tblStyle w:val="TaulukkoRuudukko"/>
        <w:tblW w:w="8215" w:type="dxa"/>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54A6EADC" w14:textId="77777777" w:rsidTr="00DF763D">
        <w:tc>
          <w:tcPr>
            <w:tcW w:w="8215" w:type="dxa"/>
          </w:tcPr>
          <w:p w14:paraId="45FB4C32" w14:textId="520198C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Kiina.</w:t>
            </w:r>
          </w:p>
        </w:tc>
      </w:tr>
      <w:tr w:rsidR="006C31DB" w:rsidRPr="006C31DB" w14:paraId="02858EE3" w14:textId="77777777" w:rsidTr="00DF763D">
        <w:tc>
          <w:tcPr>
            <w:tcW w:w="8215" w:type="dxa"/>
          </w:tcPr>
          <w:p w14:paraId="133F6800" w14:textId="48B2127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Saksa.</w:t>
            </w:r>
          </w:p>
        </w:tc>
      </w:tr>
      <w:tr w:rsidR="006C31DB" w:rsidRPr="006C31DB" w14:paraId="7F033080" w14:textId="77777777" w:rsidTr="00DF763D">
        <w:tc>
          <w:tcPr>
            <w:tcW w:w="8215" w:type="dxa"/>
          </w:tcPr>
          <w:p w14:paraId="700EB358" w14:textId="218F900A"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Yhdysvallat.</w:t>
            </w:r>
          </w:p>
        </w:tc>
      </w:tr>
      <w:tr w:rsidR="006C31DB" w:rsidRPr="006C31DB" w14:paraId="3709BAFA" w14:textId="77777777" w:rsidTr="00DF763D">
        <w:tc>
          <w:tcPr>
            <w:tcW w:w="8215" w:type="dxa"/>
          </w:tcPr>
          <w:p w14:paraId="60C31501" w14:textId="6C3F15BE"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Euroopasta jokin maa, josta on lähetetty yli 10 Twitter-viestiä.</w:t>
            </w:r>
          </w:p>
        </w:tc>
      </w:tr>
      <w:tr w:rsidR="006C31DB" w:rsidRPr="006C31DB" w14:paraId="2BB5C75E" w14:textId="77777777" w:rsidTr="00DF763D">
        <w:tc>
          <w:tcPr>
            <w:tcW w:w="8215" w:type="dxa"/>
          </w:tcPr>
          <w:p w14:paraId="20D1CD18" w14:textId="59D4CF75"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Afrikasta jokin maa, josta ei ole lähetetty yhtäkään Twitter-viestiä.</w:t>
            </w:r>
          </w:p>
        </w:tc>
      </w:tr>
    </w:tbl>
    <w:p w14:paraId="58A42F73" w14:textId="77777777" w:rsidR="00D87055" w:rsidRDefault="00D87055" w:rsidP="00DF763D">
      <w:pPr>
        <w:ind w:left="560" w:firstLine="0"/>
      </w:pPr>
    </w:p>
    <w:p w14:paraId="2DBD301C" w14:textId="728BBE3C" w:rsidR="00D87055" w:rsidRPr="00DF763D" w:rsidRDefault="00D87055" w:rsidP="00DF763D">
      <w:pPr>
        <w:ind w:left="560" w:firstLine="0"/>
        <w:rPr>
          <w:rFonts w:ascii="Times New Roman" w:hAnsi="Times New Roman"/>
          <w:b/>
        </w:rPr>
      </w:pPr>
      <w:r w:rsidRPr="00D87055">
        <w:rPr>
          <w:rFonts w:ascii="Times New Roman" w:hAnsi="Times New Roman"/>
          <w:b/>
        </w:rPr>
        <w:t>Diagrammidemojen te</w:t>
      </w:r>
      <w:r w:rsidR="00DF763D">
        <w:rPr>
          <w:rFonts w:ascii="Times New Roman" w:hAnsi="Times New Roman"/>
          <w:b/>
        </w:rPr>
        <w:t>htävät</w:t>
      </w:r>
    </w:p>
    <w:p w14:paraId="0AD33117" w14:textId="5683CD62" w:rsidR="006861EB" w:rsidRPr="006C31DB" w:rsidRDefault="006861EB" w:rsidP="00DF763D">
      <w:pPr>
        <w:ind w:left="560" w:firstLine="0"/>
        <w:rPr>
          <w:rFonts w:ascii="Times New Roman" w:hAnsi="Times New Roman"/>
          <w:color w:val="auto"/>
          <w:szCs w:val="26"/>
        </w:rPr>
      </w:pPr>
      <w:r w:rsidRPr="006C31DB">
        <w:rPr>
          <w:rFonts w:ascii="Times New Roman" w:hAnsi="Times New Roman"/>
          <w:color w:val="auto"/>
          <w:szCs w:val="26"/>
        </w:rPr>
        <w:t>Tehtäväjoukko 1.</w:t>
      </w:r>
      <w:r w:rsidR="00594811" w:rsidRPr="006C31DB">
        <w:rPr>
          <w:rFonts w:ascii="Times New Roman" w:hAnsi="Times New Roman"/>
          <w:color w:val="auto"/>
          <w:szCs w:val="26"/>
        </w:rPr>
        <w:t xml:space="preserve"> Pylväsdiagrammi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42225D39" w14:textId="77777777" w:rsidTr="00DF763D">
        <w:tc>
          <w:tcPr>
            <w:tcW w:w="8215" w:type="dxa"/>
          </w:tcPr>
          <w:p w14:paraId="2D918183" w14:textId="40C9D547" w:rsidR="006C31DB" w:rsidRPr="006C31DB" w:rsidRDefault="006F0613" w:rsidP="006C31DB">
            <w:pPr>
              <w:pStyle w:val="Luettelokappale"/>
              <w:numPr>
                <w:ilvl w:val="0"/>
                <w:numId w:val="24"/>
              </w:numPr>
              <w:rPr>
                <w:rFonts w:ascii="Times New Roman" w:hAnsi="Times New Roman"/>
                <w:i/>
              </w:rPr>
            </w:pPr>
            <w:r>
              <w:rPr>
                <w:rFonts w:ascii="Times New Roman" w:hAnsi="Times New Roman"/>
                <w:i/>
              </w:rPr>
              <w:t>Mikä on auton 6</w:t>
            </w:r>
            <w:r w:rsidR="006C31DB" w:rsidRPr="006C31DB">
              <w:rPr>
                <w:rFonts w:ascii="Times New Roman" w:hAnsi="Times New Roman"/>
                <w:i/>
              </w:rPr>
              <w:t>. turvaluokitus?</w:t>
            </w:r>
          </w:p>
        </w:tc>
      </w:tr>
      <w:tr w:rsidR="006C31DB" w:rsidRPr="006861EB" w14:paraId="53ACF2BA" w14:textId="77777777" w:rsidTr="00DF763D">
        <w:tc>
          <w:tcPr>
            <w:tcW w:w="8215" w:type="dxa"/>
          </w:tcPr>
          <w:p w14:paraId="4FC1AA3E" w14:textId="111B0D38" w:rsidR="006C31DB" w:rsidRPr="006C31DB" w:rsidRDefault="006C31DB" w:rsidP="006C31DB">
            <w:pPr>
              <w:pStyle w:val="Luettelokappale"/>
              <w:numPr>
                <w:ilvl w:val="0"/>
                <w:numId w:val="24"/>
              </w:numPr>
              <w:rPr>
                <w:rFonts w:ascii="Times New Roman" w:hAnsi="Times New Roman"/>
                <w:i/>
              </w:rPr>
            </w:pPr>
            <w:r w:rsidRPr="006C31DB">
              <w:rPr>
                <w:rFonts w:ascii="Times New Roman" w:hAnsi="Times New Roman"/>
                <w:i/>
              </w:rPr>
              <w:t>Miten auton 5. ominaisuudet mielestäsi suhteutuvat muiden diagrammissa olevien autojen ominaisuuksiin?</w:t>
            </w:r>
          </w:p>
        </w:tc>
      </w:tr>
      <w:tr w:rsidR="006C31DB" w:rsidRPr="006861EB" w14:paraId="675D14DF" w14:textId="77777777" w:rsidTr="00DF763D">
        <w:tc>
          <w:tcPr>
            <w:tcW w:w="8215" w:type="dxa"/>
          </w:tcPr>
          <w:p w14:paraId="726D54DA" w14:textId="0C2CDD21" w:rsidR="006C31DB" w:rsidRPr="006C31DB" w:rsidRDefault="006C31DB" w:rsidP="00B07162">
            <w:pPr>
              <w:pStyle w:val="Luettelokappale"/>
              <w:numPr>
                <w:ilvl w:val="0"/>
                <w:numId w:val="24"/>
              </w:numPr>
              <w:rPr>
                <w:rFonts w:ascii="Times New Roman" w:hAnsi="Times New Roman"/>
                <w:i/>
              </w:rPr>
            </w:pPr>
            <w:r w:rsidRPr="006C31DB">
              <w:rPr>
                <w:rFonts w:ascii="Times New Roman" w:hAnsi="Times New Roman"/>
                <w:i/>
              </w:rPr>
              <w:t xml:space="preserve">Miten </w:t>
            </w:r>
            <w:r w:rsidR="00B07162">
              <w:rPr>
                <w:rFonts w:ascii="Times New Roman" w:hAnsi="Times New Roman"/>
                <w:i/>
              </w:rPr>
              <w:t>kuvailisit</w:t>
            </w:r>
            <w:r w:rsidRPr="006C31DB">
              <w:rPr>
                <w:rFonts w:ascii="Times New Roman" w:hAnsi="Times New Roman"/>
                <w:i/>
              </w:rPr>
              <w:t xml:space="preserve"> auton 3. ominaisuuksia?</w:t>
            </w:r>
          </w:p>
        </w:tc>
      </w:tr>
    </w:tbl>
    <w:p w14:paraId="44164043" w14:textId="77777777" w:rsidR="004D7B38" w:rsidRPr="006C31DB" w:rsidRDefault="004D7B38" w:rsidP="00DF763D">
      <w:pPr>
        <w:ind w:left="560" w:firstLine="0"/>
        <w:rPr>
          <w:rFonts w:ascii="Times New Roman" w:hAnsi="Times New Roman"/>
          <w:color w:val="auto"/>
          <w:szCs w:val="26"/>
        </w:rPr>
      </w:pPr>
    </w:p>
    <w:p w14:paraId="6976F5E8" w14:textId="050F026E" w:rsidR="006861EB" w:rsidRPr="006C31DB" w:rsidRDefault="00594811" w:rsidP="00DF763D">
      <w:pPr>
        <w:ind w:left="560" w:firstLine="0"/>
        <w:rPr>
          <w:rFonts w:ascii="Times New Roman" w:hAnsi="Times New Roman"/>
          <w:color w:val="auto"/>
          <w:szCs w:val="26"/>
        </w:rPr>
      </w:pPr>
      <w:r w:rsidRPr="006C31DB">
        <w:rPr>
          <w:rFonts w:ascii="Times New Roman" w:hAnsi="Times New Roman"/>
          <w:color w:val="auto"/>
          <w:szCs w:val="26"/>
        </w:rPr>
        <w:t>Tehtäväjoukko 1. Graafi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DF4A5B1" w14:textId="77777777" w:rsidTr="00DF763D">
        <w:tc>
          <w:tcPr>
            <w:tcW w:w="8215" w:type="dxa"/>
          </w:tcPr>
          <w:p w14:paraId="50EFE36D" w14:textId="0079EE7B"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Mikä tieto graafissa on merkittävin tai suurin?</w:t>
            </w:r>
          </w:p>
        </w:tc>
      </w:tr>
      <w:tr w:rsidR="006C31DB" w:rsidRPr="006C31DB" w14:paraId="5B50D9C2" w14:textId="77777777" w:rsidTr="00DF763D">
        <w:tc>
          <w:tcPr>
            <w:tcW w:w="8215" w:type="dxa"/>
          </w:tcPr>
          <w:p w14:paraId="089BC7E9" w14:textId="0B5CC18D"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Minkä tiedon painoarvo kasvaa?</w:t>
            </w:r>
          </w:p>
        </w:tc>
      </w:tr>
      <w:tr w:rsidR="006C31DB" w:rsidRPr="006C31DB" w14:paraId="4952C7A3" w14:textId="77777777" w:rsidTr="00DF763D">
        <w:tc>
          <w:tcPr>
            <w:tcW w:w="8215" w:type="dxa"/>
          </w:tcPr>
          <w:p w14:paraId="7F35ADA0" w14:textId="543B6D7C"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Onko graafin tiedon muutoksessa mielestäsi havaittavissa jotakin trendiä tai kaavaa?</w:t>
            </w:r>
          </w:p>
        </w:tc>
      </w:tr>
    </w:tbl>
    <w:p w14:paraId="0DCE0723" w14:textId="77777777" w:rsidR="006861EB" w:rsidRDefault="006861EB" w:rsidP="00DF763D">
      <w:pPr>
        <w:ind w:left="560" w:firstLine="0"/>
        <w:rPr>
          <w:rFonts w:ascii="Times New Roman" w:hAnsi="Times New Roman"/>
          <w:b/>
          <w:color w:val="auto"/>
          <w:szCs w:val="26"/>
        </w:rPr>
      </w:pPr>
    </w:p>
    <w:p w14:paraId="7560C698" w14:textId="72957D69" w:rsidR="00594811" w:rsidRPr="006C31DB" w:rsidRDefault="00594811" w:rsidP="00DF763D">
      <w:pPr>
        <w:ind w:left="560" w:firstLine="0"/>
        <w:rPr>
          <w:rFonts w:ascii="Times New Roman" w:hAnsi="Times New Roman"/>
          <w:color w:val="auto"/>
          <w:szCs w:val="26"/>
        </w:rPr>
      </w:pPr>
      <w:r w:rsidRPr="006C31DB">
        <w:rPr>
          <w:rFonts w:ascii="Times New Roman" w:hAnsi="Times New Roman"/>
          <w:color w:val="auto"/>
          <w:szCs w:val="26"/>
        </w:rPr>
        <w:t>Tehtäväjoukko 2. Pylväsdiagrammi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39C3AF82" w14:textId="77777777" w:rsidTr="00DF763D">
        <w:tc>
          <w:tcPr>
            <w:tcW w:w="8215" w:type="dxa"/>
          </w:tcPr>
          <w:p w14:paraId="1AE40C97" w14:textId="63B3450C"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Mikä henkilön henkilön 2 paino on?</w:t>
            </w:r>
          </w:p>
        </w:tc>
      </w:tr>
      <w:tr w:rsidR="006C31DB" w:rsidRPr="006861EB" w14:paraId="0689A309" w14:textId="77777777" w:rsidTr="00DF763D">
        <w:tc>
          <w:tcPr>
            <w:tcW w:w="8215" w:type="dxa"/>
          </w:tcPr>
          <w:p w14:paraId="250D33D1" w14:textId="3DB937C7"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lastRenderedPageBreak/>
              <w:t>Miten kuvailisit henkilö 1 terveydentilaa annetun tiedon pohjalta?</w:t>
            </w:r>
          </w:p>
        </w:tc>
      </w:tr>
      <w:tr w:rsidR="006C31DB" w:rsidRPr="006861EB" w14:paraId="5D790ED9" w14:textId="77777777" w:rsidTr="00DF763D">
        <w:tc>
          <w:tcPr>
            <w:tcW w:w="8215" w:type="dxa"/>
          </w:tcPr>
          <w:p w14:paraId="5F65BFB9" w14:textId="059DB286"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Miten henkilön 2 terveydentila mielestäsi suhteutuu muihin diagrammissa oleviin henkilöihin?</w:t>
            </w:r>
          </w:p>
        </w:tc>
      </w:tr>
    </w:tbl>
    <w:p w14:paraId="24AC2169" w14:textId="77777777" w:rsidR="004D7B38" w:rsidRDefault="004D7B38" w:rsidP="00DF763D">
      <w:pPr>
        <w:ind w:left="560" w:firstLine="0"/>
        <w:rPr>
          <w:rFonts w:ascii="Times New Roman" w:hAnsi="Times New Roman"/>
          <w:b/>
          <w:color w:val="auto"/>
          <w:szCs w:val="26"/>
        </w:rPr>
      </w:pPr>
    </w:p>
    <w:p w14:paraId="083B713A" w14:textId="4F544214" w:rsidR="00594811" w:rsidRPr="006C31DB" w:rsidRDefault="00594811" w:rsidP="00DF763D">
      <w:pPr>
        <w:ind w:left="560" w:firstLine="0"/>
        <w:rPr>
          <w:rFonts w:ascii="Times New Roman" w:hAnsi="Times New Roman"/>
          <w:color w:val="auto"/>
          <w:szCs w:val="26"/>
        </w:rPr>
      </w:pPr>
      <w:r w:rsidRPr="006C31DB">
        <w:rPr>
          <w:rFonts w:ascii="Times New Roman" w:hAnsi="Times New Roman"/>
          <w:color w:val="auto"/>
          <w:szCs w:val="26"/>
        </w:rPr>
        <w:t>Tehtäväjoukko 2. Graafi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48A79B6" w14:textId="77777777" w:rsidTr="00DF763D">
        <w:tc>
          <w:tcPr>
            <w:tcW w:w="8215" w:type="dxa"/>
          </w:tcPr>
          <w:p w14:paraId="49531CF3" w14:textId="00693162"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Minkä tiedon painoarvo graafissa laskee?</w:t>
            </w:r>
          </w:p>
        </w:tc>
      </w:tr>
      <w:tr w:rsidR="006C31DB" w:rsidRPr="006C31DB" w14:paraId="5B5AF624" w14:textId="77777777" w:rsidTr="00DF763D">
        <w:tc>
          <w:tcPr>
            <w:tcW w:w="8215" w:type="dxa"/>
          </w:tcPr>
          <w:p w14:paraId="0AE3AC70" w14:textId="55B3D808"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Mikä tieto graafissa on merkityksettömin tai pienin?</w:t>
            </w:r>
          </w:p>
        </w:tc>
      </w:tr>
      <w:tr w:rsidR="006C31DB" w:rsidRPr="006C31DB" w14:paraId="5A666EF2" w14:textId="77777777" w:rsidTr="00DF763D">
        <w:trPr>
          <w:trHeight w:val="733"/>
        </w:trPr>
        <w:tc>
          <w:tcPr>
            <w:tcW w:w="8215" w:type="dxa"/>
          </w:tcPr>
          <w:p w14:paraId="11613CCE" w14:textId="44EA67C7"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Onko graafin tiedon muutoksessa mielestäsi havaittavissa jotakin trendiä tai kaavaa?</w:t>
            </w:r>
          </w:p>
        </w:tc>
      </w:tr>
    </w:tbl>
    <w:p w14:paraId="3D1C8683" w14:textId="77777777" w:rsidR="00410130" w:rsidRDefault="00410130" w:rsidP="000F1608">
      <w:pPr>
        <w:spacing w:line="360" w:lineRule="auto"/>
        <w:ind w:firstLine="0"/>
        <w:rPr>
          <w:rFonts w:ascii="Times New Roman" w:hAnsi="Times New Roman"/>
        </w:rPr>
      </w:pPr>
    </w:p>
    <w:p w14:paraId="3F72BCDD" w14:textId="473E53AA" w:rsidR="000F1608" w:rsidRPr="00806518" w:rsidRDefault="000F1608" w:rsidP="000F1608">
      <w:pPr>
        <w:spacing w:line="360" w:lineRule="auto"/>
        <w:ind w:firstLine="0"/>
        <w:rPr>
          <w:rFonts w:ascii="Times New Roman" w:hAnsi="Times New Roman"/>
        </w:rPr>
      </w:pPr>
      <w:r>
        <w:rPr>
          <w:rFonts w:ascii="Times New Roman" w:hAnsi="Times New Roman"/>
        </w:rPr>
        <w:t xml:space="preserve">Käyttäjätestin koko prosessi ja sen eri vaiheet on tarkemmin esitetty Kaaviossa 1, jossa esitettyjen kysymys- ja tehtäväjoukkojen järjestys on yhä tarkemmin kuvattu tutkimuksen mahdollista toistamista varten. </w:t>
      </w:r>
    </w:p>
    <w:p w14:paraId="31E3EEC7" w14:textId="77777777" w:rsidR="0084798B" w:rsidRDefault="0084798B" w:rsidP="0045222A">
      <w:pPr>
        <w:spacing w:line="360" w:lineRule="auto"/>
        <w:ind w:firstLine="0"/>
        <w:rPr>
          <w:rFonts w:ascii="Times New Roman" w:hAnsi="Times New Roman"/>
        </w:rPr>
      </w:pPr>
    </w:p>
    <w:p w14:paraId="1C04829E" w14:textId="57309381" w:rsidR="00DF763D" w:rsidRDefault="00303C10" w:rsidP="007311AD">
      <w:pPr>
        <w:pStyle w:val="otsikko22"/>
        <w:spacing w:line="360" w:lineRule="auto"/>
      </w:pPr>
      <w:bookmarkStart w:id="348" w:name="_Toc510974510"/>
      <w:r>
        <w:t>6.2 Tulokset</w:t>
      </w:r>
      <w:bookmarkEnd w:id="348"/>
    </w:p>
    <w:p w14:paraId="1BB20B91" w14:textId="2F1410C3" w:rsidR="00303C10" w:rsidRDefault="00303C10" w:rsidP="007311AD">
      <w:pPr>
        <w:spacing w:line="360" w:lineRule="auto"/>
        <w:ind w:firstLine="0"/>
        <w:rPr>
          <w:rFonts w:ascii="Times New Roman" w:hAnsi="Times New Roman"/>
        </w:rPr>
      </w:pPr>
      <w:r w:rsidRPr="00034C76">
        <w:rPr>
          <w:rFonts w:ascii="Times New Roman" w:hAnsi="Times New Roman"/>
        </w:rPr>
        <w:t xml:space="preserve">Käyttäjätutkimus suoritettiin suunnitelman mukaisesti kymmenelle koehenkilölle. Testiin osallistujista kuusi oli miehiä ja neljä naisia. Osallistujia voidaan yleisesti kuvata nuoriksi aikuisiksi iän vaihteluvälin ollessa 18 – 39 vuotta. Testin osallistujista viisi kertoi omaavansa aikaisempaa kokemusta virtuaalitodellisuuden käyttöön liittyen. </w:t>
      </w:r>
      <w:r w:rsidR="003C4F00">
        <w:rPr>
          <w:rFonts w:ascii="Times New Roman" w:hAnsi="Times New Roman"/>
        </w:rPr>
        <w:t xml:space="preserve">Aikaisempien virtuaalisten kokemusten </w:t>
      </w:r>
      <w:r w:rsidR="00FC385A" w:rsidRPr="00034C76">
        <w:rPr>
          <w:rFonts w:ascii="Times New Roman" w:hAnsi="Times New Roman"/>
        </w:rPr>
        <w:t xml:space="preserve">selvityksen pohjalta, yhtäkään osallistujaa ei kuitenkaan voida kategorisoida erityisen kokeneeksi </w:t>
      </w:r>
      <w:r w:rsidR="003C4F00">
        <w:rPr>
          <w:rFonts w:ascii="Times New Roman" w:hAnsi="Times New Roman"/>
        </w:rPr>
        <w:t xml:space="preserve">virtuaalitodellisuuden </w:t>
      </w:r>
      <w:r w:rsidR="00500D60">
        <w:rPr>
          <w:rFonts w:ascii="Times New Roman" w:hAnsi="Times New Roman"/>
        </w:rPr>
        <w:t>käytön</w:t>
      </w:r>
      <w:r w:rsidR="003C4F00">
        <w:rPr>
          <w:rFonts w:ascii="Times New Roman" w:hAnsi="Times New Roman"/>
        </w:rPr>
        <w:t xml:space="preserve"> osalta</w:t>
      </w:r>
      <w:r w:rsidR="00FC385A" w:rsidRPr="00034C76">
        <w:rPr>
          <w:rFonts w:ascii="Times New Roman" w:hAnsi="Times New Roman"/>
        </w:rPr>
        <w:t>.</w:t>
      </w:r>
      <w:r w:rsidR="00167EAD">
        <w:rPr>
          <w:rFonts w:ascii="Times New Roman" w:hAnsi="Times New Roman"/>
        </w:rPr>
        <w:t xml:space="preserve"> Vähäisten virtuaalitodellisuuteen pohjautuvien kokemusten</w:t>
      </w:r>
      <w:r w:rsidR="00770EC5">
        <w:rPr>
          <w:rFonts w:ascii="Times New Roman" w:hAnsi="Times New Roman"/>
        </w:rPr>
        <w:t xml:space="preserve"> vaikuttamattomuus huomattiin myös käyttäjätutkimuksen tietoja analysoitaessa. Aikaisemmalla kokemuksella tai osallistujan demograafisilla tiedoilla, ikä ja sukupuoli, ei ollut vaikutusta eri osioiden tulosten pisteyttämisessä. Tästä syystä osallistujiin liittyviä tekijöitä ei enää huomioida tulosten läpikäynnin tulevissa osioissa, vaan arvioista käytetään laskettuja kokonaiskeskiarvoja ja käyttäjien esittämät kommentit esitetään irrallisena osallistujan tiedoista. Tarkemmat käyttäjätutkimukseen annetut vastaukset ja arviot on esitetty osallistujakohtaisesti </w:t>
      </w:r>
      <w:r w:rsidR="00D93D84">
        <w:rPr>
          <w:rFonts w:ascii="Times New Roman" w:hAnsi="Times New Roman"/>
        </w:rPr>
        <w:t>tutkimuksen Liitteet – osiossa.</w:t>
      </w:r>
    </w:p>
    <w:p w14:paraId="50C0C0E1" w14:textId="43C3B5E7" w:rsidR="006E568A" w:rsidRDefault="00D93D84" w:rsidP="006E568A">
      <w:pPr>
        <w:spacing w:line="360" w:lineRule="auto"/>
        <w:ind w:firstLine="0"/>
        <w:rPr>
          <w:rFonts w:ascii="Times New Roman" w:hAnsi="Times New Roman"/>
        </w:rPr>
      </w:pPr>
      <w:r>
        <w:rPr>
          <w:rFonts w:ascii="Times New Roman" w:hAnsi="Times New Roman"/>
        </w:rPr>
        <w:tab/>
        <w:t xml:space="preserve">Seuraavaksi tutkimustulosten analysoinnissa käydään demo-osiokohtaisesti osallistujien arviot sekä vastaukset lävitse. Tämän jälkeen kappaleessa 6.2.2 käydään </w:t>
      </w:r>
      <w:r w:rsidR="007A5FDB">
        <w:rPr>
          <w:rFonts w:ascii="Times New Roman" w:hAnsi="Times New Roman"/>
        </w:rPr>
        <w:t>vielä lävitse käyttäjätutkimusten lopuksi esitettyjen koostavien kysymysten vastaukset</w:t>
      </w:r>
      <w:r w:rsidR="00655CDF">
        <w:rPr>
          <w:rFonts w:ascii="Times New Roman" w:hAnsi="Times New Roman"/>
        </w:rPr>
        <w:t xml:space="preserve"> ja esitetään pohdintoja vastausten taustoista.</w:t>
      </w:r>
      <w:bookmarkStart w:id="349" w:name="_Toc510974511"/>
    </w:p>
    <w:p w14:paraId="62A9DAB9" w14:textId="77777777" w:rsidR="006E568A" w:rsidRDefault="006E568A" w:rsidP="006E568A">
      <w:pPr>
        <w:spacing w:line="360" w:lineRule="auto"/>
        <w:ind w:firstLine="0"/>
        <w:rPr>
          <w:rFonts w:ascii="Times New Roman" w:hAnsi="Times New Roman"/>
        </w:rPr>
      </w:pPr>
    </w:p>
    <w:p w14:paraId="6418271F" w14:textId="77777777" w:rsidR="006E568A" w:rsidRPr="006E568A" w:rsidRDefault="006E568A" w:rsidP="006E568A">
      <w:pPr>
        <w:spacing w:line="360" w:lineRule="auto"/>
        <w:ind w:firstLine="0"/>
        <w:rPr>
          <w:rFonts w:ascii="Times New Roman" w:hAnsi="Times New Roman"/>
        </w:rPr>
      </w:pPr>
    </w:p>
    <w:p w14:paraId="658EFF29" w14:textId="2A01CB76" w:rsidR="00604675" w:rsidRDefault="00604675" w:rsidP="00303C10">
      <w:pPr>
        <w:pStyle w:val="otsikko22"/>
      </w:pPr>
      <w:r w:rsidRPr="00034C76">
        <w:lastRenderedPageBreak/>
        <w:t>6.2.1</w:t>
      </w:r>
      <w:r w:rsidR="00034C76" w:rsidRPr="00034C76">
        <w:t xml:space="preserve"> Osioiden käyttökokemuksen arviot</w:t>
      </w:r>
      <w:bookmarkEnd w:id="349"/>
    </w:p>
    <w:p w14:paraId="3853B5D9" w14:textId="6AB30E7F" w:rsidR="004C5BA3" w:rsidRPr="004C5BA3" w:rsidRDefault="004C5BA3" w:rsidP="004C5BA3">
      <w:pPr>
        <w:spacing w:line="360" w:lineRule="auto"/>
        <w:rPr>
          <w:rFonts w:ascii="Times New Roman" w:hAnsi="Times New Roman"/>
        </w:rPr>
      </w:pPr>
    </w:p>
    <w:tbl>
      <w:tblPr>
        <w:tblW w:w="7660" w:type="dxa"/>
        <w:jc w:val="center"/>
        <w:tblCellMar>
          <w:left w:w="70" w:type="dxa"/>
          <w:right w:w="70" w:type="dxa"/>
        </w:tblCellMar>
        <w:tblLook w:val="04A0" w:firstRow="1" w:lastRow="0" w:firstColumn="1" w:lastColumn="0" w:noHBand="0" w:noVBand="1"/>
      </w:tblPr>
      <w:tblGrid>
        <w:gridCol w:w="1960"/>
        <w:gridCol w:w="1600"/>
        <w:gridCol w:w="2060"/>
        <w:gridCol w:w="2040"/>
      </w:tblGrid>
      <w:tr w:rsidR="00E03200" w:rsidRPr="00E03200" w14:paraId="4B7EB13A" w14:textId="77777777" w:rsidTr="00E03200">
        <w:trPr>
          <w:trHeight w:val="288"/>
          <w:jc w:val="center"/>
        </w:trPr>
        <w:tc>
          <w:tcPr>
            <w:tcW w:w="1960" w:type="dxa"/>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60A0EC1C"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Testi</w:t>
            </w:r>
          </w:p>
        </w:tc>
        <w:tc>
          <w:tcPr>
            <w:tcW w:w="1600" w:type="dxa"/>
            <w:tcBorders>
              <w:top w:val="single" w:sz="4" w:space="0" w:color="auto"/>
              <w:left w:val="nil"/>
              <w:bottom w:val="single" w:sz="4" w:space="0" w:color="auto"/>
              <w:right w:val="single" w:sz="4" w:space="0" w:color="auto"/>
            </w:tcBorders>
            <w:shd w:val="clear" w:color="000000" w:fill="C5D9F1"/>
            <w:noWrap/>
            <w:vAlign w:val="center"/>
            <w:hideMark/>
          </w:tcPr>
          <w:p w14:paraId="188EE7A2"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Luonnollisuus</w:t>
            </w:r>
          </w:p>
        </w:tc>
        <w:tc>
          <w:tcPr>
            <w:tcW w:w="2060" w:type="dxa"/>
            <w:tcBorders>
              <w:top w:val="single" w:sz="4" w:space="0" w:color="auto"/>
              <w:left w:val="nil"/>
              <w:bottom w:val="single" w:sz="4" w:space="0" w:color="auto"/>
              <w:right w:val="single" w:sz="4" w:space="0" w:color="auto"/>
            </w:tcBorders>
            <w:shd w:val="clear" w:color="000000" w:fill="C5D9F1"/>
            <w:noWrap/>
            <w:vAlign w:val="center"/>
            <w:hideMark/>
          </w:tcPr>
          <w:p w14:paraId="3D58F630"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Miellyttävyys</w:t>
            </w:r>
          </w:p>
        </w:tc>
        <w:tc>
          <w:tcPr>
            <w:tcW w:w="2040" w:type="dxa"/>
            <w:tcBorders>
              <w:top w:val="single" w:sz="4" w:space="0" w:color="auto"/>
              <w:left w:val="nil"/>
              <w:bottom w:val="single" w:sz="4" w:space="0" w:color="auto"/>
              <w:right w:val="single" w:sz="4" w:space="0" w:color="auto"/>
            </w:tcBorders>
            <w:shd w:val="clear" w:color="000000" w:fill="C5D9F1"/>
            <w:noWrap/>
            <w:vAlign w:val="center"/>
            <w:hideMark/>
          </w:tcPr>
          <w:p w14:paraId="18E95C1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Tehokkuus</w:t>
            </w:r>
          </w:p>
        </w:tc>
      </w:tr>
      <w:tr w:rsidR="00E03200" w:rsidRPr="00E03200" w14:paraId="67C6FBFF"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5661D3DD" w14:textId="45ACE1E3" w:rsidR="00E03200" w:rsidRPr="00E03200" w:rsidRDefault="00E03200" w:rsidP="004F10C6">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 xml:space="preserve">VR </w:t>
            </w:r>
            <w:r w:rsidR="004F10C6">
              <w:rPr>
                <w:rFonts w:ascii="Calibri" w:hAnsi="Calibri"/>
                <w:color w:val="000000"/>
                <w:sz w:val="22"/>
                <w:szCs w:val="22"/>
                <w:lang w:eastAsia="fi-FI"/>
              </w:rPr>
              <w:t>Maapallo</w:t>
            </w:r>
          </w:p>
        </w:tc>
        <w:tc>
          <w:tcPr>
            <w:tcW w:w="1600" w:type="dxa"/>
            <w:tcBorders>
              <w:top w:val="nil"/>
              <w:left w:val="nil"/>
              <w:bottom w:val="single" w:sz="4" w:space="0" w:color="auto"/>
              <w:right w:val="single" w:sz="4" w:space="0" w:color="auto"/>
            </w:tcBorders>
            <w:shd w:val="clear" w:color="000000" w:fill="FDE9D9"/>
            <w:noWrap/>
            <w:vAlign w:val="center"/>
            <w:hideMark/>
          </w:tcPr>
          <w:p w14:paraId="02099E4E"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6,1</w:t>
            </w:r>
          </w:p>
        </w:tc>
        <w:tc>
          <w:tcPr>
            <w:tcW w:w="2060" w:type="dxa"/>
            <w:tcBorders>
              <w:top w:val="nil"/>
              <w:left w:val="nil"/>
              <w:bottom w:val="single" w:sz="4" w:space="0" w:color="auto"/>
              <w:right w:val="single" w:sz="4" w:space="0" w:color="auto"/>
            </w:tcBorders>
            <w:shd w:val="clear" w:color="000000" w:fill="FDE9D9"/>
            <w:noWrap/>
            <w:vAlign w:val="center"/>
            <w:hideMark/>
          </w:tcPr>
          <w:p w14:paraId="460AC1B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5,3</w:t>
            </w:r>
          </w:p>
        </w:tc>
        <w:tc>
          <w:tcPr>
            <w:tcW w:w="2040" w:type="dxa"/>
            <w:tcBorders>
              <w:top w:val="nil"/>
              <w:left w:val="nil"/>
              <w:bottom w:val="single" w:sz="4" w:space="0" w:color="auto"/>
              <w:right w:val="single" w:sz="4" w:space="0" w:color="auto"/>
            </w:tcBorders>
            <w:shd w:val="clear" w:color="000000" w:fill="FDE9D9"/>
            <w:noWrap/>
            <w:vAlign w:val="center"/>
            <w:hideMark/>
          </w:tcPr>
          <w:p w14:paraId="25B69035"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5,7</w:t>
            </w:r>
          </w:p>
        </w:tc>
      </w:tr>
      <w:tr w:rsidR="00E03200" w:rsidRPr="00E03200" w14:paraId="4D1F340D"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57BE4F0F" w14:textId="63135B14" w:rsidR="00E03200" w:rsidRPr="00E03200" w:rsidRDefault="004F10C6" w:rsidP="00E03200">
            <w:pPr>
              <w:suppressAutoHyphens w:val="0"/>
              <w:spacing w:line="240" w:lineRule="auto"/>
              <w:ind w:firstLine="0"/>
              <w:jc w:val="center"/>
              <w:rPr>
                <w:rFonts w:ascii="Calibri" w:hAnsi="Calibri"/>
                <w:color w:val="000000"/>
                <w:sz w:val="22"/>
                <w:szCs w:val="22"/>
                <w:lang w:eastAsia="fi-FI"/>
              </w:rPr>
            </w:pPr>
            <w:r>
              <w:rPr>
                <w:rFonts w:ascii="Calibri" w:hAnsi="Calibri"/>
                <w:color w:val="000000"/>
                <w:sz w:val="22"/>
                <w:szCs w:val="22"/>
                <w:lang w:eastAsia="fi-FI"/>
              </w:rPr>
              <w:t>WS Maapallo</w:t>
            </w:r>
          </w:p>
        </w:tc>
        <w:tc>
          <w:tcPr>
            <w:tcW w:w="1600" w:type="dxa"/>
            <w:tcBorders>
              <w:top w:val="nil"/>
              <w:left w:val="nil"/>
              <w:bottom w:val="single" w:sz="4" w:space="0" w:color="auto"/>
              <w:right w:val="single" w:sz="4" w:space="0" w:color="auto"/>
            </w:tcBorders>
            <w:shd w:val="clear" w:color="000000" w:fill="FDE9D9"/>
            <w:noWrap/>
            <w:vAlign w:val="center"/>
            <w:hideMark/>
          </w:tcPr>
          <w:p w14:paraId="3AEBE21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6,3</w:t>
            </w:r>
          </w:p>
        </w:tc>
        <w:tc>
          <w:tcPr>
            <w:tcW w:w="2060" w:type="dxa"/>
            <w:tcBorders>
              <w:top w:val="nil"/>
              <w:left w:val="nil"/>
              <w:bottom w:val="single" w:sz="4" w:space="0" w:color="auto"/>
              <w:right w:val="single" w:sz="4" w:space="0" w:color="auto"/>
            </w:tcBorders>
            <w:shd w:val="clear" w:color="000000" w:fill="FDE9D9"/>
            <w:noWrap/>
            <w:vAlign w:val="center"/>
            <w:hideMark/>
          </w:tcPr>
          <w:p w14:paraId="064D7EED"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w:t>
            </w:r>
          </w:p>
        </w:tc>
        <w:tc>
          <w:tcPr>
            <w:tcW w:w="2040" w:type="dxa"/>
            <w:tcBorders>
              <w:top w:val="nil"/>
              <w:left w:val="nil"/>
              <w:bottom w:val="single" w:sz="4" w:space="0" w:color="auto"/>
              <w:right w:val="single" w:sz="4" w:space="0" w:color="auto"/>
            </w:tcBorders>
            <w:shd w:val="clear" w:color="000000" w:fill="FDE9D9"/>
            <w:noWrap/>
            <w:vAlign w:val="center"/>
            <w:hideMark/>
          </w:tcPr>
          <w:p w14:paraId="660AF328"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5,5</w:t>
            </w:r>
          </w:p>
        </w:tc>
      </w:tr>
      <w:tr w:rsidR="00E03200" w:rsidRPr="00E03200" w14:paraId="1E07E622"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411CAD7D"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VR Pylväs</w:t>
            </w:r>
          </w:p>
        </w:tc>
        <w:tc>
          <w:tcPr>
            <w:tcW w:w="1600" w:type="dxa"/>
            <w:tcBorders>
              <w:top w:val="nil"/>
              <w:left w:val="nil"/>
              <w:bottom w:val="single" w:sz="4" w:space="0" w:color="auto"/>
              <w:right w:val="single" w:sz="4" w:space="0" w:color="auto"/>
            </w:tcBorders>
            <w:shd w:val="clear" w:color="000000" w:fill="FABF8F"/>
            <w:noWrap/>
            <w:vAlign w:val="center"/>
            <w:hideMark/>
          </w:tcPr>
          <w:p w14:paraId="04387B4A"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5,8</w:t>
            </w:r>
          </w:p>
        </w:tc>
        <w:tc>
          <w:tcPr>
            <w:tcW w:w="2060" w:type="dxa"/>
            <w:tcBorders>
              <w:top w:val="nil"/>
              <w:left w:val="nil"/>
              <w:bottom w:val="single" w:sz="4" w:space="0" w:color="auto"/>
              <w:right w:val="single" w:sz="4" w:space="0" w:color="auto"/>
            </w:tcBorders>
            <w:shd w:val="clear" w:color="000000" w:fill="FABF8F"/>
            <w:noWrap/>
            <w:vAlign w:val="center"/>
            <w:hideMark/>
          </w:tcPr>
          <w:p w14:paraId="05DE886C"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5,1</w:t>
            </w:r>
          </w:p>
        </w:tc>
        <w:tc>
          <w:tcPr>
            <w:tcW w:w="2040" w:type="dxa"/>
            <w:tcBorders>
              <w:top w:val="nil"/>
              <w:left w:val="nil"/>
              <w:bottom w:val="single" w:sz="4" w:space="0" w:color="auto"/>
              <w:right w:val="single" w:sz="4" w:space="0" w:color="auto"/>
            </w:tcBorders>
            <w:shd w:val="clear" w:color="000000" w:fill="FABF8F"/>
            <w:noWrap/>
            <w:vAlign w:val="center"/>
            <w:hideMark/>
          </w:tcPr>
          <w:p w14:paraId="45245619"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5,8</w:t>
            </w:r>
          </w:p>
        </w:tc>
      </w:tr>
      <w:tr w:rsidR="00E03200" w:rsidRPr="00E03200" w14:paraId="55F24B7F"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30147328"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WS Pylväs</w:t>
            </w:r>
          </w:p>
        </w:tc>
        <w:tc>
          <w:tcPr>
            <w:tcW w:w="1600" w:type="dxa"/>
            <w:tcBorders>
              <w:top w:val="nil"/>
              <w:left w:val="nil"/>
              <w:bottom w:val="single" w:sz="4" w:space="0" w:color="auto"/>
              <w:right w:val="single" w:sz="4" w:space="0" w:color="auto"/>
            </w:tcBorders>
            <w:shd w:val="clear" w:color="000000" w:fill="FABF8F"/>
            <w:noWrap/>
            <w:vAlign w:val="center"/>
            <w:hideMark/>
          </w:tcPr>
          <w:p w14:paraId="1B927FFA"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7,8</w:t>
            </w:r>
          </w:p>
        </w:tc>
        <w:tc>
          <w:tcPr>
            <w:tcW w:w="2060" w:type="dxa"/>
            <w:tcBorders>
              <w:top w:val="nil"/>
              <w:left w:val="nil"/>
              <w:bottom w:val="single" w:sz="4" w:space="0" w:color="auto"/>
              <w:right w:val="single" w:sz="4" w:space="0" w:color="auto"/>
            </w:tcBorders>
            <w:shd w:val="clear" w:color="000000" w:fill="FABF8F"/>
            <w:noWrap/>
            <w:vAlign w:val="center"/>
            <w:hideMark/>
          </w:tcPr>
          <w:p w14:paraId="5E44675F"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6,8</w:t>
            </w:r>
          </w:p>
        </w:tc>
        <w:tc>
          <w:tcPr>
            <w:tcW w:w="2040" w:type="dxa"/>
            <w:tcBorders>
              <w:top w:val="nil"/>
              <w:left w:val="nil"/>
              <w:bottom w:val="single" w:sz="4" w:space="0" w:color="auto"/>
              <w:right w:val="single" w:sz="4" w:space="0" w:color="auto"/>
            </w:tcBorders>
            <w:shd w:val="clear" w:color="000000" w:fill="FABF8F"/>
            <w:noWrap/>
            <w:vAlign w:val="center"/>
            <w:hideMark/>
          </w:tcPr>
          <w:p w14:paraId="013E814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7,1</w:t>
            </w:r>
          </w:p>
        </w:tc>
      </w:tr>
      <w:tr w:rsidR="00E03200" w:rsidRPr="00E03200" w14:paraId="7D4FF8E6"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4B4724A6" w14:textId="3E273F50" w:rsidR="00E03200" w:rsidRPr="00E03200" w:rsidRDefault="00E03200" w:rsidP="004F10C6">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 xml:space="preserve">VR </w:t>
            </w:r>
            <w:r w:rsidR="004F10C6">
              <w:rPr>
                <w:rFonts w:ascii="Calibri" w:hAnsi="Calibri"/>
                <w:color w:val="000000"/>
                <w:sz w:val="22"/>
                <w:szCs w:val="22"/>
                <w:lang w:eastAsia="fi-FI"/>
              </w:rPr>
              <w:t>Graafi</w:t>
            </w:r>
          </w:p>
        </w:tc>
        <w:tc>
          <w:tcPr>
            <w:tcW w:w="1600" w:type="dxa"/>
            <w:tcBorders>
              <w:top w:val="nil"/>
              <w:left w:val="nil"/>
              <w:bottom w:val="single" w:sz="4" w:space="0" w:color="auto"/>
              <w:right w:val="single" w:sz="4" w:space="0" w:color="auto"/>
            </w:tcBorders>
            <w:shd w:val="clear" w:color="000000" w:fill="B1A0C7"/>
            <w:noWrap/>
            <w:vAlign w:val="center"/>
            <w:hideMark/>
          </w:tcPr>
          <w:p w14:paraId="0355CDA0"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7,4</w:t>
            </w:r>
          </w:p>
        </w:tc>
        <w:tc>
          <w:tcPr>
            <w:tcW w:w="2060" w:type="dxa"/>
            <w:tcBorders>
              <w:top w:val="nil"/>
              <w:left w:val="nil"/>
              <w:bottom w:val="single" w:sz="4" w:space="0" w:color="auto"/>
              <w:right w:val="single" w:sz="4" w:space="0" w:color="auto"/>
            </w:tcBorders>
            <w:shd w:val="clear" w:color="000000" w:fill="B1A0C7"/>
            <w:noWrap/>
            <w:vAlign w:val="center"/>
            <w:hideMark/>
          </w:tcPr>
          <w:p w14:paraId="0DBE1406"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w:t>
            </w:r>
          </w:p>
        </w:tc>
        <w:tc>
          <w:tcPr>
            <w:tcW w:w="2040" w:type="dxa"/>
            <w:tcBorders>
              <w:top w:val="nil"/>
              <w:left w:val="nil"/>
              <w:bottom w:val="single" w:sz="4" w:space="0" w:color="auto"/>
              <w:right w:val="single" w:sz="4" w:space="0" w:color="auto"/>
            </w:tcBorders>
            <w:shd w:val="clear" w:color="000000" w:fill="B1A0C7"/>
            <w:noWrap/>
            <w:vAlign w:val="center"/>
            <w:hideMark/>
          </w:tcPr>
          <w:p w14:paraId="5012D3B0"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7,2</w:t>
            </w:r>
          </w:p>
        </w:tc>
      </w:tr>
      <w:tr w:rsidR="00E03200" w:rsidRPr="00E03200" w14:paraId="6A544163"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000C9A53" w14:textId="508149CE" w:rsidR="00E03200" w:rsidRPr="00E03200" w:rsidRDefault="00E03200" w:rsidP="004F10C6">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 xml:space="preserve">WS </w:t>
            </w:r>
            <w:r w:rsidR="004F10C6">
              <w:rPr>
                <w:rFonts w:ascii="Calibri" w:hAnsi="Calibri"/>
                <w:color w:val="000000"/>
                <w:sz w:val="22"/>
                <w:szCs w:val="22"/>
                <w:lang w:eastAsia="fi-FI"/>
              </w:rPr>
              <w:t>Graafi</w:t>
            </w:r>
          </w:p>
        </w:tc>
        <w:tc>
          <w:tcPr>
            <w:tcW w:w="1600" w:type="dxa"/>
            <w:tcBorders>
              <w:top w:val="nil"/>
              <w:left w:val="nil"/>
              <w:bottom w:val="single" w:sz="4" w:space="0" w:color="auto"/>
              <w:right w:val="single" w:sz="4" w:space="0" w:color="auto"/>
            </w:tcBorders>
            <w:shd w:val="clear" w:color="000000" w:fill="B1A0C7"/>
            <w:noWrap/>
            <w:vAlign w:val="center"/>
            <w:hideMark/>
          </w:tcPr>
          <w:p w14:paraId="7E8924E9"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7,4</w:t>
            </w:r>
          </w:p>
        </w:tc>
        <w:tc>
          <w:tcPr>
            <w:tcW w:w="2060" w:type="dxa"/>
            <w:tcBorders>
              <w:top w:val="nil"/>
              <w:left w:val="nil"/>
              <w:bottom w:val="single" w:sz="4" w:space="0" w:color="auto"/>
              <w:right w:val="single" w:sz="4" w:space="0" w:color="auto"/>
            </w:tcBorders>
            <w:shd w:val="clear" w:color="000000" w:fill="B1A0C7"/>
            <w:noWrap/>
            <w:vAlign w:val="center"/>
            <w:hideMark/>
          </w:tcPr>
          <w:p w14:paraId="6E59F8C7"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w:t>
            </w:r>
          </w:p>
        </w:tc>
        <w:tc>
          <w:tcPr>
            <w:tcW w:w="2040" w:type="dxa"/>
            <w:tcBorders>
              <w:top w:val="nil"/>
              <w:left w:val="nil"/>
              <w:bottom w:val="single" w:sz="4" w:space="0" w:color="auto"/>
              <w:right w:val="single" w:sz="4" w:space="0" w:color="auto"/>
            </w:tcBorders>
            <w:shd w:val="clear" w:color="000000" w:fill="B1A0C7"/>
            <w:noWrap/>
            <w:vAlign w:val="center"/>
            <w:hideMark/>
          </w:tcPr>
          <w:p w14:paraId="0CA9D4C5"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7,6</w:t>
            </w:r>
          </w:p>
        </w:tc>
      </w:tr>
    </w:tbl>
    <w:p w14:paraId="6F6FC755" w14:textId="08BCAB60" w:rsidR="00581020" w:rsidRDefault="00034C76" w:rsidP="00581020">
      <w:pPr>
        <w:jc w:val="center"/>
        <w:rPr>
          <w:rFonts w:ascii="Times New Roman" w:hAnsi="Times New Roman"/>
          <w:i/>
          <w:sz w:val="22"/>
          <w:szCs w:val="22"/>
        </w:rPr>
      </w:pPr>
      <w:r w:rsidRPr="006350BD">
        <w:rPr>
          <w:rFonts w:ascii="Times New Roman" w:hAnsi="Times New Roman"/>
          <w:i/>
          <w:sz w:val="22"/>
          <w:szCs w:val="22"/>
        </w:rPr>
        <w:t>Taulukko 7. Käyttäjätestauksen kvantitatiiviset arvot taulukoituna.</w:t>
      </w:r>
    </w:p>
    <w:p w14:paraId="60B8CCAC" w14:textId="77777777" w:rsidR="004C5BA3" w:rsidRDefault="004C5BA3" w:rsidP="00034C76">
      <w:pPr>
        <w:jc w:val="center"/>
        <w:rPr>
          <w:rFonts w:ascii="Times New Roman" w:hAnsi="Times New Roman"/>
          <w:i/>
          <w:sz w:val="22"/>
          <w:szCs w:val="22"/>
        </w:rPr>
      </w:pPr>
    </w:p>
    <w:p w14:paraId="72CE158D" w14:textId="77777777" w:rsidR="00A11E2D" w:rsidRDefault="004C5BA3" w:rsidP="004C5BA3">
      <w:pPr>
        <w:spacing w:line="360" w:lineRule="auto"/>
        <w:ind w:firstLine="0"/>
        <w:rPr>
          <w:rFonts w:ascii="Times New Roman" w:hAnsi="Times New Roman"/>
        </w:rPr>
      </w:pPr>
      <w:r w:rsidRPr="00E03200">
        <w:rPr>
          <w:rFonts w:ascii="Times New Roman" w:hAnsi="Times New Roman"/>
        </w:rPr>
        <w:t xml:space="preserve">Eri demo-osioiden käyttökokemusta arvioitiin jokaisen demon suorittamisen jälkeen yhdellä kuvailevalla ”Miltä osion käyttäminen tuntui” – kysymyksellä sekä kahdella kvantitatiivisella arviolla osion luonnollisuuden ja miellyttävyyden suhteen. Virtuaalitodellisuus ja työasema demon jälkeen osallistujaa pyydettiin lisäksi arvioimaan osioiden tehokkuutta kokemuksen pohjalta. Käyttäjätestauksessa saatujen kvantitatiivisten kysymysten tulosten keskiarvot on esitetty Taulukossa 7 sekä pylväsdiagrammeina Kaaviossa 2. </w:t>
      </w:r>
      <w:r w:rsidR="004F10C6">
        <w:rPr>
          <w:rFonts w:ascii="Times New Roman" w:hAnsi="Times New Roman"/>
        </w:rPr>
        <w:t xml:space="preserve">Tuloksissa virtuaalitodellisuutta on kuvattu lyhenteellä VR sekä työasemaympäristöä lyhenteellä WS. </w:t>
      </w:r>
    </w:p>
    <w:p w14:paraId="252C7322" w14:textId="77777777" w:rsidR="008E6640" w:rsidRDefault="008E6640" w:rsidP="004C5BA3">
      <w:pPr>
        <w:spacing w:line="360" w:lineRule="auto"/>
        <w:ind w:firstLine="0"/>
        <w:rPr>
          <w:rFonts w:ascii="Times New Roman" w:hAnsi="Times New Roman"/>
        </w:rPr>
      </w:pPr>
    </w:p>
    <w:p w14:paraId="01B86D70" w14:textId="77777777" w:rsidR="008E6640" w:rsidRDefault="008E6640" w:rsidP="008E6640">
      <w:pPr>
        <w:jc w:val="center"/>
      </w:pPr>
      <w:r>
        <w:rPr>
          <w:noProof/>
          <w:lang w:eastAsia="fi-FI"/>
        </w:rPr>
        <w:drawing>
          <wp:inline distT="0" distB="0" distL="0" distR="0" wp14:anchorId="2BE1EDA3" wp14:editId="13CD6745">
            <wp:extent cx="5212080" cy="2743200"/>
            <wp:effectExtent l="0" t="0" r="7620" b="0"/>
            <wp:docPr id="20" name="Kaavi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B4B1E9B" w14:textId="77777777" w:rsidR="008E6640" w:rsidRPr="006350BD" w:rsidRDefault="008E6640" w:rsidP="008E6640">
      <w:pPr>
        <w:jc w:val="center"/>
        <w:rPr>
          <w:rFonts w:ascii="Times New Roman" w:hAnsi="Times New Roman"/>
          <w:i/>
          <w:sz w:val="22"/>
          <w:szCs w:val="22"/>
        </w:rPr>
      </w:pPr>
      <w:r w:rsidRPr="006350BD">
        <w:rPr>
          <w:rFonts w:ascii="Times New Roman" w:hAnsi="Times New Roman"/>
          <w:i/>
          <w:sz w:val="22"/>
          <w:szCs w:val="22"/>
        </w:rPr>
        <w:t>Kaavio 2. Käyttäjätestauksen tulokset kysymyskohtaisesti.</w:t>
      </w:r>
    </w:p>
    <w:p w14:paraId="4501D223" w14:textId="77777777" w:rsidR="008E6640" w:rsidRDefault="008E6640" w:rsidP="004C5BA3">
      <w:pPr>
        <w:spacing w:line="360" w:lineRule="auto"/>
        <w:ind w:firstLine="0"/>
        <w:rPr>
          <w:rFonts w:ascii="Times New Roman" w:hAnsi="Times New Roman"/>
        </w:rPr>
      </w:pPr>
    </w:p>
    <w:p w14:paraId="408CB01F" w14:textId="6EC5DDB7" w:rsidR="004C5BA3" w:rsidRDefault="004C5BA3" w:rsidP="00A11E2D">
      <w:pPr>
        <w:spacing w:line="360" w:lineRule="auto"/>
        <w:ind w:firstLine="1304"/>
        <w:rPr>
          <w:rFonts w:ascii="Times New Roman" w:hAnsi="Times New Roman"/>
        </w:rPr>
      </w:pPr>
      <w:r w:rsidRPr="00E03200">
        <w:rPr>
          <w:rFonts w:ascii="Times New Roman" w:hAnsi="Times New Roman"/>
        </w:rPr>
        <w:t>Näiden tietojen pohjalta voidaan sanoa, että</w:t>
      </w:r>
      <w:r w:rsidR="00770AEA">
        <w:rPr>
          <w:rFonts w:ascii="Times New Roman" w:hAnsi="Times New Roman"/>
        </w:rPr>
        <w:t xml:space="preserve"> </w:t>
      </w:r>
      <w:r w:rsidR="00770AEA" w:rsidRPr="00E03200">
        <w:rPr>
          <w:rFonts w:ascii="Times New Roman" w:hAnsi="Times New Roman"/>
        </w:rPr>
        <w:t>Maapall</w:t>
      </w:r>
      <w:r w:rsidR="00770AEA">
        <w:rPr>
          <w:rFonts w:ascii="Times New Roman" w:hAnsi="Times New Roman"/>
        </w:rPr>
        <w:t>o sekä graafi – demojen</w:t>
      </w:r>
      <w:r w:rsidRPr="00E03200">
        <w:rPr>
          <w:rFonts w:ascii="Times New Roman" w:hAnsi="Times New Roman"/>
        </w:rPr>
        <w:t xml:space="preserve"> osioiden välillä oli erittäin vähän hajontaa</w:t>
      </w:r>
      <w:r w:rsidR="00770AEA">
        <w:rPr>
          <w:rFonts w:ascii="Times New Roman" w:hAnsi="Times New Roman"/>
        </w:rPr>
        <w:t>. Graafi – demon osioiden keskiarvojen ollessa lähes kaikkien arvojen osalta yhtenevät.</w:t>
      </w:r>
      <w:r w:rsidRPr="00E03200">
        <w:rPr>
          <w:rFonts w:ascii="Times New Roman" w:hAnsi="Times New Roman"/>
        </w:rPr>
        <w:t xml:space="preserve"> Suurimmat eroavaisuudet esiintyivät pylväsdiagrammidemossa, jonka vastaukset kääntyivät selvästi suosimaan perinteistä työasemaa.</w:t>
      </w:r>
      <w:r w:rsidR="004F10C6">
        <w:rPr>
          <w:rFonts w:ascii="Times New Roman" w:hAnsi="Times New Roman"/>
        </w:rPr>
        <w:t xml:space="preserve"> Seuraavaksi käydään lyhyesti lävitse </w:t>
      </w:r>
      <w:r w:rsidR="004F10C6">
        <w:rPr>
          <w:rFonts w:ascii="Times New Roman" w:hAnsi="Times New Roman"/>
        </w:rPr>
        <w:lastRenderedPageBreak/>
        <w:t xml:space="preserve">käyttäjien antamat sanalliset kuvaukset jokaiseen osioon liittyen, jotka </w:t>
      </w:r>
      <w:r w:rsidR="00A11E2D">
        <w:rPr>
          <w:rFonts w:ascii="Times New Roman" w:hAnsi="Times New Roman"/>
        </w:rPr>
        <w:t>tarjoavat perusteita osioille annettujen arvioiden osalta.</w:t>
      </w:r>
    </w:p>
    <w:p w14:paraId="653FB34E" w14:textId="77777777" w:rsidR="00A11E2D" w:rsidRDefault="00A11E2D" w:rsidP="00A11E2D">
      <w:pPr>
        <w:spacing w:line="360" w:lineRule="auto"/>
        <w:ind w:firstLine="0"/>
        <w:rPr>
          <w:rFonts w:ascii="Times New Roman" w:hAnsi="Times New Roman"/>
        </w:rPr>
      </w:pPr>
    </w:p>
    <w:p w14:paraId="58448F3B" w14:textId="52911719" w:rsidR="00A11E2D" w:rsidRPr="00C2344E" w:rsidRDefault="00A11E2D" w:rsidP="00C2344E">
      <w:pPr>
        <w:pStyle w:val="Luettelokappale"/>
        <w:numPr>
          <w:ilvl w:val="0"/>
          <w:numId w:val="40"/>
        </w:numPr>
        <w:spacing w:line="360" w:lineRule="auto"/>
        <w:rPr>
          <w:rFonts w:ascii="Times New Roman" w:hAnsi="Times New Roman"/>
          <w:b/>
        </w:rPr>
      </w:pPr>
      <w:r w:rsidRPr="00C2344E">
        <w:rPr>
          <w:rFonts w:ascii="Times New Roman" w:hAnsi="Times New Roman"/>
          <w:b/>
        </w:rPr>
        <w:t>Maapallovisualisointi virtuaalitodellisuudessa (VR maapallo)</w:t>
      </w:r>
    </w:p>
    <w:p w14:paraId="2BC51357" w14:textId="69816AF9" w:rsidR="008E6640" w:rsidRPr="00C2344E" w:rsidRDefault="00A11E2D" w:rsidP="00C2344E">
      <w:pPr>
        <w:spacing w:line="360" w:lineRule="auto"/>
        <w:ind w:left="560" w:firstLine="0"/>
        <w:rPr>
          <w:rFonts w:ascii="Times New Roman" w:hAnsi="Times New Roman"/>
        </w:rPr>
      </w:pPr>
      <w:r w:rsidRPr="00C2344E">
        <w:rPr>
          <w:rFonts w:ascii="Times New Roman" w:hAnsi="Times New Roman"/>
        </w:rPr>
        <w:t xml:space="preserve">Lähes kaikki osallistujat ilmaisivat osion ja järjestelmän käytön olleen enemmän tai vähemmän kankeaa PS4-ohjaimen käytön vuoksi tai ohjaus ei vastannut sitä, mitä he olisivat odottaneet. Tämä demo oli myös ainoa, jossa muutamat osallistujat kokivat maltillista huonovointisuutta, jonka syyksi mainitsivat maapallon nopean kääntymisen. </w:t>
      </w:r>
      <w:r w:rsidR="0025634D" w:rsidRPr="00C2344E">
        <w:rPr>
          <w:rFonts w:ascii="Times New Roman" w:hAnsi="Times New Roman"/>
        </w:rPr>
        <w:t>Moni osallistujista</w:t>
      </w:r>
      <w:r w:rsidRPr="00C2344E">
        <w:rPr>
          <w:rFonts w:ascii="Times New Roman" w:hAnsi="Times New Roman"/>
        </w:rPr>
        <w:t xml:space="preserve"> kuitenkin </w:t>
      </w:r>
      <w:r w:rsidR="0025634D" w:rsidRPr="00C2344E">
        <w:rPr>
          <w:rFonts w:ascii="Times New Roman" w:hAnsi="Times New Roman"/>
        </w:rPr>
        <w:t>koki</w:t>
      </w:r>
      <w:r w:rsidRPr="00C2344E">
        <w:rPr>
          <w:rFonts w:ascii="Times New Roman" w:hAnsi="Times New Roman"/>
        </w:rPr>
        <w:t xml:space="preserve"> pään liikettä seuraavan kursorin käytön hyödylliseksi ja käytt</w:t>
      </w:r>
      <w:r w:rsidR="0025634D" w:rsidRPr="00C2344E">
        <w:rPr>
          <w:rFonts w:ascii="Times New Roman" w:hAnsi="Times New Roman"/>
        </w:rPr>
        <w:t xml:space="preserve">öä nopeuttavaksi. Kaikki osallistujat eivät kuitenkaan pään kääntämistä halunneet tai huomanneet hyödyntää, vaan näkymän vaihtaminen toteutui pelkästään </w:t>
      </w:r>
      <w:r w:rsidR="00500D60">
        <w:rPr>
          <w:rFonts w:ascii="Times New Roman" w:hAnsi="Times New Roman"/>
        </w:rPr>
        <w:t>maapalloa</w:t>
      </w:r>
      <w:r w:rsidR="0025634D" w:rsidRPr="00C2344E">
        <w:rPr>
          <w:rFonts w:ascii="Times New Roman" w:hAnsi="Times New Roman"/>
        </w:rPr>
        <w:t xml:space="preserve"> ohjaimella kääntämällä. </w:t>
      </w:r>
      <w:r w:rsidR="008E6640" w:rsidRPr="00C2344E">
        <w:rPr>
          <w:rFonts w:ascii="Times New Roman" w:hAnsi="Times New Roman"/>
        </w:rPr>
        <w:t>Katseenseurannan hyödyntämisen mahdollisuus voidaankin tulosten perusteella nähdä tässä positiivisena osatekijänä, joka vaikutti virtuaalitodellisuusympäristön hieman korkeampiin arvosanoihin tehokkuutta mitattaessa.</w:t>
      </w:r>
    </w:p>
    <w:p w14:paraId="7BF12009" w14:textId="4283B158" w:rsidR="00A11E2D" w:rsidRPr="00C2344E" w:rsidRDefault="0025634D" w:rsidP="00C2344E">
      <w:pPr>
        <w:spacing w:line="360" w:lineRule="auto"/>
        <w:ind w:left="560"/>
        <w:rPr>
          <w:rFonts w:ascii="Times New Roman" w:hAnsi="Times New Roman"/>
        </w:rPr>
      </w:pPr>
      <w:r w:rsidRPr="00C2344E">
        <w:rPr>
          <w:rFonts w:ascii="Times New Roman" w:hAnsi="Times New Roman"/>
        </w:rPr>
        <w:t>Suurin osa käyttäjistä koki osion käytön kokonaisvaltaisena kokemuksena, jossa he pääsivät lähemmäksi näkymää ja maapallon pintaa, mikä heidän mukaansa erityisesti helpotti maiden löytämistä työasemanäyttöön verrattuna.</w:t>
      </w:r>
      <w:r w:rsidR="008E6640" w:rsidRPr="00C2344E">
        <w:rPr>
          <w:rFonts w:ascii="Times New Roman" w:hAnsi="Times New Roman"/>
        </w:rPr>
        <w:t xml:space="preserve"> Tätä kokonaisvaltaisuuden tuntemusta voidaankin pitää yhtenä selittävänä tekijänä miellyttävyyden hieman paremmille arvioille työasemaympäristöön verrattuna. </w:t>
      </w:r>
    </w:p>
    <w:p w14:paraId="5B5203A4" w14:textId="77777777" w:rsidR="00A877A6" w:rsidRPr="00C2344E" w:rsidRDefault="00A877A6" w:rsidP="00C2344E">
      <w:pPr>
        <w:spacing w:line="360" w:lineRule="auto"/>
        <w:rPr>
          <w:rFonts w:ascii="Times New Roman" w:hAnsi="Times New Roman"/>
        </w:rPr>
      </w:pPr>
    </w:p>
    <w:p w14:paraId="186F4CC2" w14:textId="6826B8A4" w:rsidR="00A877A6" w:rsidRPr="00C2344E" w:rsidRDefault="00A877A6" w:rsidP="00C2344E">
      <w:pPr>
        <w:pStyle w:val="Luettelokappale"/>
        <w:numPr>
          <w:ilvl w:val="0"/>
          <w:numId w:val="40"/>
        </w:numPr>
        <w:spacing w:line="360" w:lineRule="auto"/>
        <w:rPr>
          <w:rFonts w:ascii="Times New Roman" w:hAnsi="Times New Roman"/>
          <w:b/>
        </w:rPr>
      </w:pPr>
      <w:r w:rsidRPr="00C2344E">
        <w:rPr>
          <w:rFonts w:ascii="Times New Roman" w:hAnsi="Times New Roman"/>
          <w:b/>
        </w:rPr>
        <w:t>Maapallovisualisointi työasemalla (WS maapallo)</w:t>
      </w:r>
    </w:p>
    <w:p w14:paraId="3C441673" w14:textId="466AED09" w:rsidR="008E6640" w:rsidRPr="00C2344E" w:rsidRDefault="008E6640" w:rsidP="00C2344E">
      <w:pPr>
        <w:spacing w:line="360" w:lineRule="auto"/>
        <w:ind w:left="560" w:firstLine="0"/>
        <w:rPr>
          <w:rFonts w:ascii="Times New Roman" w:hAnsi="Times New Roman"/>
        </w:rPr>
      </w:pPr>
      <w:r w:rsidRPr="00C2344E">
        <w:rPr>
          <w:rFonts w:ascii="Times New Roman" w:hAnsi="Times New Roman"/>
        </w:rPr>
        <w:t>Suurin osa osallistujista piti työasemalla toteutetun visualisoinnin kontrolleja intuitiivisena ja ne vastasivat osallistujien aikaisempia käyttötottumuksia. Aikaisemmat ja perinteise</w:t>
      </w:r>
      <w:r w:rsidR="00500D60">
        <w:rPr>
          <w:rFonts w:ascii="Times New Roman" w:hAnsi="Times New Roman"/>
        </w:rPr>
        <w:t xml:space="preserve">mmät käyttömallit selittävät </w:t>
      </w:r>
      <w:r w:rsidR="00003154" w:rsidRPr="00C2344E">
        <w:rPr>
          <w:rFonts w:ascii="Times New Roman" w:hAnsi="Times New Roman"/>
        </w:rPr>
        <w:t xml:space="preserve">työasemademon hieman korkeampia arviointeja </w:t>
      </w:r>
      <w:r w:rsidRPr="00C2344E">
        <w:rPr>
          <w:rFonts w:ascii="Times New Roman" w:hAnsi="Times New Roman"/>
        </w:rPr>
        <w:t xml:space="preserve">käytön </w:t>
      </w:r>
      <w:r w:rsidR="00003154" w:rsidRPr="00C2344E">
        <w:rPr>
          <w:rFonts w:ascii="Times New Roman" w:hAnsi="Times New Roman"/>
        </w:rPr>
        <w:t>luonnollisuuden suhteen</w:t>
      </w:r>
      <w:r w:rsidRPr="00C2344E">
        <w:rPr>
          <w:rFonts w:ascii="Times New Roman" w:hAnsi="Times New Roman"/>
        </w:rPr>
        <w:t xml:space="preserve">. Lähes puolet osallistujista pitivät työaseman käyttömallia kuitenkin hitaampana kuin virtuaalitodellisuuden toteutusta. Tämä johtui siitä, että käyttäjillä ei samaan tapaan kuin virtuaalitodellisuudessa ollut mahdollista valita maita hyödyntämällä omaa katsettaan. Lisäksi maapallon ”vedättäminen” hiirellä tuntui monesta hitaalta verrattuna ohjaimen kontrolleihin. </w:t>
      </w:r>
    </w:p>
    <w:p w14:paraId="7AA1FECE" w14:textId="77777777" w:rsidR="00034C76" w:rsidRPr="00C2344E" w:rsidRDefault="00034C76" w:rsidP="00C2344E">
      <w:pPr>
        <w:spacing w:line="360" w:lineRule="auto"/>
        <w:rPr>
          <w:rFonts w:ascii="Times New Roman" w:hAnsi="Times New Roman"/>
        </w:rPr>
      </w:pPr>
    </w:p>
    <w:p w14:paraId="69ADBD2C" w14:textId="0C88C046" w:rsidR="00321F84" w:rsidRPr="00C2344E" w:rsidRDefault="00C2344E" w:rsidP="00C2344E">
      <w:pPr>
        <w:spacing w:line="360" w:lineRule="auto"/>
        <w:rPr>
          <w:rFonts w:ascii="Times New Roman" w:hAnsi="Times New Roman"/>
          <w:b/>
          <w:szCs w:val="24"/>
        </w:rPr>
      </w:pPr>
      <w:r w:rsidRPr="00C2344E">
        <w:rPr>
          <w:rFonts w:ascii="Times New Roman" w:hAnsi="Times New Roman"/>
          <w:b/>
          <w:szCs w:val="24"/>
        </w:rPr>
        <w:t xml:space="preserve">3. </w:t>
      </w:r>
      <w:r w:rsidR="008C5D43" w:rsidRPr="00C2344E">
        <w:rPr>
          <w:rFonts w:ascii="Times New Roman" w:hAnsi="Times New Roman"/>
          <w:b/>
          <w:szCs w:val="24"/>
        </w:rPr>
        <w:t>Pylväsdiagrammi virtuaalitodellisuudessa (VR pylväs)</w:t>
      </w:r>
    </w:p>
    <w:p w14:paraId="38D108DA" w14:textId="72F12C51" w:rsidR="008C5D43" w:rsidRPr="00C2344E" w:rsidRDefault="00460023" w:rsidP="00C2344E">
      <w:pPr>
        <w:spacing w:line="360" w:lineRule="auto"/>
        <w:ind w:left="560" w:firstLine="0"/>
        <w:rPr>
          <w:rFonts w:ascii="Times New Roman" w:hAnsi="Times New Roman"/>
          <w:szCs w:val="24"/>
        </w:rPr>
      </w:pPr>
      <w:r w:rsidRPr="00C2344E">
        <w:rPr>
          <w:rFonts w:ascii="Times New Roman" w:hAnsi="Times New Roman"/>
          <w:szCs w:val="24"/>
        </w:rPr>
        <w:t xml:space="preserve">Käyttäjätestin osallistujista vain kaksi henkilöä näki pylväsdiagrammitoteutuksen ainakin joiltain osin parempana virtuaalitodellisuudessa kuin työasemaympäristössä. Virtuaalitodellisuuden selkeästi huonompaa menestystä tässä demossa selittivät osallistujien vastausten pohjalta visualisoinnin heikompi hallittavuus sekä huonon resoluution takia sisällön </w:t>
      </w:r>
      <w:r w:rsidRPr="00C2344E">
        <w:rPr>
          <w:rFonts w:ascii="Times New Roman" w:hAnsi="Times New Roman"/>
          <w:szCs w:val="24"/>
        </w:rPr>
        <w:lastRenderedPageBreak/>
        <w:t xml:space="preserve">hahmottamisen heikentyminen. Osallistujat lisäksi kokivat, että pylväiden koon ja arvojen vertailu oli virtuaalitodellisuudessa hankalampaa. Tämä osittain varmasti johtunee siitä, että virtuaalitodellisuudessa osallistujat pääsivät jo liian lähelle itse visualisointia, jolloin perspektiivi sisältöön nähden heikkeni. </w:t>
      </w:r>
      <w:r w:rsidR="00321F84" w:rsidRPr="00C2344E">
        <w:rPr>
          <w:rFonts w:ascii="Times New Roman" w:hAnsi="Times New Roman"/>
          <w:szCs w:val="24"/>
        </w:rPr>
        <w:t>Esimerkkinä tästä y</w:t>
      </w:r>
      <w:r w:rsidRPr="00C2344E">
        <w:rPr>
          <w:rFonts w:ascii="Times New Roman" w:hAnsi="Times New Roman"/>
          <w:szCs w:val="24"/>
        </w:rPr>
        <w:t xml:space="preserve">ksi osallistujista mainitsi kokeneensa olonsa ”hiireksi suurien pylväiden alapuolella”. </w:t>
      </w:r>
      <w:r w:rsidR="00321F84" w:rsidRPr="00C2344E">
        <w:rPr>
          <w:rFonts w:ascii="Times New Roman" w:hAnsi="Times New Roman"/>
          <w:szCs w:val="24"/>
        </w:rPr>
        <w:t xml:space="preserve">Muutamat osallistujat myös kommentoivat, että he pitivät virtuaalitodellisuuden hyödyntämistä tällaisessa tilanteessa täysin turhana ja vain lisäepämukavuutta tuovana tekijänä päässä pidettävien lasien takia. </w:t>
      </w:r>
    </w:p>
    <w:p w14:paraId="000661EE" w14:textId="77777777" w:rsidR="00460023" w:rsidRPr="00C2344E" w:rsidRDefault="00460023" w:rsidP="00C2344E">
      <w:pPr>
        <w:spacing w:line="360" w:lineRule="auto"/>
        <w:rPr>
          <w:rFonts w:ascii="Times New Roman" w:hAnsi="Times New Roman"/>
          <w:sz w:val="22"/>
          <w:szCs w:val="22"/>
        </w:rPr>
      </w:pPr>
    </w:p>
    <w:p w14:paraId="127FEA40" w14:textId="1D0101E1" w:rsidR="008C5D43" w:rsidRPr="00C2344E" w:rsidRDefault="00C2344E" w:rsidP="00C2344E">
      <w:pPr>
        <w:spacing w:line="360" w:lineRule="auto"/>
        <w:rPr>
          <w:rFonts w:ascii="Times New Roman" w:hAnsi="Times New Roman"/>
          <w:b/>
          <w:szCs w:val="24"/>
        </w:rPr>
      </w:pPr>
      <w:r w:rsidRPr="00C2344E">
        <w:rPr>
          <w:rFonts w:ascii="Times New Roman" w:hAnsi="Times New Roman"/>
          <w:b/>
          <w:szCs w:val="24"/>
        </w:rPr>
        <w:t xml:space="preserve">4. </w:t>
      </w:r>
      <w:r w:rsidR="008C5D43" w:rsidRPr="00C2344E">
        <w:rPr>
          <w:rFonts w:ascii="Times New Roman" w:hAnsi="Times New Roman"/>
          <w:b/>
          <w:szCs w:val="24"/>
        </w:rPr>
        <w:t>Pylväsdiagrammi työasemalla (WS pylväs)</w:t>
      </w:r>
    </w:p>
    <w:p w14:paraId="086876D0" w14:textId="599B175F" w:rsidR="00574203" w:rsidRDefault="00DD1446" w:rsidP="00C2344E">
      <w:pPr>
        <w:spacing w:line="360" w:lineRule="auto"/>
        <w:ind w:left="560" w:firstLine="0"/>
        <w:rPr>
          <w:rFonts w:ascii="Times New Roman" w:hAnsi="Times New Roman"/>
        </w:rPr>
      </w:pPr>
      <w:r w:rsidRPr="00C2344E">
        <w:rPr>
          <w:rFonts w:ascii="Times New Roman" w:hAnsi="Times New Roman"/>
        </w:rPr>
        <w:t xml:space="preserve">Pylväsdiagrammidemon käyttö työasemalla tuntui hieman odotetustikin osallistujien mielestä tavalliselta ja yllätyksettömältä. </w:t>
      </w:r>
      <w:r w:rsidR="00F76EDC" w:rsidRPr="00C2344E">
        <w:rPr>
          <w:rFonts w:ascii="Times New Roman" w:hAnsi="Times New Roman"/>
        </w:rPr>
        <w:t>Muutamat osallistujat kokivat demon kontrollien hiirellä ja näppäimistöllä olevan hieman kankeita, mutta yleisesti d</w:t>
      </w:r>
      <w:r w:rsidRPr="00C2344E">
        <w:rPr>
          <w:rFonts w:ascii="Times New Roman" w:hAnsi="Times New Roman"/>
        </w:rPr>
        <w:t xml:space="preserve">emoa kuvattiin yksinkertaiseksi ja </w:t>
      </w:r>
      <w:r w:rsidR="00F76EDC" w:rsidRPr="00C2344E">
        <w:rPr>
          <w:rFonts w:ascii="Times New Roman" w:hAnsi="Times New Roman"/>
        </w:rPr>
        <w:t>sen sisältöä helppolukuiseksi. Demon sisällön normaalius verrattaessa osallistujien aikaisempiin kokemuksiin datan hallinnasta varmasti vaikutti siihen, että demon käytöstä kirjatut kokemukselliset tiedot olivat hyvin yhtenäisiä ja osio saavutti kyselyssä selkeästi korkeammat arvot virtuaalitodellisuuteen verrattuna</w:t>
      </w:r>
      <w:r w:rsidR="00574203" w:rsidRPr="00C2344E">
        <w:rPr>
          <w:rFonts w:ascii="Times New Roman" w:hAnsi="Times New Roman"/>
        </w:rPr>
        <w:t>.</w:t>
      </w:r>
    </w:p>
    <w:p w14:paraId="4AB1E67C" w14:textId="77777777" w:rsidR="00C2344E" w:rsidRPr="00C2344E" w:rsidRDefault="00C2344E" w:rsidP="00C2344E">
      <w:pPr>
        <w:spacing w:line="360" w:lineRule="auto"/>
        <w:ind w:left="560" w:firstLine="0"/>
        <w:rPr>
          <w:rFonts w:ascii="Times New Roman" w:hAnsi="Times New Roman"/>
        </w:rPr>
      </w:pPr>
    </w:p>
    <w:p w14:paraId="49118656" w14:textId="633AC5AC" w:rsidR="00034C76" w:rsidRPr="00C2344E" w:rsidRDefault="00C2344E" w:rsidP="00C2344E">
      <w:pPr>
        <w:spacing w:line="360" w:lineRule="auto"/>
        <w:rPr>
          <w:rFonts w:ascii="Times New Roman" w:hAnsi="Times New Roman"/>
          <w:b/>
        </w:rPr>
      </w:pPr>
      <w:r w:rsidRPr="00C2344E">
        <w:rPr>
          <w:rFonts w:ascii="Times New Roman" w:hAnsi="Times New Roman"/>
          <w:b/>
        </w:rPr>
        <w:t xml:space="preserve">5. </w:t>
      </w:r>
      <w:r w:rsidR="003E5387" w:rsidRPr="00C2344E">
        <w:rPr>
          <w:rFonts w:ascii="Times New Roman" w:hAnsi="Times New Roman"/>
          <w:b/>
        </w:rPr>
        <w:t>Graafi virtuaalitodellisuudessa (VR Graafi)</w:t>
      </w:r>
    </w:p>
    <w:p w14:paraId="450EBAAC" w14:textId="5EE79D5D" w:rsidR="003E5387" w:rsidRPr="00C2344E" w:rsidRDefault="00371E3F" w:rsidP="00C2344E">
      <w:pPr>
        <w:spacing w:line="360" w:lineRule="auto"/>
        <w:ind w:left="560" w:firstLine="0"/>
        <w:rPr>
          <w:rFonts w:ascii="Times New Roman" w:hAnsi="Times New Roman"/>
        </w:rPr>
      </w:pPr>
      <w:r w:rsidRPr="00C2344E">
        <w:rPr>
          <w:rFonts w:ascii="Times New Roman" w:hAnsi="Times New Roman"/>
        </w:rPr>
        <w:t xml:space="preserve">Viimeisessä graafidemossa käyttäjien ei tarkoituksellisesti tarvinnut tehdä muuta kuin seurata datan muuttumista katseellaan. </w:t>
      </w:r>
      <w:r w:rsidR="00D61251" w:rsidRPr="00C2344E">
        <w:rPr>
          <w:rFonts w:ascii="Times New Roman" w:hAnsi="Times New Roman"/>
        </w:rPr>
        <w:t>Tästä syystä kaikki osallistujat pitivätkin kokemusta helppona. Osa osallistujista koki näkymän seuraamisen virtuaalitodellisuudessa helpompana paremman kokonaiskuvan takia. Muutokset pistivät silmään paremmin ja päätä sekä katsetta ei tarvinnut eriks</w:t>
      </w:r>
      <w:r w:rsidR="00500D60">
        <w:rPr>
          <w:rFonts w:ascii="Times New Roman" w:hAnsi="Times New Roman"/>
        </w:rPr>
        <w:t xml:space="preserve">een käännellä tiedon ollessa virtuaalitodellisuudessa lähempänä käyttäjää. </w:t>
      </w:r>
      <w:r w:rsidR="00D61251" w:rsidRPr="00C2344E">
        <w:rPr>
          <w:rFonts w:ascii="Times New Roman" w:hAnsi="Times New Roman"/>
        </w:rPr>
        <w:t xml:space="preserve">Yksi osallistujista kuitenkin mainitsi kokeneensa erityisesti virtuaalitodellisuudessa tunnelinäköä, jolloin hän koki tiedon tulleen liian lähelle häiriten keskittymistä muuta kuin yhteen tietopisteeseen kerrallaan. </w:t>
      </w:r>
      <w:r w:rsidR="00F93EF5" w:rsidRPr="00C2344E">
        <w:rPr>
          <w:rFonts w:ascii="Times New Roman" w:hAnsi="Times New Roman"/>
        </w:rPr>
        <w:t>Samaan tapaan kuin maapallovisualisoinnin kohdalla, osallistujat eivät osanneet mainita suuria eroavaisuuksia, mutta kokivat tässäkin virtuaalitodellisuuden immersion parempana ja</w:t>
      </w:r>
      <w:r w:rsidR="00500D60">
        <w:rPr>
          <w:rFonts w:ascii="Times New Roman" w:hAnsi="Times New Roman"/>
        </w:rPr>
        <w:t xml:space="preserve"> kokonaisuuden</w:t>
      </w:r>
      <w:r w:rsidR="00F93EF5" w:rsidRPr="00C2344E">
        <w:rPr>
          <w:rFonts w:ascii="Times New Roman" w:hAnsi="Times New Roman"/>
        </w:rPr>
        <w:t xml:space="preserve"> mielenkiintoisempana vaihtoehtona.</w:t>
      </w:r>
    </w:p>
    <w:p w14:paraId="47B65980" w14:textId="77777777" w:rsidR="003E5387" w:rsidRPr="00C2344E" w:rsidRDefault="003E5387" w:rsidP="00C2344E">
      <w:pPr>
        <w:spacing w:line="360" w:lineRule="auto"/>
        <w:rPr>
          <w:rFonts w:ascii="Times New Roman" w:hAnsi="Times New Roman"/>
        </w:rPr>
      </w:pPr>
    </w:p>
    <w:p w14:paraId="389EB757" w14:textId="22CE0D9E" w:rsidR="003E5387" w:rsidRPr="00C2344E" w:rsidRDefault="00C2344E" w:rsidP="00C2344E">
      <w:pPr>
        <w:spacing w:line="360" w:lineRule="auto"/>
        <w:rPr>
          <w:rFonts w:ascii="Times New Roman" w:hAnsi="Times New Roman"/>
          <w:b/>
        </w:rPr>
      </w:pPr>
      <w:r w:rsidRPr="00C2344E">
        <w:rPr>
          <w:rFonts w:ascii="Times New Roman" w:hAnsi="Times New Roman"/>
          <w:b/>
        </w:rPr>
        <w:t xml:space="preserve">6. </w:t>
      </w:r>
      <w:r w:rsidR="003E5387" w:rsidRPr="00C2344E">
        <w:rPr>
          <w:rFonts w:ascii="Times New Roman" w:hAnsi="Times New Roman"/>
          <w:b/>
        </w:rPr>
        <w:t>Graafi työasemalla (WS Graafi)</w:t>
      </w:r>
    </w:p>
    <w:p w14:paraId="605DA1D3" w14:textId="4A762F1D" w:rsidR="00034C76" w:rsidRPr="00C2344E" w:rsidRDefault="00F93EF5" w:rsidP="00C2344E">
      <w:pPr>
        <w:spacing w:line="360" w:lineRule="auto"/>
        <w:ind w:left="560" w:firstLine="0"/>
        <w:rPr>
          <w:rFonts w:ascii="Times New Roman" w:hAnsi="Times New Roman"/>
        </w:rPr>
      </w:pPr>
      <w:r w:rsidRPr="00C2344E">
        <w:rPr>
          <w:rFonts w:ascii="Times New Roman" w:hAnsi="Times New Roman"/>
        </w:rPr>
        <w:t xml:space="preserve">Graafin osalta työasemaversiota pidettiin hyvin samanlaisena kuin virtuaalitodellisuuden toteutusta käyttäjälle tarjotun vuorovaikutuksen puuttuessa. </w:t>
      </w:r>
      <w:r w:rsidR="00500376" w:rsidRPr="00C2344E">
        <w:rPr>
          <w:rFonts w:ascii="Times New Roman" w:hAnsi="Times New Roman"/>
        </w:rPr>
        <w:t xml:space="preserve">Osallistujien vastauksissa työasemaversio keräsi positiivisia mainintoja siitä, että päässä ei tarvinnut pitää virtuaalilaseja ja näkymä oli yksinkertaisuudessaan helppolukuinen. </w:t>
      </w:r>
      <w:r w:rsidR="002B3987" w:rsidRPr="00C2344E">
        <w:rPr>
          <w:rFonts w:ascii="Times New Roman" w:hAnsi="Times New Roman"/>
        </w:rPr>
        <w:t xml:space="preserve">Kaksi käyttäjää mainitsi </w:t>
      </w:r>
      <w:r w:rsidR="002B3987" w:rsidRPr="00C2344E">
        <w:rPr>
          <w:rFonts w:ascii="Times New Roman" w:hAnsi="Times New Roman"/>
        </w:rPr>
        <w:lastRenderedPageBreak/>
        <w:t>työasemaversiossa tarvittavan enemmän päänkääntelyä kaikkien muutosten seuraamiseksi, mikä työ</w:t>
      </w:r>
      <w:r w:rsidR="00206570">
        <w:rPr>
          <w:rFonts w:ascii="Times New Roman" w:hAnsi="Times New Roman"/>
        </w:rPr>
        <w:t>asemaversiossa näyttöä hyödynnettäessä onkin</w:t>
      </w:r>
      <w:r w:rsidR="002B3987" w:rsidRPr="00C2344E">
        <w:rPr>
          <w:rFonts w:ascii="Times New Roman" w:hAnsi="Times New Roman"/>
        </w:rPr>
        <w:t xml:space="preserve"> odotettua. Tehokkuutta lukuun ottamatta osiot saivatkin täysin saman keskiarvon luonnollisuuden ja miellyttävyyden osalta. </w:t>
      </w:r>
    </w:p>
    <w:p w14:paraId="313630AD" w14:textId="77777777" w:rsidR="00371E3F" w:rsidRDefault="00371E3F" w:rsidP="00303C10">
      <w:pPr>
        <w:pStyle w:val="otsikko22"/>
      </w:pPr>
    </w:p>
    <w:p w14:paraId="4865E227" w14:textId="77777777" w:rsidR="004E7C72" w:rsidRDefault="004E7C72" w:rsidP="00303C10">
      <w:pPr>
        <w:pStyle w:val="otsikko22"/>
      </w:pPr>
    </w:p>
    <w:p w14:paraId="1E481C34" w14:textId="63F61424" w:rsidR="009657F5" w:rsidRDefault="00034C76" w:rsidP="00053B51">
      <w:pPr>
        <w:pStyle w:val="otsikko22"/>
        <w:spacing w:line="360" w:lineRule="auto"/>
      </w:pPr>
      <w:bookmarkStart w:id="350" w:name="_Toc510974512"/>
      <w:r>
        <w:t>6.2.2 Loppukysymysten vastaukset</w:t>
      </w:r>
      <w:bookmarkEnd w:id="350"/>
    </w:p>
    <w:p w14:paraId="6B42F7DF" w14:textId="458741B1" w:rsidR="00034C76" w:rsidRDefault="00E12DE3" w:rsidP="00CA1DCB">
      <w:pPr>
        <w:spacing w:line="360" w:lineRule="auto"/>
        <w:ind w:firstLine="0"/>
        <w:rPr>
          <w:rFonts w:ascii="Times New Roman" w:hAnsi="Times New Roman"/>
        </w:rPr>
      </w:pPr>
      <w:r w:rsidRPr="00C2344E">
        <w:rPr>
          <w:rFonts w:ascii="Times New Roman" w:hAnsi="Times New Roman"/>
        </w:rPr>
        <w:t xml:space="preserve">Käyttäjätutkimuksen loppukysymyksissä pyrittiin vielä summaamaan osallistujien ajatukset sen jälkeen, kun he olivat päässeet koittamaan kaikkia kolmea eri visualisointikokonaisuutta. </w:t>
      </w:r>
      <w:r w:rsidR="007A3CF1" w:rsidRPr="00C2344E">
        <w:rPr>
          <w:rFonts w:ascii="Times New Roman" w:hAnsi="Times New Roman"/>
        </w:rPr>
        <w:t xml:space="preserve">Kysymyksillä pyrittiin kartoittamaan ympäristöille ominaisia tekijöitä sekä miten osallistujat kokivat eroavaisuuden ympäristöjen välillä. Osallistujia pyydettiin myös kertomaan, kumpaa ympäristöä demojen käyttämisen pohjalta suosisi erilaisissa käyttötapauksissa. Nämä osallistujien suosimat käyttöympäristöt on esitetty Kaaviossa 3. </w:t>
      </w:r>
      <w:r w:rsidR="006B3272" w:rsidRPr="00C2344E">
        <w:rPr>
          <w:rFonts w:ascii="Times New Roman" w:hAnsi="Times New Roman"/>
        </w:rPr>
        <w:t>Seuraavaksi osallistujien antamat vastaukset käydään tarkemmin lävitse kysymyskohtaisesti ja pohditaan vastauksien taustalla vaikuttavia tekijöitä.</w:t>
      </w:r>
    </w:p>
    <w:p w14:paraId="70EFEE9A" w14:textId="77777777" w:rsidR="00B00999" w:rsidRPr="00C2344E" w:rsidRDefault="00B00999" w:rsidP="00CA1DCB">
      <w:pPr>
        <w:spacing w:line="360" w:lineRule="auto"/>
        <w:ind w:firstLine="0"/>
        <w:rPr>
          <w:rFonts w:ascii="Times New Roman" w:hAnsi="Times New Roman"/>
        </w:rPr>
      </w:pPr>
    </w:p>
    <w:p w14:paraId="2A63056D" w14:textId="77777777" w:rsidR="009657F5" w:rsidRDefault="009657F5" w:rsidP="009657F5">
      <w:pPr>
        <w:spacing w:line="360" w:lineRule="auto"/>
        <w:jc w:val="center"/>
        <w:rPr>
          <w:rFonts w:ascii="Times New Roman" w:hAnsi="Times New Roman"/>
        </w:rPr>
      </w:pPr>
      <w:r>
        <w:rPr>
          <w:noProof/>
          <w:lang w:eastAsia="fi-FI"/>
        </w:rPr>
        <w:drawing>
          <wp:inline distT="0" distB="0" distL="0" distR="0" wp14:anchorId="643BFBB9" wp14:editId="430FE979">
            <wp:extent cx="4572000" cy="2743200"/>
            <wp:effectExtent l="0" t="0" r="0" b="0"/>
            <wp:docPr id="21" name="Kaavi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35B953F" w14:textId="3FA178D7" w:rsidR="009657F5" w:rsidRPr="00B00999" w:rsidRDefault="009657F5" w:rsidP="00B00999">
      <w:pPr>
        <w:spacing w:line="360" w:lineRule="auto"/>
        <w:jc w:val="center"/>
        <w:rPr>
          <w:rFonts w:ascii="Times New Roman" w:hAnsi="Times New Roman"/>
          <w:i/>
          <w:sz w:val="22"/>
          <w:szCs w:val="22"/>
        </w:rPr>
      </w:pPr>
      <w:r w:rsidRPr="00CF0D7B">
        <w:rPr>
          <w:rFonts w:ascii="Times New Roman" w:hAnsi="Times New Roman"/>
          <w:i/>
          <w:sz w:val="22"/>
          <w:szCs w:val="22"/>
        </w:rPr>
        <w:t xml:space="preserve">Kaavio 3. </w:t>
      </w:r>
      <w:r>
        <w:rPr>
          <w:rFonts w:ascii="Times New Roman" w:hAnsi="Times New Roman"/>
          <w:i/>
          <w:sz w:val="22"/>
          <w:szCs w:val="22"/>
        </w:rPr>
        <w:t>Osallistujien käyttäjätestissä</w:t>
      </w:r>
      <w:r w:rsidRPr="00CF0D7B">
        <w:rPr>
          <w:rFonts w:ascii="Times New Roman" w:hAnsi="Times New Roman"/>
          <w:i/>
          <w:sz w:val="22"/>
          <w:szCs w:val="22"/>
        </w:rPr>
        <w:t xml:space="preserve"> suosimat käyttöympäristöt demokohtaisesti</w:t>
      </w:r>
      <w:r>
        <w:rPr>
          <w:rFonts w:ascii="Times New Roman" w:hAnsi="Times New Roman"/>
          <w:i/>
          <w:sz w:val="22"/>
          <w:szCs w:val="22"/>
        </w:rPr>
        <w:t>.</w:t>
      </w:r>
    </w:p>
    <w:p w14:paraId="5DCD9590" w14:textId="77777777" w:rsidR="00F93EF5" w:rsidRDefault="00F93EF5" w:rsidP="00303C10">
      <w:pPr>
        <w:pStyle w:val="otsikko22"/>
      </w:pPr>
    </w:p>
    <w:p w14:paraId="7B22D2CF" w14:textId="77777777" w:rsidR="00034C76" w:rsidRDefault="00034C76" w:rsidP="00034C76">
      <w:pPr>
        <w:pStyle w:val="Luettelokappale"/>
        <w:numPr>
          <w:ilvl w:val="0"/>
          <w:numId w:val="33"/>
        </w:numPr>
        <w:spacing w:line="360" w:lineRule="auto"/>
        <w:rPr>
          <w:rFonts w:ascii="Times New Roman" w:hAnsi="Times New Roman"/>
          <w:b/>
        </w:rPr>
      </w:pPr>
      <w:r w:rsidRPr="00DC29A7">
        <w:rPr>
          <w:rFonts w:ascii="Times New Roman" w:hAnsi="Times New Roman"/>
          <w:b/>
        </w:rPr>
        <w:t xml:space="preserve">Mitkä demot toimivat parhaiten missäkin </w:t>
      </w:r>
      <w:r>
        <w:rPr>
          <w:rFonts w:ascii="Times New Roman" w:hAnsi="Times New Roman"/>
          <w:b/>
        </w:rPr>
        <w:t>ympäristössä</w:t>
      </w:r>
      <w:r w:rsidRPr="00DC29A7">
        <w:rPr>
          <w:rFonts w:ascii="Times New Roman" w:hAnsi="Times New Roman"/>
          <w:b/>
        </w:rPr>
        <w:t xml:space="preserve"> ja miksi?</w:t>
      </w:r>
    </w:p>
    <w:p w14:paraId="78FD1BC7" w14:textId="5D7885F7" w:rsidR="00EC48AD" w:rsidRDefault="00FB2303" w:rsidP="006B3272">
      <w:pPr>
        <w:spacing w:line="360" w:lineRule="auto"/>
        <w:ind w:left="920" w:firstLine="0"/>
        <w:rPr>
          <w:rFonts w:ascii="Times New Roman" w:hAnsi="Times New Roman"/>
        </w:rPr>
      </w:pPr>
      <w:r>
        <w:rPr>
          <w:rFonts w:ascii="Times New Roman" w:hAnsi="Times New Roman"/>
        </w:rPr>
        <w:t xml:space="preserve">Maapallo – ja graafidemojen ympäristöjenvälisistä hyvin tasaisista ja virtuaalitodellisuuden jopa heikommista arvioista huolimatta, osallistujat kallistuivat lopussa kuitenkin tukemaan virtuaalitodellisuuden vaihtoehtoa. </w:t>
      </w:r>
      <w:r w:rsidR="00E152A1">
        <w:rPr>
          <w:rFonts w:ascii="Times New Roman" w:hAnsi="Times New Roman"/>
        </w:rPr>
        <w:t xml:space="preserve">Osa osallistujista </w:t>
      </w:r>
      <w:r w:rsidR="00531495">
        <w:rPr>
          <w:rFonts w:ascii="Times New Roman" w:hAnsi="Times New Roman"/>
        </w:rPr>
        <w:t>kuvasi</w:t>
      </w:r>
      <w:r w:rsidR="00E152A1">
        <w:rPr>
          <w:rFonts w:ascii="Times New Roman" w:hAnsi="Times New Roman"/>
        </w:rPr>
        <w:t xml:space="preserve"> lopuksi virtuaalitodellisuuden kokemuksen olleen useasti mielenkiintoisempi</w:t>
      </w:r>
      <w:r w:rsidR="00531495">
        <w:rPr>
          <w:rFonts w:ascii="Times New Roman" w:hAnsi="Times New Roman"/>
        </w:rPr>
        <w:t>, intensiivisempi</w:t>
      </w:r>
      <w:r w:rsidR="00E152A1">
        <w:rPr>
          <w:rFonts w:ascii="Times New Roman" w:hAnsi="Times New Roman"/>
        </w:rPr>
        <w:t xml:space="preserve"> ja ympäristön kasvattaneen heidän keskittymiskykyään osion suorittamisen aikana</w:t>
      </w:r>
      <w:r w:rsidR="00531495">
        <w:rPr>
          <w:rFonts w:ascii="Times New Roman" w:hAnsi="Times New Roman"/>
        </w:rPr>
        <w:t xml:space="preserve"> sisällön tullessa niin sanotusti ”iholle”</w:t>
      </w:r>
      <w:r w:rsidR="00E152A1">
        <w:rPr>
          <w:rFonts w:ascii="Times New Roman" w:hAnsi="Times New Roman"/>
        </w:rPr>
        <w:t xml:space="preserve">. </w:t>
      </w:r>
      <w:r w:rsidR="00EC48AD">
        <w:rPr>
          <w:rFonts w:ascii="Times New Roman" w:hAnsi="Times New Roman"/>
        </w:rPr>
        <w:t xml:space="preserve">Kuten osioiden tarkemmassa läpikäynnissäkin mainittiin, niin tämä </w:t>
      </w:r>
      <w:r w:rsidR="00EC48AD">
        <w:rPr>
          <w:rFonts w:ascii="Times New Roman" w:hAnsi="Times New Roman"/>
        </w:rPr>
        <w:lastRenderedPageBreak/>
        <w:t xml:space="preserve">kokonaisvaltaisemman kokemuksen tunne voidaan jälleen nähdä tekijänä, joka asetti käyttäjät arvioista huolimatta suosimaan virtuaalitodellisuuden toteutusta. </w:t>
      </w:r>
      <w:r w:rsidR="00531495">
        <w:rPr>
          <w:rFonts w:ascii="Times New Roman" w:hAnsi="Times New Roman"/>
        </w:rPr>
        <w:t xml:space="preserve">Mahdollisesti myös uutuuden viehätys sai osallistujat painottamaan vastauksissaan </w:t>
      </w:r>
      <w:r w:rsidR="00B00999">
        <w:rPr>
          <w:rFonts w:ascii="Times New Roman" w:hAnsi="Times New Roman"/>
        </w:rPr>
        <w:t>mielenkiintoisempaa</w:t>
      </w:r>
      <w:r w:rsidR="00531495">
        <w:rPr>
          <w:rFonts w:ascii="Times New Roman" w:hAnsi="Times New Roman"/>
        </w:rPr>
        <w:t xml:space="preserve"> vaihtoehtoa.</w:t>
      </w:r>
    </w:p>
    <w:p w14:paraId="5468A88C" w14:textId="77777777" w:rsidR="004D2382" w:rsidRDefault="00EC48AD" w:rsidP="006B3272">
      <w:pPr>
        <w:spacing w:line="360" w:lineRule="auto"/>
        <w:ind w:left="920" w:firstLine="0"/>
        <w:rPr>
          <w:rFonts w:ascii="Times New Roman" w:hAnsi="Times New Roman"/>
        </w:rPr>
      </w:pPr>
      <w:r>
        <w:rPr>
          <w:rFonts w:ascii="Times New Roman" w:hAnsi="Times New Roman"/>
        </w:rPr>
        <w:tab/>
        <w:t>Virtuaalitodellisuuden heikosta menestyksestä mainitsi kaksi</w:t>
      </w:r>
      <w:r w:rsidR="00FB2303">
        <w:rPr>
          <w:rFonts w:ascii="Times New Roman" w:hAnsi="Times New Roman"/>
        </w:rPr>
        <w:t xml:space="preserve"> osallistujaa</w:t>
      </w:r>
      <w:r>
        <w:rPr>
          <w:rFonts w:ascii="Times New Roman" w:hAnsi="Times New Roman"/>
        </w:rPr>
        <w:t>, jotka</w:t>
      </w:r>
      <w:r w:rsidR="00FB2303">
        <w:rPr>
          <w:rFonts w:ascii="Times New Roman" w:hAnsi="Times New Roman"/>
        </w:rPr>
        <w:t xml:space="preserve"> olivat tutkimuksessa sitä mieltä, että virtuaalitodellisuus ei</w:t>
      </w:r>
      <w:r>
        <w:rPr>
          <w:rFonts w:ascii="Times New Roman" w:hAnsi="Times New Roman"/>
        </w:rPr>
        <w:t xml:space="preserve"> välttämättä</w:t>
      </w:r>
      <w:r w:rsidR="00FB2303">
        <w:rPr>
          <w:rFonts w:ascii="Times New Roman" w:hAnsi="Times New Roman"/>
        </w:rPr>
        <w:t xml:space="preserve"> soveltuisi minkään kolmen esityksen visualisointiympäristöksi</w:t>
      </w:r>
      <w:r>
        <w:rPr>
          <w:rFonts w:ascii="Times New Roman" w:hAnsi="Times New Roman"/>
        </w:rPr>
        <w:t>,</w:t>
      </w:r>
      <w:r w:rsidR="00FB2303">
        <w:rPr>
          <w:rFonts w:ascii="Times New Roman" w:hAnsi="Times New Roman"/>
        </w:rPr>
        <w:t xml:space="preserve"> ja että se tuo mukanaan enemmän ongelmia kuin hyötyjä päässä pidettävien lasien ja heikomman näyttöresoluution muodossa. </w:t>
      </w:r>
      <w:r>
        <w:rPr>
          <w:rFonts w:ascii="Times New Roman" w:hAnsi="Times New Roman"/>
        </w:rPr>
        <w:t>Tutkimuksen virtuaalitodellisuudessa toteutettujen demo-osioiden</w:t>
      </w:r>
      <w:r w:rsidR="00FB2303">
        <w:rPr>
          <w:rFonts w:ascii="Times New Roman" w:hAnsi="Times New Roman"/>
        </w:rPr>
        <w:t xml:space="preserve"> kielteisesti näkevät osallistujat olivat erityisesti sitä mieltä, että visualisointi </w:t>
      </w:r>
      <w:r>
        <w:rPr>
          <w:rFonts w:ascii="Times New Roman" w:hAnsi="Times New Roman"/>
        </w:rPr>
        <w:t>tulisi</w:t>
      </w:r>
      <w:r w:rsidR="00FB2303">
        <w:rPr>
          <w:rFonts w:ascii="Times New Roman" w:hAnsi="Times New Roman"/>
        </w:rPr>
        <w:t xml:space="preserve"> olla tarkasti suunniteltu virtuaalitodellisuutta varten, jotta käytön hyödyt ylittäisivät ympäristölle ominaiset haitat.</w:t>
      </w:r>
      <w:r>
        <w:rPr>
          <w:rFonts w:ascii="Times New Roman" w:hAnsi="Times New Roman"/>
        </w:rPr>
        <w:t xml:space="preserve"> </w:t>
      </w:r>
    </w:p>
    <w:p w14:paraId="4EDCA9F1" w14:textId="1EEA62CD" w:rsidR="006B3272" w:rsidRPr="00FB2303" w:rsidRDefault="004D2382" w:rsidP="004D2382">
      <w:pPr>
        <w:spacing w:line="360" w:lineRule="auto"/>
        <w:ind w:left="920" w:firstLine="384"/>
        <w:rPr>
          <w:rFonts w:ascii="Times New Roman" w:hAnsi="Times New Roman"/>
        </w:rPr>
      </w:pPr>
      <w:r>
        <w:rPr>
          <w:rFonts w:ascii="Times New Roman" w:hAnsi="Times New Roman"/>
        </w:rPr>
        <w:t>Työasema</w:t>
      </w:r>
      <w:r w:rsidR="00B00999">
        <w:rPr>
          <w:rFonts w:ascii="Times New Roman" w:hAnsi="Times New Roman"/>
        </w:rPr>
        <w:t>ympäristön osioita kiiteltiin</w:t>
      </w:r>
      <w:r>
        <w:rPr>
          <w:rFonts w:ascii="Times New Roman" w:hAnsi="Times New Roman"/>
        </w:rPr>
        <w:t xml:space="preserve"> erityisesti niiden helposta lähestyttävyydestä ja työasemaympäristön tottumuksien </w:t>
      </w:r>
      <w:r w:rsidR="00B00999">
        <w:rPr>
          <w:rFonts w:ascii="Times New Roman" w:hAnsi="Times New Roman"/>
        </w:rPr>
        <w:t xml:space="preserve">ja normien </w:t>
      </w:r>
      <w:r>
        <w:rPr>
          <w:rFonts w:ascii="Times New Roman" w:hAnsi="Times New Roman"/>
        </w:rPr>
        <w:t>mukaisuudesta. Mielenkiintoisena huomiona yhden osallistujan</w:t>
      </w:r>
      <w:r w:rsidR="00EC48AD">
        <w:rPr>
          <w:rFonts w:ascii="Times New Roman" w:hAnsi="Times New Roman"/>
        </w:rPr>
        <w:t xml:space="preserve"> mukaan virtuaalitodellisuuden toteutukset eivät</w:t>
      </w:r>
      <w:r>
        <w:rPr>
          <w:rFonts w:ascii="Times New Roman" w:hAnsi="Times New Roman"/>
        </w:rPr>
        <w:t xml:space="preserve"> taas</w:t>
      </w:r>
      <w:r w:rsidR="00EC48AD">
        <w:rPr>
          <w:rFonts w:ascii="Times New Roman" w:hAnsi="Times New Roman"/>
        </w:rPr>
        <w:t xml:space="preserve"> hänen mielestään vastanneet ympäristön mukaisia normeja, </w:t>
      </w:r>
      <w:r>
        <w:rPr>
          <w:rFonts w:ascii="Times New Roman" w:hAnsi="Times New Roman"/>
        </w:rPr>
        <w:t xml:space="preserve">minkä hän koki käyttöä haittaavana tekijänä. Osallistuja ei kuitenkaan pystynyt näitä normeja nimeämään, mutta tämä oli häneltä osuva toteamus – mitä ovat virtuaalitodellisuuden interaktion normit ja onko niitä? </w:t>
      </w:r>
    </w:p>
    <w:p w14:paraId="01FE4AFC" w14:textId="77777777" w:rsidR="00034C76" w:rsidRPr="00DC29A7" w:rsidRDefault="00034C76" w:rsidP="00034C76">
      <w:pPr>
        <w:pStyle w:val="Luettelokappale"/>
        <w:spacing w:line="360" w:lineRule="auto"/>
        <w:ind w:left="920" w:firstLine="0"/>
        <w:rPr>
          <w:rFonts w:ascii="Times New Roman" w:hAnsi="Times New Roman"/>
          <w:b/>
        </w:rPr>
      </w:pPr>
    </w:p>
    <w:p w14:paraId="138F5BB9" w14:textId="77777777" w:rsidR="00034C76" w:rsidRDefault="00034C76" w:rsidP="00477406">
      <w:pPr>
        <w:pStyle w:val="Luettelokappale"/>
        <w:numPr>
          <w:ilvl w:val="0"/>
          <w:numId w:val="33"/>
        </w:numPr>
        <w:spacing w:line="360" w:lineRule="auto"/>
        <w:rPr>
          <w:rFonts w:ascii="Times New Roman" w:hAnsi="Times New Roman"/>
          <w:b/>
        </w:rPr>
      </w:pPr>
      <w:r w:rsidRPr="00DC29A7">
        <w:rPr>
          <w:rFonts w:ascii="Times New Roman" w:hAnsi="Times New Roman"/>
          <w:b/>
        </w:rPr>
        <w:t>Minkälaisia eroavaisuuksia näit ja koit näiden kahden ympäristön välillä?</w:t>
      </w:r>
    </w:p>
    <w:p w14:paraId="3001A134" w14:textId="68E03136" w:rsidR="00531495" w:rsidRPr="00132C57" w:rsidRDefault="00132C57" w:rsidP="00477406">
      <w:pPr>
        <w:pStyle w:val="Luettelokappale"/>
        <w:spacing w:line="360" w:lineRule="auto"/>
        <w:ind w:left="920" w:firstLine="0"/>
        <w:rPr>
          <w:rFonts w:ascii="Times New Roman" w:hAnsi="Times New Roman"/>
        </w:rPr>
      </w:pPr>
      <w:r>
        <w:rPr>
          <w:rFonts w:ascii="Times New Roman" w:hAnsi="Times New Roman"/>
        </w:rPr>
        <w:t>Viisi osallistujaa mainitsi ympäristöjen eroavaisuuksissa virtuaalitodellisuuden olleen ajoittain tai koko ajan epämukava lasien painamisen tai yleisen päässä pitämisen takia. Kuusi osallistujaa myös mainitsi virtuaalitodellisuudessa häiritseviksi tekijöiksi erityisesti epätarkemman kuvanlaadun sekä hitaan kuvanpäivityksen. Nämä tekijät voidaankin erityisesti nähdä nykyisten virtuaalisten toteutusten haittatekijöinä, jos käytössä oleva laitteisto ja sen teho ei ole täysin ajanmukaista.</w:t>
      </w:r>
      <w:r w:rsidR="00B00999">
        <w:rPr>
          <w:rFonts w:ascii="Times New Roman" w:hAnsi="Times New Roman"/>
        </w:rPr>
        <w:t xml:space="preserve"> Ennakkoon odotetusti järjestelmien toteutusvaiheessa työhön kohdistuneet laitteistokompromissit verottivat virtuaalitodellisuuden käyttökokemusta ja tämä näkyi osallistujien sanallisissa arvioissa.</w:t>
      </w:r>
      <w:r>
        <w:rPr>
          <w:rFonts w:ascii="Times New Roman" w:hAnsi="Times New Roman"/>
        </w:rPr>
        <w:t xml:space="preserve"> Kolme osallistujista kuitenkin mainitsi virtuaalitodellisuuden olleen demoissa parempi tapa päästä sisältöön kiinni ja poistaneen ulkopuoliset haittatekijät tehtäviä tehdessä. </w:t>
      </w:r>
      <w:r w:rsidR="0098296B">
        <w:rPr>
          <w:rFonts w:ascii="Times New Roman" w:hAnsi="Times New Roman"/>
        </w:rPr>
        <w:t>Varsinaisia merkittäviä eroavaisuuksia osallistujat eivät työasemaympäristön osalta maininneet, muuta kuin käytön olleen normaalin näyt</w:t>
      </w:r>
      <w:r w:rsidR="00385048">
        <w:rPr>
          <w:rFonts w:ascii="Times New Roman" w:hAnsi="Times New Roman"/>
        </w:rPr>
        <w:t>ön kautta vain hyvin perinteisen mukaista</w:t>
      </w:r>
      <w:r w:rsidR="0098296B">
        <w:rPr>
          <w:rFonts w:ascii="Times New Roman" w:hAnsi="Times New Roman"/>
        </w:rPr>
        <w:t>.</w:t>
      </w:r>
    </w:p>
    <w:p w14:paraId="7DBE8832" w14:textId="77777777" w:rsidR="00034C76" w:rsidRDefault="00034C76" w:rsidP="00360807">
      <w:pPr>
        <w:ind w:firstLine="0"/>
        <w:rPr>
          <w:rFonts w:ascii="Times New Roman" w:hAnsi="Times New Roman"/>
          <w:b/>
        </w:rPr>
      </w:pPr>
    </w:p>
    <w:p w14:paraId="4B35D685" w14:textId="77777777" w:rsidR="006E568A" w:rsidRDefault="006E568A" w:rsidP="00360807">
      <w:pPr>
        <w:ind w:firstLine="0"/>
        <w:rPr>
          <w:rFonts w:ascii="Times New Roman" w:hAnsi="Times New Roman"/>
          <w:b/>
        </w:rPr>
      </w:pPr>
    </w:p>
    <w:p w14:paraId="6B737E96" w14:textId="77777777" w:rsidR="006E568A" w:rsidRPr="00DC29A7" w:rsidRDefault="006E568A" w:rsidP="00360807">
      <w:pPr>
        <w:ind w:firstLine="0"/>
        <w:rPr>
          <w:rFonts w:ascii="Times New Roman" w:hAnsi="Times New Roman"/>
          <w:b/>
        </w:rPr>
      </w:pPr>
      <w:bookmarkStart w:id="351" w:name="_GoBack"/>
      <w:bookmarkEnd w:id="351"/>
    </w:p>
    <w:p w14:paraId="117BDBA8" w14:textId="33B82163" w:rsidR="00034C76" w:rsidRDefault="00034C76" w:rsidP="00B31E1B">
      <w:pPr>
        <w:pStyle w:val="Luettelokappale"/>
        <w:numPr>
          <w:ilvl w:val="0"/>
          <w:numId w:val="33"/>
        </w:numPr>
        <w:spacing w:line="360" w:lineRule="auto"/>
        <w:rPr>
          <w:rFonts w:ascii="Times New Roman" w:hAnsi="Times New Roman"/>
          <w:b/>
        </w:rPr>
      </w:pPr>
      <w:r w:rsidRPr="00DC29A7">
        <w:rPr>
          <w:rFonts w:ascii="Times New Roman" w:hAnsi="Times New Roman"/>
          <w:b/>
        </w:rPr>
        <w:lastRenderedPageBreak/>
        <w:t xml:space="preserve">Kumpaa tapaa </w:t>
      </w:r>
      <w:r w:rsidR="00CC3D2C">
        <w:rPr>
          <w:rFonts w:ascii="Times New Roman" w:hAnsi="Times New Roman"/>
          <w:b/>
        </w:rPr>
        <w:t>hyödyntäisit</w:t>
      </w:r>
      <w:r w:rsidRPr="00DC29A7">
        <w:rPr>
          <w:rFonts w:ascii="Times New Roman" w:hAnsi="Times New Roman"/>
          <w:b/>
        </w:rPr>
        <w:t xml:space="preserve"> vastaavien tilanteiden suorittamiseen?</w:t>
      </w:r>
    </w:p>
    <w:p w14:paraId="534FB053" w14:textId="2A3937E5" w:rsidR="00034C76" w:rsidRDefault="00843126" w:rsidP="00147051">
      <w:pPr>
        <w:pStyle w:val="Luettelokappale"/>
        <w:spacing w:line="360" w:lineRule="auto"/>
        <w:ind w:left="920" w:firstLine="0"/>
        <w:rPr>
          <w:rFonts w:ascii="Times New Roman" w:hAnsi="Times New Roman"/>
        </w:rPr>
      </w:pPr>
      <w:r>
        <w:rPr>
          <w:rFonts w:ascii="Times New Roman" w:hAnsi="Times New Roman"/>
        </w:rPr>
        <w:t>Viimeisenä osallistujilta tiedusteltiin, kumpaa ympäristöä he suosisivat vastaavien tilanteiden suorittamisessa käyttäjätestin kokemuksien pohjalta. Vastausten hajautuminen oli kuvattu Kaaviossa 3 ja sen pohjalta voitiin todeta osallistujien suosivan virtuaalitodellisuutta maapallo – ja graafidemoa vastaavissa toteutuksissa ja pylväsdiagrammissa työasemaa. Usean osallistujan mielestä valinnan painotukseen vaikuttaisi käytössä oleva laitteisto. Laitteiston tulisi olla tässä tapauksessa tarpeeksi tehokas virtuaalimaailman pyörittämiseen saumattomasti ja lasien tulisi tuntua mukavilta päässä. Palautetta annettiin myös erityisesti siitä, että jotta virtuaalitodellisuuden käyttö tuntuisi merkitykselliseltä, tulisi toteutus ja moniulotteinen data pystyä tehokkaasti sitomaan osaksi virtuaali</w:t>
      </w:r>
      <w:r w:rsidR="00B31E1B">
        <w:rPr>
          <w:rFonts w:ascii="Times New Roman" w:hAnsi="Times New Roman"/>
        </w:rPr>
        <w:t>todellisuuden</w:t>
      </w:r>
      <w:r>
        <w:rPr>
          <w:rFonts w:ascii="Times New Roman" w:hAnsi="Times New Roman"/>
        </w:rPr>
        <w:t xml:space="preserve"> toteutusta. Perinteisten visualisointimenetelmien suora siirtäminen virtuaalitodellisuuteen, kuten pylväsdiagrammin kohdalla, ei siis ole järkevää, vaan virtuaalitodellisuudessa visualisoinnin tulisi olla </w:t>
      </w:r>
      <w:r w:rsidR="001A5138">
        <w:rPr>
          <w:rFonts w:ascii="Times New Roman" w:hAnsi="Times New Roman"/>
        </w:rPr>
        <w:t>merkityksellinen</w:t>
      </w:r>
      <w:r>
        <w:rPr>
          <w:rFonts w:ascii="Times New Roman" w:hAnsi="Times New Roman"/>
        </w:rPr>
        <w:t>, jotta</w:t>
      </w:r>
      <w:r w:rsidR="001A5138">
        <w:rPr>
          <w:rFonts w:ascii="Times New Roman" w:hAnsi="Times New Roman"/>
        </w:rPr>
        <w:t xml:space="preserve"> käyttäjät</w:t>
      </w:r>
      <w:r>
        <w:rPr>
          <w:rFonts w:ascii="Times New Roman" w:hAnsi="Times New Roman"/>
        </w:rPr>
        <w:t xml:space="preserve"> </w:t>
      </w:r>
      <w:r w:rsidR="001A5138">
        <w:rPr>
          <w:rFonts w:ascii="Times New Roman" w:hAnsi="Times New Roman"/>
        </w:rPr>
        <w:t xml:space="preserve">ovat </w:t>
      </w:r>
      <w:r w:rsidR="000D72C9">
        <w:rPr>
          <w:rFonts w:ascii="Times New Roman" w:hAnsi="Times New Roman"/>
        </w:rPr>
        <w:t xml:space="preserve">nykyisellään </w:t>
      </w:r>
      <w:r w:rsidR="001A5138">
        <w:rPr>
          <w:rFonts w:ascii="Times New Roman" w:hAnsi="Times New Roman"/>
        </w:rPr>
        <w:t xml:space="preserve">valmiita maksamaan virtuaalitodellisuudesta koituvan haitan. Useat osallistujat pitivät vastaamista kysymykseen myös hankalana, koska kokivat, että toteutus (esimerkiksi käyttäjän ja järjestelmän välinen vuorovaikutus) voi olla niin </w:t>
      </w:r>
      <w:r w:rsidR="000D72C9">
        <w:rPr>
          <w:rFonts w:ascii="Times New Roman" w:hAnsi="Times New Roman"/>
        </w:rPr>
        <w:t>monimuotoinen ja järjestelmästä riippuvainen</w:t>
      </w:r>
      <w:r w:rsidR="001A5138">
        <w:rPr>
          <w:rFonts w:ascii="Times New Roman" w:hAnsi="Times New Roman"/>
        </w:rPr>
        <w:t xml:space="preserve">, mikä suoraan vaikuttaisi halukkuuteen hyödyntää </w:t>
      </w:r>
      <w:r w:rsidR="00F56F99">
        <w:rPr>
          <w:rFonts w:ascii="Times New Roman" w:hAnsi="Times New Roman"/>
        </w:rPr>
        <w:t>jompaakumpaa</w:t>
      </w:r>
      <w:r w:rsidR="001A5138">
        <w:rPr>
          <w:rFonts w:ascii="Times New Roman" w:hAnsi="Times New Roman"/>
        </w:rPr>
        <w:t xml:space="preserve"> ympäristöä.</w:t>
      </w:r>
    </w:p>
    <w:p w14:paraId="366EADE1" w14:textId="77777777" w:rsidR="007C042F" w:rsidRDefault="007C042F" w:rsidP="00147051">
      <w:pPr>
        <w:pStyle w:val="Luettelokappale"/>
        <w:spacing w:line="360" w:lineRule="auto"/>
        <w:ind w:left="920" w:firstLine="0"/>
        <w:rPr>
          <w:rFonts w:ascii="Times New Roman" w:hAnsi="Times New Roman"/>
        </w:rPr>
      </w:pPr>
    </w:p>
    <w:p w14:paraId="4F1160E9" w14:textId="77777777" w:rsidR="007C042F" w:rsidRDefault="007C042F" w:rsidP="00147051">
      <w:pPr>
        <w:pStyle w:val="Luettelokappale"/>
        <w:spacing w:line="360" w:lineRule="auto"/>
        <w:ind w:left="920" w:firstLine="0"/>
        <w:rPr>
          <w:rFonts w:ascii="Times New Roman" w:hAnsi="Times New Roman"/>
        </w:rPr>
      </w:pPr>
    </w:p>
    <w:p w14:paraId="68BFB21E" w14:textId="77777777" w:rsidR="007C042F" w:rsidRPr="00147051" w:rsidRDefault="007C042F" w:rsidP="00147051">
      <w:pPr>
        <w:pStyle w:val="Luettelokappale"/>
        <w:spacing w:line="360" w:lineRule="auto"/>
        <w:ind w:left="920" w:firstLine="0"/>
        <w:rPr>
          <w:rFonts w:ascii="Times New Roman" w:hAnsi="Times New Roman"/>
        </w:rPr>
      </w:pPr>
    </w:p>
    <w:p w14:paraId="22719AFC" w14:textId="77777777" w:rsidR="007C042F" w:rsidRDefault="007C042F">
      <w:pPr>
        <w:suppressAutoHyphens w:val="0"/>
        <w:spacing w:line="276" w:lineRule="auto"/>
        <w:ind w:firstLine="0"/>
        <w:jc w:val="left"/>
        <w:rPr>
          <w:rFonts w:ascii="Times New Roman" w:hAnsi="Times New Roman"/>
          <w:b/>
          <w:bCs/>
          <w:sz w:val="28"/>
          <w:szCs w:val="28"/>
        </w:rPr>
      </w:pPr>
      <w:bookmarkStart w:id="352" w:name="_Toc462643327"/>
      <w:bookmarkStart w:id="353" w:name="_Toc463943280"/>
      <w:bookmarkEnd w:id="352"/>
      <w:bookmarkEnd w:id="353"/>
      <w:r>
        <w:rPr>
          <w:rFonts w:ascii="Times New Roman" w:hAnsi="Times New Roman"/>
        </w:rPr>
        <w:br w:type="page"/>
      </w:r>
    </w:p>
    <w:p w14:paraId="0889E25E" w14:textId="2618DA0B" w:rsidR="00E3238C" w:rsidRDefault="00E43259" w:rsidP="00E3238C">
      <w:pPr>
        <w:pStyle w:val="Otsikko11"/>
        <w:spacing w:line="360" w:lineRule="auto"/>
        <w:ind w:firstLine="0"/>
        <w:rPr>
          <w:rFonts w:ascii="Times New Roman" w:hAnsi="Times New Roman"/>
          <w:color w:val="00000A"/>
        </w:rPr>
      </w:pPr>
      <w:bookmarkStart w:id="354" w:name="_Toc510974513"/>
      <w:r>
        <w:rPr>
          <w:rFonts w:ascii="Times New Roman" w:hAnsi="Times New Roman"/>
          <w:color w:val="00000A"/>
        </w:rPr>
        <w:lastRenderedPageBreak/>
        <w:t>7</w:t>
      </w:r>
      <w:r w:rsidR="00152D44" w:rsidRPr="007710C8">
        <w:rPr>
          <w:rFonts w:ascii="Times New Roman" w:hAnsi="Times New Roman"/>
          <w:color w:val="00000A"/>
        </w:rPr>
        <w:t xml:space="preserve">. </w:t>
      </w:r>
      <w:r w:rsidR="006C4D7A" w:rsidRPr="007710C8">
        <w:rPr>
          <w:rFonts w:ascii="Times New Roman" w:hAnsi="Times New Roman"/>
          <w:color w:val="00000A"/>
        </w:rPr>
        <w:t>YHTEENVETO</w:t>
      </w:r>
      <w:bookmarkEnd w:id="354"/>
    </w:p>
    <w:p w14:paraId="05FF3091" w14:textId="77777777" w:rsidR="00BF7DA0" w:rsidRPr="00BF7DA0" w:rsidRDefault="00BF7DA0" w:rsidP="00BF7DA0"/>
    <w:p w14:paraId="4A0B20EB" w14:textId="27FAA9A5" w:rsidR="00D33066" w:rsidRPr="00D33066" w:rsidRDefault="009251EF" w:rsidP="00E354F5">
      <w:pPr>
        <w:spacing w:line="360" w:lineRule="auto"/>
        <w:ind w:firstLine="0"/>
        <w:rPr>
          <w:rFonts w:ascii="Times New Roman" w:hAnsi="Times New Roman"/>
        </w:rPr>
      </w:pPr>
      <w:r w:rsidRPr="00D33066">
        <w:rPr>
          <w:rFonts w:ascii="Times New Roman" w:hAnsi="Times New Roman"/>
        </w:rPr>
        <w:t>Tässä tutkimuksessa pyrittiin kartoittamaan vastauksia kahteen tutkimuskysymykseen:</w:t>
      </w:r>
    </w:p>
    <w:p w14:paraId="52FB11D2" w14:textId="7963F423" w:rsidR="009251EF" w:rsidRPr="00D33066" w:rsidRDefault="009251EF" w:rsidP="00D33066">
      <w:pPr>
        <w:pStyle w:val="Luettelokappale"/>
        <w:numPr>
          <w:ilvl w:val="1"/>
          <w:numId w:val="39"/>
        </w:numPr>
        <w:spacing w:line="360" w:lineRule="auto"/>
        <w:ind w:left="720"/>
        <w:rPr>
          <w:rFonts w:ascii="Times New Roman" w:hAnsi="Times New Roman"/>
          <w:i/>
        </w:rPr>
      </w:pPr>
      <w:r w:rsidRPr="00D33066">
        <w:rPr>
          <w:rFonts w:ascii="Times New Roman" w:hAnsi="Times New Roman"/>
          <w:i/>
        </w:rPr>
        <w:t>Onko virtuaalitodellisuus soveltuva ympäristö Big Datan visualisoimiseen ja tehostaako se Big Dataksi luokiteltavien data joukkojen ymmärtämistä?</w:t>
      </w:r>
    </w:p>
    <w:p w14:paraId="0A99D19D" w14:textId="4EEBBD1C" w:rsidR="00D33066" w:rsidRDefault="002175E1" w:rsidP="00D33066">
      <w:pPr>
        <w:pStyle w:val="Luettelokappale"/>
        <w:numPr>
          <w:ilvl w:val="1"/>
          <w:numId w:val="39"/>
        </w:numPr>
        <w:spacing w:line="360" w:lineRule="auto"/>
        <w:ind w:left="720"/>
        <w:rPr>
          <w:rFonts w:ascii="Times New Roman" w:hAnsi="Times New Roman"/>
          <w:i/>
        </w:rPr>
      </w:pPr>
      <w:r w:rsidRPr="00D33066">
        <w:rPr>
          <w:rFonts w:ascii="Times New Roman" w:hAnsi="Times New Roman"/>
          <w:i/>
        </w:rPr>
        <w:t>Miten käyttäjien kokemus tiedon visualisoinnista eroaa virtuaalitodellisuuden ja työasemaympäristön välillä?</w:t>
      </w:r>
    </w:p>
    <w:p w14:paraId="44C2C785" w14:textId="77777777" w:rsidR="00D33066" w:rsidRPr="00D33066" w:rsidRDefault="00D33066" w:rsidP="00D33066">
      <w:pPr>
        <w:pStyle w:val="Luettelokappale"/>
        <w:spacing w:line="360" w:lineRule="auto"/>
        <w:ind w:firstLine="0"/>
        <w:rPr>
          <w:rFonts w:ascii="Times New Roman" w:hAnsi="Times New Roman"/>
          <w:i/>
        </w:rPr>
      </w:pPr>
    </w:p>
    <w:p w14:paraId="60F5AB58" w14:textId="18523689" w:rsidR="002569A6" w:rsidRPr="009251EF" w:rsidRDefault="009251EF" w:rsidP="00701744">
      <w:pPr>
        <w:spacing w:line="360" w:lineRule="auto"/>
        <w:ind w:firstLine="0"/>
        <w:rPr>
          <w:rFonts w:ascii="Times New Roman" w:hAnsi="Times New Roman"/>
        </w:rPr>
      </w:pPr>
      <w:r w:rsidRPr="00D33066">
        <w:rPr>
          <w:rFonts w:ascii="Times New Roman" w:hAnsi="Times New Roman"/>
        </w:rPr>
        <w:t xml:space="preserve">Näiden kysymysten osalta tutkimuksessa tehtiin taustakartoitus </w:t>
      </w:r>
      <w:r w:rsidR="00CF67DF" w:rsidRPr="00D33066">
        <w:rPr>
          <w:rFonts w:ascii="Times New Roman" w:hAnsi="Times New Roman"/>
        </w:rPr>
        <w:t xml:space="preserve">Big Datan nykykäsitteestä sekä </w:t>
      </w:r>
      <w:r w:rsidRPr="00D33066">
        <w:rPr>
          <w:rFonts w:ascii="Times New Roman" w:hAnsi="Times New Roman"/>
        </w:rPr>
        <w:t>aikaisemmista virtuaalitodellisuuteen pohjautuneista Big Datan visualisointijärjestelmistä</w:t>
      </w:r>
      <w:r w:rsidR="00CF67DF" w:rsidRPr="00D33066">
        <w:rPr>
          <w:rFonts w:ascii="Times New Roman" w:hAnsi="Times New Roman"/>
        </w:rPr>
        <w:t xml:space="preserve">, joiden ominaisuuksia peilattiin nykyistä Big Datan käsitettä vasten. Taustatyön jälkeen tutkimuksessa pyrittiin luomaan visualisointeja, jotka toteuttaisivat Big Data käsitteen mukaisen määrittelyn ja niiden käyttökokemusta voitaisiin käyttäjätutkimuksessa verrata normaalia työasematoteutusta vasten. Testijärjestelmien toteutuksen jälkeen käytiin läpi Big Datan tuottamat haasteet erityisesti virtuaalitodellisuuteen pohjautuvassa järjestelmäkehityksessä ja esitettiin tästä johtuvat toteutukselliset puutteet. </w:t>
      </w:r>
      <w:r w:rsidR="00907180" w:rsidRPr="00D33066">
        <w:rPr>
          <w:rFonts w:ascii="Times New Roman" w:hAnsi="Times New Roman"/>
        </w:rPr>
        <w:t xml:space="preserve">Testijärjestelmien kehityksen jälkeen niitä varten luotiin testisuunnitelma, jonka mukaisesti suoritettiin 10 osallistujan käyttäjätestaus tiedon visualisoinnin kokemusten selvittämiseksi yhtäläisen virtuaalitodellisuustoteutuksen ja työasemaversion välillä. </w:t>
      </w:r>
      <w:r w:rsidR="00701744" w:rsidRPr="00D33066">
        <w:rPr>
          <w:rFonts w:ascii="Times New Roman" w:hAnsi="Times New Roman"/>
        </w:rPr>
        <w:t xml:space="preserve">Seuraavaksi </w:t>
      </w:r>
      <w:r w:rsidR="007F5643" w:rsidRPr="00D33066">
        <w:rPr>
          <w:rFonts w:ascii="Times New Roman" w:hAnsi="Times New Roman"/>
        </w:rPr>
        <w:t>käydään läpi yhteenveto tutkimuskysymysten osalta</w:t>
      </w:r>
      <w:r w:rsidR="00701744" w:rsidRPr="00D33066">
        <w:rPr>
          <w:rFonts w:ascii="Times New Roman" w:hAnsi="Times New Roman"/>
        </w:rPr>
        <w:t xml:space="preserve">, jonka jälkeen esitellään </w:t>
      </w:r>
      <w:r w:rsidR="001936FD" w:rsidRPr="00D33066">
        <w:rPr>
          <w:rFonts w:ascii="Times New Roman" w:hAnsi="Times New Roman"/>
        </w:rPr>
        <w:t>tämän tutkimuksen pohjalta syntyneet jatkotutkimukselliset ajatukset.</w:t>
      </w:r>
    </w:p>
    <w:p w14:paraId="478CA9BA" w14:textId="4AC79E80" w:rsidR="006949F1" w:rsidRDefault="00352C8E" w:rsidP="00147051">
      <w:pPr>
        <w:spacing w:line="360" w:lineRule="auto"/>
        <w:ind w:firstLine="1304"/>
        <w:rPr>
          <w:rFonts w:ascii="Times New Roman" w:hAnsi="Times New Roman"/>
        </w:rPr>
      </w:pPr>
      <w:r>
        <w:rPr>
          <w:rFonts w:ascii="Times New Roman" w:hAnsi="Times New Roman"/>
        </w:rPr>
        <w:t>Tutkielmassa tehdyn</w:t>
      </w:r>
      <w:r w:rsidR="0064275A">
        <w:rPr>
          <w:rFonts w:ascii="Times New Roman" w:hAnsi="Times New Roman"/>
        </w:rPr>
        <w:t xml:space="preserve"> taustatyön pohjalta Big Datan yhdeksi suurimmista haasteista on nimetty </w:t>
      </w:r>
      <w:r w:rsidR="00920CBC">
        <w:rPr>
          <w:rFonts w:ascii="Times New Roman" w:hAnsi="Times New Roman"/>
        </w:rPr>
        <w:t>Big Datan muuttaminen ymmärrettävään muotoon visualisointien</w:t>
      </w:r>
      <w:r>
        <w:rPr>
          <w:rFonts w:ascii="Times New Roman" w:hAnsi="Times New Roman"/>
        </w:rPr>
        <w:t xml:space="preserve"> avulla</w:t>
      </w:r>
      <w:r w:rsidR="0064275A">
        <w:rPr>
          <w:rFonts w:ascii="Times New Roman" w:hAnsi="Times New Roman"/>
        </w:rPr>
        <w:t>. Big Datan tehokkaan visualisoimisen ratkaisuja on pyritty hakemaan virtuaalitodellisuudesta toistaiseksi hieman heikoin lopputuloksin. Myös tässä tutkielmassa tehty selvitys virtuaalitodellisuuden hyödyntämisestä Big Datan visualisoinnissa toi esiin useita ongelmia huolimatta siitä, että tutkielmassa käytössä olevat resurssit ja laitteis</w:t>
      </w:r>
      <w:r w:rsidR="00B745CD">
        <w:rPr>
          <w:rFonts w:ascii="Times New Roman" w:hAnsi="Times New Roman"/>
        </w:rPr>
        <w:t>to olivat rajalliset. Big Data asettaa jo itsessään merkittävän haasteen visualisoinnille sekä visualisoinnin järjestelmäkokonaisuudelle. Lisättäessä yhtälöön virtuaalitodellisuuden ympäristö</w:t>
      </w:r>
      <w:r w:rsidR="00080285">
        <w:rPr>
          <w:rFonts w:ascii="Times New Roman" w:hAnsi="Times New Roman"/>
        </w:rPr>
        <w:t>n</w:t>
      </w:r>
      <w:r w:rsidR="00B745CD">
        <w:rPr>
          <w:rFonts w:ascii="Times New Roman" w:hAnsi="Times New Roman"/>
        </w:rPr>
        <w:t xml:space="preserve">, joka ei toistaiseksi vieläkään ole täysin lyönyt teknologiamarkkinoilla lävitse, haasteet moninkertaistuvat. Big Datan käsittely sekä virtuaalitodellisuuden hyödyntäminen vaativat kummatkin normaalista poikkeavan lähestymistavan, jolloin näiden yhteen liittäminen vaatii useiden </w:t>
      </w:r>
      <w:r w:rsidR="00080285">
        <w:rPr>
          <w:rFonts w:ascii="Times New Roman" w:hAnsi="Times New Roman"/>
        </w:rPr>
        <w:t>haasteiden</w:t>
      </w:r>
      <w:r w:rsidR="00B745CD">
        <w:rPr>
          <w:rFonts w:ascii="Times New Roman" w:hAnsi="Times New Roman"/>
        </w:rPr>
        <w:t xml:space="preserve"> </w:t>
      </w:r>
      <w:r w:rsidR="00080285">
        <w:rPr>
          <w:rFonts w:ascii="Times New Roman" w:hAnsi="Times New Roman"/>
        </w:rPr>
        <w:t>ratkaisemista</w:t>
      </w:r>
      <w:r w:rsidR="00B745CD">
        <w:rPr>
          <w:rFonts w:ascii="Times New Roman" w:hAnsi="Times New Roman"/>
        </w:rPr>
        <w:t xml:space="preserve"> aina laitteiston suorituskyvystä järjestelmän arkkitehtuuriin ja itse visualisoinnin käyttöliittymään sekä järjestelmän ja käyttäjän väliseen </w:t>
      </w:r>
      <w:r w:rsidR="00080285">
        <w:rPr>
          <w:rFonts w:ascii="Times New Roman" w:hAnsi="Times New Roman"/>
        </w:rPr>
        <w:t>vuorovaikutustapaan</w:t>
      </w:r>
      <w:r w:rsidR="00B745CD">
        <w:rPr>
          <w:rFonts w:ascii="Times New Roman" w:hAnsi="Times New Roman"/>
        </w:rPr>
        <w:t>.</w:t>
      </w:r>
      <w:r w:rsidR="006949F1">
        <w:rPr>
          <w:rFonts w:ascii="Times New Roman" w:hAnsi="Times New Roman"/>
        </w:rPr>
        <w:t xml:space="preserve"> </w:t>
      </w:r>
    </w:p>
    <w:p w14:paraId="56FF9178" w14:textId="6A2C04C8" w:rsidR="00A7270D" w:rsidRDefault="006949F1" w:rsidP="00A7270D">
      <w:pPr>
        <w:spacing w:line="360" w:lineRule="auto"/>
        <w:ind w:firstLine="1304"/>
        <w:rPr>
          <w:rFonts w:ascii="Times New Roman" w:hAnsi="Times New Roman"/>
        </w:rPr>
      </w:pPr>
      <w:r>
        <w:rPr>
          <w:rFonts w:ascii="Times New Roman" w:hAnsi="Times New Roman"/>
        </w:rPr>
        <w:lastRenderedPageBreak/>
        <w:t>Toinen suuri Big Datan hyödyntämiseen kohdistuva ongelma on sen rakenteen tuntemattomuus sekä ominaisuus muuttua ajan myötä. Tällöin dataa varten rakennetun visualisoinnin tulisi olla ainakin jossain määrin geneerinen toteutus, jossa visualisointi ei välittäisi miltään osin siihen syötetyn datan rakenteesta, mutta onnistuisi silti luomaan havainnollistavan visuaalisen kokonaisuuden. Virtuaalitodellisuutta hyödynnettäessä tällöin onkin vaara siitä, että visualisointi jää liian yleiselle tasolle, kuten</w:t>
      </w:r>
      <w:r w:rsidR="00080285">
        <w:rPr>
          <w:rFonts w:ascii="Times New Roman" w:hAnsi="Times New Roman"/>
        </w:rPr>
        <w:t xml:space="preserve"> tässä tutkielmassa sekä</w:t>
      </w:r>
      <w:r>
        <w:rPr>
          <w:rFonts w:ascii="Times New Roman" w:hAnsi="Times New Roman"/>
        </w:rPr>
        <w:t xml:space="preserve"> taustatutkimuksen mukaisissa aikaisemmissa virtuaalitodellisu</w:t>
      </w:r>
      <w:r w:rsidR="00080285">
        <w:rPr>
          <w:rFonts w:ascii="Times New Roman" w:hAnsi="Times New Roman"/>
        </w:rPr>
        <w:t>uden visualisointijärjestelmissä</w:t>
      </w:r>
      <w:r>
        <w:rPr>
          <w:rFonts w:ascii="Times New Roman" w:hAnsi="Times New Roman"/>
        </w:rPr>
        <w:t xml:space="preserve">, jolloin virtuaalitodellisuuden mahdollisuuksia ei päästä tehokkaasti käyttämään ja ympäristön hyödyntäminen menettää merkityksensä. </w:t>
      </w:r>
      <w:r w:rsidRPr="007F5643">
        <w:rPr>
          <w:rFonts w:ascii="Times New Roman" w:hAnsi="Times New Roman"/>
        </w:rPr>
        <w:t>Virtuaalitodellisuuden hyödyt voidaankin löytää lähinnä soveltuvan ja spesifin visualisoinnin käytöstä</w:t>
      </w:r>
      <w:r>
        <w:rPr>
          <w:rFonts w:ascii="Times New Roman" w:hAnsi="Times New Roman"/>
        </w:rPr>
        <w:t xml:space="preserve"> virtuaalitodellisuuden sisällä, jolloin visualisointi on luotu data vetoisesti eikä toisin päin.</w:t>
      </w:r>
      <w:r w:rsidRPr="007F5643">
        <w:rPr>
          <w:rFonts w:ascii="Times New Roman" w:hAnsi="Times New Roman"/>
        </w:rPr>
        <w:t xml:space="preserve"> </w:t>
      </w:r>
      <w:r w:rsidR="00080285">
        <w:rPr>
          <w:rFonts w:ascii="Times New Roman" w:hAnsi="Times New Roman"/>
        </w:rPr>
        <w:t>T</w:t>
      </w:r>
      <w:r w:rsidRPr="007F5643">
        <w:rPr>
          <w:rFonts w:ascii="Times New Roman" w:hAnsi="Times New Roman"/>
        </w:rPr>
        <w:t>ämä kuitenkin tarkoittaisi sitä, että visualisointi tulisi luoda eri</w:t>
      </w:r>
      <w:r>
        <w:rPr>
          <w:rFonts w:ascii="Times New Roman" w:hAnsi="Times New Roman"/>
        </w:rPr>
        <w:t>kseen jokaiselle datajoukolle, jolloin datajoukon sisältö tulisi tuntea</w:t>
      </w:r>
      <w:r w:rsidRPr="007F5643">
        <w:rPr>
          <w:rFonts w:ascii="Times New Roman" w:hAnsi="Times New Roman"/>
        </w:rPr>
        <w:t xml:space="preserve">, </w:t>
      </w:r>
      <w:r w:rsidR="00080285">
        <w:rPr>
          <w:rFonts w:ascii="Times New Roman" w:hAnsi="Times New Roman"/>
        </w:rPr>
        <w:t xml:space="preserve">jotta tiedon </w:t>
      </w:r>
      <w:r w:rsidRPr="007F5643">
        <w:rPr>
          <w:rFonts w:ascii="Times New Roman" w:hAnsi="Times New Roman"/>
        </w:rPr>
        <w:t>pohjalta voitaisii</w:t>
      </w:r>
      <w:r>
        <w:rPr>
          <w:rFonts w:ascii="Times New Roman" w:hAnsi="Times New Roman"/>
        </w:rPr>
        <w:t>n luoda tehokas visualisointi virtuaalitodellisuuteen</w:t>
      </w:r>
      <w:r w:rsidR="009B7BCF">
        <w:rPr>
          <w:rFonts w:ascii="Times New Roman" w:hAnsi="Times New Roman"/>
        </w:rPr>
        <w:t xml:space="preserve">. </w:t>
      </w:r>
      <w:r>
        <w:rPr>
          <w:rFonts w:ascii="Times New Roman" w:hAnsi="Times New Roman"/>
        </w:rPr>
        <w:t>T</w:t>
      </w:r>
      <w:r w:rsidRPr="007F5643">
        <w:rPr>
          <w:rFonts w:ascii="Times New Roman" w:hAnsi="Times New Roman"/>
        </w:rPr>
        <w:t>ällöin</w:t>
      </w:r>
      <w:r>
        <w:rPr>
          <w:rFonts w:ascii="Times New Roman" w:hAnsi="Times New Roman"/>
        </w:rPr>
        <w:t xml:space="preserve"> kuitenkin</w:t>
      </w:r>
      <w:r w:rsidR="002D3861">
        <w:rPr>
          <w:rFonts w:ascii="Times New Roman" w:hAnsi="Times New Roman"/>
        </w:rPr>
        <w:t xml:space="preserve"> visualisoinnille asetetut tavoitteet</w:t>
      </w:r>
      <w:r w:rsidRPr="007F5643">
        <w:rPr>
          <w:rFonts w:ascii="Times New Roman" w:hAnsi="Times New Roman"/>
        </w:rPr>
        <w:t xml:space="preserve"> ja </w:t>
      </w:r>
      <w:r w:rsidR="002D3861">
        <w:rPr>
          <w:rFonts w:ascii="Times New Roman" w:hAnsi="Times New Roman"/>
        </w:rPr>
        <w:t>virtuaalitodellisuudelle suositellut ratkaisutavat</w:t>
      </w:r>
      <w:r w:rsidR="00751331">
        <w:rPr>
          <w:rFonts w:ascii="Times New Roman" w:hAnsi="Times New Roman"/>
        </w:rPr>
        <w:t xml:space="preserve"> sulkevat toisensa pois.</w:t>
      </w:r>
    </w:p>
    <w:p w14:paraId="0C302C2B" w14:textId="3A9BF5F1" w:rsidR="0064275A" w:rsidRDefault="004874B9" w:rsidP="00A7270D">
      <w:pPr>
        <w:spacing w:line="360" w:lineRule="auto"/>
        <w:ind w:firstLine="1304"/>
        <w:rPr>
          <w:rFonts w:ascii="Times New Roman" w:hAnsi="Times New Roman"/>
        </w:rPr>
      </w:pPr>
      <w:r>
        <w:rPr>
          <w:rFonts w:ascii="Times New Roman" w:hAnsi="Times New Roman"/>
        </w:rPr>
        <w:t xml:space="preserve">Tutkielmassa suoritettujen käyttäjätestien pohjalta voidaan todeta, että virtuaalitodellisuus tarjoaa hyviä mahdollisuuksia tehokkaiden visualisointiratkaisujen toteuttamiselle, mutta sen aika ei </w:t>
      </w:r>
      <w:r w:rsidR="00080285">
        <w:rPr>
          <w:rFonts w:ascii="Times New Roman" w:hAnsi="Times New Roman"/>
        </w:rPr>
        <w:t>välttämättä</w:t>
      </w:r>
      <w:r>
        <w:rPr>
          <w:rFonts w:ascii="Times New Roman" w:hAnsi="Times New Roman"/>
        </w:rPr>
        <w:t xml:space="preserve"> ole vielä. Käyttäjätestauksessa huomioitiin, että useat käyttäjät kokivat virtuaalitodellisuuden visualisoinnit kokemuksellisempina sekä kokonaisvaltaisempina. Näiden tuntemusten pohjalta käyttäjät tunsivat, että he olivat paremmin osa visualisointia sekä pystyivät keskittymään sisältöön pare</w:t>
      </w:r>
      <w:r w:rsidR="00CA281C">
        <w:rPr>
          <w:rFonts w:ascii="Times New Roman" w:hAnsi="Times New Roman"/>
        </w:rPr>
        <w:t>mmin kuin työasemaympäristössä. Käyttäjätestit paljastivat myös sen, että perinteisiä, työasemaympäristöön luotuja visualisointeja, kuten diagrammit, ei koeta virtuaalitodellisuudessa merkityksellisinä. Työasemaympäristössä tutuksi tulleet visualisoinnit on luotu liiaksi noudattamaan kyseisen ympäristön normeja ja käyttökonventioita, mitkä eivät enää virtuaalitodellisuudes</w:t>
      </w:r>
      <w:r w:rsidR="00FD10C3">
        <w:rPr>
          <w:rFonts w:ascii="Times New Roman" w:hAnsi="Times New Roman"/>
        </w:rPr>
        <w:t>sa toimi. Käyttäjätutkimuksen</w:t>
      </w:r>
      <w:r w:rsidR="00CA281C">
        <w:rPr>
          <w:rFonts w:ascii="Times New Roman" w:hAnsi="Times New Roman"/>
        </w:rPr>
        <w:t xml:space="preserve"> tulosten pohjalta osallistujat kokivat, että virtuaalitodellisuudessa toteutetun visualisoinnin tulisi hyödyntää ympäristön mahdollisuuksia esimerkiksi sitomalla data osaksi moniulotteisuutta tai hyödyntämällä tehokkaampaa järjestelmän ja käyttäjän välistä vuorovaikutusta. Tällöin visualisoinnin hyödyntämisellä on jokin merkitys ja ympäristö tehostaa tiedon sisäistämistä. </w:t>
      </w:r>
      <w:r w:rsidR="00426EB5">
        <w:rPr>
          <w:rFonts w:ascii="Times New Roman" w:hAnsi="Times New Roman"/>
        </w:rPr>
        <w:t>Käyttäjätutkimuksen löydökset tukevatkin Big Datan visualisoinnin ongelman teoriaa, jossa viiden V:n määritteiden muk</w:t>
      </w:r>
      <w:r w:rsidR="00FD10C3">
        <w:rPr>
          <w:rFonts w:ascii="Times New Roman" w:hAnsi="Times New Roman"/>
        </w:rPr>
        <w:t xml:space="preserve">aisen Big Datan visualisoiminen, </w:t>
      </w:r>
      <w:r w:rsidR="00426EB5">
        <w:rPr>
          <w:rFonts w:ascii="Times New Roman" w:hAnsi="Times New Roman"/>
        </w:rPr>
        <w:t>loisi visualisoinnista liian geneerisen</w:t>
      </w:r>
      <w:r w:rsidR="00FD10C3">
        <w:rPr>
          <w:rFonts w:ascii="Times New Roman" w:hAnsi="Times New Roman"/>
        </w:rPr>
        <w:t xml:space="preserve"> </w:t>
      </w:r>
      <w:r w:rsidR="00FD10C3">
        <w:rPr>
          <w:rFonts w:ascii="Times New Roman" w:hAnsi="Times New Roman"/>
        </w:rPr>
        <w:t>virtuaalitodellisuudessa</w:t>
      </w:r>
      <w:r w:rsidR="00426EB5">
        <w:rPr>
          <w:rFonts w:ascii="Times New Roman" w:hAnsi="Times New Roman"/>
        </w:rPr>
        <w:t xml:space="preserve">, jolloin järjestelmän kehitykselle asetetut vaatimukset sekä hyödyt kumoutuvat. </w:t>
      </w:r>
      <w:r w:rsidR="00FD10C3">
        <w:rPr>
          <w:rFonts w:ascii="Times New Roman" w:hAnsi="Times New Roman"/>
        </w:rPr>
        <w:t>Tutkielman lähtökohteena olleen geneerisen Big dataa visualisoivan alustan</w:t>
      </w:r>
      <w:r w:rsidR="00522DDB" w:rsidRPr="007F5643">
        <w:rPr>
          <w:rFonts w:ascii="Times New Roman" w:hAnsi="Times New Roman"/>
        </w:rPr>
        <w:t xml:space="preserve"> luom</w:t>
      </w:r>
      <w:r w:rsidR="00375444">
        <w:rPr>
          <w:rFonts w:ascii="Times New Roman" w:hAnsi="Times New Roman"/>
        </w:rPr>
        <w:t xml:space="preserve">inen virtuaalitodellisuuteen </w:t>
      </w:r>
      <w:r w:rsidR="00FD10C3">
        <w:rPr>
          <w:rFonts w:ascii="Times New Roman" w:hAnsi="Times New Roman"/>
        </w:rPr>
        <w:t xml:space="preserve">saattaa </w:t>
      </w:r>
      <w:r w:rsidR="00375444">
        <w:rPr>
          <w:rFonts w:ascii="Times New Roman" w:hAnsi="Times New Roman"/>
        </w:rPr>
        <w:t xml:space="preserve">vaarantaa käyttäjäkokemuksen ja käytön merkityksellisyyden, jolloin visualisointikokonaisuuden tulee toimiakseen olla erityisen hyvin luotu. </w:t>
      </w:r>
      <w:r w:rsidR="00107060">
        <w:rPr>
          <w:rFonts w:ascii="Times New Roman" w:hAnsi="Times New Roman"/>
        </w:rPr>
        <w:t xml:space="preserve">Huomioitaessa </w:t>
      </w:r>
      <w:r w:rsidR="00107060">
        <w:rPr>
          <w:rFonts w:ascii="Times New Roman" w:hAnsi="Times New Roman"/>
        </w:rPr>
        <w:lastRenderedPageBreak/>
        <w:t xml:space="preserve">virtuaalitodellisuuden laitteistolle sekä toteutukselle asettamat haasteet sekä käyttökokemuksen huomattavasti </w:t>
      </w:r>
      <w:r w:rsidR="00375444">
        <w:rPr>
          <w:rFonts w:ascii="Times New Roman" w:hAnsi="Times New Roman"/>
        </w:rPr>
        <w:t>tarkemman suunnittelemisen</w:t>
      </w:r>
      <w:r w:rsidR="00107060">
        <w:rPr>
          <w:rFonts w:ascii="Times New Roman" w:hAnsi="Times New Roman"/>
        </w:rPr>
        <w:t>,</w:t>
      </w:r>
      <w:r w:rsidR="00522DDB" w:rsidRPr="007F5643">
        <w:rPr>
          <w:rFonts w:ascii="Times New Roman" w:hAnsi="Times New Roman"/>
        </w:rPr>
        <w:t xml:space="preserve"> jäävät </w:t>
      </w:r>
      <w:r w:rsidR="00107060">
        <w:rPr>
          <w:rFonts w:ascii="Times New Roman" w:hAnsi="Times New Roman"/>
        </w:rPr>
        <w:t>virtuaalitodellisuuden tuomat</w:t>
      </w:r>
      <w:r w:rsidR="00375444">
        <w:rPr>
          <w:rFonts w:ascii="Times New Roman" w:hAnsi="Times New Roman"/>
        </w:rPr>
        <w:t xml:space="preserve"> hyödyt tutkielman näkemyksien mukaan</w:t>
      </w:r>
      <w:r w:rsidR="00107060">
        <w:rPr>
          <w:rFonts w:ascii="Times New Roman" w:hAnsi="Times New Roman"/>
        </w:rPr>
        <w:t xml:space="preserve"> varsin pieniksi suhteutettuna </w:t>
      </w:r>
      <w:r w:rsidR="00FD10C3">
        <w:rPr>
          <w:rFonts w:ascii="Times New Roman" w:hAnsi="Times New Roman"/>
        </w:rPr>
        <w:t>siihen</w:t>
      </w:r>
      <w:r w:rsidR="00107060">
        <w:rPr>
          <w:rFonts w:ascii="Times New Roman" w:hAnsi="Times New Roman"/>
        </w:rPr>
        <w:t xml:space="preserve"> työmäärään</w:t>
      </w:r>
      <w:r w:rsidR="00FD10C3">
        <w:rPr>
          <w:rFonts w:ascii="Times New Roman" w:hAnsi="Times New Roman"/>
        </w:rPr>
        <w:t>, mitä tällaiset geneeriset visualisointialustat toimiakseen vaatisivat</w:t>
      </w:r>
      <w:r w:rsidR="00107060">
        <w:rPr>
          <w:rFonts w:ascii="Times New Roman" w:hAnsi="Times New Roman"/>
        </w:rPr>
        <w:t>.</w:t>
      </w:r>
    </w:p>
    <w:p w14:paraId="6FE7367D" w14:textId="0D85898A" w:rsidR="00F279E6" w:rsidRPr="001E436A" w:rsidRDefault="009B767A" w:rsidP="007F567A">
      <w:pPr>
        <w:spacing w:line="360" w:lineRule="auto"/>
        <w:ind w:firstLine="1304"/>
        <w:rPr>
          <w:rFonts w:ascii="Times New Roman" w:hAnsi="Times New Roman"/>
        </w:rPr>
      </w:pPr>
      <w:r>
        <w:rPr>
          <w:rFonts w:ascii="Times New Roman" w:hAnsi="Times New Roman"/>
        </w:rPr>
        <w:t>Jatkotutkimukselliset mahdollisuudet tutkielmassa käsiteltyjen aiheiden osalta ovat hyvin laajat. Tutkielman pohjalta pystyttiin vastaamaan vain siihen, että virtuaalitodellisuuden hyödyntäminen visua</w:t>
      </w:r>
      <w:r w:rsidR="00F279E6">
        <w:rPr>
          <w:rFonts w:ascii="Times New Roman" w:hAnsi="Times New Roman"/>
        </w:rPr>
        <w:t>lisoinneissa vaatii ympäristön tarpeet huomioon ottavan toteutuksen. T</w:t>
      </w:r>
      <w:r>
        <w:rPr>
          <w:rFonts w:ascii="Times New Roman" w:hAnsi="Times New Roman"/>
        </w:rPr>
        <w:t>utkittavaksi asiaksi</w:t>
      </w:r>
      <w:r w:rsidR="00F279E6">
        <w:rPr>
          <w:rFonts w:ascii="Times New Roman" w:hAnsi="Times New Roman"/>
        </w:rPr>
        <w:t xml:space="preserve"> kuitenkin</w:t>
      </w:r>
      <w:r>
        <w:rPr>
          <w:rFonts w:ascii="Times New Roman" w:hAnsi="Times New Roman"/>
        </w:rPr>
        <w:t xml:space="preserve"> </w:t>
      </w:r>
      <w:r w:rsidR="00F279E6">
        <w:rPr>
          <w:rFonts w:ascii="Times New Roman" w:hAnsi="Times New Roman"/>
        </w:rPr>
        <w:t>jää</w:t>
      </w:r>
      <w:r>
        <w:rPr>
          <w:rFonts w:ascii="Times New Roman" w:hAnsi="Times New Roman"/>
        </w:rPr>
        <w:t xml:space="preserve"> mitä</w:t>
      </w:r>
      <w:r w:rsidR="00F279E6">
        <w:rPr>
          <w:rFonts w:ascii="Times New Roman" w:hAnsi="Times New Roman"/>
        </w:rPr>
        <w:t xml:space="preserve"> nämä tarpeet ja</w:t>
      </w:r>
      <w:r>
        <w:rPr>
          <w:rFonts w:ascii="Times New Roman" w:hAnsi="Times New Roman"/>
        </w:rPr>
        <w:t xml:space="preserve"> tekijät </w:t>
      </w:r>
      <w:r w:rsidR="00F279E6">
        <w:rPr>
          <w:rFonts w:ascii="Times New Roman" w:hAnsi="Times New Roman"/>
        </w:rPr>
        <w:t xml:space="preserve">virtuaalisen ympäristön osalta </w:t>
      </w:r>
      <w:r>
        <w:rPr>
          <w:rFonts w:ascii="Times New Roman" w:hAnsi="Times New Roman"/>
        </w:rPr>
        <w:t xml:space="preserve">voisivat olla. </w:t>
      </w:r>
      <w:r w:rsidR="007F567A">
        <w:rPr>
          <w:rFonts w:ascii="Times New Roman" w:hAnsi="Times New Roman"/>
        </w:rPr>
        <w:t>T</w:t>
      </w:r>
      <w:r>
        <w:rPr>
          <w:rFonts w:ascii="Times New Roman" w:hAnsi="Times New Roman"/>
        </w:rPr>
        <w:t>ähän jatkotutkimuskysymykseen pohjautuen</w:t>
      </w:r>
      <w:r w:rsidR="00F279E6">
        <w:rPr>
          <w:rFonts w:ascii="Times New Roman" w:hAnsi="Times New Roman"/>
        </w:rPr>
        <w:t>,</w:t>
      </w:r>
      <w:r>
        <w:rPr>
          <w:rFonts w:ascii="Times New Roman" w:hAnsi="Times New Roman"/>
        </w:rPr>
        <w:t xml:space="preserve"> yksi käyttäjätutkimuksen osallistujista mainitsi virtuaalitodellisuuden normit, jotka eivät</w:t>
      </w:r>
      <w:r w:rsidR="00F279E6">
        <w:rPr>
          <w:rFonts w:ascii="Times New Roman" w:hAnsi="Times New Roman"/>
        </w:rPr>
        <w:t xml:space="preserve"> hänen mukaansa</w:t>
      </w:r>
      <w:r>
        <w:rPr>
          <w:rFonts w:ascii="Times New Roman" w:hAnsi="Times New Roman"/>
        </w:rPr>
        <w:t xml:space="preserve"> tämän tutkielman kontekstissa täyttyneet. </w:t>
      </w:r>
      <w:r w:rsidR="00AD7649">
        <w:rPr>
          <w:rFonts w:ascii="Times New Roman" w:hAnsi="Times New Roman"/>
        </w:rPr>
        <w:t>Ratkaisujen löytäminen virtuaalitodellisuuteen pohjautuvien visualisointien luomisessa voi</w:t>
      </w:r>
      <w:r w:rsidR="00F279E6">
        <w:rPr>
          <w:rFonts w:ascii="Times New Roman" w:hAnsi="Times New Roman"/>
        </w:rPr>
        <w:t>kin</w:t>
      </w:r>
      <w:r w:rsidR="00AD7649">
        <w:rPr>
          <w:rFonts w:ascii="Times New Roman" w:hAnsi="Times New Roman"/>
        </w:rPr>
        <w:t xml:space="preserve"> löytyä ympäristöön sovitettujen normien hyödyntämisestä, joita ei</w:t>
      </w:r>
      <w:r w:rsidR="007F567A">
        <w:rPr>
          <w:rFonts w:ascii="Times New Roman" w:hAnsi="Times New Roman"/>
        </w:rPr>
        <w:t xml:space="preserve"> uuden teknologian osalta ole</w:t>
      </w:r>
      <w:r w:rsidR="00AD7649">
        <w:rPr>
          <w:rFonts w:ascii="Times New Roman" w:hAnsi="Times New Roman"/>
        </w:rPr>
        <w:t xml:space="preserve"> </w:t>
      </w:r>
      <w:r w:rsidR="00F279E6">
        <w:rPr>
          <w:rFonts w:ascii="Times New Roman" w:hAnsi="Times New Roman"/>
        </w:rPr>
        <w:t xml:space="preserve">ainakaan </w:t>
      </w:r>
      <w:r w:rsidR="00AD7649">
        <w:rPr>
          <w:rFonts w:ascii="Times New Roman" w:hAnsi="Times New Roman"/>
        </w:rPr>
        <w:t xml:space="preserve">vielä </w:t>
      </w:r>
      <w:r w:rsidR="00F279E6">
        <w:rPr>
          <w:rFonts w:ascii="Times New Roman" w:hAnsi="Times New Roman"/>
        </w:rPr>
        <w:t xml:space="preserve">täysin </w:t>
      </w:r>
      <w:r w:rsidR="00AD6EE6">
        <w:rPr>
          <w:rFonts w:ascii="Times New Roman" w:hAnsi="Times New Roman"/>
        </w:rPr>
        <w:t>muodostunut</w:t>
      </w:r>
      <w:r w:rsidR="007F567A">
        <w:rPr>
          <w:rFonts w:ascii="Times New Roman" w:hAnsi="Times New Roman"/>
        </w:rPr>
        <w:t xml:space="preserve">. </w:t>
      </w:r>
      <w:r w:rsidR="00F279E6">
        <w:rPr>
          <w:rFonts w:ascii="Times New Roman" w:hAnsi="Times New Roman"/>
        </w:rPr>
        <w:t xml:space="preserve">Virtuaalitodellisuudessa hyödynnettävien laitteistojen tila </w:t>
      </w:r>
      <w:r w:rsidR="00F279E6" w:rsidRPr="001E436A">
        <w:rPr>
          <w:rFonts w:ascii="Times New Roman" w:hAnsi="Times New Roman"/>
        </w:rPr>
        <w:t xml:space="preserve">on </w:t>
      </w:r>
      <w:r w:rsidR="007F567A">
        <w:rPr>
          <w:rFonts w:ascii="Times New Roman" w:hAnsi="Times New Roman"/>
        </w:rPr>
        <w:t xml:space="preserve">kuitenkin vielä </w:t>
      </w:r>
      <w:r w:rsidR="00F279E6" w:rsidRPr="001E436A">
        <w:rPr>
          <w:rFonts w:ascii="Times New Roman" w:hAnsi="Times New Roman"/>
        </w:rPr>
        <w:t>nykyään kaikkea muuta kuin normalisoitunut</w:t>
      </w:r>
      <w:r w:rsidR="007F567A">
        <w:rPr>
          <w:rFonts w:ascii="Times New Roman" w:hAnsi="Times New Roman"/>
        </w:rPr>
        <w:t xml:space="preserve"> markkinoiden hakiessa muotoaan</w:t>
      </w:r>
      <w:r w:rsidR="00F279E6" w:rsidRPr="001E436A">
        <w:rPr>
          <w:rFonts w:ascii="Times New Roman" w:hAnsi="Times New Roman"/>
        </w:rPr>
        <w:t xml:space="preserve">. Tuotevalmistajat kehittävät omia tuotteitaan irrallaan toisistaan ja </w:t>
      </w:r>
      <w:r w:rsidR="00F279E6">
        <w:rPr>
          <w:rFonts w:ascii="Times New Roman" w:hAnsi="Times New Roman"/>
        </w:rPr>
        <w:t>kilpailuvalttina hyödynnetään</w:t>
      </w:r>
      <w:r w:rsidR="00F279E6" w:rsidRPr="001E436A">
        <w:rPr>
          <w:rFonts w:ascii="Times New Roman" w:hAnsi="Times New Roman"/>
        </w:rPr>
        <w:t xml:space="preserve"> syötelaitteiden </w:t>
      </w:r>
      <w:r w:rsidR="00F279E6">
        <w:rPr>
          <w:rFonts w:ascii="Times New Roman" w:hAnsi="Times New Roman"/>
        </w:rPr>
        <w:t>monimuotoisuutta sekä</w:t>
      </w:r>
      <w:r w:rsidR="00F279E6" w:rsidRPr="001E436A">
        <w:rPr>
          <w:rFonts w:ascii="Times New Roman" w:hAnsi="Times New Roman"/>
        </w:rPr>
        <w:t xml:space="preserve"> </w:t>
      </w:r>
      <w:r w:rsidR="00F279E6">
        <w:rPr>
          <w:rFonts w:ascii="Times New Roman" w:hAnsi="Times New Roman"/>
        </w:rPr>
        <w:t>innovatiivisuutta</w:t>
      </w:r>
      <w:r w:rsidR="00F279E6" w:rsidRPr="001E436A">
        <w:rPr>
          <w:rFonts w:ascii="Times New Roman" w:hAnsi="Times New Roman"/>
        </w:rPr>
        <w:t>.</w:t>
      </w:r>
      <w:r w:rsidR="007F567A">
        <w:rPr>
          <w:rFonts w:ascii="Times New Roman" w:hAnsi="Times New Roman"/>
        </w:rPr>
        <w:t xml:space="preserve"> </w:t>
      </w:r>
      <w:r w:rsidR="00AD6EE6">
        <w:rPr>
          <w:rFonts w:ascii="Times New Roman" w:hAnsi="Times New Roman"/>
        </w:rPr>
        <w:t>Sisällön tuottaminen virtuaalitodellisuuteen kuitenkin helpottuisi, jos virtuaalisesti luodun käyttöympäristön esitykselliset sekä vuorovaikutukselliset normit olisi</w:t>
      </w:r>
      <w:r w:rsidR="00A16B03">
        <w:rPr>
          <w:rFonts w:ascii="Times New Roman" w:hAnsi="Times New Roman"/>
        </w:rPr>
        <w:t xml:space="preserve"> käytön mukaisesti </w:t>
      </w:r>
      <w:r w:rsidR="00AD6EE6">
        <w:rPr>
          <w:rFonts w:ascii="Times New Roman" w:hAnsi="Times New Roman"/>
        </w:rPr>
        <w:t>määritelty.</w:t>
      </w:r>
      <w:r w:rsidR="00A16B03">
        <w:rPr>
          <w:rFonts w:ascii="Times New Roman" w:hAnsi="Times New Roman"/>
        </w:rPr>
        <w:t xml:space="preserve"> Tällä hetkellä lähdettäessä luomaan uusia järjestelmiä virtuaalitodellisuuteen kehittäjä joutuu useiden eri valintatilanteiden eteen mietittäessä minkälaista syöte- ja liikkumistapaa tai ohjainta hän päättää hyödyntää.</w:t>
      </w:r>
      <w:r w:rsidR="00AD6EE6">
        <w:rPr>
          <w:rFonts w:ascii="Times New Roman" w:hAnsi="Times New Roman"/>
        </w:rPr>
        <w:t xml:space="preserve"> Yhtenä laajempana käyttäjätutkimuksen mahdollisuutena olisikin tutkia useita </w:t>
      </w:r>
      <w:r w:rsidR="00A16B03">
        <w:rPr>
          <w:rFonts w:ascii="Times New Roman" w:hAnsi="Times New Roman"/>
        </w:rPr>
        <w:t>eri</w:t>
      </w:r>
      <w:r w:rsidR="00AD6EE6">
        <w:rPr>
          <w:rFonts w:ascii="Times New Roman" w:hAnsi="Times New Roman"/>
        </w:rPr>
        <w:t xml:space="preserve"> vuorovaikutusmahdollisuuksia käyttäjän ja virtuaalitodellisuuden välillä ja kerätä tietoa eri konteksteihin sidottujen vuorovaikutustapojen toimivuudesta. </w:t>
      </w:r>
    </w:p>
    <w:p w14:paraId="49F17660" w14:textId="77777777" w:rsidR="00B432C1" w:rsidRDefault="00B432C1" w:rsidP="00FC5757">
      <w:pPr>
        <w:ind w:firstLine="0"/>
        <w:rPr>
          <w:rFonts w:ascii="Times New Roman" w:hAnsi="Times New Roman"/>
          <w:b/>
          <w:bCs/>
          <w:sz w:val="28"/>
          <w:szCs w:val="28"/>
        </w:rPr>
      </w:pPr>
      <w:bookmarkStart w:id="355" w:name="_Toc463943281"/>
      <w:bookmarkEnd w:id="355"/>
    </w:p>
    <w:p w14:paraId="75ED33AD" w14:textId="77777777" w:rsidR="00C464FD" w:rsidRDefault="00C464FD" w:rsidP="00FC5757">
      <w:pPr>
        <w:ind w:firstLine="0"/>
        <w:rPr>
          <w:rFonts w:ascii="Times New Roman" w:hAnsi="Times New Roman"/>
          <w:b/>
          <w:bCs/>
          <w:sz w:val="28"/>
          <w:szCs w:val="28"/>
        </w:rPr>
      </w:pPr>
    </w:p>
    <w:p w14:paraId="27E4678A" w14:textId="77777777" w:rsidR="00C464FD" w:rsidRDefault="00C464FD" w:rsidP="00FC5757">
      <w:pPr>
        <w:ind w:firstLine="0"/>
      </w:pPr>
    </w:p>
    <w:p w14:paraId="6FF7BEC1" w14:textId="77777777" w:rsidR="00D06B76" w:rsidRDefault="00D06B76" w:rsidP="00FC5757">
      <w:pPr>
        <w:ind w:firstLine="0"/>
      </w:pPr>
    </w:p>
    <w:p w14:paraId="7F34219C" w14:textId="77777777" w:rsidR="006D6FFD" w:rsidRDefault="006D6FFD" w:rsidP="00FC5757">
      <w:pPr>
        <w:ind w:firstLine="0"/>
      </w:pPr>
    </w:p>
    <w:p w14:paraId="0DFA6991" w14:textId="77777777" w:rsidR="006D6FFD" w:rsidRDefault="006D6FFD" w:rsidP="00FC5757">
      <w:pPr>
        <w:ind w:firstLine="0"/>
      </w:pPr>
    </w:p>
    <w:p w14:paraId="5AB097F2" w14:textId="77777777" w:rsidR="006D6FFD" w:rsidRDefault="006D6FFD" w:rsidP="00FC5757">
      <w:pPr>
        <w:ind w:firstLine="0"/>
      </w:pPr>
    </w:p>
    <w:p w14:paraId="7AAE0809" w14:textId="77777777" w:rsidR="00147051" w:rsidRDefault="00147051" w:rsidP="00FC5757">
      <w:pPr>
        <w:ind w:firstLine="0"/>
      </w:pPr>
    </w:p>
    <w:p w14:paraId="47D7D848" w14:textId="77777777" w:rsidR="00147051" w:rsidRDefault="00147051" w:rsidP="00FC5757">
      <w:pPr>
        <w:ind w:firstLine="0"/>
      </w:pPr>
    </w:p>
    <w:p w14:paraId="3E912A75" w14:textId="77777777" w:rsidR="00147051" w:rsidRDefault="00147051" w:rsidP="00FC5757">
      <w:pPr>
        <w:ind w:firstLine="0"/>
      </w:pPr>
    </w:p>
    <w:p w14:paraId="62169E59" w14:textId="77777777" w:rsidR="00147051" w:rsidRDefault="00147051" w:rsidP="00FC5757">
      <w:pPr>
        <w:ind w:firstLine="0"/>
      </w:pPr>
    </w:p>
    <w:p w14:paraId="6644D0DB" w14:textId="52ADC8A8" w:rsidR="005E3EF3" w:rsidRPr="00285C32" w:rsidRDefault="00A065F0" w:rsidP="00285C32">
      <w:pPr>
        <w:pStyle w:val="Otsikko11"/>
        <w:spacing w:line="360" w:lineRule="auto"/>
        <w:ind w:firstLine="0"/>
        <w:rPr>
          <w:rFonts w:ascii="Times New Roman" w:hAnsi="Times New Roman"/>
          <w:color w:val="00000A"/>
          <w:lang w:val="en-US"/>
        </w:rPr>
      </w:pPr>
      <w:bookmarkStart w:id="356" w:name="_Toc510974514"/>
      <w:r>
        <w:rPr>
          <w:rFonts w:ascii="Times New Roman" w:hAnsi="Times New Roman"/>
          <w:color w:val="00000A"/>
          <w:lang w:val="en-US"/>
        </w:rPr>
        <w:lastRenderedPageBreak/>
        <w:t>LÄHDELUETTELO</w:t>
      </w:r>
      <w:bookmarkEnd w:id="356"/>
    </w:p>
    <w:p w14:paraId="0A261771" w14:textId="6AD8D840" w:rsidR="00D522FC" w:rsidRPr="007710C8" w:rsidRDefault="005E3EF3"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color w:val="000000" w:themeColor="text1"/>
          <w:szCs w:val="24"/>
          <w:lang w:val="en-US"/>
        </w:rPr>
        <w:t xml:space="preserve">[Akerkar, 2013] Rajendra Akerkar, Big Data Computing. </w:t>
      </w:r>
      <w:r w:rsidRPr="007710C8">
        <w:rPr>
          <w:rFonts w:ascii="Times New Roman" w:hAnsi="Times New Roman"/>
          <w:color w:val="000000" w:themeColor="text1"/>
          <w:szCs w:val="24"/>
          <w:shd w:val="clear" w:color="auto" w:fill="FFFFFF"/>
          <w:lang w:val="en-US"/>
        </w:rPr>
        <w:t>Taylor &amp; Francis Group; 2013.</w:t>
      </w:r>
    </w:p>
    <w:p w14:paraId="7AA7FEA4" w14:textId="5E60B929" w:rsidR="002A2A67" w:rsidRPr="007710C8" w:rsidRDefault="002A2A67" w:rsidP="002E2CCF">
      <w:pPr>
        <w:spacing w:line="360" w:lineRule="auto"/>
        <w:ind w:firstLine="0"/>
        <w:rPr>
          <w:rFonts w:ascii="Times New Roman" w:hAnsi="Times New Roman"/>
          <w:color w:val="000000" w:themeColor="text1"/>
          <w:szCs w:val="24"/>
          <w:lang w:val="en-US"/>
        </w:rPr>
      </w:pPr>
      <w:r w:rsidRPr="007710C8">
        <w:rPr>
          <w:rFonts w:ascii="Times New Roman" w:hAnsi="Times New Roman"/>
          <w:color w:val="000000" w:themeColor="text1"/>
          <w:szCs w:val="24"/>
          <w:shd w:val="clear" w:color="auto" w:fill="FFFFFF"/>
          <w:lang w:val="en-US"/>
        </w:rPr>
        <w:t xml:space="preserve">[Beck, 2003] Michael Beck, Real-Time Visualization of big 3D City Models. </w:t>
      </w:r>
      <w:r w:rsidR="002E2CCF" w:rsidRPr="000A7460">
        <w:rPr>
          <w:rFonts w:ascii="Times New Roman" w:hAnsi="Times New Roman"/>
          <w:i/>
          <w:szCs w:val="24"/>
          <w:lang w:val="en-US"/>
        </w:rPr>
        <w:t>International Archives</w:t>
      </w:r>
      <w:r w:rsidR="002E2CCF" w:rsidRPr="000A7460">
        <w:rPr>
          <w:rFonts w:ascii="Times New Roman" w:hAnsi="Times New Roman"/>
          <w:i/>
          <w:szCs w:val="24"/>
          <w:lang w:val="en-US"/>
        </w:rPr>
        <w:tab/>
      </w:r>
      <w:r w:rsidRPr="000A7460">
        <w:rPr>
          <w:rFonts w:ascii="Times New Roman" w:hAnsi="Times New Roman"/>
          <w:i/>
          <w:szCs w:val="24"/>
          <w:lang w:val="en-US"/>
        </w:rPr>
        <w:t>of the Photogrammetry, Remote Sensing and Spatial Information Sciences</w:t>
      </w:r>
      <w:r w:rsidRPr="007710C8">
        <w:rPr>
          <w:rFonts w:ascii="Times New Roman" w:hAnsi="Times New Roman"/>
          <w:szCs w:val="24"/>
          <w:lang w:val="en-US"/>
        </w:rPr>
        <w:t xml:space="preserve">, </w:t>
      </w:r>
      <w:r w:rsidR="002E2CCF">
        <w:rPr>
          <w:rFonts w:ascii="Times New Roman" w:hAnsi="Times New Roman"/>
          <w:bCs/>
          <w:color w:val="000000" w:themeColor="text1"/>
          <w:szCs w:val="24"/>
          <w:shd w:val="clear" w:color="auto" w:fill="FFFFFF"/>
          <w:lang w:val="en-US"/>
        </w:rPr>
        <w:t>Vol</w:t>
      </w:r>
      <w:r w:rsidR="002E2CCF">
        <w:rPr>
          <w:rFonts w:ascii="Times New Roman" w:hAnsi="Times New Roman"/>
          <w:bCs/>
          <w:color w:val="000000" w:themeColor="text1"/>
          <w:szCs w:val="24"/>
          <w:shd w:val="clear" w:color="auto" w:fill="FFFFFF"/>
          <w:lang w:val="en-US"/>
        </w:rPr>
        <w:tab/>
      </w:r>
      <w:r w:rsidRPr="007710C8">
        <w:rPr>
          <w:rFonts w:ascii="Times New Roman" w:hAnsi="Times New Roman"/>
          <w:bCs/>
          <w:color w:val="000000" w:themeColor="text1"/>
          <w:szCs w:val="24"/>
          <w:shd w:val="clear" w:color="auto" w:fill="FFFFFF"/>
          <w:lang w:val="en-US"/>
        </w:rPr>
        <w:t>XXXIV-5/W10, Switzerland, February</w:t>
      </w:r>
      <w:r w:rsidRPr="007710C8">
        <w:rPr>
          <w:rFonts w:ascii="Times New Roman" w:hAnsi="Times New Roman"/>
          <w:color w:val="000000" w:themeColor="text1"/>
          <w:szCs w:val="24"/>
          <w:lang w:val="en-US"/>
        </w:rPr>
        <w:t xml:space="preserve"> </w:t>
      </w:r>
      <w:r w:rsidRPr="007710C8">
        <w:rPr>
          <w:rFonts w:ascii="Times New Roman" w:hAnsi="Times New Roman"/>
          <w:szCs w:val="24"/>
          <w:lang w:val="en-US"/>
        </w:rPr>
        <w:t>2003.</w:t>
      </w:r>
    </w:p>
    <w:p w14:paraId="1E720E24" w14:textId="50D7838D"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[Burdea &amp; Coiffet, 2003] Grigore C. Burdea, Philippe Coiffet, Virtual</w:t>
      </w:r>
      <w:r w:rsidR="002E2CCF">
        <w:rPr>
          <w:rFonts w:ascii="Times New Roman" w:hAnsi="Times New Roman"/>
          <w:szCs w:val="24"/>
          <w:lang w:val="en-US"/>
        </w:rPr>
        <w:t xml:space="preserve"> Reality Technology. Wiley,</w:t>
      </w:r>
      <w:r w:rsidR="002E2CCF">
        <w:rPr>
          <w:rFonts w:ascii="Times New Roman" w:hAnsi="Times New Roman"/>
          <w:szCs w:val="24"/>
          <w:lang w:val="en-US"/>
        </w:rPr>
        <w:tab/>
      </w:r>
      <w:r w:rsidRPr="007710C8">
        <w:rPr>
          <w:rFonts w:ascii="Times New Roman" w:hAnsi="Times New Roman"/>
          <w:szCs w:val="24"/>
          <w:lang w:val="en-US"/>
        </w:rPr>
        <w:t>New Jersey 2003.</w:t>
      </w:r>
    </w:p>
    <w:p w14:paraId="18952F75" w14:textId="48ACF6A6"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[Brown et al., 1995] Judith R. Brown, Rae Earnshaw, Mikail Jern, John Vince, </w:t>
      </w:r>
      <w:r w:rsidR="002E2CCF">
        <w:rPr>
          <w:rFonts w:ascii="Times New Roman" w:hAnsi="Times New Roman"/>
          <w:szCs w:val="24"/>
          <w:lang w:val="en-US"/>
        </w:rPr>
        <w:t>Visualization: using</w:t>
      </w:r>
      <w:r w:rsidR="002E2CCF">
        <w:rPr>
          <w:rFonts w:ascii="Times New Roman" w:hAnsi="Times New Roman"/>
          <w:szCs w:val="24"/>
          <w:lang w:val="en-US"/>
        </w:rPr>
        <w:tab/>
      </w:r>
      <w:r w:rsidRPr="007710C8">
        <w:rPr>
          <w:rFonts w:ascii="Times New Roman" w:hAnsi="Times New Roman"/>
          <w:szCs w:val="24"/>
          <w:lang w:val="en-US"/>
        </w:rPr>
        <w:t>computer graphics to explore data and present inform</w:t>
      </w:r>
      <w:r w:rsidR="002E2CCF">
        <w:rPr>
          <w:rFonts w:ascii="Times New Roman" w:hAnsi="Times New Roman"/>
          <w:szCs w:val="24"/>
          <w:lang w:val="en-US"/>
        </w:rPr>
        <w:t>ation. John Wiley &amp; Sons, Inc.,</w:t>
      </w:r>
      <w:r w:rsidR="002E2CCF">
        <w:rPr>
          <w:rFonts w:ascii="Times New Roman" w:hAnsi="Times New Roman"/>
          <w:szCs w:val="24"/>
          <w:lang w:val="en-US"/>
        </w:rPr>
        <w:tab/>
      </w:r>
      <w:r w:rsidRPr="007710C8">
        <w:rPr>
          <w:rFonts w:ascii="Times New Roman" w:hAnsi="Times New Roman"/>
          <w:szCs w:val="24"/>
          <w:lang w:val="en-US"/>
        </w:rPr>
        <w:t>New York 1995</w:t>
      </w:r>
      <w:r w:rsidR="005E396E" w:rsidRPr="007710C8">
        <w:rPr>
          <w:rFonts w:ascii="Times New Roman" w:hAnsi="Times New Roman"/>
          <w:szCs w:val="24"/>
          <w:lang w:val="en-US"/>
        </w:rPr>
        <w:t>.</w:t>
      </w:r>
    </w:p>
    <w:p w14:paraId="34C67251" w14:textId="4F3051FC" w:rsidR="005E396E" w:rsidRPr="007710C8" w:rsidRDefault="005E396E" w:rsidP="007710C8">
      <w:pPr>
        <w:spacing w:line="360" w:lineRule="auto"/>
        <w:ind w:firstLine="0"/>
        <w:rPr>
          <w:rFonts w:ascii="Times New Roman" w:hAnsi="Times New Roman"/>
          <w:szCs w:val="24"/>
          <w:lang w:val="en-US"/>
        </w:rPr>
      </w:pPr>
      <w:r w:rsidRPr="007710C8">
        <w:rPr>
          <w:rFonts w:ascii="Times New Roman" w:hAnsi="Times New Roman"/>
          <w:szCs w:val="24"/>
          <w:lang w:val="en-US"/>
        </w:rPr>
        <w:t>[Buyya et al., 2009] Rajkumar Buyya, Chee Shin Yeo, Srikumar V</w:t>
      </w:r>
      <w:r w:rsidR="002E2CCF">
        <w:rPr>
          <w:rFonts w:ascii="Times New Roman" w:hAnsi="Times New Roman"/>
          <w:szCs w:val="24"/>
          <w:lang w:val="en-US"/>
        </w:rPr>
        <w:t>enugopal, James Broberg…, Cloud</w:t>
      </w:r>
      <w:r w:rsidR="002E2CCF">
        <w:rPr>
          <w:rFonts w:ascii="Times New Roman" w:hAnsi="Times New Roman"/>
          <w:szCs w:val="24"/>
          <w:lang w:val="en-US"/>
        </w:rPr>
        <w:tab/>
      </w:r>
      <w:r w:rsidRPr="007710C8">
        <w:rPr>
          <w:rFonts w:ascii="Times New Roman" w:hAnsi="Times New Roman"/>
          <w:szCs w:val="24"/>
          <w:lang w:val="en-US"/>
        </w:rPr>
        <w:t>computing and emerging IT platforms: Vision, h</w:t>
      </w:r>
      <w:r w:rsidR="002E2CCF">
        <w:rPr>
          <w:rFonts w:ascii="Times New Roman" w:hAnsi="Times New Roman"/>
          <w:szCs w:val="24"/>
          <w:lang w:val="en-US"/>
        </w:rPr>
        <w:t>ype, and reality for delivering</w:t>
      </w:r>
      <w:r w:rsidR="002E2CCF">
        <w:rPr>
          <w:rFonts w:ascii="Times New Roman" w:hAnsi="Times New Roman"/>
          <w:szCs w:val="24"/>
          <w:lang w:val="en-US"/>
        </w:rPr>
        <w:tab/>
      </w:r>
      <w:r w:rsidRPr="007710C8">
        <w:rPr>
          <w:rFonts w:ascii="Times New Roman" w:hAnsi="Times New Roman"/>
          <w:szCs w:val="24"/>
          <w:lang w:val="en-US"/>
        </w:rPr>
        <w:t>computing as the 5th utility</w:t>
      </w:r>
      <w:r w:rsidR="00482F1B" w:rsidRPr="007710C8">
        <w:rPr>
          <w:rFonts w:ascii="Times New Roman" w:hAnsi="Times New Roman"/>
          <w:szCs w:val="24"/>
          <w:lang w:val="en-US"/>
        </w:rPr>
        <w:t>. Future Generation</w:t>
      </w:r>
      <w:r w:rsidR="002E2CCF">
        <w:rPr>
          <w:rFonts w:ascii="Times New Roman" w:hAnsi="Times New Roman"/>
          <w:szCs w:val="24"/>
          <w:lang w:val="en-US"/>
        </w:rPr>
        <w:t xml:space="preserve"> Computer Systems. 25. 599-616.</w:t>
      </w:r>
      <w:r w:rsidR="002E2CCF">
        <w:rPr>
          <w:rFonts w:ascii="Times New Roman" w:hAnsi="Times New Roman"/>
          <w:szCs w:val="24"/>
          <w:lang w:val="en-US"/>
        </w:rPr>
        <w:tab/>
      </w:r>
      <w:r w:rsidR="00482F1B" w:rsidRPr="007710C8">
        <w:rPr>
          <w:rFonts w:ascii="Times New Roman" w:hAnsi="Times New Roman"/>
          <w:szCs w:val="24"/>
          <w:lang w:val="en-US"/>
        </w:rPr>
        <w:t>10.1016/j.future.2008.12.001.</w:t>
      </w:r>
    </w:p>
    <w:p w14:paraId="2E4A4DB5" w14:textId="48EDB99A"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[Card et al., 1999] Staurt K. Card, Jock Mackinlay, Ben Shnei</w:t>
      </w:r>
      <w:r w:rsidR="002E2CCF">
        <w:rPr>
          <w:rFonts w:ascii="Times New Roman" w:hAnsi="Times New Roman"/>
          <w:szCs w:val="24"/>
          <w:lang w:val="en-US"/>
        </w:rPr>
        <w:t>derman, Readings in Information</w:t>
      </w:r>
      <w:r w:rsidR="002E2CCF">
        <w:rPr>
          <w:rFonts w:ascii="Times New Roman" w:hAnsi="Times New Roman"/>
          <w:szCs w:val="24"/>
          <w:lang w:val="en-US"/>
        </w:rPr>
        <w:tab/>
      </w:r>
      <w:r w:rsidRPr="007710C8">
        <w:rPr>
          <w:rFonts w:ascii="Times New Roman" w:hAnsi="Times New Roman"/>
          <w:szCs w:val="24"/>
          <w:lang w:val="en-US"/>
        </w:rPr>
        <w:t>Visualization: Using Vision to Think, Morgan Kaufmann Publishers, 1999.</w:t>
      </w:r>
    </w:p>
    <w:p w14:paraId="7393E70D" w14:textId="15B8A0A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[Chambers et al, 1983] John Chambers, William Cleveland, Beat</w:t>
      </w:r>
      <w:r w:rsidR="002E2CCF">
        <w:rPr>
          <w:rFonts w:ascii="Times New Roman" w:hAnsi="Times New Roman"/>
          <w:szCs w:val="24"/>
          <w:lang w:val="en-US"/>
        </w:rPr>
        <w:t xml:space="preserve"> Kleiner, Paul Tukey, Graphical</w:t>
      </w:r>
      <w:r w:rsidR="002E2CCF">
        <w:rPr>
          <w:rFonts w:ascii="Times New Roman" w:hAnsi="Times New Roman"/>
          <w:szCs w:val="24"/>
          <w:lang w:val="en-US"/>
        </w:rPr>
        <w:tab/>
      </w:r>
      <w:r w:rsidRPr="007710C8">
        <w:rPr>
          <w:rFonts w:ascii="Times New Roman" w:hAnsi="Times New Roman"/>
          <w:szCs w:val="24"/>
          <w:lang w:val="en-US"/>
        </w:rPr>
        <w:t>Methods for Data Analysis. Wadsworth, 1983.</w:t>
      </w:r>
    </w:p>
    <w:p w14:paraId="0C13D6CF" w14:textId="7726AF0D"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&amp; Liu, 2004] Keke Chen and Ling Liu. 2004. VISTA: validatin</w:t>
      </w:r>
      <w:r w:rsidR="002E2CCF">
        <w:rPr>
          <w:rFonts w:ascii="Times New Roman" w:hAnsi="Times New Roman"/>
          <w:szCs w:val="24"/>
          <w:lang w:val="en-US"/>
        </w:rPr>
        <w:t>g and refining clusters via</w:t>
      </w:r>
      <w:r w:rsidR="002E2CCF">
        <w:rPr>
          <w:rFonts w:ascii="Times New Roman" w:hAnsi="Times New Roman"/>
          <w:szCs w:val="24"/>
          <w:lang w:val="en-US"/>
        </w:rPr>
        <w:tab/>
      </w:r>
      <w:r w:rsidRPr="007710C8">
        <w:rPr>
          <w:rFonts w:ascii="Times New Roman" w:hAnsi="Times New Roman"/>
          <w:szCs w:val="24"/>
          <w:lang w:val="en-US"/>
        </w:rPr>
        <w:t xml:space="preserve">visualization. </w:t>
      </w:r>
      <w:r w:rsidRPr="000A7460">
        <w:rPr>
          <w:rFonts w:ascii="Times New Roman" w:hAnsi="Times New Roman"/>
          <w:i/>
          <w:szCs w:val="24"/>
          <w:lang w:val="en-US"/>
        </w:rPr>
        <w:t>Information Visualization</w:t>
      </w:r>
      <w:r w:rsidRPr="007710C8">
        <w:rPr>
          <w:rFonts w:ascii="Times New Roman" w:hAnsi="Times New Roman"/>
          <w:szCs w:val="24"/>
          <w:lang w:val="en-US"/>
        </w:rPr>
        <w:t xml:space="preserve"> 3, 4, 257-270, December 2004.</w:t>
      </w:r>
    </w:p>
    <w:p w14:paraId="70248B0E" w14:textId="183AA3D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&amp; Zhang, 2014] C.L. Philip Chen, Chun-Yang Zhang, Data-inte</w:t>
      </w:r>
      <w:r w:rsidR="002E2CCF">
        <w:rPr>
          <w:rFonts w:ascii="Times New Roman" w:hAnsi="Times New Roman"/>
          <w:szCs w:val="24"/>
          <w:lang w:val="en-US"/>
        </w:rPr>
        <w:t>nsive applications, challenges,</w:t>
      </w:r>
      <w:r w:rsidR="002E2CCF">
        <w:rPr>
          <w:rFonts w:ascii="Times New Roman" w:hAnsi="Times New Roman"/>
          <w:szCs w:val="24"/>
          <w:lang w:val="en-US"/>
        </w:rPr>
        <w:tab/>
      </w:r>
      <w:r w:rsidRPr="007710C8">
        <w:rPr>
          <w:rFonts w:ascii="Times New Roman" w:hAnsi="Times New Roman"/>
          <w:szCs w:val="24"/>
          <w:lang w:val="en-US"/>
        </w:rPr>
        <w:t xml:space="preserve">techniques and technologies: A survey on Big Data, </w:t>
      </w:r>
      <w:r w:rsidRPr="000A7460">
        <w:rPr>
          <w:rFonts w:ascii="Times New Roman" w:hAnsi="Times New Roman"/>
          <w:i/>
          <w:szCs w:val="24"/>
          <w:lang w:val="en-US"/>
        </w:rPr>
        <w:t>Informati</w:t>
      </w:r>
      <w:r w:rsidR="002E2CCF" w:rsidRPr="000A7460">
        <w:rPr>
          <w:rFonts w:ascii="Times New Roman" w:hAnsi="Times New Roman"/>
          <w:i/>
          <w:szCs w:val="24"/>
          <w:lang w:val="en-US"/>
        </w:rPr>
        <w:t>on Sciences</w:t>
      </w:r>
      <w:r w:rsidR="002E2CCF">
        <w:rPr>
          <w:rFonts w:ascii="Times New Roman" w:hAnsi="Times New Roman"/>
          <w:szCs w:val="24"/>
          <w:lang w:val="en-US"/>
        </w:rPr>
        <w:t>, 275 (10), pp.</w:t>
      </w:r>
      <w:r w:rsidR="002E2CCF">
        <w:rPr>
          <w:rFonts w:ascii="Times New Roman" w:hAnsi="Times New Roman"/>
          <w:szCs w:val="24"/>
          <w:lang w:val="en-US"/>
        </w:rPr>
        <w:tab/>
      </w:r>
      <w:r w:rsidRPr="007710C8">
        <w:rPr>
          <w:rFonts w:ascii="Times New Roman" w:hAnsi="Times New Roman"/>
          <w:szCs w:val="24"/>
          <w:lang w:val="en-US"/>
        </w:rPr>
        <w:t xml:space="preserve">314-347, August 2014. </w:t>
      </w:r>
    </w:p>
    <w:p w14:paraId="44F77958" w14:textId="452A759F"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2014] Keke Chen. 2014. Optimizing star-coordinate vis</w:t>
      </w:r>
      <w:r w:rsidR="002E2CCF">
        <w:rPr>
          <w:rFonts w:ascii="Times New Roman" w:hAnsi="Times New Roman"/>
          <w:szCs w:val="24"/>
          <w:lang w:val="en-US"/>
        </w:rPr>
        <w:t>ualization models for effective</w:t>
      </w:r>
      <w:r w:rsidR="002E2CCF">
        <w:rPr>
          <w:rFonts w:ascii="Times New Roman" w:hAnsi="Times New Roman"/>
          <w:szCs w:val="24"/>
          <w:lang w:val="en-US"/>
        </w:rPr>
        <w:tab/>
      </w:r>
      <w:r w:rsidRPr="007710C8">
        <w:rPr>
          <w:rFonts w:ascii="Times New Roman" w:hAnsi="Times New Roman"/>
          <w:szCs w:val="24"/>
          <w:lang w:val="en-US"/>
        </w:rPr>
        <w:t xml:space="preserve">interactive cluster exploration on big data. Intell. </w:t>
      </w:r>
      <w:r w:rsidR="002E2CCF">
        <w:rPr>
          <w:rFonts w:ascii="Times New Roman" w:hAnsi="Times New Roman"/>
          <w:szCs w:val="24"/>
          <w:lang w:val="en-US"/>
        </w:rPr>
        <w:t>Data Anal. 18, 2,117-136, March</w:t>
      </w:r>
      <w:r w:rsidR="002E2CCF">
        <w:rPr>
          <w:rFonts w:ascii="Times New Roman" w:hAnsi="Times New Roman"/>
          <w:szCs w:val="24"/>
          <w:lang w:val="en-US"/>
        </w:rPr>
        <w:tab/>
      </w:r>
      <w:r w:rsidRPr="007710C8">
        <w:rPr>
          <w:rFonts w:ascii="Times New Roman" w:hAnsi="Times New Roman"/>
          <w:szCs w:val="24"/>
          <w:lang w:val="en-US"/>
        </w:rPr>
        <w:t>2014.</w:t>
      </w:r>
    </w:p>
    <w:p w14:paraId="40F2FE74" w14:textId="1DD410AF" w:rsidR="00C12632" w:rsidRPr="00C12632" w:rsidRDefault="00C12632" w:rsidP="007710C8">
      <w:pPr>
        <w:spacing w:line="360" w:lineRule="auto"/>
        <w:ind w:firstLine="0"/>
        <w:rPr>
          <w:rFonts w:ascii="Times New Roman" w:hAnsi="Times New Roman"/>
          <w:szCs w:val="24"/>
          <w:lang w:val="en-US"/>
        </w:rPr>
      </w:pPr>
      <w:r w:rsidRPr="00C12632">
        <w:rPr>
          <w:rFonts w:ascii="Times New Roman" w:hAnsi="Times New Roman"/>
          <w:lang w:val="en-US"/>
        </w:rPr>
        <w:t>[Cox &amp; Ellsworth, 1997]</w:t>
      </w:r>
      <w:r>
        <w:rPr>
          <w:rFonts w:ascii="Times New Roman" w:hAnsi="Times New Roman"/>
          <w:lang w:val="en-US"/>
        </w:rPr>
        <w:t xml:space="preserve"> </w:t>
      </w:r>
      <w:r w:rsidRPr="00C12632">
        <w:rPr>
          <w:rFonts w:ascii="Times New Roman" w:hAnsi="Times New Roman"/>
          <w:lang w:val="en-US"/>
        </w:rPr>
        <w:t>Michael</w:t>
      </w:r>
      <w:r>
        <w:rPr>
          <w:rFonts w:ascii="Times New Roman" w:hAnsi="Times New Roman"/>
          <w:lang w:val="en-US"/>
        </w:rPr>
        <w:t xml:space="preserve"> Cox, David Ellsworth,</w:t>
      </w:r>
      <w:r w:rsidRPr="00C12632">
        <w:rPr>
          <w:rFonts w:ascii="Times New Roman" w:hAnsi="Times New Roman"/>
          <w:lang w:val="en-US"/>
        </w:rPr>
        <w:t xml:space="preserve"> M</w:t>
      </w:r>
      <w:r w:rsidR="002E2CCF">
        <w:rPr>
          <w:rFonts w:ascii="Times New Roman" w:hAnsi="Times New Roman"/>
          <w:lang w:val="en-US"/>
        </w:rPr>
        <w:t>anaging big data for scientific</w:t>
      </w:r>
      <w:r w:rsidR="002E2CCF">
        <w:rPr>
          <w:rFonts w:ascii="Times New Roman" w:hAnsi="Times New Roman"/>
          <w:lang w:val="en-US"/>
        </w:rPr>
        <w:tab/>
      </w:r>
      <w:r w:rsidRPr="00C12632">
        <w:rPr>
          <w:rFonts w:ascii="Times New Roman" w:hAnsi="Times New Roman"/>
          <w:lang w:val="en-US"/>
        </w:rPr>
        <w:t>visualization.</w:t>
      </w:r>
      <w:r w:rsidR="002E2CCF">
        <w:rPr>
          <w:rFonts w:ascii="Times New Roman" w:hAnsi="Times New Roman"/>
          <w:lang w:val="en-US"/>
        </w:rPr>
        <w:t>1997.</w:t>
      </w:r>
      <w:r w:rsidR="002E2CCF">
        <w:rPr>
          <w:rFonts w:ascii="Times New Roman" w:hAnsi="Times New Roman"/>
          <w:lang w:val="en-US"/>
        </w:rPr>
        <w:tab/>
      </w:r>
      <w:r w:rsidR="002E2CCF" w:rsidRPr="002E2CCF">
        <w:rPr>
          <w:rFonts w:ascii="Times New Roman" w:hAnsi="Times New Roman"/>
          <w:lang w:val="en-US"/>
        </w:rPr>
        <w:t>https://www.researchgate.net/publication/238704525_Managing_big_data_for_scient</w:t>
      </w:r>
      <w:r w:rsidR="002E2CCF">
        <w:rPr>
          <w:rFonts w:ascii="Times New Roman" w:hAnsi="Times New Roman"/>
          <w:lang w:val="en-US"/>
        </w:rPr>
        <w:tab/>
      </w:r>
      <w:r w:rsidRPr="00C12632">
        <w:rPr>
          <w:rFonts w:ascii="Times New Roman" w:hAnsi="Times New Roman"/>
          <w:lang w:val="en-US"/>
        </w:rPr>
        <w:t>fic_visualization</w:t>
      </w:r>
      <w:r>
        <w:rPr>
          <w:rFonts w:ascii="Times New Roman" w:hAnsi="Times New Roman"/>
          <w:lang w:val="en-US"/>
        </w:rPr>
        <w:t xml:space="preserve"> </w:t>
      </w:r>
    </w:p>
    <w:p w14:paraId="287743E9" w14:textId="026C3F63" w:rsidR="00007B30" w:rsidRPr="007710C8" w:rsidRDefault="00007B30" w:rsidP="007710C8">
      <w:pPr>
        <w:spacing w:line="360" w:lineRule="auto"/>
        <w:ind w:firstLine="0"/>
        <w:rPr>
          <w:rFonts w:ascii="Times New Roman" w:hAnsi="Times New Roman"/>
          <w:bCs/>
          <w:color w:val="222222"/>
          <w:szCs w:val="24"/>
          <w:shd w:val="clear" w:color="auto" w:fill="FFFFFF"/>
          <w:lang w:val="en-US"/>
        </w:rPr>
      </w:pPr>
      <w:r w:rsidRPr="007710C8">
        <w:rPr>
          <w:rFonts w:ascii="Times New Roman" w:hAnsi="Times New Roman"/>
          <w:szCs w:val="24"/>
          <w:lang w:val="en-US"/>
        </w:rPr>
        <w:t>[Cox et al., 1997] Donna J. Cox, Robert M. Patterson, Marcus L. Thiebaux,</w:t>
      </w:r>
      <w:r w:rsidR="002E2CCF">
        <w:rPr>
          <w:rFonts w:ascii="Times New Roman" w:hAnsi="Times New Roman"/>
          <w:szCs w:val="24"/>
          <w:lang w:val="en-US"/>
        </w:rPr>
        <w:t xml:space="preserve"> Virtual reality 3D</w:t>
      </w:r>
      <w:r w:rsidR="002E2CCF">
        <w:rPr>
          <w:rFonts w:ascii="Times New Roman" w:hAnsi="Times New Roman"/>
          <w:szCs w:val="24"/>
          <w:lang w:val="en-US"/>
        </w:rPr>
        <w:tab/>
      </w:r>
      <w:r w:rsidRPr="007710C8">
        <w:rPr>
          <w:rFonts w:ascii="Times New Roman" w:hAnsi="Times New Roman"/>
          <w:szCs w:val="24"/>
          <w:lang w:val="en-US"/>
        </w:rPr>
        <w:t>interface system for data creation, viewing and editing</w:t>
      </w:r>
      <w:r w:rsidR="002E2CCF">
        <w:rPr>
          <w:rFonts w:ascii="Times New Roman" w:hAnsi="Times New Roman"/>
          <w:bCs/>
          <w:color w:val="222222"/>
          <w:szCs w:val="24"/>
          <w:shd w:val="clear" w:color="auto" w:fill="FFFFFF"/>
          <w:lang w:val="en-US"/>
        </w:rPr>
        <w:t>. Patentti:</w:t>
      </w:r>
      <w:r w:rsidR="002E2CCF">
        <w:rPr>
          <w:rFonts w:ascii="Times New Roman" w:hAnsi="Times New Roman"/>
          <w:bCs/>
          <w:color w:val="222222"/>
          <w:szCs w:val="24"/>
          <w:shd w:val="clear" w:color="auto" w:fill="FFFFFF"/>
          <w:lang w:val="en-US"/>
        </w:rPr>
        <w:tab/>
      </w:r>
      <w:r w:rsidR="008A41A9" w:rsidRPr="007710C8">
        <w:rPr>
          <w:rFonts w:ascii="Times New Roman" w:hAnsi="Times New Roman"/>
          <w:bCs/>
          <w:szCs w:val="24"/>
          <w:shd w:val="clear" w:color="auto" w:fill="FFFFFF"/>
          <w:lang w:val="en-US"/>
        </w:rPr>
        <w:t>https://www.google.ch/patents/US6154723</w:t>
      </w:r>
    </w:p>
    <w:p w14:paraId="3ABDE434" w14:textId="6B6E57F4" w:rsidR="008A41A9" w:rsidRPr="007710C8" w:rsidRDefault="008A41A9" w:rsidP="007710C8">
      <w:pPr>
        <w:spacing w:line="360" w:lineRule="auto"/>
        <w:ind w:firstLine="0"/>
        <w:rPr>
          <w:rFonts w:ascii="Times New Roman" w:hAnsi="Times New Roman"/>
          <w:szCs w:val="24"/>
          <w:lang w:val="en-US"/>
        </w:rPr>
      </w:pPr>
      <w:r w:rsidRPr="007710C8">
        <w:rPr>
          <w:rFonts w:ascii="Times New Roman" w:hAnsi="Times New Roman"/>
          <w:bCs/>
          <w:color w:val="222222"/>
          <w:szCs w:val="24"/>
          <w:shd w:val="clear" w:color="auto" w:fill="FFFFFF"/>
          <w:lang w:val="en-US"/>
        </w:rPr>
        <w:lastRenderedPageBreak/>
        <w:t>[</w:t>
      </w:r>
      <w:r w:rsidRPr="007710C8">
        <w:rPr>
          <w:rFonts w:ascii="Times New Roman" w:hAnsi="Times New Roman"/>
          <w:szCs w:val="24"/>
          <w:lang w:val="en-US"/>
        </w:rPr>
        <w:t>Cruz-Neira et al., 1993] Carolina Cruz-Neira, Daniel J. Sand</w:t>
      </w:r>
      <w:r w:rsidR="002E2CCF">
        <w:rPr>
          <w:rFonts w:ascii="Times New Roman" w:hAnsi="Times New Roman"/>
          <w:szCs w:val="24"/>
          <w:lang w:val="en-US"/>
        </w:rPr>
        <w:t>in, Thomas A. DeFanti, Surround</w:t>
      </w:r>
      <w:r w:rsidR="002E2CCF">
        <w:rPr>
          <w:rFonts w:ascii="Times New Roman" w:hAnsi="Times New Roman"/>
          <w:szCs w:val="24"/>
          <w:lang w:val="en-US"/>
        </w:rPr>
        <w:tab/>
      </w:r>
      <w:r w:rsidRPr="007710C8">
        <w:rPr>
          <w:rFonts w:ascii="Times New Roman" w:hAnsi="Times New Roman"/>
          <w:szCs w:val="24"/>
          <w:lang w:val="en-US"/>
        </w:rPr>
        <w:t xml:space="preserve">Screen Projection-Based Virtual Reality: The Design </w:t>
      </w:r>
      <w:r w:rsidR="002E2CCF">
        <w:rPr>
          <w:rFonts w:ascii="Times New Roman" w:hAnsi="Times New Roman"/>
          <w:szCs w:val="24"/>
          <w:lang w:val="en-US"/>
        </w:rPr>
        <w:t>and Implementation of the CAVE.</w:t>
      </w:r>
      <w:r w:rsidR="002E2CCF">
        <w:rPr>
          <w:rFonts w:ascii="Times New Roman" w:hAnsi="Times New Roman"/>
          <w:szCs w:val="24"/>
          <w:lang w:val="en-US"/>
        </w:rPr>
        <w:tab/>
      </w:r>
      <w:r w:rsidRPr="000A7460">
        <w:rPr>
          <w:rFonts w:ascii="Times New Roman" w:hAnsi="Times New Roman"/>
          <w:i/>
          <w:color w:val="222222"/>
          <w:szCs w:val="24"/>
          <w:shd w:val="clear" w:color="auto" w:fill="FFFFFF"/>
          <w:lang w:val="en-US"/>
        </w:rPr>
        <w:t>Proceedings of the 20th annual conference on Co</w:t>
      </w:r>
      <w:r w:rsidR="002E2CCF" w:rsidRPr="000A7460">
        <w:rPr>
          <w:rFonts w:ascii="Times New Roman" w:hAnsi="Times New Roman"/>
          <w:i/>
          <w:color w:val="222222"/>
          <w:szCs w:val="24"/>
          <w:shd w:val="clear" w:color="auto" w:fill="FFFFFF"/>
          <w:lang w:val="en-US"/>
        </w:rPr>
        <w:t>mputer graphics and interactive</w:t>
      </w:r>
      <w:r w:rsidR="002E2CCF" w:rsidRPr="000A7460">
        <w:rPr>
          <w:rFonts w:ascii="Times New Roman" w:hAnsi="Times New Roman"/>
          <w:i/>
          <w:color w:val="222222"/>
          <w:szCs w:val="24"/>
          <w:shd w:val="clear" w:color="auto" w:fill="FFFFFF"/>
          <w:lang w:val="en-US"/>
        </w:rPr>
        <w:tab/>
      </w:r>
      <w:r w:rsidRPr="000A7460">
        <w:rPr>
          <w:rFonts w:ascii="Times New Roman" w:hAnsi="Times New Roman"/>
          <w:i/>
          <w:color w:val="222222"/>
          <w:szCs w:val="24"/>
          <w:shd w:val="clear" w:color="auto" w:fill="FFFFFF"/>
          <w:lang w:val="en-US"/>
        </w:rPr>
        <w:t>techniques</w:t>
      </w:r>
      <w:r w:rsidRPr="007710C8">
        <w:rPr>
          <w:rFonts w:ascii="Times New Roman" w:hAnsi="Times New Roman"/>
          <w:color w:val="222222"/>
          <w:szCs w:val="24"/>
          <w:shd w:val="clear" w:color="auto" w:fill="FFFFFF"/>
          <w:lang w:val="en-US"/>
        </w:rPr>
        <w:t>, 135-142, 1993.</w:t>
      </w:r>
    </w:p>
    <w:p w14:paraId="13857A64" w14:textId="0378DC3C" w:rsidR="00E370C1" w:rsidRPr="007710C8" w:rsidRDefault="00E370C1" w:rsidP="007710C8">
      <w:pPr>
        <w:spacing w:line="360" w:lineRule="auto"/>
        <w:ind w:firstLine="0"/>
        <w:rPr>
          <w:rFonts w:ascii="Times New Roman" w:hAnsi="Times New Roman"/>
          <w:szCs w:val="24"/>
          <w:lang w:val="en-US"/>
        </w:rPr>
      </w:pPr>
      <w:r w:rsidRPr="007710C8">
        <w:rPr>
          <w:rFonts w:ascii="Times New Roman" w:hAnsi="Times New Roman"/>
          <w:szCs w:val="24"/>
          <w:lang w:val="en-US"/>
        </w:rPr>
        <w:t>[Donalek et al., 2014] Ciro Donalek, S.G. Djorgovski, Sco</w:t>
      </w:r>
      <w:r w:rsidR="002E2CCF">
        <w:rPr>
          <w:rFonts w:ascii="Times New Roman" w:hAnsi="Times New Roman"/>
          <w:szCs w:val="24"/>
          <w:lang w:val="en-US"/>
        </w:rPr>
        <w:t>tt Davidoff, Alex Cioc ja muut.</w:t>
      </w:r>
      <w:r w:rsidR="002E2CCF">
        <w:rPr>
          <w:rFonts w:ascii="Times New Roman" w:hAnsi="Times New Roman"/>
          <w:szCs w:val="24"/>
          <w:lang w:val="en-US"/>
        </w:rPr>
        <w:tab/>
      </w:r>
      <w:r w:rsidRPr="000A7460">
        <w:rPr>
          <w:rFonts w:ascii="Times New Roman" w:hAnsi="Times New Roman"/>
          <w:i/>
          <w:color w:val="000000"/>
          <w:szCs w:val="24"/>
          <w:shd w:val="clear" w:color="auto" w:fill="FFFFFF"/>
          <w:lang w:val="en-US"/>
        </w:rPr>
        <w:t>Proceedings of 2014 IEEE Internatio</w:t>
      </w:r>
      <w:r w:rsidR="005A6E04" w:rsidRPr="000A7460">
        <w:rPr>
          <w:rFonts w:ascii="Times New Roman" w:hAnsi="Times New Roman"/>
          <w:i/>
          <w:color w:val="000000"/>
          <w:szCs w:val="24"/>
          <w:shd w:val="clear" w:color="auto" w:fill="FFFFFF"/>
          <w:lang w:val="en-US"/>
        </w:rPr>
        <w:t>nal Conference on Big Data</w:t>
      </w:r>
      <w:r w:rsidR="005A6E04" w:rsidRPr="007710C8">
        <w:rPr>
          <w:rFonts w:ascii="Times New Roman" w:hAnsi="Times New Roman"/>
          <w:color w:val="000000"/>
          <w:szCs w:val="24"/>
          <w:shd w:val="clear" w:color="auto" w:fill="FFFFFF"/>
          <w:lang w:val="en-US"/>
        </w:rPr>
        <w:t>, p</w:t>
      </w:r>
      <w:r w:rsidR="002E2CCF">
        <w:rPr>
          <w:rFonts w:ascii="Times New Roman" w:hAnsi="Times New Roman"/>
          <w:color w:val="000000"/>
          <w:szCs w:val="24"/>
          <w:shd w:val="clear" w:color="auto" w:fill="FFFFFF"/>
          <w:lang w:val="en-US"/>
        </w:rPr>
        <w:t xml:space="preserve"> 609-615, October</w:t>
      </w:r>
      <w:r w:rsidR="002E2CCF">
        <w:rPr>
          <w:rFonts w:ascii="Times New Roman" w:hAnsi="Times New Roman"/>
          <w:color w:val="000000"/>
          <w:szCs w:val="24"/>
          <w:shd w:val="clear" w:color="auto" w:fill="FFFFFF"/>
          <w:lang w:val="en-US"/>
        </w:rPr>
        <w:tab/>
      </w:r>
      <w:r w:rsidRPr="007710C8">
        <w:rPr>
          <w:rFonts w:ascii="Times New Roman" w:hAnsi="Times New Roman"/>
          <w:color w:val="000000"/>
          <w:szCs w:val="24"/>
          <w:shd w:val="clear" w:color="auto" w:fill="FFFFFF"/>
          <w:lang w:val="en-US"/>
        </w:rPr>
        <w:t>2014.</w:t>
      </w:r>
    </w:p>
    <w:p w14:paraId="64F6F61D" w14:textId="73B41B1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[Du et al., 2016] Fei Du, A-Xing Zhu, Feng Qi, Interactive visual cluste</w:t>
      </w:r>
      <w:r w:rsidR="002E2CCF">
        <w:rPr>
          <w:rFonts w:ascii="Times New Roman" w:hAnsi="Times New Roman"/>
          <w:szCs w:val="24"/>
          <w:lang w:val="en-US"/>
        </w:rPr>
        <w:t>r detection in large geospatial</w:t>
      </w:r>
      <w:r w:rsidR="002E2CCF">
        <w:rPr>
          <w:rFonts w:ascii="Times New Roman" w:hAnsi="Times New Roman"/>
          <w:szCs w:val="24"/>
          <w:lang w:val="en-US"/>
        </w:rPr>
        <w:tab/>
      </w:r>
      <w:r w:rsidRPr="007710C8">
        <w:rPr>
          <w:rFonts w:ascii="Times New Roman" w:hAnsi="Times New Roman"/>
          <w:szCs w:val="24"/>
          <w:lang w:val="en-US"/>
        </w:rPr>
        <w:t xml:space="preserve">datasets based on dynamic density volume visualization. </w:t>
      </w:r>
      <w:r w:rsidRPr="000A7460">
        <w:rPr>
          <w:rFonts w:ascii="Times New Roman" w:hAnsi="Times New Roman"/>
          <w:i/>
          <w:szCs w:val="24"/>
          <w:lang w:val="en-US"/>
        </w:rPr>
        <w:t xml:space="preserve">Geocarto </w:t>
      </w:r>
      <w:r w:rsidR="002E2CCF" w:rsidRPr="000A7460">
        <w:rPr>
          <w:rFonts w:ascii="Times New Roman" w:hAnsi="Times New Roman"/>
          <w:i/>
          <w:szCs w:val="24"/>
          <w:lang w:val="en-US"/>
        </w:rPr>
        <w:t>International</w:t>
      </w:r>
      <w:r w:rsidR="002E2CCF">
        <w:rPr>
          <w:rFonts w:ascii="Times New Roman" w:hAnsi="Times New Roman"/>
          <w:szCs w:val="24"/>
          <w:lang w:val="en-US"/>
        </w:rPr>
        <w:t>, 31:6,</w:t>
      </w:r>
      <w:r w:rsidR="002E2CCF">
        <w:rPr>
          <w:rFonts w:ascii="Times New Roman" w:hAnsi="Times New Roman"/>
          <w:szCs w:val="24"/>
          <w:lang w:val="en-US"/>
        </w:rPr>
        <w:tab/>
      </w:r>
      <w:r w:rsidRPr="007710C8">
        <w:rPr>
          <w:rFonts w:ascii="Times New Roman" w:hAnsi="Times New Roman"/>
          <w:szCs w:val="24"/>
          <w:lang w:val="en-US"/>
        </w:rPr>
        <w:t>597-611, 2016.</w:t>
      </w:r>
    </w:p>
    <w:p w14:paraId="714CABDF" w14:textId="530D02FA"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[Dutcher, 2014] Jennifer Dutcher, What is Big Data, 2014</w:t>
      </w:r>
      <w:r w:rsidR="002E2CCF">
        <w:rPr>
          <w:rFonts w:ascii="Times New Roman" w:hAnsi="Times New Roman"/>
          <w:szCs w:val="24"/>
          <w:lang w:val="en-US"/>
        </w:rPr>
        <w:t xml:space="preserve"> Berkley School of Information.</w:t>
      </w:r>
      <w:r w:rsidR="002E2CCF">
        <w:rPr>
          <w:rFonts w:ascii="Times New Roman" w:hAnsi="Times New Roman"/>
          <w:szCs w:val="24"/>
          <w:lang w:val="en-US"/>
        </w:rPr>
        <w:tab/>
      </w:r>
      <w:r w:rsidR="00A81F56" w:rsidRPr="007710C8">
        <w:rPr>
          <w:rFonts w:ascii="Times New Roman" w:hAnsi="Times New Roman"/>
          <w:szCs w:val="24"/>
          <w:lang w:val="en-US"/>
        </w:rPr>
        <w:t>https://datascience.berkeley.edu/what-is-big-data</w:t>
      </w:r>
      <w:r w:rsidRPr="007710C8">
        <w:rPr>
          <w:rFonts w:ascii="Times New Roman" w:hAnsi="Times New Roman"/>
          <w:szCs w:val="24"/>
          <w:lang w:val="en-US"/>
        </w:rPr>
        <w:t>.</w:t>
      </w:r>
    </w:p>
    <w:p w14:paraId="132D73B8" w14:textId="5E375B06" w:rsidR="00A81F56" w:rsidRPr="007710C8" w:rsidRDefault="00A81F56" w:rsidP="007710C8">
      <w:pPr>
        <w:spacing w:line="360" w:lineRule="auto"/>
        <w:ind w:firstLine="0"/>
        <w:rPr>
          <w:rFonts w:ascii="Times New Roman" w:hAnsi="Times New Roman"/>
          <w:b/>
          <w:szCs w:val="24"/>
          <w:lang w:val="en-US"/>
        </w:rPr>
      </w:pPr>
      <w:r w:rsidRPr="007710C8">
        <w:rPr>
          <w:rFonts w:ascii="Times New Roman" w:hAnsi="Times New Roman"/>
          <w:szCs w:val="24"/>
          <w:lang w:val="en-US"/>
        </w:rPr>
        <w:t xml:space="preserve">[Faber, 2013] Brenton Faber, </w:t>
      </w:r>
      <w:r w:rsidRPr="007710C8">
        <w:rPr>
          <w:rFonts w:ascii="Times New Roman" w:hAnsi="Times New Roman"/>
          <w:color w:val="000000"/>
          <w:szCs w:val="24"/>
          <w:shd w:val="clear" w:color="auto" w:fill="FFFFFF"/>
          <w:lang w:val="en-US"/>
        </w:rPr>
        <w:t>Analytics, Big Dat</w:t>
      </w:r>
      <w:r w:rsidR="002E2CCF">
        <w:rPr>
          <w:rFonts w:ascii="Times New Roman" w:hAnsi="Times New Roman"/>
          <w:color w:val="000000"/>
          <w:szCs w:val="24"/>
          <w:shd w:val="clear" w:color="auto" w:fill="FFFFFF"/>
          <w:lang w:val="en-US"/>
        </w:rPr>
        <w:t>a, and Technical Communication.</w:t>
      </w:r>
      <w:r w:rsidR="002E2CCF">
        <w:rPr>
          <w:rFonts w:ascii="Times New Roman" w:hAnsi="Times New Roman"/>
          <w:color w:val="000000"/>
          <w:szCs w:val="24"/>
          <w:shd w:val="clear" w:color="auto" w:fill="FFFFFF"/>
          <w:lang w:val="en-US"/>
        </w:rPr>
        <w:tab/>
      </w:r>
      <w:r w:rsidR="000A7460">
        <w:rPr>
          <w:rFonts w:ascii="Times New Roman" w:hAnsi="Times New Roman"/>
          <w:color w:val="000000"/>
          <w:szCs w:val="24"/>
          <w:shd w:val="clear" w:color="auto" w:fill="FFFFFF"/>
          <w:lang w:val="en-US"/>
        </w:rPr>
        <w:t>In</w:t>
      </w:r>
      <w:r w:rsidRPr="007710C8">
        <w:rPr>
          <w:rFonts w:ascii="Times New Roman" w:hAnsi="Times New Roman"/>
          <w:color w:val="000000"/>
          <w:szCs w:val="24"/>
          <w:shd w:val="clear" w:color="auto" w:fill="FFFFFF"/>
          <w:lang w:val="en-US"/>
        </w:rPr>
        <w:t>: </w:t>
      </w:r>
      <w:r w:rsidRPr="007710C8">
        <w:rPr>
          <w:rFonts w:ascii="Times New Roman" w:hAnsi="Times New Roman"/>
          <w:i/>
          <w:iCs/>
          <w:color w:val="000000"/>
          <w:szCs w:val="24"/>
          <w:shd w:val="clear" w:color="auto" w:fill="FFFFFF"/>
          <w:lang w:val="en-US"/>
        </w:rPr>
        <w:t>Association of Teachers of Technical Writing Conference</w:t>
      </w:r>
      <w:r w:rsidR="002E2CCF">
        <w:rPr>
          <w:rFonts w:ascii="Times New Roman" w:hAnsi="Times New Roman"/>
          <w:color w:val="000000"/>
          <w:szCs w:val="24"/>
          <w:shd w:val="clear" w:color="auto" w:fill="FFFFFF"/>
          <w:lang w:val="en-US"/>
        </w:rPr>
        <w:t>. Las Vegas, NV.</w:t>
      </w:r>
      <w:r w:rsidR="002E2CCF">
        <w:rPr>
          <w:rFonts w:ascii="Times New Roman" w:hAnsi="Times New Roman"/>
          <w:color w:val="000000"/>
          <w:szCs w:val="24"/>
          <w:shd w:val="clear" w:color="auto" w:fill="FFFFFF"/>
          <w:lang w:val="en-US"/>
        </w:rPr>
        <w:tab/>
      </w:r>
      <w:r w:rsidRPr="007710C8">
        <w:rPr>
          <w:rFonts w:ascii="Times New Roman" w:hAnsi="Times New Roman"/>
          <w:color w:val="000000"/>
          <w:szCs w:val="24"/>
          <w:shd w:val="clear" w:color="auto" w:fill="FFFFFF"/>
          <w:lang w:val="en-US"/>
        </w:rPr>
        <w:t>March 2013.</w:t>
      </w:r>
    </w:p>
    <w:p w14:paraId="256A7516" w14:textId="6CA09018"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[Fernandez et al., 2014 ] Alberto Fernandez, Sara del Rio, Victoria</w:t>
      </w:r>
      <w:r w:rsidR="002E2CCF">
        <w:rPr>
          <w:rFonts w:ascii="Times New Roman" w:hAnsi="Times New Roman"/>
          <w:szCs w:val="24"/>
          <w:lang w:val="en-US"/>
        </w:rPr>
        <w:t xml:space="preserve"> Lopez, Abdullah Bawakid, Maria</w:t>
      </w:r>
      <w:r w:rsidR="002E2CCF">
        <w:rPr>
          <w:rFonts w:ascii="Times New Roman" w:hAnsi="Times New Roman"/>
          <w:szCs w:val="24"/>
          <w:lang w:val="en-US"/>
        </w:rPr>
        <w:tab/>
      </w:r>
      <w:r w:rsidRPr="007710C8">
        <w:rPr>
          <w:rFonts w:ascii="Times New Roman" w:hAnsi="Times New Roman"/>
          <w:szCs w:val="24"/>
          <w:lang w:val="en-US"/>
        </w:rPr>
        <w:t>J. del Jesus… Big Data with Cloud Computing: an insight on the co</w:t>
      </w:r>
      <w:r w:rsidR="002E2CCF">
        <w:rPr>
          <w:rFonts w:ascii="Times New Roman" w:hAnsi="Times New Roman"/>
          <w:szCs w:val="24"/>
          <w:lang w:val="en-US"/>
        </w:rPr>
        <w:t>mputing</w:t>
      </w:r>
      <w:r w:rsidR="002E2CCF">
        <w:rPr>
          <w:rFonts w:ascii="Times New Roman" w:hAnsi="Times New Roman"/>
          <w:szCs w:val="24"/>
          <w:lang w:val="en-US"/>
        </w:rPr>
        <w:tab/>
      </w:r>
      <w:r w:rsidRPr="007710C8">
        <w:rPr>
          <w:rFonts w:ascii="Times New Roman" w:hAnsi="Times New Roman"/>
          <w:szCs w:val="24"/>
          <w:lang w:val="en-US"/>
        </w:rPr>
        <w:t>environment, MapReduce, and programming fram</w:t>
      </w:r>
      <w:r w:rsidR="002E2CCF">
        <w:rPr>
          <w:rFonts w:ascii="Times New Roman" w:hAnsi="Times New Roman"/>
          <w:szCs w:val="24"/>
          <w:lang w:val="en-US"/>
        </w:rPr>
        <w:t>eworks. WIREs Data Mining Knowl</w:t>
      </w:r>
      <w:r w:rsidR="002E2CCF">
        <w:rPr>
          <w:rFonts w:ascii="Times New Roman" w:hAnsi="Times New Roman"/>
          <w:szCs w:val="24"/>
          <w:lang w:val="en-US"/>
        </w:rPr>
        <w:tab/>
      </w:r>
      <w:r w:rsidRPr="007710C8">
        <w:rPr>
          <w:rFonts w:ascii="Times New Roman" w:hAnsi="Times New Roman"/>
          <w:szCs w:val="24"/>
          <w:lang w:val="en-US"/>
        </w:rPr>
        <w:t>Discov, 4: 380–409, 2014.</w:t>
      </w:r>
    </w:p>
    <w:p w14:paraId="001A9634" w14:textId="26D5C959"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[Few &amp; Edge, 2007] Stephen Few, Perceptual Edge, Data visualizat</w:t>
      </w:r>
      <w:r w:rsidR="002E2CCF">
        <w:rPr>
          <w:rFonts w:ascii="Times New Roman" w:hAnsi="Times New Roman"/>
          <w:szCs w:val="24"/>
          <w:lang w:val="en-US"/>
        </w:rPr>
        <w:t>ion: past, present, and future.</w:t>
      </w:r>
      <w:r w:rsidR="002E2CCF">
        <w:rPr>
          <w:rFonts w:ascii="Times New Roman" w:hAnsi="Times New Roman"/>
          <w:szCs w:val="24"/>
          <w:lang w:val="en-US"/>
        </w:rPr>
        <w:tab/>
      </w:r>
      <w:r w:rsidRPr="007710C8">
        <w:rPr>
          <w:rFonts w:ascii="Times New Roman" w:hAnsi="Times New Roman"/>
          <w:szCs w:val="24"/>
          <w:lang w:val="en-US"/>
        </w:rPr>
        <w:t>IBM Cognos Innovation Center, 2007.</w:t>
      </w:r>
    </w:p>
    <w:p w14:paraId="29732F2E" w14:textId="0496D71F" w:rsidR="009D3914" w:rsidRPr="007710C8" w:rsidRDefault="009D391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[Fisher, 2016] Danyel Fisher, Big data exploration requires collaboration between visualization </w:t>
      </w:r>
      <w:r w:rsidR="002E2CCF">
        <w:rPr>
          <w:rFonts w:ascii="Times New Roman" w:hAnsi="Times New Roman"/>
          <w:szCs w:val="24"/>
          <w:lang w:val="en-US"/>
        </w:rPr>
        <w:t>and</w:t>
      </w:r>
      <w:r w:rsidR="002E2CCF">
        <w:rPr>
          <w:rFonts w:ascii="Times New Roman" w:hAnsi="Times New Roman"/>
          <w:szCs w:val="24"/>
          <w:lang w:val="en-US"/>
        </w:rPr>
        <w:tab/>
      </w:r>
      <w:r w:rsidR="007831BB" w:rsidRPr="007710C8">
        <w:rPr>
          <w:rFonts w:ascii="Times New Roman" w:hAnsi="Times New Roman"/>
          <w:szCs w:val="24"/>
          <w:lang w:val="en-US"/>
        </w:rPr>
        <w:t xml:space="preserve">data infrastructures. </w:t>
      </w:r>
      <w:r w:rsidR="007831BB" w:rsidRPr="000A7460">
        <w:rPr>
          <w:rFonts w:ascii="Times New Roman" w:hAnsi="Times New Roman"/>
          <w:i/>
          <w:szCs w:val="24"/>
          <w:lang w:val="en-US"/>
        </w:rPr>
        <w:t>HILDA</w:t>
      </w:r>
      <w:r w:rsidRPr="000A7460">
        <w:rPr>
          <w:rFonts w:ascii="Times New Roman" w:hAnsi="Times New Roman"/>
          <w:i/>
          <w:szCs w:val="24"/>
          <w:lang w:val="en-US"/>
        </w:rPr>
        <w:t>’16 Proceedings of th</w:t>
      </w:r>
      <w:r w:rsidR="002E2CCF" w:rsidRPr="000A7460">
        <w:rPr>
          <w:rFonts w:ascii="Times New Roman" w:hAnsi="Times New Roman"/>
          <w:i/>
          <w:szCs w:val="24"/>
          <w:lang w:val="en-US"/>
        </w:rPr>
        <w:t>e Workshop on Human-In-the-Loop</w:t>
      </w:r>
      <w:r w:rsidR="002E2CCF" w:rsidRPr="000A7460">
        <w:rPr>
          <w:rFonts w:ascii="Times New Roman" w:hAnsi="Times New Roman"/>
          <w:i/>
          <w:szCs w:val="24"/>
          <w:lang w:val="en-US"/>
        </w:rPr>
        <w:tab/>
      </w:r>
      <w:r w:rsidRPr="000A7460">
        <w:rPr>
          <w:rFonts w:ascii="Times New Roman" w:hAnsi="Times New Roman"/>
          <w:i/>
          <w:szCs w:val="24"/>
          <w:lang w:val="en-US"/>
        </w:rPr>
        <w:t>Data Analytics</w:t>
      </w:r>
      <w:r w:rsidRPr="007710C8">
        <w:rPr>
          <w:rFonts w:ascii="Times New Roman" w:hAnsi="Times New Roman"/>
          <w:szCs w:val="24"/>
          <w:lang w:val="en-US"/>
        </w:rPr>
        <w:t>. San Francisco, California, July 2016.</w:t>
      </w:r>
    </w:p>
    <w:p w14:paraId="6449ABA4" w14:textId="41EE4699" w:rsidR="00412A54" w:rsidRDefault="00412A54" w:rsidP="007710C8">
      <w:pPr>
        <w:pStyle w:val="textbox"/>
        <w:shd w:val="clear" w:color="auto" w:fill="FFFFFF"/>
        <w:spacing w:before="0" w:beforeAutospacing="0" w:after="0" w:afterAutospacing="0" w:line="360" w:lineRule="auto"/>
        <w:jc w:val="both"/>
        <w:rPr>
          <w:lang w:val="en-US"/>
        </w:rPr>
      </w:pPr>
      <w:r w:rsidRPr="007710C8">
        <w:rPr>
          <w:lang w:val="en-US"/>
        </w:rPr>
        <w:t xml:space="preserve">[Foo et al., 2009] Jung-Leng Foo, Thom Lobe, Eliot Winer, A Virtual </w:t>
      </w:r>
      <w:r w:rsidR="002E2CCF">
        <w:rPr>
          <w:lang w:val="en-US"/>
        </w:rPr>
        <w:t>Reality Environment for Patient</w:t>
      </w:r>
      <w:r w:rsidR="002E2CCF">
        <w:rPr>
          <w:lang w:val="en-US"/>
        </w:rPr>
        <w:tab/>
      </w:r>
      <w:r w:rsidRPr="007710C8">
        <w:rPr>
          <w:lang w:val="en-US"/>
        </w:rPr>
        <w:t>Data Visualization and Endoscopic Surgical Planning</w:t>
      </w:r>
      <w:r w:rsidR="002E2CCF">
        <w:rPr>
          <w:lang w:val="en-US"/>
        </w:rPr>
        <w:t xml:space="preserve">. </w:t>
      </w:r>
      <w:r w:rsidR="002E2CCF" w:rsidRPr="000A7460">
        <w:rPr>
          <w:i/>
          <w:lang w:val="en-US"/>
        </w:rPr>
        <w:t>Journal of Laparoendoscopic &amp;</w:t>
      </w:r>
      <w:r w:rsidR="002E2CCF" w:rsidRPr="000A7460">
        <w:rPr>
          <w:i/>
          <w:lang w:val="en-US"/>
        </w:rPr>
        <w:tab/>
      </w:r>
      <w:r w:rsidRPr="000A7460">
        <w:rPr>
          <w:i/>
          <w:lang w:val="en-US"/>
        </w:rPr>
        <w:t>Advanced Surgical Techniques</w:t>
      </w:r>
      <w:r w:rsidRPr="007710C8">
        <w:rPr>
          <w:lang w:val="en-US"/>
        </w:rPr>
        <w:t>, vol 19, supplement 1, 211-218, 2009.</w:t>
      </w:r>
    </w:p>
    <w:p w14:paraId="4642EC8C" w14:textId="2E9CFF94" w:rsidR="00A065F0" w:rsidRPr="007710C8" w:rsidRDefault="00A065F0" w:rsidP="007710C8">
      <w:pPr>
        <w:pStyle w:val="textbox"/>
        <w:shd w:val="clear" w:color="auto" w:fill="FFFFFF"/>
        <w:spacing w:before="0" w:beforeAutospacing="0" w:after="0" w:afterAutospacing="0" w:line="360" w:lineRule="auto"/>
        <w:jc w:val="both"/>
        <w:rPr>
          <w:lang w:val="en-US"/>
        </w:rPr>
      </w:pPr>
      <w:r w:rsidRPr="00A065F0">
        <w:rPr>
          <w:lang w:val="en-US"/>
        </w:rPr>
        <w:t>[Graph And Chart</w:t>
      </w:r>
      <w:r>
        <w:rPr>
          <w:lang w:val="en-US"/>
        </w:rPr>
        <w:t>] ProSour</w:t>
      </w:r>
      <w:r w:rsidR="002E2CCF">
        <w:rPr>
          <w:lang w:val="en-US"/>
        </w:rPr>
        <w:t>ce Labs, Graph And Chart.</w:t>
      </w:r>
      <w:r w:rsidR="002E2CCF">
        <w:rPr>
          <w:lang w:val="en-US"/>
        </w:rPr>
        <w:tab/>
      </w:r>
      <w:r w:rsidRPr="00A065F0">
        <w:rPr>
          <w:lang w:val="en-US"/>
        </w:rPr>
        <w:t>https://www.assetstore.unity3d.com/en/#!/content/78488</w:t>
      </w:r>
    </w:p>
    <w:p w14:paraId="1700E7C4" w14:textId="2DB4813D"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[Haber &amp; McNabb, 1990] Robert B. Haber, David A. McNabb, Vis</w:t>
      </w:r>
      <w:r w:rsidR="002E2CCF">
        <w:rPr>
          <w:rFonts w:ascii="Times New Roman" w:hAnsi="Times New Roman"/>
          <w:szCs w:val="24"/>
          <w:lang w:val="en-US"/>
        </w:rPr>
        <w:t>ualization Idioms: A Conceptual</w:t>
      </w:r>
      <w:r w:rsidR="002E2CCF">
        <w:rPr>
          <w:rFonts w:ascii="Times New Roman" w:hAnsi="Times New Roman"/>
          <w:szCs w:val="24"/>
          <w:lang w:val="en-US"/>
        </w:rPr>
        <w:tab/>
      </w:r>
      <w:r w:rsidRPr="007710C8">
        <w:rPr>
          <w:rFonts w:ascii="Times New Roman" w:hAnsi="Times New Roman"/>
          <w:szCs w:val="24"/>
          <w:lang w:val="en-US"/>
        </w:rPr>
        <w:t>Model for Scientic Visualization Systems. In: G.M. Nielson,B. Shriver, L. Rosenblum</w:t>
      </w:r>
      <w:r w:rsidR="002E2CCF">
        <w:rPr>
          <w:rFonts w:ascii="Times New Roman" w:hAnsi="Times New Roman"/>
          <w:szCs w:val="24"/>
          <w:lang w:val="en-US"/>
        </w:rPr>
        <w:tab/>
      </w:r>
      <w:r w:rsidRPr="007710C8">
        <w:rPr>
          <w:rFonts w:ascii="Times New Roman" w:hAnsi="Times New Roman"/>
          <w:szCs w:val="24"/>
          <w:lang w:val="en-US"/>
        </w:rPr>
        <w:t xml:space="preserve">(eds.) </w:t>
      </w:r>
      <w:r w:rsidRPr="000A7460">
        <w:rPr>
          <w:rFonts w:ascii="Times New Roman" w:hAnsi="Times New Roman"/>
          <w:i/>
          <w:szCs w:val="24"/>
          <w:lang w:val="en-US"/>
        </w:rPr>
        <w:t>Visualization in Scientic Computing, IEEE</w:t>
      </w:r>
      <w:r w:rsidR="002E2CCF" w:rsidRPr="000A7460">
        <w:rPr>
          <w:rFonts w:ascii="Times New Roman" w:hAnsi="Times New Roman"/>
          <w:i/>
          <w:szCs w:val="24"/>
          <w:lang w:val="en-US"/>
        </w:rPr>
        <w:t xml:space="preserve"> Computer</w:t>
      </w:r>
      <w:r w:rsidR="002E2CCF">
        <w:rPr>
          <w:rFonts w:ascii="Times New Roman" w:hAnsi="Times New Roman"/>
          <w:szCs w:val="24"/>
          <w:lang w:val="en-US"/>
        </w:rPr>
        <w:t>, 74{93. IEEE Computer</w:t>
      </w:r>
      <w:r w:rsidR="002E2CCF">
        <w:rPr>
          <w:rFonts w:ascii="Times New Roman" w:hAnsi="Times New Roman"/>
          <w:szCs w:val="24"/>
          <w:lang w:val="en-US"/>
        </w:rPr>
        <w:tab/>
      </w:r>
      <w:r w:rsidRPr="007710C8">
        <w:rPr>
          <w:rFonts w:ascii="Times New Roman" w:hAnsi="Times New Roman"/>
          <w:szCs w:val="24"/>
          <w:lang w:val="en-US"/>
        </w:rPr>
        <w:t>Society Press Los Alamitos, CA, USA (1990)</w:t>
      </w:r>
    </w:p>
    <w:p w14:paraId="18C7F764" w14:textId="2F578AC9"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[Hadi et al., 2014] Hiba Jasim Hadi, Ammar Hameed Shnain, S</w:t>
      </w:r>
      <w:r w:rsidR="002E2CCF">
        <w:rPr>
          <w:rFonts w:ascii="Times New Roman" w:hAnsi="Times New Roman"/>
          <w:szCs w:val="24"/>
          <w:lang w:val="en-US"/>
        </w:rPr>
        <w:t>arah Hadishaheed, Azizahbt Haji</w:t>
      </w:r>
      <w:r w:rsidR="002E2CCF">
        <w:rPr>
          <w:rFonts w:ascii="Times New Roman" w:hAnsi="Times New Roman"/>
          <w:szCs w:val="24"/>
          <w:lang w:val="en-US"/>
        </w:rPr>
        <w:tab/>
      </w:r>
      <w:r w:rsidRPr="007710C8">
        <w:rPr>
          <w:rFonts w:ascii="Times New Roman" w:hAnsi="Times New Roman"/>
          <w:szCs w:val="24"/>
          <w:lang w:val="en-US"/>
        </w:rPr>
        <w:t>Ahmad, Big Data and Five V’s Characteristics. Big Dat</w:t>
      </w:r>
      <w:r w:rsidR="002E2CCF">
        <w:rPr>
          <w:rFonts w:ascii="Times New Roman" w:hAnsi="Times New Roman"/>
          <w:szCs w:val="24"/>
          <w:lang w:val="en-US"/>
        </w:rPr>
        <w:t>a and Five V’s Characteristics.</w:t>
      </w:r>
      <w:r w:rsidR="002E2CCF">
        <w:rPr>
          <w:rFonts w:ascii="Times New Roman" w:hAnsi="Times New Roman"/>
          <w:szCs w:val="24"/>
          <w:lang w:val="en-US"/>
        </w:rPr>
        <w:tab/>
      </w:r>
      <w:r w:rsidRPr="000A7460">
        <w:rPr>
          <w:rFonts w:ascii="Times New Roman" w:hAnsi="Times New Roman"/>
          <w:i/>
          <w:szCs w:val="24"/>
          <w:lang w:val="en-US"/>
        </w:rPr>
        <w:t>Proceedings of IRF International Conference</w:t>
      </w:r>
      <w:r w:rsidRPr="007710C8">
        <w:rPr>
          <w:rFonts w:ascii="Times New Roman" w:hAnsi="Times New Roman"/>
          <w:szCs w:val="24"/>
          <w:lang w:val="en-US"/>
        </w:rPr>
        <w:t>, 1st November 2014, Tirupati, India.</w:t>
      </w:r>
    </w:p>
    <w:p w14:paraId="46D77649" w14:textId="1A4A6D49" w:rsidR="005640D6" w:rsidRPr="007710C8" w:rsidRDefault="005640D6" w:rsidP="007710C8">
      <w:pPr>
        <w:spacing w:line="360" w:lineRule="auto"/>
        <w:ind w:firstLine="0"/>
        <w:rPr>
          <w:rFonts w:ascii="Times New Roman" w:hAnsi="Times New Roman"/>
          <w:szCs w:val="24"/>
          <w:lang w:val="en-US"/>
        </w:rPr>
      </w:pPr>
      <w:r w:rsidRPr="007710C8">
        <w:rPr>
          <w:rFonts w:ascii="Times New Roman" w:hAnsi="Times New Roman"/>
          <w:szCs w:val="24"/>
          <w:lang w:val="en-US"/>
        </w:rPr>
        <w:t>[Harrison &amp; Römhild, 2007] Chris Harrison, Christoph R</w:t>
      </w:r>
      <w:r w:rsidR="002E2CCF">
        <w:rPr>
          <w:rFonts w:ascii="Times New Roman" w:hAnsi="Times New Roman"/>
          <w:szCs w:val="24"/>
          <w:lang w:val="en-US"/>
        </w:rPr>
        <w:t>ömhild, Bible Cross-References.</w:t>
      </w:r>
      <w:r w:rsidR="002E2CCF">
        <w:rPr>
          <w:rFonts w:ascii="Times New Roman" w:hAnsi="Times New Roman"/>
          <w:szCs w:val="24"/>
          <w:lang w:val="en-US"/>
        </w:rPr>
        <w:tab/>
      </w:r>
      <w:r w:rsidRPr="007710C8">
        <w:rPr>
          <w:rFonts w:ascii="Times New Roman" w:hAnsi="Times New Roman"/>
          <w:szCs w:val="24"/>
          <w:lang w:val="en-US"/>
        </w:rPr>
        <w:t xml:space="preserve">http://www.chrisharrison.net/index.php/Visualizations/BibleViz  </w:t>
      </w:r>
    </w:p>
    <w:p w14:paraId="4A6A671D" w14:textId="6198952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[IBM, 2013] IBM: </w:t>
      </w:r>
      <w:r w:rsidR="002E2CCF">
        <w:rPr>
          <w:rFonts w:ascii="Times New Roman" w:hAnsi="Times New Roman"/>
          <w:szCs w:val="24"/>
          <w:lang w:val="en-US"/>
        </w:rPr>
        <w:t>The Four V’s of Big Data, 2013.</w:t>
      </w:r>
      <w:r w:rsidR="002E2CCF">
        <w:rPr>
          <w:rFonts w:ascii="Times New Roman" w:hAnsi="Times New Roman"/>
          <w:szCs w:val="24"/>
          <w:lang w:val="en-US"/>
        </w:rPr>
        <w:tab/>
      </w:r>
      <w:r w:rsidRPr="007710C8">
        <w:rPr>
          <w:rFonts w:ascii="Times New Roman" w:hAnsi="Times New Roman"/>
          <w:szCs w:val="24"/>
          <w:lang w:val="en-US"/>
        </w:rPr>
        <w:t>http://www.ibmbigdatahub.com/infographic/four-vs-big-data</w:t>
      </w:r>
    </w:p>
    <w:p w14:paraId="6F02A0E0" w14:textId="13FDE1F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[InfoVis] InfoVis Wiki, </w:t>
      </w:r>
      <w:r w:rsidR="00CE4B09" w:rsidRPr="007710C8">
        <w:rPr>
          <w:rFonts w:ascii="Times New Roman" w:hAnsi="Times New Roman"/>
          <w:szCs w:val="24"/>
          <w:lang w:val="en-US"/>
        </w:rPr>
        <w:t>http://www.infovis-wiki.net/index.php?title=Visualization_Pipeline</w:t>
      </w:r>
    </w:p>
    <w:p w14:paraId="30E2AEE2" w14:textId="024AD07B" w:rsidR="00CE4B09" w:rsidRPr="007710C8" w:rsidRDefault="00CE4B09"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[Intel</w:t>
      </w:r>
      <w:r w:rsidR="00AC19E1" w:rsidRPr="007710C8">
        <w:rPr>
          <w:rFonts w:ascii="Times New Roman" w:hAnsi="Times New Roman"/>
          <w:szCs w:val="24"/>
          <w:lang w:val="en-US"/>
        </w:rPr>
        <w:t>, 2013</w:t>
      </w:r>
      <w:r w:rsidRPr="007710C8">
        <w:rPr>
          <w:rFonts w:ascii="Times New Roman" w:hAnsi="Times New Roman"/>
          <w:szCs w:val="24"/>
          <w:lang w:val="en-US"/>
        </w:rPr>
        <w:t>]</w:t>
      </w:r>
      <w:r w:rsidR="00AC19E1" w:rsidRPr="007710C8">
        <w:rPr>
          <w:rFonts w:ascii="Times New Roman" w:hAnsi="Times New Roman"/>
          <w:szCs w:val="24"/>
          <w:lang w:val="en-US"/>
        </w:rPr>
        <w:t xml:space="preserve"> Intel, Big Data Visualization: Turn</w:t>
      </w:r>
      <w:r w:rsidR="002E2CCF">
        <w:rPr>
          <w:rFonts w:ascii="Times New Roman" w:hAnsi="Times New Roman"/>
          <w:szCs w:val="24"/>
          <w:lang w:val="en-US"/>
        </w:rPr>
        <w:t>ing Big Data Into Big Insights.</w:t>
      </w:r>
      <w:r w:rsidR="002E2CCF">
        <w:rPr>
          <w:rFonts w:ascii="Times New Roman" w:hAnsi="Times New Roman"/>
          <w:szCs w:val="24"/>
          <w:lang w:val="en-US"/>
        </w:rPr>
        <w:tab/>
      </w:r>
      <w:r w:rsidR="002E2CCF" w:rsidRPr="002E2CCF">
        <w:rPr>
          <w:rFonts w:ascii="Times New Roman" w:hAnsi="Times New Roman"/>
          <w:szCs w:val="24"/>
          <w:lang w:val="en-US"/>
        </w:rPr>
        <w:t>https://www.intel.com/content/dam/www/public/us/en/documents/white-papers/big</w:t>
      </w:r>
      <w:r w:rsidR="002E2CCF">
        <w:rPr>
          <w:rFonts w:ascii="Times New Roman" w:hAnsi="Times New Roman"/>
          <w:szCs w:val="24"/>
          <w:lang w:val="en-US"/>
        </w:rPr>
        <w:tab/>
      </w:r>
      <w:r w:rsidR="00AC19E1" w:rsidRPr="007710C8">
        <w:rPr>
          <w:rFonts w:ascii="Times New Roman" w:hAnsi="Times New Roman"/>
          <w:szCs w:val="24"/>
          <w:lang w:val="en-US"/>
        </w:rPr>
        <w:t>data-visualization-turning-big-data-into-big-insights.pdf</w:t>
      </w:r>
    </w:p>
    <w:p w14:paraId="52E29F85" w14:textId="56C49B88"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[International Data Corporation, 2014] International Data Corporation, Data G</w:t>
      </w:r>
      <w:r w:rsidR="002E2CCF">
        <w:rPr>
          <w:rFonts w:ascii="Times New Roman" w:hAnsi="Times New Roman"/>
          <w:szCs w:val="24"/>
          <w:lang w:val="en-US"/>
        </w:rPr>
        <w:t>rowth Business</w:t>
      </w:r>
      <w:r w:rsidR="002E2CCF">
        <w:rPr>
          <w:rFonts w:ascii="Times New Roman" w:hAnsi="Times New Roman"/>
          <w:szCs w:val="24"/>
          <w:lang w:val="en-US"/>
        </w:rPr>
        <w:tab/>
      </w:r>
      <w:r w:rsidRPr="007710C8">
        <w:rPr>
          <w:rFonts w:ascii="Times New Roman" w:hAnsi="Times New Roman"/>
          <w:szCs w:val="24"/>
          <w:lang w:val="en-US"/>
        </w:rPr>
        <w:t xml:space="preserve">Opportunities, and </w:t>
      </w:r>
      <w:r w:rsidR="002E2CCF">
        <w:rPr>
          <w:rFonts w:ascii="Times New Roman" w:hAnsi="Times New Roman"/>
          <w:szCs w:val="24"/>
          <w:lang w:val="en-US"/>
        </w:rPr>
        <w:t>the IT Imperatives. April 2014,</w:t>
      </w:r>
      <w:r w:rsidR="002E2CCF">
        <w:rPr>
          <w:rFonts w:ascii="Times New Roman" w:hAnsi="Times New Roman"/>
          <w:szCs w:val="24"/>
          <w:lang w:val="en-US"/>
        </w:rPr>
        <w:tab/>
      </w:r>
      <w:r w:rsidRPr="007710C8">
        <w:rPr>
          <w:rFonts w:ascii="Times New Roman" w:hAnsi="Times New Roman"/>
          <w:szCs w:val="24"/>
          <w:lang w:val="en-US"/>
        </w:rPr>
        <w:t>https://www.emc.com/leadership/digital-universe/2014iview/executive-summary.html</w:t>
      </w:r>
    </w:p>
    <w:p w14:paraId="5B0E8BC1" w14:textId="3C1A02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[Johnson et al., 2005] Chris Johnson, Robert Moorhead, Tamara Mu</w:t>
      </w:r>
      <w:r w:rsidR="002E2CCF">
        <w:rPr>
          <w:rFonts w:ascii="Times New Roman" w:hAnsi="Times New Roman"/>
          <w:szCs w:val="24"/>
          <w:lang w:val="en-US"/>
        </w:rPr>
        <w:t>nzner, Hanspeter Pfister, Penny</w:t>
      </w:r>
      <w:r w:rsidR="002E2CCF">
        <w:rPr>
          <w:rFonts w:ascii="Times New Roman" w:hAnsi="Times New Roman"/>
          <w:szCs w:val="24"/>
          <w:lang w:val="en-US"/>
        </w:rPr>
        <w:tab/>
      </w:r>
      <w:r w:rsidRPr="007710C8">
        <w:rPr>
          <w:rFonts w:ascii="Times New Roman" w:hAnsi="Times New Roman"/>
          <w:szCs w:val="24"/>
          <w:lang w:val="en-US"/>
        </w:rPr>
        <w:t>Rheingans, Terry S. Yoo. 2005. NIH-NSF Visualizat</w:t>
      </w:r>
      <w:r w:rsidR="002E2CCF">
        <w:rPr>
          <w:rFonts w:ascii="Times New Roman" w:hAnsi="Times New Roman"/>
          <w:szCs w:val="24"/>
          <w:lang w:val="en-US"/>
        </w:rPr>
        <w:t>ion Research Challenges Report.</w:t>
      </w:r>
      <w:r w:rsidR="002E2CCF">
        <w:rPr>
          <w:rFonts w:ascii="Times New Roman" w:hAnsi="Times New Roman"/>
          <w:szCs w:val="24"/>
          <w:lang w:val="en-US"/>
        </w:rPr>
        <w:tab/>
      </w:r>
      <w:r w:rsidRPr="007710C8">
        <w:rPr>
          <w:rFonts w:ascii="Times New Roman" w:hAnsi="Times New Roman"/>
          <w:szCs w:val="24"/>
          <w:lang w:val="en-US"/>
        </w:rPr>
        <w:t>Los Alamitos, California: IEEE.</w:t>
      </w:r>
    </w:p>
    <w:p w14:paraId="58144E2B" w14:textId="40B6E9E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2000] Eser Kandogan, Star Coordinates: A Multi-dime</w:t>
      </w:r>
      <w:r w:rsidR="002E2CCF">
        <w:rPr>
          <w:rFonts w:ascii="Times New Roman" w:hAnsi="Times New Roman"/>
          <w:szCs w:val="24"/>
          <w:lang w:val="en-US"/>
        </w:rPr>
        <w:t>nsional Visualization Technique</w:t>
      </w:r>
      <w:r w:rsidR="002E2CCF">
        <w:rPr>
          <w:rFonts w:ascii="Times New Roman" w:hAnsi="Times New Roman"/>
          <w:szCs w:val="24"/>
          <w:lang w:val="en-US"/>
        </w:rPr>
        <w:tab/>
      </w:r>
      <w:r w:rsidRPr="007710C8">
        <w:rPr>
          <w:rFonts w:ascii="Times New Roman" w:hAnsi="Times New Roman"/>
          <w:szCs w:val="24"/>
          <w:lang w:val="en-US"/>
        </w:rPr>
        <w:t xml:space="preserve">with Uniform Treatment of Dimensions. </w:t>
      </w:r>
      <w:r w:rsidRPr="000A7460">
        <w:rPr>
          <w:rFonts w:ascii="Times New Roman" w:hAnsi="Times New Roman"/>
          <w:i/>
          <w:szCs w:val="24"/>
          <w:lang w:val="en-US"/>
        </w:rPr>
        <w:t xml:space="preserve">Proceedings of the IEEE </w:t>
      </w:r>
      <w:r w:rsidR="002E2CCF" w:rsidRPr="000A7460">
        <w:rPr>
          <w:rFonts w:ascii="Times New Roman" w:hAnsi="Times New Roman"/>
          <w:i/>
          <w:szCs w:val="24"/>
          <w:lang w:val="en-US"/>
        </w:rPr>
        <w:t>information</w:t>
      </w:r>
      <w:r w:rsidR="002E2CCF" w:rsidRPr="000A7460">
        <w:rPr>
          <w:rFonts w:ascii="Times New Roman" w:hAnsi="Times New Roman"/>
          <w:i/>
          <w:szCs w:val="24"/>
          <w:lang w:val="en-US"/>
        </w:rPr>
        <w:tab/>
      </w:r>
      <w:r w:rsidRPr="000A7460">
        <w:rPr>
          <w:rFonts w:ascii="Times New Roman" w:hAnsi="Times New Roman"/>
          <w:i/>
          <w:szCs w:val="24"/>
          <w:lang w:val="en-US"/>
        </w:rPr>
        <w:t>visualization symposium, late breaking hot topics</w:t>
      </w:r>
      <w:r w:rsidRPr="007710C8">
        <w:rPr>
          <w:rFonts w:ascii="Times New Roman" w:hAnsi="Times New Roman"/>
          <w:szCs w:val="24"/>
          <w:lang w:val="en-US"/>
        </w:rPr>
        <w:t>, p. 9–12, 2000.</w:t>
      </w:r>
    </w:p>
    <w:p w14:paraId="1E07A668" w14:textId="27830AA3"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2001] Eser Kandogan, Visualizing multi-dimensional clust</w:t>
      </w:r>
      <w:r w:rsidR="002E2CCF">
        <w:rPr>
          <w:rFonts w:ascii="Times New Roman" w:hAnsi="Times New Roman"/>
          <w:szCs w:val="24"/>
          <w:lang w:val="en-US"/>
        </w:rPr>
        <w:t>ers, trends, and outliers using</w:t>
      </w:r>
      <w:r w:rsidR="002E2CCF">
        <w:rPr>
          <w:rFonts w:ascii="Times New Roman" w:hAnsi="Times New Roman"/>
          <w:szCs w:val="24"/>
          <w:lang w:val="en-US"/>
        </w:rPr>
        <w:tab/>
      </w:r>
      <w:r w:rsidRPr="007710C8">
        <w:rPr>
          <w:rFonts w:ascii="Times New Roman" w:hAnsi="Times New Roman"/>
          <w:szCs w:val="24"/>
          <w:lang w:val="en-US"/>
        </w:rPr>
        <w:t xml:space="preserve">star coordinates, </w:t>
      </w:r>
      <w:r w:rsidRPr="000A7460">
        <w:rPr>
          <w:rFonts w:ascii="Times New Roman" w:hAnsi="Times New Roman"/>
          <w:i/>
          <w:szCs w:val="24"/>
          <w:lang w:val="en-US"/>
        </w:rPr>
        <w:t>Proceedings of ACM SIGKDD Conference</w:t>
      </w:r>
      <w:r w:rsidRPr="007710C8">
        <w:rPr>
          <w:rFonts w:ascii="Times New Roman" w:hAnsi="Times New Roman"/>
          <w:szCs w:val="24"/>
          <w:lang w:val="en-US"/>
        </w:rPr>
        <w:t>, 107–116, 2001.</w:t>
      </w:r>
    </w:p>
    <w:p w14:paraId="2687B501" w14:textId="39C79700"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[Keahey, 2013] T. Alan Keahey, Using visualization to understand </w:t>
      </w:r>
      <w:r w:rsidR="002E2CCF">
        <w:rPr>
          <w:rFonts w:ascii="Times New Roman" w:hAnsi="Times New Roman"/>
          <w:szCs w:val="24"/>
          <w:lang w:val="en-US"/>
        </w:rPr>
        <w:t>big data. Technical Report, IBM</w:t>
      </w:r>
      <w:r w:rsidR="002E2CCF">
        <w:rPr>
          <w:rFonts w:ascii="Times New Roman" w:hAnsi="Times New Roman"/>
          <w:szCs w:val="24"/>
          <w:lang w:val="en-US"/>
        </w:rPr>
        <w:tab/>
      </w:r>
      <w:r w:rsidRPr="007710C8">
        <w:rPr>
          <w:rFonts w:ascii="Times New Roman" w:hAnsi="Times New Roman"/>
          <w:szCs w:val="24"/>
          <w:lang w:val="en-US"/>
        </w:rPr>
        <w:t xml:space="preserve">Corporation, 2013, 1-16. </w:t>
      </w:r>
    </w:p>
    <w:p w14:paraId="3F37BD4E" w14:textId="681E5C3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[Kehrer et al., 2012] J. Kehrer, R.N. Boubel, P. Filzmoser, H. Pi</w:t>
      </w:r>
      <w:r w:rsidR="002E2CCF">
        <w:rPr>
          <w:rFonts w:ascii="Times New Roman" w:hAnsi="Times New Roman"/>
          <w:szCs w:val="24"/>
          <w:lang w:val="en-US"/>
        </w:rPr>
        <w:t>ringer, A Generic model for the</w:t>
      </w:r>
      <w:r w:rsidR="002E2CCF">
        <w:rPr>
          <w:rFonts w:ascii="Times New Roman" w:hAnsi="Times New Roman"/>
          <w:szCs w:val="24"/>
          <w:lang w:val="en-US"/>
        </w:rPr>
        <w:tab/>
      </w:r>
      <w:r w:rsidRPr="007710C8">
        <w:rPr>
          <w:rFonts w:ascii="Times New Roman" w:hAnsi="Times New Roman"/>
          <w:szCs w:val="24"/>
          <w:lang w:val="en-US"/>
        </w:rPr>
        <w:t>integration of interactive visualization and statistica</w:t>
      </w:r>
      <w:r w:rsidR="002E2CCF">
        <w:rPr>
          <w:rFonts w:ascii="Times New Roman" w:hAnsi="Times New Roman"/>
          <w:szCs w:val="24"/>
          <w:lang w:val="en-US"/>
        </w:rPr>
        <w:t xml:space="preserve">l computing using R. </w:t>
      </w:r>
      <w:r w:rsidR="002E2CCF" w:rsidRPr="000A7460">
        <w:rPr>
          <w:rFonts w:ascii="Times New Roman" w:hAnsi="Times New Roman"/>
          <w:i/>
          <w:szCs w:val="24"/>
          <w:lang w:val="en-US"/>
        </w:rPr>
        <w:t>Conference</w:t>
      </w:r>
      <w:r w:rsidR="002E2CCF" w:rsidRPr="000A7460">
        <w:rPr>
          <w:rFonts w:ascii="Times New Roman" w:hAnsi="Times New Roman"/>
          <w:i/>
          <w:szCs w:val="24"/>
          <w:lang w:val="en-US"/>
        </w:rPr>
        <w:tab/>
      </w:r>
      <w:r w:rsidRPr="000A7460">
        <w:rPr>
          <w:rFonts w:ascii="Times New Roman" w:hAnsi="Times New Roman"/>
          <w:i/>
          <w:szCs w:val="24"/>
          <w:lang w:val="en-US"/>
        </w:rPr>
        <w:t>on Visual Analytics Science and Technology (VAST</w:t>
      </w:r>
      <w:r w:rsidRPr="007710C8">
        <w:rPr>
          <w:rFonts w:ascii="Times New Roman" w:hAnsi="Times New Roman"/>
          <w:szCs w:val="24"/>
          <w:lang w:val="en-US"/>
        </w:rPr>
        <w:t>), IEEE 2012 p. 233-234</w:t>
      </w:r>
    </w:p>
    <w:p w14:paraId="58664049" w14:textId="36C4B5E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[Khan &amp; Khan, 2011] Muzammil Khan, Sarwar Shah Khan, Dat</w:t>
      </w:r>
      <w:r w:rsidR="002E2CCF">
        <w:rPr>
          <w:rFonts w:ascii="Times New Roman" w:hAnsi="Times New Roman"/>
          <w:szCs w:val="24"/>
          <w:lang w:val="en-US"/>
        </w:rPr>
        <w:t>a and Information Visualization</w:t>
      </w:r>
      <w:r w:rsidR="002E2CCF">
        <w:rPr>
          <w:rFonts w:ascii="Times New Roman" w:hAnsi="Times New Roman"/>
          <w:szCs w:val="24"/>
          <w:lang w:val="en-US"/>
        </w:rPr>
        <w:tab/>
      </w:r>
      <w:r w:rsidRPr="007710C8">
        <w:rPr>
          <w:rFonts w:ascii="Times New Roman" w:hAnsi="Times New Roman"/>
          <w:szCs w:val="24"/>
          <w:lang w:val="en-US"/>
        </w:rPr>
        <w:t xml:space="preserve">Methods and Interactive Mechanisms: A Survey, </w:t>
      </w:r>
      <w:r w:rsidRPr="000A7460">
        <w:rPr>
          <w:rFonts w:ascii="Times New Roman" w:hAnsi="Times New Roman"/>
          <w:i/>
          <w:szCs w:val="24"/>
          <w:lang w:val="en-US"/>
        </w:rPr>
        <w:t>Interna</w:t>
      </w:r>
      <w:r w:rsidR="002E2CCF" w:rsidRPr="000A7460">
        <w:rPr>
          <w:rFonts w:ascii="Times New Roman" w:hAnsi="Times New Roman"/>
          <w:i/>
          <w:szCs w:val="24"/>
          <w:lang w:val="en-US"/>
        </w:rPr>
        <w:t>tional Journal of Computer</w:t>
      </w:r>
      <w:r w:rsidR="002E2CCF" w:rsidRPr="000A7460">
        <w:rPr>
          <w:rFonts w:ascii="Times New Roman" w:hAnsi="Times New Roman"/>
          <w:i/>
          <w:szCs w:val="24"/>
          <w:lang w:val="en-US"/>
        </w:rPr>
        <w:tab/>
      </w:r>
      <w:r w:rsidRPr="000A7460">
        <w:rPr>
          <w:rFonts w:ascii="Times New Roman" w:hAnsi="Times New Roman"/>
          <w:i/>
          <w:szCs w:val="24"/>
          <w:lang w:val="en-US"/>
        </w:rPr>
        <w:t>Applications</w:t>
      </w:r>
      <w:r w:rsidRPr="007710C8">
        <w:rPr>
          <w:rFonts w:ascii="Times New Roman" w:hAnsi="Times New Roman"/>
          <w:szCs w:val="24"/>
          <w:lang w:val="en-US"/>
        </w:rPr>
        <w:t>, 34(1), 1-14, 2014.</w:t>
      </w:r>
    </w:p>
    <w:p w14:paraId="65BD2063" w14:textId="3822E29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[Kim, 2005] Gerard Jounghyun Kim, Designing Virtual Reality Sy</w:t>
      </w:r>
      <w:r w:rsidR="002E2CCF">
        <w:rPr>
          <w:rFonts w:ascii="Times New Roman" w:hAnsi="Times New Roman"/>
          <w:szCs w:val="24"/>
          <w:lang w:val="en-US"/>
        </w:rPr>
        <w:t>stems, The Structured Approach.</w:t>
      </w:r>
      <w:r w:rsidR="002E2CCF">
        <w:rPr>
          <w:rFonts w:ascii="Times New Roman" w:hAnsi="Times New Roman"/>
          <w:szCs w:val="24"/>
          <w:lang w:val="en-US"/>
        </w:rPr>
        <w:tab/>
      </w:r>
      <w:r w:rsidRPr="007710C8">
        <w:rPr>
          <w:rFonts w:ascii="Times New Roman" w:hAnsi="Times New Roman"/>
          <w:szCs w:val="24"/>
          <w:lang w:val="en-US"/>
        </w:rPr>
        <w:t>Springer London, London 2005.</w:t>
      </w:r>
    </w:p>
    <w:p w14:paraId="23905713" w14:textId="498C3D54"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[Klein &amp; Gorton, 2015] John Klein, Ian Gorton, Runtime Performance Chall</w:t>
      </w:r>
      <w:r w:rsidR="002E2CCF">
        <w:rPr>
          <w:rFonts w:ascii="Times New Roman" w:hAnsi="Times New Roman"/>
          <w:szCs w:val="24"/>
          <w:lang w:val="en-US"/>
        </w:rPr>
        <w:t>enges in Big Data</w:t>
      </w:r>
      <w:r w:rsidR="002E2CCF">
        <w:rPr>
          <w:rFonts w:ascii="Times New Roman" w:hAnsi="Times New Roman"/>
          <w:szCs w:val="24"/>
          <w:lang w:val="en-US"/>
        </w:rPr>
        <w:tab/>
      </w:r>
      <w:r w:rsidRPr="007710C8">
        <w:rPr>
          <w:rFonts w:ascii="Times New Roman" w:hAnsi="Times New Roman"/>
          <w:szCs w:val="24"/>
          <w:lang w:val="en-US"/>
        </w:rPr>
        <w:t xml:space="preserve">Systems. </w:t>
      </w:r>
      <w:r w:rsidRPr="000A7460">
        <w:rPr>
          <w:rFonts w:ascii="Times New Roman" w:hAnsi="Times New Roman"/>
          <w:i/>
          <w:szCs w:val="24"/>
          <w:lang w:val="en-US"/>
        </w:rPr>
        <w:t>Proceedings of the 2015 Workshop on Ch</w:t>
      </w:r>
      <w:r w:rsidR="002E2CCF" w:rsidRPr="000A7460">
        <w:rPr>
          <w:rFonts w:ascii="Times New Roman" w:hAnsi="Times New Roman"/>
          <w:i/>
          <w:szCs w:val="24"/>
          <w:lang w:val="en-US"/>
        </w:rPr>
        <w:t>allenges in Performance Methods</w:t>
      </w:r>
      <w:r w:rsidR="002E2CCF" w:rsidRPr="000A7460">
        <w:rPr>
          <w:rFonts w:ascii="Times New Roman" w:hAnsi="Times New Roman"/>
          <w:i/>
          <w:szCs w:val="24"/>
          <w:lang w:val="en-US"/>
        </w:rPr>
        <w:tab/>
      </w:r>
      <w:r w:rsidRPr="000A7460">
        <w:rPr>
          <w:rFonts w:ascii="Times New Roman" w:hAnsi="Times New Roman"/>
          <w:i/>
          <w:szCs w:val="24"/>
          <w:lang w:val="en-US"/>
        </w:rPr>
        <w:t>for Software Development</w:t>
      </w:r>
      <w:r w:rsidRPr="007710C8">
        <w:rPr>
          <w:rFonts w:ascii="Times New Roman" w:hAnsi="Times New Roman"/>
          <w:szCs w:val="24"/>
          <w:lang w:val="en-US"/>
        </w:rPr>
        <w:t>. January 2015.</w:t>
      </w:r>
    </w:p>
    <w:p w14:paraId="721D4E56" w14:textId="199EA373" w:rsidR="00C77E04" w:rsidRPr="007710C8" w:rsidRDefault="00C77E04" w:rsidP="007710C8">
      <w:pPr>
        <w:spacing w:line="360" w:lineRule="auto"/>
        <w:ind w:firstLine="0"/>
        <w:rPr>
          <w:rFonts w:ascii="Times New Roman" w:hAnsi="Times New Roman"/>
          <w:szCs w:val="24"/>
          <w:lang w:val="en-US"/>
        </w:rPr>
      </w:pPr>
      <w:r>
        <w:rPr>
          <w:rFonts w:ascii="Times New Roman" w:hAnsi="Times New Roman"/>
          <w:szCs w:val="24"/>
          <w:lang w:val="en-US"/>
        </w:rPr>
        <w:t>[</w:t>
      </w:r>
      <w:r w:rsidRPr="00C77E04">
        <w:rPr>
          <w:rFonts w:ascii="Times New Roman" w:hAnsi="Times New Roman"/>
          <w:lang w:val="en-US"/>
        </w:rPr>
        <w:t>Latin Square</w:t>
      </w:r>
      <w:r>
        <w:rPr>
          <w:rFonts w:ascii="Times New Roman" w:hAnsi="Times New Roman"/>
          <w:szCs w:val="24"/>
          <w:lang w:val="en-US"/>
        </w:rPr>
        <w:t xml:space="preserve">] Latin Square Design. </w:t>
      </w:r>
      <w:r w:rsidRPr="00C77E04">
        <w:rPr>
          <w:rFonts w:ascii="Times New Roman" w:hAnsi="Times New Roman"/>
          <w:szCs w:val="24"/>
          <w:lang w:val="en-US"/>
        </w:rPr>
        <w:t>http://www.statisticshowto.com/latin-square-design/</w:t>
      </w:r>
    </w:p>
    <w:p w14:paraId="67D45247" w14:textId="0619FE5B" w:rsidR="00AB0341" w:rsidRDefault="00AB0341" w:rsidP="007710C8">
      <w:pPr>
        <w:spacing w:line="360" w:lineRule="auto"/>
        <w:ind w:firstLine="0"/>
        <w:rPr>
          <w:rStyle w:val="Korostus"/>
          <w:rFonts w:ascii="Times New Roman" w:hAnsi="Times New Roman"/>
          <w:i w:val="0"/>
          <w:color w:val="000000" w:themeColor="text1"/>
          <w:szCs w:val="24"/>
          <w:shd w:val="clear" w:color="auto" w:fill="FFFFFF"/>
          <w:lang w:val="en-US"/>
        </w:rPr>
      </w:pPr>
      <w:r w:rsidRPr="007710C8">
        <w:rPr>
          <w:rFonts w:ascii="Times New Roman" w:hAnsi="Times New Roman"/>
          <w:szCs w:val="24"/>
          <w:lang w:val="en-US"/>
        </w:rPr>
        <w:t>[Laney, 2001] Doug Laney, 3D Data Management: Controlling Data</w:t>
      </w:r>
      <w:r w:rsidR="002E2CCF">
        <w:rPr>
          <w:rFonts w:ascii="Times New Roman" w:hAnsi="Times New Roman"/>
          <w:szCs w:val="24"/>
          <w:lang w:val="en-US"/>
        </w:rPr>
        <w:t xml:space="preserve"> Volume, Velocity, and Variety.</w:t>
      </w:r>
      <w:r w:rsidR="002E2CCF">
        <w:rPr>
          <w:rFonts w:ascii="Times New Roman" w:hAnsi="Times New Roman"/>
          <w:szCs w:val="24"/>
          <w:lang w:val="en-US"/>
        </w:rPr>
        <w:tab/>
      </w:r>
      <w:r w:rsidRPr="007710C8">
        <w:rPr>
          <w:rStyle w:val="Korostus"/>
          <w:rFonts w:ascii="Times New Roman" w:hAnsi="Times New Roman"/>
          <w:i w:val="0"/>
          <w:color w:val="000000" w:themeColor="text1"/>
          <w:szCs w:val="24"/>
          <w:shd w:val="clear" w:color="auto" w:fill="FFFFFF"/>
          <w:lang w:val="en-US"/>
        </w:rPr>
        <w:t>META Group, February 2001.</w:t>
      </w:r>
    </w:p>
    <w:p w14:paraId="4A2C83D0" w14:textId="78BFD362" w:rsidR="005064EE" w:rsidRDefault="007F6F0A" w:rsidP="00C77E04">
      <w:pPr>
        <w:suppressAutoHyphens w:val="0"/>
        <w:spacing w:line="360" w:lineRule="auto"/>
        <w:ind w:firstLine="0"/>
        <w:jc w:val="left"/>
        <w:rPr>
          <w:rFonts w:ascii="Times New Roman" w:hAnsi="Times New Roman"/>
          <w:szCs w:val="24"/>
          <w:lang w:val="en-US"/>
        </w:rPr>
      </w:pPr>
      <w:r>
        <w:rPr>
          <w:rStyle w:val="Korostus"/>
          <w:rFonts w:ascii="Times New Roman" w:hAnsi="Times New Roman"/>
          <w:i w:val="0"/>
          <w:color w:val="000000" w:themeColor="text1"/>
          <w:szCs w:val="24"/>
          <w:shd w:val="clear" w:color="auto" w:fill="FFFFFF"/>
          <w:lang w:val="en-US"/>
        </w:rPr>
        <w:t xml:space="preserve">[Leap Motion] </w:t>
      </w:r>
      <w:r w:rsidRPr="00BB096C">
        <w:rPr>
          <w:rFonts w:ascii="Times New Roman" w:hAnsi="Times New Roman"/>
          <w:szCs w:val="24"/>
          <w:lang w:val="en-US"/>
        </w:rPr>
        <w:t>Leap Motion. https://www.leapmotion.com/</w:t>
      </w:r>
    </w:p>
    <w:p w14:paraId="28C9A026" w14:textId="56B8E438" w:rsidR="005064EE" w:rsidRPr="005064EE" w:rsidRDefault="005064EE" w:rsidP="007710C8">
      <w:pPr>
        <w:spacing w:line="360" w:lineRule="auto"/>
        <w:ind w:firstLine="0"/>
        <w:rPr>
          <w:rFonts w:ascii="Times New Roman" w:hAnsi="Times New Roman"/>
          <w:szCs w:val="24"/>
          <w:lang w:val="en-US"/>
        </w:rPr>
      </w:pPr>
      <w:r>
        <w:rPr>
          <w:rFonts w:ascii="Times New Roman" w:hAnsi="Times New Roman"/>
          <w:szCs w:val="24"/>
          <w:lang w:val="en-US"/>
        </w:rPr>
        <w:t xml:space="preserve">[Likert, 1932] </w:t>
      </w:r>
      <w:r w:rsidRPr="005064EE">
        <w:rPr>
          <w:rFonts w:ascii="Arial" w:hAnsi="Arial" w:cs="Arial"/>
          <w:color w:val="333333"/>
          <w:sz w:val="21"/>
          <w:szCs w:val="21"/>
          <w:shd w:val="clear" w:color="auto" w:fill="FFFFFF"/>
          <w:lang w:val="en-US"/>
        </w:rPr>
        <w:t> </w:t>
      </w:r>
      <w:r w:rsidRPr="000A7460">
        <w:rPr>
          <w:rFonts w:ascii="Times New Roman" w:hAnsi="Times New Roman"/>
          <w:color w:val="000000" w:themeColor="text1"/>
          <w:szCs w:val="24"/>
          <w:shd w:val="clear" w:color="auto" w:fill="FFFFFF"/>
          <w:lang w:val="en-US"/>
        </w:rPr>
        <w:t>Rensis Likert, A technique for the measurement of attitudes</w:t>
      </w:r>
      <w:r w:rsidRPr="000A7460">
        <w:rPr>
          <w:rFonts w:ascii="Times New Roman" w:hAnsi="Times New Roman"/>
          <w:i/>
          <w:color w:val="000000" w:themeColor="text1"/>
          <w:szCs w:val="24"/>
          <w:shd w:val="clear" w:color="auto" w:fill="FFFFFF"/>
          <w:lang w:val="en-US"/>
        </w:rPr>
        <w:t>. </w:t>
      </w:r>
      <w:r w:rsidR="002E2CCF" w:rsidRPr="000A7460">
        <w:rPr>
          <w:rStyle w:val="Korostus"/>
          <w:rFonts w:ascii="Times New Roman" w:hAnsi="Times New Roman"/>
          <w:i w:val="0"/>
          <w:color w:val="000000" w:themeColor="text1"/>
          <w:szCs w:val="24"/>
          <w:shd w:val="clear" w:color="auto" w:fill="FFFFFF"/>
          <w:lang w:val="en-US"/>
        </w:rPr>
        <w:t>Archives of Psychology,</w:t>
      </w:r>
      <w:r w:rsidR="002E2CCF" w:rsidRPr="000A7460">
        <w:rPr>
          <w:rStyle w:val="Korostus"/>
          <w:rFonts w:ascii="Times New Roman" w:hAnsi="Times New Roman"/>
          <w:i w:val="0"/>
          <w:color w:val="000000" w:themeColor="text1"/>
          <w:szCs w:val="24"/>
          <w:shd w:val="clear" w:color="auto" w:fill="FFFFFF"/>
          <w:lang w:val="en-US"/>
        </w:rPr>
        <w:tab/>
      </w:r>
      <w:r w:rsidRPr="000A7460">
        <w:rPr>
          <w:rStyle w:val="Korostus"/>
          <w:rFonts w:ascii="Times New Roman" w:hAnsi="Times New Roman"/>
          <w:i w:val="0"/>
          <w:color w:val="000000" w:themeColor="text1"/>
          <w:szCs w:val="24"/>
          <w:shd w:val="clear" w:color="auto" w:fill="FFFFFF"/>
          <w:lang w:val="en-US"/>
        </w:rPr>
        <w:t>22 140,</w:t>
      </w:r>
      <w:r w:rsidRPr="000A7460">
        <w:rPr>
          <w:rFonts w:ascii="Times New Roman" w:hAnsi="Times New Roman"/>
          <w:i/>
          <w:color w:val="000000" w:themeColor="text1"/>
          <w:szCs w:val="24"/>
          <w:shd w:val="clear" w:color="auto" w:fill="FFFFFF"/>
          <w:lang w:val="en-US"/>
        </w:rPr>
        <w:t xml:space="preserve"> 55. </w:t>
      </w:r>
      <w:r w:rsidRPr="000A7460">
        <w:rPr>
          <w:rFonts w:ascii="Times New Roman" w:hAnsi="Times New Roman"/>
          <w:color w:val="000000" w:themeColor="text1"/>
          <w:szCs w:val="24"/>
          <w:shd w:val="clear" w:color="auto" w:fill="FFFFFF"/>
          <w:lang w:val="en-US"/>
        </w:rPr>
        <w:t>1932</w:t>
      </w:r>
    </w:p>
    <w:p w14:paraId="736936F6" w14:textId="4440481B"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[Long &amp; Linsen, 2011] Tran Van Long, Lars Linsen, Visua</w:t>
      </w:r>
      <w:r w:rsidR="002E2CCF">
        <w:rPr>
          <w:rFonts w:ascii="Times New Roman" w:hAnsi="Times New Roman"/>
          <w:szCs w:val="24"/>
          <w:lang w:val="en-US"/>
        </w:rPr>
        <w:t>lizing high density clusters in</w:t>
      </w:r>
      <w:r w:rsidR="002E2CCF">
        <w:rPr>
          <w:rFonts w:ascii="Times New Roman" w:hAnsi="Times New Roman"/>
          <w:szCs w:val="24"/>
          <w:lang w:val="en-US"/>
        </w:rPr>
        <w:tab/>
      </w:r>
      <w:r w:rsidRPr="007710C8">
        <w:rPr>
          <w:rFonts w:ascii="Times New Roman" w:hAnsi="Times New Roman"/>
          <w:szCs w:val="24"/>
          <w:lang w:val="en-US"/>
        </w:rPr>
        <w:t>multidimensional data using optimized star coordi</w:t>
      </w:r>
      <w:r w:rsidR="002E2CCF">
        <w:rPr>
          <w:rFonts w:ascii="Times New Roman" w:hAnsi="Times New Roman"/>
          <w:szCs w:val="24"/>
          <w:lang w:val="en-US"/>
        </w:rPr>
        <w:t xml:space="preserve">nates. </w:t>
      </w:r>
      <w:r w:rsidR="002E2CCF" w:rsidRPr="000A7460">
        <w:rPr>
          <w:rFonts w:ascii="Times New Roman" w:hAnsi="Times New Roman"/>
          <w:i/>
          <w:szCs w:val="24"/>
          <w:lang w:val="en-US"/>
        </w:rPr>
        <w:t>Computational Statistics</w:t>
      </w:r>
      <w:r w:rsidR="002E2CCF">
        <w:rPr>
          <w:rFonts w:ascii="Times New Roman" w:hAnsi="Times New Roman"/>
          <w:szCs w:val="24"/>
          <w:lang w:val="en-US"/>
        </w:rPr>
        <w:tab/>
      </w:r>
      <w:r w:rsidRPr="007710C8">
        <w:rPr>
          <w:rFonts w:ascii="Times New Roman" w:hAnsi="Times New Roman"/>
          <w:szCs w:val="24"/>
          <w:lang w:val="en-US"/>
        </w:rPr>
        <w:t xml:space="preserve">26:655, December 2011. </w:t>
      </w:r>
    </w:p>
    <w:p w14:paraId="266E6B03" w14:textId="536FC22A"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[Marcos et al., 2013] Marcos D. Assuncao, Rodrigo N. Calheir</w:t>
      </w:r>
      <w:r w:rsidR="002E2CCF">
        <w:rPr>
          <w:rFonts w:ascii="Times New Roman" w:hAnsi="Times New Roman"/>
          <w:szCs w:val="24"/>
          <w:lang w:val="en-US"/>
        </w:rPr>
        <w:t>os, Silvia Bianchi, Marco A. S.</w:t>
      </w:r>
      <w:r w:rsidR="002E2CCF">
        <w:rPr>
          <w:rFonts w:ascii="Times New Roman" w:hAnsi="Times New Roman"/>
          <w:szCs w:val="24"/>
          <w:lang w:val="en-US"/>
        </w:rPr>
        <w:tab/>
      </w:r>
      <w:r w:rsidRPr="007710C8">
        <w:rPr>
          <w:rFonts w:ascii="Times New Roman" w:hAnsi="Times New Roman"/>
          <w:szCs w:val="24"/>
          <w:lang w:val="en-US"/>
        </w:rPr>
        <w:t>Netto..., Big Data Computing and Clouds: Trends an</w:t>
      </w:r>
      <w:r w:rsidR="002E2CCF">
        <w:rPr>
          <w:rFonts w:ascii="Times New Roman" w:hAnsi="Times New Roman"/>
          <w:szCs w:val="24"/>
          <w:lang w:val="en-US"/>
        </w:rPr>
        <w:t xml:space="preserve">d Future Directions. </w:t>
      </w:r>
      <w:r w:rsidR="002E2CCF" w:rsidRPr="000A7460">
        <w:rPr>
          <w:rFonts w:ascii="Times New Roman" w:hAnsi="Times New Roman"/>
          <w:i/>
          <w:szCs w:val="24"/>
          <w:lang w:val="en-US"/>
        </w:rPr>
        <w:t>Journal of</w:t>
      </w:r>
      <w:r w:rsidR="002E2CCF" w:rsidRPr="000A7460">
        <w:rPr>
          <w:rFonts w:ascii="Times New Roman" w:hAnsi="Times New Roman"/>
          <w:i/>
          <w:szCs w:val="24"/>
          <w:lang w:val="en-US"/>
        </w:rPr>
        <w:tab/>
      </w:r>
      <w:r w:rsidRPr="000A7460">
        <w:rPr>
          <w:rFonts w:ascii="Times New Roman" w:hAnsi="Times New Roman"/>
          <w:i/>
          <w:szCs w:val="24"/>
          <w:lang w:val="en-US"/>
        </w:rPr>
        <w:t>Parallel and Distributed Computing</w:t>
      </w:r>
      <w:r w:rsidRPr="007710C8">
        <w:rPr>
          <w:rFonts w:ascii="Times New Roman" w:hAnsi="Times New Roman"/>
          <w:szCs w:val="24"/>
          <w:lang w:val="en-US"/>
        </w:rPr>
        <w:t>, Volumes 79-80, 3-15, May 2015.</w:t>
      </w:r>
    </w:p>
    <w:p w14:paraId="750C1E70" w14:textId="4673C890"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[Miksch &amp; Aigner, 2014] Silvia Miksch, Wolfgang Aigner, A matter of </w:t>
      </w:r>
      <w:r w:rsidR="002E2CCF">
        <w:rPr>
          <w:rFonts w:ascii="Times New Roman" w:hAnsi="Times New Roman"/>
          <w:szCs w:val="24"/>
          <w:lang w:val="en-US"/>
        </w:rPr>
        <w:t>time: applying a data-users</w:t>
      </w:r>
      <w:r w:rsidR="002E2CCF">
        <w:rPr>
          <w:rFonts w:ascii="Times New Roman" w:hAnsi="Times New Roman"/>
          <w:szCs w:val="24"/>
          <w:lang w:val="en-US"/>
        </w:rPr>
        <w:tab/>
      </w:r>
      <w:r w:rsidRPr="007710C8">
        <w:rPr>
          <w:rFonts w:ascii="Times New Roman" w:hAnsi="Times New Roman"/>
          <w:szCs w:val="24"/>
          <w:lang w:val="en-US"/>
        </w:rPr>
        <w:t>tasks design triangle to visual analytics of time-oriente</w:t>
      </w:r>
      <w:r w:rsidR="002E2CCF">
        <w:rPr>
          <w:rFonts w:ascii="Times New Roman" w:hAnsi="Times New Roman"/>
          <w:szCs w:val="24"/>
          <w:lang w:val="en-US"/>
        </w:rPr>
        <w:t>d data. Comp Graph, 2014, 38:2,</w:t>
      </w:r>
      <w:r w:rsidR="002E2CCF">
        <w:rPr>
          <w:rFonts w:ascii="Times New Roman" w:hAnsi="Times New Roman"/>
          <w:szCs w:val="24"/>
          <w:lang w:val="en-US"/>
        </w:rPr>
        <w:tab/>
      </w:r>
      <w:r w:rsidRPr="007710C8">
        <w:rPr>
          <w:rFonts w:ascii="Times New Roman" w:hAnsi="Times New Roman"/>
          <w:szCs w:val="24"/>
          <w:lang w:val="en-US"/>
        </w:rPr>
        <w:t>86-90.</w:t>
      </w:r>
    </w:p>
    <w:p w14:paraId="40E2A5BF" w14:textId="0BE87B79" w:rsidR="00744167" w:rsidRPr="00744167" w:rsidRDefault="00744167" w:rsidP="007710C8">
      <w:pPr>
        <w:spacing w:line="360" w:lineRule="auto"/>
        <w:ind w:firstLine="0"/>
        <w:rPr>
          <w:rFonts w:ascii="Times New Roman" w:hAnsi="Times New Roman"/>
          <w:szCs w:val="24"/>
          <w:lang w:val="en-US"/>
        </w:rPr>
      </w:pPr>
      <w:r w:rsidRPr="00744167">
        <w:rPr>
          <w:rFonts w:ascii="Times New Roman" w:hAnsi="Times New Roman"/>
          <w:lang w:val="en-US"/>
        </w:rPr>
        <w:t xml:space="preserve">[Miranskyy et al., 2016] </w:t>
      </w:r>
      <w:r w:rsidRPr="00744167">
        <w:rPr>
          <w:rFonts w:ascii="Times New Roman" w:hAnsi="Times New Roman"/>
          <w:color w:val="000000"/>
          <w:szCs w:val="24"/>
          <w:lang w:val="en-US"/>
        </w:rPr>
        <w:t>A</w:t>
      </w:r>
      <w:r>
        <w:rPr>
          <w:rFonts w:ascii="Times New Roman" w:hAnsi="Times New Roman"/>
          <w:color w:val="000000"/>
          <w:szCs w:val="24"/>
          <w:lang w:val="en-US"/>
        </w:rPr>
        <w:t>ndriy Miranskyy, Abdelwahab Hamou-Lh</w:t>
      </w:r>
      <w:r w:rsidR="002E2CCF">
        <w:rPr>
          <w:rFonts w:ascii="Times New Roman" w:hAnsi="Times New Roman"/>
          <w:color w:val="000000"/>
          <w:szCs w:val="24"/>
          <w:lang w:val="en-US"/>
        </w:rPr>
        <w:t>adj, Enzo Cialini, Alf Larsson,</w:t>
      </w:r>
      <w:r w:rsidR="002E2CCF">
        <w:rPr>
          <w:rFonts w:ascii="Times New Roman" w:hAnsi="Times New Roman"/>
          <w:color w:val="000000"/>
          <w:szCs w:val="24"/>
          <w:lang w:val="en-US"/>
        </w:rPr>
        <w:tab/>
      </w:r>
      <w:r w:rsidRPr="00744167">
        <w:rPr>
          <w:rFonts w:ascii="Times New Roman" w:hAnsi="Times New Roman"/>
          <w:color w:val="000000"/>
          <w:szCs w:val="24"/>
          <w:lang w:val="en-US"/>
        </w:rPr>
        <w:t>Operational-Log Analysis for Big Data Sy</w:t>
      </w:r>
      <w:r>
        <w:rPr>
          <w:rFonts w:ascii="Times New Roman" w:hAnsi="Times New Roman"/>
          <w:color w:val="000000"/>
          <w:szCs w:val="24"/>
          <w:lang w:val="en-US"/>
        </w:rPr>
        <w:t>stems</w:t>
      </w:r>
      <w:r w:rsidR="002E2CCF">
        <w:rPr>
          <w:rFonts w:ascii="Times New Roman" w:hAnsi="Times New Roman"/>
          <w:color w:val="000000"/>
          <w:szCs w:val="24"/>
          <w:lang w:val="en-US"/>
        </w:rPr>
        <w:t xml:space="preserve">: Challenges and Solutions. </w:t>
      </w:r>
      <w:r w:rsidR="002E2CCF" w:rsidRPr="000A7460">
        <w:rPr>
          <w:rFonts w:ascii="Times New Roman" w:hAnsi="Times New Roman"/>
          <w:i/>
          <w:color w:val="000000"/>
          <w:szCs w:val="24"/>
          <w:lang w:val="en-US"/>
        </w:rPr>
        <w:t>IEE</w:t>
      </w:r>
      <w:r w:rsidR="002E2CCF" w:rsidRPr="000A7460">
        <w:rPr>
          <w:rFonts w:ascii="Times New Roman" w:hAnsi="Times New Roman"/>
          <w:i/>
          <w:color w:val="000000"/>
          <w:szCs w:val="24"/>
          <w:lang w:val="en-US"/>
        </w:rPr>
        <w:tab/>
      </w:r>
      <w:r w:rsidRPr="000A7460">
        <w:rPr>
          <w:rFonts w:ascii="Times New Roman" w:hAnsi="Times New Roman"/>
          <w:i/>
          <w:color w:val="000000"/>
          <w:szCs w:val="24"/>
          <w:lang w:val="en-US"/>
        </w:rPr>
        <w:t>Software</w:t>
      </w:r>
      <w:r>
        <w:rPr>
          <w:rFonts w:ascii="Times New Roman" w:hAnsi="Times New Roman"/>
          <w:color w:val="000000"/>
          <w:szCs w:val="24"/>
          <w:lang w:val="en-US"/>
        </w:rPr>
        <w:t>, vol.</w:t>
      </w:r>
      <w:r w:rsidR="00D876B0">
        <w:rPr>
          <w:rFonts w:ascii="Times New Roman" w:hAnsi="Times New Roman"/>
          <w:color w:val="000000"/>
          <w:szCs w:val="24"/>
          <w:lang w:val="en-US"/>
        </w:rPr>
        <w:t xml:space="preserve"> </w:t>
      </w:r>
      <w:r>
        <w:rPr>
          <w:rFonts w:ascii="Times New Roman" w:hAnsi="Times New Roman"/>
          <w:color w:val="000000"/>
          <w:szCs w:val="24"/>
          <w:lang w:val="en-US"/>
        </w:rPr>
        <w:t>3, issue 2</w:t>
      </w:r>
      <w:r w:rsidR="00D876B0">
        <w:rPr>
          <w:rFonts w:ascii="Times New Roman" w:hAnsi="Times New Roman"/>
          <w:color w:val="000000"/>
          <w:szCs w:val="24"/>
          <w:lang w:val="en-US"/>
        </w:rPr>
        <w:t>, pp. 52-59. 2016.</w:t>
      </w:r>
    </w:p>
    <w:p w14:paraId="6CF8B269" w14:textId="48DC384A"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[Monino, 2016] Jean-Louis Monino, Data Value, Big Data Analyti</w:t>
      </w:r>
      <w:r w:rsidR="002E2CCF">
        <w:rPr>
          <w:rFonts w:ascii="Times New Roman" w:hAnsi="Times New Roman"/>
          <w:szCs w:val="24"/>
          <w:lang w:val="en-US"/>
        </w:rPr>
        <w:t xml:space="preserve">cs and Decision-Making. </w:t>
      </w:r>
      <w:r w:rsidR="002E2CCF" w:rsidRPr="000A7460">
        <w:rPr>
          <w:rFonts w:ascii="Times New Roman" w:hAnsi="Times New Roman"/>
          <w:i/>
          <w:szCs w:val="24"/>
          <w:lang w:val="en-US"/>
        </w:rPr>
        <w:t>Journal</w:t>
      </w:r>
      <w:r w:rsidR="002E2CCF" w:rsidRPr="000A7460">
        <w:rPr>
          <w:rFonts w:ascii="Times New Roman" w:hAnsi="Times New Roman"/>
          <w:i/>
          <w:szCs w:val="24"/>
          <w:lang w:val="en-US"/>
        </w:rPr>
        <w:tab/>
      </w:r>
      <w:r w:rsidRPr="000A7460">
        <w:rPr>
          <w:rFonts w:ascii="Times New Roman" w:hAnsi="Times New Roman"/>
          <w:i/>
          <w:szCs w:val="24"/>
          <w:lang w:val="en-US"/>
        </w:rPr>
        <w:t xml:space="preserve">of the Knowledge Economy, </w:t>
      </w:r>
      <w:r w:rsidRPr="007710C8">
        <w:rPr>
          <w:rFonts w:ascii="Times New Roman" w:hAnsi="Times New Roman"/>
          <w:szCs w:val="24"/>
          <w:lang w:val="en-US"/>
        </w:rPr>
        <w:t>1-12, 2016.</w:t>
      </w:r>
    </w:p>
    <w:p w14:paraId="1BE14C93" w14:textId="3066258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[Moran et al., 2015] Andrew Moran, Viljay Gadepally, Matthew Hu</w:t>
      </w:r>
      <w:r w:rsidR="002E2CCF">
        <w:rPr>
          <w:rFonts w:ascii="Times New Roman" w:hAnsi="Times New Roman"/>
          <w:szCs w:val="24"/>
          <w:lang w:val="en-US"/>
        </w:rPr>
        <w:t>bbell, Jeremy Kepner, Improving</w:t>
      </w:r>
      <w:r w:rsidR="002E2CCF">
        <w:rPr>
          <w:rFonts w:ascii="Times New Roman" w:hAnsi="Times New Roman"/>
          <w:szCs w:val="24"/>
          <w:lang w:val="en-US"/>
        </w:rPr>
        <w:tab/>
      </w:r>
      <w:r w:rsidRPr="007710C8">
        <w:rPr>
          <w:rFonts w:ascii="Times New Roman" w:hAnsi="Times New Roman"/>
          <w:szCs w:val="24"/>
          <w:lang w:val="en-US"/>
        </w:rPr>
        <w:t>Big Data visual analytics with interactive virtual</w:t>
      </w:r>
      <w:r w:rsidR="002E2CCF">
        <w:rPr>
          <w:rFonts w:ascii="Times New Roman" w:hAnsi="Times New Roman"/>
          <w:szCs w:val="24"/>
          <w:lang w:val="en-US"/>
        </w:rPr>
        <w:t xml:space="preserve"> reality. </w:t>
      </w:r>
      <w:r w:rsidR="002E2CCF" w:rsidRPr="000A7460">
        <w:rPr>
          <w:rFonts w:ascii="Times New Roman" w:hAnsi="Times New Roman"/>
          <w:i/>
          <w:szCs w:val="24"/>
          <w:lang w:val="en-US"/>
        </w:rPr>
        <w:t>IEEE High Performance</w:t>
      </w:r>
      <w:r w:rsidR="002E2CCF" w:rsidRPr="000A7460">
        <w:rPr>
          <w:rFonts w:ascii="Times New Roman" w:hAnsi="Times New Roman"/>
          <w:i/>
          <w:szCs w:val="24"/>
          <w:lang w:val="en-US"/>
        </w:rPr>
        <w:tab/>
      </w:r>
      <w:r w:rsidRPr="000A7460">
        <w:rPr>
          <w:rFonts w:ascii="Times New Roman" w:hAnsi="Times New Roman"/>
          <w:i/>
          <w:szCs w:val="24"/>
          <w:lang w:val="en-US"/>
        </w:rPr>
        <w:t>Extreme Computer Conference (HPEC),</w:t>
      </w:r>
      <w:r w:rsidRPr="007710C8">
        <w:rPr>
          <w:rFonts w:ascii="Times New Roman" w:hAnsi="Times New Roman"/>
          <w:szCs w:val="24"/>
          <w:lang w:val="en-US"/>
        </w:rPr>
        <w:t xml:space="preserve"> pp. 1–6, 2015.</w:t>
      </w:r>
    </w:p>
    <w:p w14:paraId="2D436292" w14:textId="0C1B2F3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[Moreland, 2013] Kenneth Moreland, A Survey of Visualization Pipeline</w:t>
      </w:r>
      <w:r w:rsidR="002E2CCF">
        <w:rPr>
          <w:rFonts w:ascii="Times New Roman" w:hAnsi="Times New Roman"/>
          <w:szCs w:val="24"/>
          <w:lang w:val="en-US"/>
        </w:rPr>
        <w:t xml:space="preserve">s, </w:t>
      </w:r>
      <w:r w:rsidR="002E2CCF" w:rsidRPr="000A7460">
        <w:rPr>
          <w:rFonts w:ascii="Times New Roman" w:hAnsi="Times New Roman"/>
          <w:i/>
          <w:szCs w:val="24"/>
          <w:lang w:val="en-US"/>
        </w:rPr>
        <w:t>IEE Transactions on</w:t>
      </w:r>
      <w:r w:rsidR="002E2CCF" w:rsidRPr="000A7460">
        <w:rPr>
          <w:rFonts w:ascii="Times New Roman" w:hAnsi="Times New Roman"/>
          <w:i/>
          <w:szCs w:val="24"/>
          <w:lang w:val="en-US"/>
        </w:rPr>
        <w:tab/>
      </w:r>
      <w:r w:rsidRPr="000A7460">
        <w:rPr>
          <w:rFonts w:ascii="Times New Roman" w:hAnsi="Times New Roman"/>
          <w:i/>
          <w:szCs w:val="24"/>
          <w:lang w:val="en-US"/>
        </w:rPr>
        <w:t>visualizations and computer graphics</w:t>
      </w:r>
      <w:r w:rsidRPr="007710C8">
        <w:rPr>
          <w:rFonts w:ascii="Times New Roman" w:hAnsi="Times New Roman"/>
          <w:szCs w:val="24"/>
          <w:lang w:val="en-US"/>
        </w:rPr>
        <w:t>, vol. 19, no. 3, March 2013.</w:t>
      </w:r>
    </w:p>
    <w:p w14:paraId="0D29333D" w14:textId="6904BE6A"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[Muller &amp; Schumann, 2003] Wolfgang MulIer, H. Schumann</w:t>
      </w:r>
      <w:r w:rsidR="002E2CCF">
        <w:rPr>
          <w:rFonts w:ascii="Times New Roman" w:hAnsi="Times New Roman"/>
          <w:szCs w:val="24"/>
          <w:lang w:val="en-US"/>
        </w:rPr>
        <w:t>, Visualization method for time</w:t>
      </w:r>
      <w:r w:rsidR="002E2CCF">
        <w:rPr>
          <w:rFonts w:ascii="Times New Roman" w:hAnsi="Times New Roman"/>
          <w:szCs w:val="24"/>
          <w:lang w:val="en-US"/>
        </w:rPr>
        <w:tab/>
      </w:r>
      <w:r w:rsidRPr="007710C8">
        <w:rPr>
          <w:rFonts w:ascii="Times New Roman" w:hAnsi="Times New Roman"/>
          <w:szCs w:val="24"/>
          <w:lang w:val="en-US"/>
        </w:rPr>
        <w:t xml:space="preserve">dependent data—an overview. </w:t>
      </w:r>
      <w:r w:rsidRPr="000A7460">
        <w:rPr>
          <w:rFonts w:ascii="Times New Roman" w:hAnsi="Times New Roman"/>
          <w:i/>
          <w:szCs w:val="24"/>
          <w:lang w:val="en-US"/>
        </w:rPr>
        <w:t>Proceedings of the 2003 Winter Simulation Conference</w:t>
      </w:r>
      <w:r w:rsidRPr="007710C8">
        <w:rPr>
          <w:rFonts w:ascii="Times New Roman" w:hAnsi="Times New Roman"/>
          <w:szCs w:val="24"/>
          <w:lang w:val="en-US"/>
        </w:rPr>
        <w:t>,</w:t>
      </w:r>
      <w:r w:rsidR="002E2CCF">
        <w:rPr>
          <w:rFonts w:ascii="Times New Roman" w:hAnsi="Times New Roman"/>
          <w:szCs w:val="24"/>
          <w:lang w:val="en-US"/>
        </w:rPr>
        <w:tab/>
      </w:r>
      <w:r w:rsidRPr="007710C8">
        <w:rPr>
          <w:rFonts w:ascii="Times New Roman" w:hAnsi="Times New Roman"/>
          <w:szCs w:val="24"/>
          <w:lang w:val="en-US"/>
        </w:rPr>
        <w:t>vol. 1. IEEE; 2003.</w:t>
      </w:r>
    </w:p>
    <w:p w14:paraId="7030CDAA" w14:textId="64E97CB8" w:rsidR="00C75965" w:rsidRPr="007710C8" w:rsidRDefault="00C75965" w:rsidP="007710C8">
      <w:pPr>
        <w:spacing w:line="360" w:lineRule="auto"/>
        <w:ind w:firstLine="0"/>
        <w:rPr>
          <w:rFonts w:ascii="Times New Roman" w:hAnsi="Times New Roman"/>
          <w:szCs w:val="24"/>
          <w:lang w:val="en-US"/>
        </w:rPr>
      </w:pPr>
      <w:r w:rsidRPr="007710C8">
        <w:rPr>
          <w:rFonts w:ascii="Times New Roman" w:hAnsi="Times New Roman"/>
          <w:szCs w:val="24"/>
          <w:lang w:val="en-US"/>
        </w:rPr>
        <w:t>[Neves &amp; Bernardino, 2015] Pedro Neves, Jorge Bernardino, Big Da</w:t>
      </w:r>
      <w:r w:rsidR="002E2CCF">
        <w:rPr>
          <w:rFonts w:ascii="Times New Roman" w:hAnsi="Times New Roman"/>
          <w:szCs w:val="24"/>
          <w:lang w:val="en-US"/>
        </w:rPr>
        <w:t xml:space="preserve">ta Issues. </w:t>
      </w:r>
      <w:r w:rsidR="002E2CCF" w:rsidRPr="000A7460">
        <w:rPr>
          <w:rFonts w:ascii="Times New Roman" w:hAnsi="Times New Roman"/>
          <w:i/>
          <w:szCs w:val="24"/>
          <w:lang w:val="en-US"/>
        </w:rPr>
        <w:t>IDEAS’15 Proceedings</w:t>
      </w:r>
      <w:r w:rsidR="002E2CCF" w:rsidRPr="000A7460">
        <w:rPr>
          <w:rFonts w:ascii="Times New Roman" w:hAnsi="Times New Roman"/>
          <w:i/>
          <w:szCs w:val="24"/>
          <w:lang w:val="en-US"/>
        </w:rPr>
        <w:tab/>
      </w:r>
      <w:r w:rsidRPr="000A7460">
        <w:rPr>
          <w:rFonts w:ascii="Times New Roman" w:hAnsi="Times New Roman"/>
          <w:i/>
          <w:szCs w:val="24"/>
          <w:lang w:val="en-US"/>
        </w:rPr>
        <w:t>of the 19</w:t>
      </w:r>
      <w:r w:rsidRPr="000A7460">
        <w:rPr>
          <w:rFonts w:ascii="Times New Roman" w:hAnsi="Times New Roman"/>
          <w:i/>
          <w:szCs w:val="24"/>
          <w:vertAlign w:val="superscript"/>
          <w:lang w:val="en-US"/>
        </w:rPr>
        <w:t>th</w:t>
      </w:r>
      <w:r w:rsidRPr="000A7460">
        <w:rPr>
          <w:rFonts w:ascii="Times New Roman" w:hAnsi="Times New Roman"/>
          <w:i/>
          <w:szCs w:val="24"/>
          <w:lang w:val="en-US"/>
        </w:rPr>
        <w:t xml:space="preserve"> International Database Engineering &amp; App</w:t>
      </w:r>
      <w:r w:rsidR="002E2CCF" w:rsidRPr="000A7460">
        <w:rPr>
          <w:rFonts w:ascii="Times New Roman" w:hAnsi="Times New Roman"/>
          <w:i/>
          <w:szCs w:val="24"/>
          <w:lang w:val="en-US"/>
        </w:rPr>
        <w:t>lications Symposium</w:t>
      </w:r>
      <w:r w:rsidR="002E2CCF">
        <w:rPr>
          <w:rFonts w:ascii="Times New Roman" w:hAnsi="Times New Roman"/>
          <w:szCs w:val="24"/>
          <w:lang w:val="en-US"/>
        </w:rPr>
        <w:t>, p 200-201,</w:t>
      </w:r>
      <w:r w:rsidR="002E2CCF">
        <w:rPr>
          <w:rFonts w:ascii="Times New Roman" w:hAnsi="Times New Roman"/>
          <w:szCs w:val="24"/>
          <w:lang w:val="en-US"/>
        </w:rPr>
        <w:tab/>
      </w:r>
      <w:r w:rsidRPr="007710C8">
        <w:rPr>
          <w:rFonts w:ascii="Times New Roman" w:hAnsi="Times New Roman"/>
          <w:szCs w:val="24"/>
          <w:lang w:val="en-US"/>
        </w:rPr>
        <w:t>Yokohama, Japan, July 2015.</w:t>
      </w:r>
    </w:p>
    <w:p w14:paraId="009F677B" w14:textId="6673B573"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[Ngrain, 2013] Ngrain, 3 reasons why “visualization” i</w:t>
      </w:r>
      <w:r w:rsidR="002E2CCF">
        <w:rPr>
          <w:rFonts w:ascii="Times New Roman" w:hAnsi="Times New Roman"/>
          <w:szCs w:val="24"/>
          <w:lang w:val="en-US"/>
        </w:rPr>
        <w:t>s the biggest “V” for big data.</w:t>
      </w:r>
      <w:r w:rsidR="002E2CCF">
        <w:rPr>
          <w:rFonts w:ascii="Times New Roman" w:hAnsi="Times New Roman"/>
          <w:szCs w:val="24"/>
          <w:lang w:val="en-US"/>
        </w:rPr>
        <w:tab/>
      </w:r>
      <w:r w:rsidR="002E2CCF" w:rsidRPr="002E2CCF">
        <w:rPr>
          <w:rFonts w:ascii="Times New Roman" w:hAnsi="Times New Roman"/>
          <w:szCs w:val="24"/>
          <w:lang w:val="en-US"/>
        </w:rPr>
        <w:t>https://actuariatfinance.wordpress.com/2014/12/01/3-reasons-visualization-biggest-v</w:t>
      </w:r>
      <w:r w:rsidR="002E2CCF">
        <w:rPr>
          <w:rFonts w:ascii="Times New Roman" w:hAnsi="Times New Roman"/>
          <w:szCs w:val="24"/>
          <w:lang w:val="en-US"/>
        </w:rPr>
        <w:tab/>
      </w:r>
      <w:r w:rsidRPr="007710C8">
        <w:rPr>
          <w:rFonts w:ascii="Times New Roman" w:hAnsi="Times New Roman"/>
          <w:szCs w:val="24"/>
          <w:lang w:val="en-US"/>
        </w:rPr>
        <w:t>big-data/</w:t>
      </w:r>
    </w:p>
    <w:p w14:paraId="7E51959F" w14:textId="2464AF5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[Office of Science and Technology Policy, 2012] Office of Scie</w:t>
      </w:r>
      <w:r w:rsidR="002E2CCF">
        <w:rPr>
          <w:rFonts w:ascii="Times New Roman" w:hAnsi="Times New Roman"/>
          <w:szCs w:val="24"/>
          <w:lang w:val="en-US"/>
        </w:rPr>
        <w:t>nce and Technology Policy 2012,</w:t>
      </w:r>
      <w:r w:rsidR="002E2CCF">
        <w:rPr>
          <w:rFonts w:ascii="Times New Roman" w:hAnsi="Times New Roman"/>
          <w:szCs w:val="24"/>
          <w:lang w:val="en-US"/>
        </w:rPr>
        <w:tab/>
      </w:r>
      <w:r w:rsidRPr="007710C8">
        <w:rPr>
          <w:rFonts w:ascii="Times New Roman" w:hAnsi="Times New Roman"/>
          <w:szCs w:val="24"/>
          <w:lang w:val="en-US"/>
        </w:rPr>
        <w:t>Obama administration unveils "big data" initiative</w:t>
      </w:r>
      <w:r w:rsidR="002E2CCF">
        <w:rPr>
          <w:rFonts w:ascii="Times New Roman" w:hAnsi="Times New Roman"/>
          <w:szCs w:val="24"/>
          <w:lang w:val="en-US"/>
        </w:rPr>
        <w:t>: Announces $200 million in new</w:t>
      </w:r>
      <w:r w:rsidR="002E2CCF">
        <w:rPr>
          <w:rFonts w:ascii="Times New Roman" w:hAnsi="Times New Roman"/>
          <w:szCs w:val="24"/>
          <w:lang w:val="en-US"/>
        </w:rPr>
        <w:tab/>
        <w:t>R&amp;D investments.</w:t>
      </w:r>
      <w:r w:rsidR="002E2CCF">
        <w:rPr>
          <w:rFonts w:ascii="Times New Roman" w:hAnsi="Times New Roman"/>
          <w:szCs w:val="24"/>
          <w:lang w:val="en-US"/>
        </w:rPr>
        <w:tab/>
      </w:r>
      <w:r w:rsidR="002E2CCF" w:rsidRPr="002E2CCF">
        <w:rPr>
          <w:rFonts w:ascii="Times New Roman" w:hAnsi="Times New Roman"/>
          <w:szCs w:val="24"/>
          <w:lang w:val="en-US"/>
        </w:rPr>
        <w:t>http://www.whitehouse.gov/sites/default/files/microsites/ostp/big_data_press_release</w:t>
      </w:r>
      <w:r w:rsidR="002E2CCF">
        <w:rPr>
          <w:rFonts w:ascii="Times New Roman" w:hAnsi="Times New Roman"/>
          <w:szCs w:val="24"/>
          <w:lang w:val="en-US"/>
        </w:rPr>
        <w:tab/>
      </w:r>
      <w:r w:rsidR="00EB19DB" w:rsidRPr="007710C8">
        <w:rPr>
          <w:rFonts w:ascii="Times New Roman" w:hAnsi="Times New Roman"/>
          <w:szCs w:val="24"/>
          <w:lang w:val="en-US"/>
        </w:rPr>
        <w:t>final_2.pdf</w:t>
      </w:r>
    </w:p>
    <w:p w14:paraId="10AA7EFA" w14:textId="6CAA7ED6" w:rsidR="00EB19DB" w:rsidRPr="000A7460" w:rsidRDefault="00EB19DB"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szCs w:val="24"/>
          <w:lang w:val="en-US"/>
        </w:rPr>
        <w:t>[Olshannikova et al., 2015] Ekaterina Olshannikova, Aleksan</w:t>
      </w:r>
      <w:r w:rsidR="002E2CCF">
        <w:rPr>
          <w:rFonts w:ascii="Times New Roman" w:hAnsi="Times New Roman"/>
          <w:szCs w:val="24"/>
          <w:lang w:val="en-US"/>
        </w:rPr>
        <w:t>dr Ometov, Yevgeni Koucheryavy,</w:t>
      </w:r>
      <w:r w:rsidR="002E2CCF">
        <w:rPr>
          <w:rFonts w:ascii="Times New Roman" w:hAnsi="Times New Roman"/>
          <w:szCs w:val="24"/>
          <w:lang w:val="en-US"/>
        </w:rPr>
        <w:tab/>
      </w:r>
      <w:r w:rsidRPr="007710C8">
        <w:rPr>
          <w:rFonts w:ascii="Times New Roman" w:hAnsi="Times New Roman"/>
          <w:szCs w:val="24"/>
          <w:lang w:val="en-US"/>
        </w:rPr>
        <w:t xml:space="preserve">Thomas Olsson, Visualizing Big Data with Augmented </w:t>
      </w:r>
      <w:r w:rsidR="002E2CCF">
        <w:rPr>
          <w:rFonts w:ascii="Times New Roman" w:hAnsi="Times New Roman"/>
          <w:szCs w:val="24"/>
          <w:lang w:val="en-US"/>
        </w:rPr>
        <w:t>and Virtual Reality: Challenges</w:t>
      </w:r>
      <w:r w:rsidR="002E2CCF" w:rsidRPr="000A7460">
        <w:rPr>
          <w:rFonts w:ascii="Times New Roman" w:hAnsi="Times New Roman"/>
          <w:color w:val="000000" w:themeColor="text1"/>
          <w:szCs w:val="24"/>
          <w:lang w:val="en-US"/>
        </w:rPr>
        <w:tab/>
      </w:r>
      <w:r w:rsidRPr="000A7460">
        <w:rPr>
          <w:rFonts w:ascii="Times New Roman" w:hAnsi="Times New Roman"/>
          <w:color w:val="000000" w:themeColor="text1"/>
          <w:szCs w:val="24"/>
          <w:lang w:val="en-US"/>
        </w:rPr>
        <w:t xml:space="preserve">and Research Agenda. </w:t>
      </w:r>
      <w:r w:rsidRPr="000A7460">
        <w:rPr>
          <w:rFonts w:ascii="Times New Roman" w:hAnsi="Times New Roman"/>
          <w:i/>
          <w:color w:val="000000" w:themeColor="text1"/>
          <w:szCs w:val="24"/>
          <w:shd w:val="clear" w:color="auto" w:fill="FFFFFF"/>
          <w:lang w:val="en-US"/>
        </w:rPr>
        <w:t>Journal of Big Data</w:t>
      </w:r>
      <w:r w:rsidRPr="000A7460">
        <w:rPr>
          <w:rFonts w:ascii="Times New Roman" w:hAnsi="Times New Roman"/>
          <w:color w:val="000000" w:themeColor="text1"/>
          <w:szCs w:val="24"/>
          <w:shd w:val="clear" w:color="auto" w:fill="FFFFFF"/>
          <w:lang w:val="en-US"/>
        </w:rPr>
        <w:t>, Vol. 2, 22, 01.10.2015.</w:t>
      </w:r>
    </w:p>
    <w:p w14:paraId="3EAF32F5" w14:textId="7F11798B" w:rsidR="00A336CE" w:rsidRPr="000A7460" w:rsidRDefault="00A336CE" w:rsidP="007710C8">
      <w:pPr>
        <w:spacing w:line="360" w:lineRule="auto"/>
        <w:ind w:firstLine="0"/>
        <w:rPr>
          <w:rFonts w:ascii="Times New Roman" w:hAnsi="Times New Roman"/>
          <w:color w:val="000000" w:themeColor="text1"/>
          <w:szCs w:val="24"/>
          <w:lang w:val="en-US"/>
        </w:rPr>
      </w:pPr>
      <w:r w:rsidRPr="000A7460">
        <w:rPr>
          <w:rFonts w:ascii="Times New Roman" w:hAnsi="Times New Roman"/>
          <w:color w:val="000000" w:themeColor="text1"/>
          <w:szCs w:val="24"/>
          <w:shd w:val="clear" w:color="auto" w:fill="FFFFFF"/>
          <w:lang w:val="en-US"/>
        </w:rPr>
        <w:t>[Onemilliontweetmap] #Onemilliontweetmap. https://onemilliontweetmap.com/</w:t>
      </w:r>
    </w:p>
    <w:p w14:paraId="1AE600F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[Playfair, 1786] William Playfair, The Commercial and Political Atlas. London, 1786.</w:t>
      </w:r>
    </w:p>
    <w:p w14:paraId="1E0D10BA" w14:textId="5C7DC1BB" w:rsidR="00A842BF" w:rsidRDefault="00A842BF"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szCs w:val="24"/>
          <w:lang w:val="en-US"/>
        </w:rPr>
        <w:t xml:space="preserve">[Plugfelder &amp; Helmut] Plugfelder, Ehren Helmut, </w:t>
      </w:r>
      <w:r w:rsidRPr="007710C8">
        <w:rPr>
          <w:rFonts w:ascii="Times New Roman" w:hAnsi="Times New Roman"/>
          <w:color w:val="000000" w:themeColor="text1"/>
          <w:szCs w:val="24"/>
          <w:shd w:val="clear" w:color="auto" w:fill="FFFFFF"/>
          <w:lang w:val="en-US"/>
        </w:rPr>
        <w:t xml:space="preserve">Big Data, Big Questions. </w:t>
      </w:r>
      <w:r w:rsidR="002E2CCF">
        <w:rPr>
          <w:rFonts w:ascii="Times New Roman" w:hAnsi="Times New Roman"/>
          <w:i/>
          <w:iCs/>
          <w:color w:val="000000" w:themeColor="text1"/>
          <w:szCs w:val="24"/>
          <w:shd w:val="clear" w:color="auto" w:fill="FFFFFF"/>
          <w:lang w:val="en-US"/>
        </w:rPr>
        <w:t>Communication Design</w:t>
      </w:r>
      <w:r w:rsidR="002E2CCF">
        <w:rPr>
          <w:rFonts w:ascii="Times New Roman" w:hAnsi="Times New Roman"/>
          <w:i/>
          <w:iCs/>
          <w:color w:val="000000" w:themeColor="text1"/>
          <w:szCs w:val="24"/>
          <w:shd w:val="clear" w:color="auto" w:fill="FFFFFF"/>
          <w:lang w:val="en-US"/>
        </w:rPr>
        <w:tab/>
      </w:r>
      <w:r w:rsidRPr="007710C8">
        <w:rPr>
          <w:rFonts w:ascii="Times New Roman" w:hAnsi="Times New Roman"/>
          <w:i/>
          <w:iCs/>
          <w:color w:val="000000" w:themeColor="text1"/>
          <w:szCs w:val="24"/>
          <w:shd w:val="clear" w:color="auto" w:fill="FFFFFF"/>
          <w:lang w:val="en-US"/>
        </w:rPr>
        <w:t>Quarterly</w:t>
      </w:r>
      <w:r w:rsidRPr="007710C8">
        <w:rPr>
          <w:rFonts w:ascii="Times New Roman" w:hAnsi="Times New Roman"/>
          <w:color w:val="000000" w:themeColor="text1"/>
          <w:szCs w:val="24"/>
          <w:shd w:val="clear" w:color="auto" w:fill="FFFFFF"/>
          <w:lang w:val="en-US"/>
        </w:rPr>
        <w:t> 1, no. 4, 18-22, 2013.</w:t>
      </w:r>
    </w:p>
    <w:p w14:paraId="04BF7054" w14:textId="2718CD17" w:rsidR="00D522FC" w:rsidRPr="007710C8" w:rsidRDefault="00DF774A"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 </w:t>
      </w:r>
      <w:r w:rsidR="00D522FC" w:rsidRPr="007710C8">
        <w:rPr>
          <w:rFonts w:ascii="Times New Roman" w:hAnsi="Times New Roman"/>
          <w:szCs w:val="24"/>
          <w:lang w:val="en-US"/>
        </w:rPr>
        <w:t xml:space="preserve">[Rajaraman, 2016] V. Reson Rajaraman, Big Data Analytics. </w:t>
      </w:r>
      <w:r w:rsidR="00D522FC" w:rsidRPr="00DF774A">
        <w:rPr>
          <w:rFonts w:ascii="Times New Roman" w:hAnsi="Times New Roman"/>
          <w:i/>
          <w:szCs w:val="24"/>
          <w:lang w:val="en-US"/>
        </w:rPr>
        <w:t>Res</w:t>
      </w:r>
      <w:r w:rsidR="002E2CCF" w:rsidRPr="00DF774A">
        <w:rPr>
          <w:rFonts w:ascii="Times New Roman" w:hAnsi="Times New Roman"/>
          <w:i/>
          <w:szCs w:val="24"/>
          <w:lang w:val="en-US"/>
        </w:rPr>
        <w:t>onance</w:t>
      </w:r>
      <w:r w:rsidR="002E2CCF">
        <w:rPr>
          <w:rFonts w:ascii="Times New Roman" w:hAnsi="Times New Roman"/>
          <w:szCs w:val="24"/>
          <w:lang w:val="en-US"/>
        </w:rPr>
        <w:t>, August 2016, Volume 21,</w:t>
      </w:r>
      <w:r w:rsidR="002E2CCF">
        <w:rPr>
          <w:rFonts w:ascii="Times New Roman" w:hAnsi="Times New Roman"/>
          <w:szCs w:val="24"/>
          <w:lang w:val="en-US"/>
        </w:rPr>
        <w:tab/>
      </w:r>
      <w:r w:rsidR="00D522FC" w:rsidRPr="007710C8">
        <w:rPr>
          <w:rFonts w:ascii="Times New Roman" w:hAnsi="Times New Roman"/>
          <w:szCs w:val="24"/>
          <w:lang w:val="en-US"/>
        </w:rPr>
        <w:t>Issue 8, 695 – 716.</w:t>
      </w:r>
    </w:p>
    <w:p w14:paraId="3F44F845" w14:textId="0EABEFC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[Rijmenami, 2016] Mark van Rijmenam, Why The 3V’s Are Not S</w:t>
      </w:r>
      <w:r w:rsidR="002E2CCF">
        <w:rPr>
          <w:rFonts w:ascii="Times New Roman" w:hAnsi="Times New Roman"/>
          <w:szCs w:val="24"/>
          <w:lang w:val="en-US"/>
        </w:rPr>
        <w:t>ufficient To Describe Big Data.</w:t>
      </w:r>
      <w:r w:rsidR="002E2CCF">
        <w:rPr>
          <w:rFonts w:ascii="Times New Roman" w:hAnsi="Times New Roman"/>
          <w:szCs w:val="24"/>
          <w:lang w:val="en-US"/>
        </w:rPr>
        <w:tab/>
      </w:r>
      <w:r w:rsidRPr="007710C8">
        <w:rPr>
          <w:rFonts w:ascii="Times New Roman" w:hAnsi="Times New Roman"/>
          <w:szCs w:val="24"/>
          <w:lang w:val="en-US"/>
        </w:rPr>
        <w:t>https://datafloq.com/read/3vs-sufficient-describe-big-data/166. 2016</w:t>
      </w:r>
    </w:p>
    <w:p w14:paraId="53F539EB" w14:textId="6A0CB85A"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[Rubio-Sanchez &amp; Sanchez, 2014] Manuel Rubio-Sanchez, and Al</w:t>
      </w:r>
      <w:r w:rsidR="002E2CCF">
        <w:rPr>
          <w:rFonts w:ascii="Times New Roman" w:hAnsi="Times New Roman"/>
          <w:szCs w:val="24"/>
          <w:lang w:val="en-US"/>
        </w:rPr>
        <w:t>berto Sanchez, Axis Calibration</w:t>
      </w:r>
      <w:r w:rsidR="002E2CCF">
        <w:rPr>
          <w:rFonts w:ascii="Times New Roman" w:hAnsi="Times New Roman"/>
          <w:szCs w:val="24"/>
          <w:lang w:val="en-US"/>
        </w:rPr>
        <w:tab/>
      </w:r>
      <w:r w:rsidRPr="007710C8">
        <w:rPr>
          <w:rFonts w:ascii="Times New Roman" w:hAnsi="Times New Roman"/>
          <w:szCs w:val="24"/>
          <w:lang w:val="en-US"/>
        </w:rPr>
        <w:t>for Improving Data Attribute Estimation in Star Coord</w:t>
      </w:r>
      <w:r w:rsidR="002E2CCF">
        <w:rPr>
          <w:rFonts w:ascii="Times New Roman" w:hAnsi="Times New Roman"/>
          <w:szCs w:val="24"/>
          <w:lang w:val="en-US"/>
        </w:rPr>
        <w:t xml:space="preserve">inates Plots. </w:t>
      </w:r>
      <w:r w:rsidR="002E2CCF" w:rsidRPr="00DF774A">
        <w:rPr>
          <w:rFonts w:ascii="Times New Roman" w:hAnsi="Times New Roman"/>
          <w:i/>
          <w:szCs w:val="24"/>
          <w:lang w:val="en-US"/>
        </w:rPr>
        <w:t>IEEE Transactions</w:t>
      </w:r>
      <w:r w:rsidR="002E2CCF" w:rsidRPr="00DF774A">
        <w:rPr>
          <w:rFonts w:ascii="Times New Roman" w:hAnsi="Times New Roman"/>
          <w:i/>
          <w:szCs w:val="24"/>
          <w:lang w:val="en-US"/>
        </w:rPr>
        <w:tab/>
      </w:r>
      <w:r w:rsidRPr="00DF774A">
        <w:rPr>
          <w:rFonts w:ascii="Times New Roman" w:hAnsi="Times New Roman"/>
          <w:i/>
          <w:szCs w:val="24"/>
          <w:lang w:val="en-US"/>
        </w:rPr>
        <w:t>on Visualization and Computer Graphics</w:t>
      </w:r>
      <w:r w:rsidRPr="007710C8">
        <w:rPr>
          <w:rFonts w:ascii="Times New Roman" w:hAnsi="Times New Roman"/>
          <w:szCs w:val="24"/>
          <w:lang w:val="en-US"/>
        </w:rPr>
        <w:t>, vol. 20, no.</w:t>
      </w:r>
      <w:r w:rsidR="002E2CCF">
        <w:rPr>
          <w:rFonts w:ascii="Times New Roman" w:hAnsi="Times New Roman"/>
          <w:szCs w:val="24"/>
          <w:lang w:val="en-US"/>
        </w:rPr>
        <w:t xml:space="preserve"> 12, pp. 2013-2022, December 31</w:t>
      </w:r>
      <w:r w:rsidR="002E2CCF">
        <w:rPr>
          <w:rFonts w:ascii="Times New Roman" w:hAnsi="Times New Roman"/>
          <w:szCs w:val="24"/>
          <w:lang w:val="en-US"/>
        </w:rPr>
        <w:tab/>
      </w:r>
      <w:r w:rsidRPr="007710C8">
        <w:rPr>
          <w:rFonts w:ascii="Times New Roman" w:hAnsi="Times New Roman"/>
          <w:szCs w:val="24"/>
          <w:lang w:val="en-US"/>
        </w:rPr>
        <w:t>2014.</w:t>
      </w:r>
    </w:p>
    <w:p w14:paraId="01BBD7D3" w14:textId="51DCCF4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[Shneiderman, 1992] Ben Shneiderman, Tree visualization wi</w:t>
      </w:r>
      <w:r w:rsidR="002E2CCF">
        <w:rPr>
          <w:rFonts w:ascii="Times New Roman" w:hAnsi="Times New Roman"/>
          <w:szCs w:val="24"/>
          <w:lang w:val="en-US"/>
        </w:rPr>
        <w:t>th tree-maps: 2-d space-filling</w:t>
      </w:r>
      <w:r w:rsidR="002E2CCF">
        <w:rPr>
          <w:rFonts w:ascii="Times New Roman" w:hAnsi="Times New Roman"/>
          <w:szCs w:val="24"/>
          <w:lang w:val="en-US"/>
        </w:rPr>
        <w:tab/>
      </w:r>
      <w:r w:rsidRPr="007710C8">
        <w:rPr>
          <w:rFonts w:ascii="Times New Roman" w:hAnsi="Times New Roman"/>
          <w:szCs w:val="24"/>
          <w:lang w:val="en-US"/>
        </w:rPr>
        <w:t xml:space="preserve">approach. </w:t>
      </w:r>
      <w:r w:rsidRPr="00DF774A">
        <w:rPr>
          <w:rFonts w:ascii="Times New Roman" w:hAnsi="Times New Roman"/>
          <w:i/>
          <w:szCs w:val="24"/>
          <w:lang w:val="en-US"/>
        </w:rPr>
        <w:t>Journal ACM Transactions on Graphics</w:t>
      </w:r>
      <w:r w:rsidRPr="007710C8">
        <w:rPr>
          <w:rFonts w:ascii="Times New Roman" w:hAnsi="Times New Roman"/>
          <w:szCs w:val="24"/>
          <w:lang w:val="en-US"/>
        </w:rPr>
        <w:t>, 11,1, 92-99, January 1992.</w:t>
      </w:r>
    </w:p>
    <w:p w14:paraId="1E5358E6" w14:textId="7548476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[Shvachko et al., 2010] Konstantin Shvachko, Hairong Kuang, San</w:t>
      </w:r>
      <w:r w:rsidR="002E2CCF">
        <w:rPr>
          <w:rFonts w:ascii="Times New Roman" w:hAnsi="Times New Roman"/>
          <w:szCs w:val="24"/>
          <w:lang w:val="en-US"/>
        </w:rPr>
        <w:t>jay Radia, Robert Chansler, The</w:t>
      </w:r>
      <w:r w:rsidR="002E2CCF">
        <w:rPr>
          <w:rFonts w:ascii="Times New Roman" w:hAnsi="Times New Roman"/>
          <w:szCs w:val="24"/>
          <w:lang w:val="en-US"/>
        </w:rPr>
        <w:tab/>
      </w:r>
      <w:r w:rsidRPr="007710C8">
        <w:rPr>
          <w:rFonts w:ascii="Times New Roman" w:hAnsi="Times New Roman"/>
          <w:szCs w:val="24"/>
          <w:lang w:val="en-US"/>
        </w:rPr>
        <w:t>Hadoop Distributed File System. </w:t>
      </w:r>
      <w:r w:rsidRPr="00DF774A">
        <w:rPr>
          <w:rFonts w:ascii="Times New Roman" w:hAnsi="Times New Roman"/>
          <w:i/>
          <w:szCs w:val="24"/>
          <w:lang w:val="en-US"/>
        </w:rPr>
        <w:t>MSST '10 Pr</w:t>
      </w:r>
      <w:r w:rsidR="002E2CCF" w:rsidRPr="00DF774A">
        <w:rPr>
          <w:rFonts w:ascii="Times New Roman" w:hAnsi="Times New Roman"/>
          <w:i/>
          <w:szCs w:val="24"/>
          <w:lang w:val="en-US"/>
        </w:rPr>
        <w:t>oceedings of the 2010 IEEE 26</w:t>
      </w:r>
      <w:r w:rsidR="002E2CCF" w:rsidRPr="00DF774A">
        <w:rPr>
          <w:rFonts w:ascii="Times New Roman" w:hAnsi="Times New Roman"/>
          <w:i/>
          <w:szCs w:val="24"/>
          <w:vertAlign w:val="superscript"/>
          <w:lang w:val="en-US"/>
        </w:rPr>
        <w:t>th</w:t>
      </w:r>
      <w:r w:rsidR="002E2CCF" w:rsidRPr="00DF774A">
        <w:rPr>
          <w:rFonts w:ascii="Times New Roman" w:hAnsi="Times New Roman"/>
          <w:i/>
          <w:szCs w:val="24"/>
          <w:lang w:val="en-US"/>
        </w:rPr>
        <w:tab/>
      </w:r>
      <w:r w:rsidRPr="00DF774A">
        <w:rPr>
          <w:rFonts w:ascii="Times New Roman" w:hAnsi="Times New Roman"/>
          <w:i/>
          <w:szCs w:val="24"/>
          <w:lang w:val="en-US"/>
        </w:rPr>
        <w:t>Symposium on Mass Storage Systems and Technologies (MSST</w:t>
      </w:r>
      <w:r w:rsidRPr="007710C8">
        <w:rPr>
          <w:rFonts w:ascii="Times New Roman" w:hAnsi="Times New Roman"/>
          <w:szCs w:val="24"/>
          <w:lang w:val="en-US"/>
        </w:rPr>
        <w:t xml:space="preserve">). </w:t>
      </w:r>
    </w:p>
    <w:p w14:paraId="7E863F94" w14:textId="6703DB22"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[Sucharitha et al., 2014] Venkataramana Sucharitha, S.R. Subash, P</w:t>
      </w:r>
      <w:r w:rsidR="002E2CCF">
        <w:rPr>
          <w:rFonts w:ascii="Times New Roman" w:hAnsi="Times New Roman"/>
          <w:szCs w:val="24"/>
          <w:lang w:val="en-US"/>
        </w:rPr>
        <w:t>. Prakash, Visualization of Big</w:t>
      </w:r>
      <w:r w:rsidR="002E2CCF">
        <w:rPr>
          <w:rFonts w:ascii="Times New Roman" w:hAnsi="Times New Roman"/>
          <w:szCs w:val="24"/>
          <w:lang w:val="en-US"/>
        </w:rPr>
        <w:tab/>
      </w:r>
      <w:r w:rsidRPr="007710C8">
        <w:rPr>
          <w:rFonts w:ascii="Times New Roman" w:hAnsi="Times New Roman"/>
          <w:szCs w:val="24"/>
          <w:lang w:val="en-US"/>
        </w:rPr>
        <w:t xml:space="preserve">Data: Its Tools and Challenges, </w:t>
      </w:r>
      <w:r w:rsidRPr="00DF774A">
        <w:rPr>
          <w:rFonts w:ascii="Times New Roman" w:hAnsi="Times New Roman"/>
          <w:i/>
          <w:szCs w:val="24"/>
          <w:lang w:val="en-US"/>
        </w:rPr>
        <w:t>International Journal o</w:t>
      </w:r>
      <w:r w:rsidR="002E2CCF" w:rsidRPr="00DF774A">
        <w:rPr>
          <w:rFonts w:ascii="Times New Roman" w:hAnsi="Times New Roman"/>
          <w:i/>
          <w:szCs w:val="24"/>
          <w:lang w:val="en-US"/>
        </w:rPr>
        <w:t>f Applied Engineering Research,</w:t>
      </w:r>
      <w:r w:rsidR="002E2CCF">
        <w:rPr>
          <w:rFonts w:ascii="Times New Roman" w:hAnsi="Times New Roman"/>
          <w:szCs w:val="24"/>
          <w:lang w:val="en-US"/>
        </w:rPr>
        <w:tab/>
      </w:r>
      <w:r w:rsidRPr="007710C8">
        <w:rPr>
          <w:rFonts w:ascii="Times New Roman" w:hAnsi="Times New Roman"/>
          <w:szCs w:val="24"/>
          <w:lang w:val="en-US"/>
        </w:rPr>
        <w:t>9(18), pp. 5277-5290, 2014.</w:t>
      </w:r>
    </w:p>
    <w:p w14:paraId="4D78D30B" w14:textId="73C74A71" w:rsidR="00964D9D" w:rsidRPr="007710C8" w:rsidRDefault="00964D9D"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[Sutherland, 1968] Ivan E. Sutherland, A Head-mounted three dimensional display. </w:t>
      </w:r>
      <w:r w:rsidRPr="00DF774A">
        <w:rPr>
          <w:rFonts w:ascii="Times New Roman" w:hAnsi="Times New Roman"/>
          <w:i/>
          <w:szCs w:val="24"/>
          <w:lang w:val="en-US"/>
        </w:rPr>
        <w:t>Proce</w:t>
      </w:r>
      <w:r w:rsidR="002E2CCF" w:rsidRPr="00DF774A">
        <w:rPr>
          <w:rFonts w:ascii="Times New Roman" w:hAnsi="Times New Roman"/>
          <w:i/>
          <w:szCs w:val="24"/>
          <w:lang w:val="en-US"/>
        </w:rPr>
        <w:t>edings of</w:t>
      </w:r>
      <w:r w:rsidR="002E2CCF" w:rsidRPr="00DF774A">
        <w:rPr>
          <w:rFonts w:ascii="Times New Roman" w:hAnsi="Times New Roman"/>
          <w:i/>
          <w:szCs w:val="24"/>
          <w:lang w:val="en-US"/>
        </w:rPr>
        <w:tab/>
      </w:r>
      <w:r w:rsidRPr="00DF774A">
        <w:rPr>
          <w:rFonts w:ascii="Times New Roman" w:hAnsi="Times New Roman"/>
          <w:i/>
          <w:szCs w:val="24"/>
          <w:lang w:val="en-US"/>
        </w:rPr>
        <w:t>the AFIPS Fall Joint Computer Conference</w:t>
      </w:r>
      <w:r w:rsidRPr="007710C8">
        <w:rPr>
          <w:rFonts w:ascii="Times New Roman" w:hAnsi="Times New Roman"/>
          <w:szCs w:val="24"/>
          <w:lang w:val="en-US"/>
        </w:rPr>
        <w:t>, Thom</w:t>
      </w:r>
      <w:r w:rsidR="002E2CCF">
        <w:rPr>
          <w:rFonts w:ascii="Times New Roman" w:hAnsi="Times New Roman"/>
          <w:szCs w:val="24"/>
          <w:lang w:val="en-US"/>
        </w:rPr>
        <w:t>pson Books, 757-764, Washington</w:t>
      </w:r>
      <w:r w:rsidR="002E2CCF">
        <w:rPr>
          <w:rFonts w:ascii="Times New Roman" w:hAnsi="Times New Roman"/>
          <w:szCs w:val="24"/>
          <w:lang w:val="en-US"/>
        </w:rPr>
        <w:tab/>
      </w:r>
      <w:r w:rsidRPr="007710C8">
        <w:rPr>
          <w:rFonts w:ascii="Times New Roman" w:hAnsi="Times New Roman"/>
          <w:szCs w:val="24"/>
          <w:lang w:val="en-US"/>
        </w:rPr>
        <w:t>D.C, 1968.</w:t>
      </w:r>
    </w:p>
    <w:p w14:paraId="7F42014E" w14:textId="7CB976B5"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[Szewczyk et al., 2004] Rovert Szewczyk, Joseph Polastre, Alan Ma</w:t>
      </w:r>
      <w:r w:rsidR="002E2CCF">
        <w:rPr>
          <w:rFonts w:ascii="Times New Roman" w:hAnsi="Times New Roman"/>
          <w:szCs w:val="24"/>
          <w:lang w:val="en-US"/>
        </w:rPr>
        <w:t>inwaring, David Culler, Lessons</w:t>
      </w:r>
      <w:r w:rsidR="002E2CCF">
        <w:rPr>
          <w:rFonts w:ascii="Times New Roman" w:hAnsi="Times New Roman"/>
          <w:szCs w:val="24"/>
          <w:lang w:val="en-US"/>
        </w:rPr>
        <w:tab/>
      </w:r>
      <w:r w:rsidRPr="007710C8">
        <w:rPr>
          <w:rFonts w:ascii="Times New Roman" w:hAnsi="Times New Roman"/>
          <w:szCs w:val="24"/>
          <w:lang w:val="en-US"/>
        </w:rPr>
        <w:t>from a sensor network expedition.</w:t>
      </w:r>
      <w:r w:rsidRPr="00DF774A">
        <w:rPr>
          <w:rFonts w:ascii="Times New Roman" w:hAnsi="Times New Roman"/>
          <w:i/>
          <w:szCs w:val="24"/>
          <w:lang w:val="en-US"/>
        </w:rPr>
        <w:t xml:space="preserve"> European Workshop on Wirel</w:t>
      </w:r>
      <w:r w:rsidR="002E2CCF" w:rsidRPr="00DF774A">
        <w:rPr>
          <w:rFonts w:ascii="Times New Roman" w:hAnsi="Times New Roman"/>
          <w:i/>
          <w:szCs w:val="24"/>
          <w:lang w:val="en-US"/>
        </w:rPr>
        <w:t>ess Sensor Networks</w:t>
      </w:r>
      <w:r w:rsidR="002E2CCF">
        <w:rPr>
          <w:rFonts w:ascii="Times New Roman" w:hAnsi="Times New Roman"/>
          <w:szCs w:val="24"/>
          <w:lang w:val="en-US"/>
        </w:rPr>
        <w:t>,</w:t>
      </w:r>
      <w:r w:rsidR="002E2CCF">
        <w:rPr>
          <w:rFonts w:ascii="Times New Roman" w:hAnsi="Times New Roman"/>
          <w:szCs w:val="24"/>
          <w:lang w:val="en-US"/>
        </w:rPr>
        <w:tab/>
      </w:r>
      <w:r w:rsidRPr="007710C8">
        <w:rPr>
          <w:rFonts w:ascii="Times New Roman" w:hAnsi="Times New Roman"/>
          <w:szCs w:val="24"/>
          <w:lang w:val="en-US"/>
        </w:rPr>
        <w:t>307-322. 2004.</w:t>
      </w:r>
    </w:p>
    <w:p w14:paraId="6EB435AB" w14:textId="5CB6CAC2" w:rsidR="00A53F1B" w:rsidRPr="007710C8" w:rsidRDefault="00A53F1B" w:rsidP="007710C8">
      <w:pPr>
        <w:spacing w:line="360" w:lineRule="auto"/>
        <w:ind w:firstLine="0"/>
        <w:rPr>
          <w:rFonts w:ascii="Times New Roman" w:hAnsi="Times New Roman"/>
          <w:szCs w:val="24"/>
          <w:lang w:val="en"/>
        </w:rPr>
      </w:pPr>
      <w:r w:rsidRPr="007710C8">
        <w:rPr>
          <w:rFonts w:ascii="Times New Roman" w:hAnsi="Times New Roman"/>
          <w:szCs w:val="24"/>
          <w:lang w:val="en-US"/>
        </w:rPr>
        <w:t>[Teng et al., 2015] Pengju Teng, Hongjun Li, Xiaopeng Zhang, Sur</w:t>
      </w:r>
      <w:r w:rsidR="002E2CCF">
        <w:rPr>
          <w:rFonts w:ascii="Times New Roman" w:hAnsi="Times New Roman"/>
          <w:szCs w:val="24"/>
          <w:lang w:val="en-US"/>
        </w:rPr>
        <w:t>vey on Visualization Layout for</w:t>
      </w:r>
      <w:r w:rsidR="002E2CCF">
        <w:rPr>
          <w:rFonts w:ascii="Times New Roman" w:hAnsi="Times New Roman"/>
          <w:szCs w:val="24"/>
          <w:lang w:val="en-US"/>
        </w:rPr>
        <w:tab/>
      </w:r>
      <w:r w:rsidRPr="007710C8">
        <w:rPr>
          <w:rFonts w:ascii="Times New Roman" w:hAnsi="Times New Roman"/>
          <w:szCs w:val="24"/>
          <w:lang w:val="en-US"/>
        </w:rPr>
        <w:t xml:space="preserve">Big Data. </w:t>
      </w:r>
      <w:r w:rsidRPr="007710C8">
        <w:rPr>
          <w:rFonts w:ascii="Times New Roman" w:hAnsi="Times New Roman"/>
          <w:color w:val="000000" w:themeColor="text1"/>
          <w:spacing w:val="4"/>
          <w:szCs w:val="24"/>
          <w:shd w:val="clear" w:color="auto" w:fill="FFFFFF"/>
          <w:lang w:val="en-US"/>
        </w:rPr>
        <w:t>International Conference on Intelligent Sc</w:t>
      </w:r>
      <w:r w:rsidR="002E2CCF">
        <w:rPr>
          <w:rFonts w:ascii="Times New Roman" w:hAnsi="Times New Roman"/>
          <w:color w:val="000000" w:themeColor="text1"/>
          <w:spacing w:val="4"/>
          <w:szCs w:val="24"/>
          <w:shd w:val="clear" w:color="auto" w:fill="FFFFFF"/>
          <w:lang w:val="en-US"/>
        </w:rPr>
        <w:t>ience and Big Data Engineering,</w:t>
      </w:r>
      <w:r w:rsidR="002E2CCF">
        <w:rPr>
          <w:rFonts w:ascii="Times New Roman" w:hAnsi="Times New Roman"/>
          <w:color w:val="000000" w:themeColor="text1"/>
          <w:spacing w:val="4"/>
          <w:szCs w:val="24"/>
          <w:shd w:val="clear" w:color="auto" w:fill="FFFFFF"/>
          <w:lang w:val="en-US"/>
        </w:rPr>
        <w:tab/>
      </w:r>
      <w:hyperlink r:id="rId38" w:history="1">
        <w:r w:rsidRPr="007710C8">
          <w:rPr>
            <w:rStyle w:val="Hyperlinkki"/>
            <w:rFonts w:ascii="Times New Roman" w:hAnsi="Times New Roman"/>
            <w:color w:val="000000" w:themeColor="text1"/>
            <w:spacing w:val="4"/>
            <w:szCs w:val="24"/>
            <w:u w:val="none"/>
            <w:lang w:val="en-US"/>
          </w:rPr>
          <w:t>Intelligence Science and Big Data Engineering</w:t>
        </w:r>
        <w:r w:rsidR="002E2CCF">
          <w:rPr>
            <w:rStyle w:val="Hyperlinkki"/>
            <w:rFonts w:ascii="Times New Roman" w:hAnsi="Times New Roman"/>
            <w:color w:val="000000" w:themeColor="text1"/>
            <w:spacing w:val="4"/>
            <w:szCs w:val="24"/>
            <w:u w:val="none"/>
            <w:lang w:val="en-US"/>
          </w:rPr>
          <w:t>.</w:t>
        </w:r>
        <w:r w:rsidR="002E2CCF" w:rsidRPr="00DF774A">
          <w:rPr>
            <w:rStyle w:val="Hyperlinkki"/>
            <w:rFonts w:ascii="Times New Roman" w:hAnsi="Times New Roman"/>
            <w:i/>
            <w:color w:val="000000" w:themeColor="text1"/>
            <w:spacing w:val="4"/>
            <w:szCs w:val="24"/>
            <w:u w:val="none"/>
            <w:lang w:val="en-US"/>
          </w:rPr>
          <w:t xml:space="preserve"> Big Data and Machine Learning</w:t>
        </w:r>
        <w:r w:rsidR="002E2CCF" w:rsidRPr="00DF774A">
          <w:rPr>
            <w:rStyle w:val="Hyperlinkki"/>
            <w:rFonts w:ascii="Times New Roman" w:hAnsi="Times New Roman"/>
            <w:i/>
            <w:color w:val="000000" w:themeColor="text1"/>
            <w:spacing w:val="4"/>
            <w:szCs w:val="24"/>
            <w:u w:val="none"/>
            <w:lang w:val="en-US"/>
          </w:rPr>
          <w:tab/>
        </w:r>
        <w:r w:rsidRPr="00DF774A">
          <w:rPr>
            <w:rStyle w:val="Hyperlinkki"/>
            <w:rFonts w:ascii="Times New Roman" w:hAnsi="Times New Roman"/>
            <w:i/>
            <w:color w:val="000000" w:themeColor="text1"/>
            <w:spacing w:val="4"/>
            <w:szCs w:val="24"/>
            <w:u w:val="none"/>
            <w:lang w:val="en-US"/>
          </w:rPr>
          <w:t>Techniques</w:t>
        </w:r>
      </w:hyperlink>
      <w:r w:rsidRPr="007710C8">
        <w:rPr>
          <w:rStyle w:val="page-numbers-info"/>
          <w:rFonts w:ascii="Times New Roman" w:hAnsi="Times New Roman"/>
          <w:color w:val="000000" w:themeColor="text1"/>
          <w:spacing w:val="4"/>
          <w:szCs w:val="24"/>
          <w:shd w:val="clear" w:color="auto" w:fill="FFFFFF"/>
          <w:lang w:val="en-US"/>
        </w:rPr>
        <w:t> pp 384-394, October 2015.</w:t>
      </w:r>
    </w:p>
    <w:p w14:paraId="1DB8BE86" w14:textId="2C7C2272" w:rsidR="009E643C" w:rsidRPr="007710C8" w:rsidRDefault="009E643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[Teräs &amp; Raghunathan, 2015] Marko Teräs, Shriram Raghunathan, Big Data </w:t>
      </w:r>
      <w:r w:rsidR="002E2CCF">
        <w:rPr>
          <w:rFonts w:ascii="Times New Roman" w:hAnsi="Times New Roman"/>
          <w:szCs w:val="24"/>
          <w:lang w:val="en-US"/>
        </w:rPr>
        <w:t>Visualisation in</w:t>
      </w:r>
      <w:r w:rsidR="002E2CCF">
        <w:rPr>
          <w:rFonts w:ascii="Times New Roman" w:hAnsi="Times New Roman"/>
          <w:szCs w:val="24"/>
          <w:lang w:val="en-US"/>
        </w:rPr>
        <w:tab/>
      </w:r>
      <w:r w:rsidRPr="007710C8">
        <w:rPr>
          <w:rFonts w:ascii="Times New Roman" w:hAnsi="Times New Roman"/>
          <w:szCs w:val="24"/>
          <w:lang w:val="en-US"/>
        </w:rPr>
        <w:t>Immersive Virtual Reality Environments: Embodied P</w:t>
      </w:r>
      <w:r w:rsidR="002E2CCF">
        <w:rPr>
          <w:rFonts w:ascii="Times New Roman" w:hAnsi="Times New Roman"/>
          <w:szCs w:val="24"/>
          <w:lang w:val="en-US"/>
        </w:rPr>
        <w:t>henomenological Perspectives to</w:t>
      </w:r>
      <w:r w:rsidR="002E2CCF">
        <w:rPr>
          <w:rFonts w:ascii="Times New Roman" w:hAnsi="Times New Roman"/>
          <w:szCs w:val="24"/>
          <w:lang w:val="en-US"/>
        </w:rPr>
        <w:tab/>
      </w:r>
      <w:r w:rsidRPr="007710C8">
        <w:rPr>
          <w:rFonts w:ascii="Times New Roman" w:hAnsi="Times New Roman"/>
          <w:szCs w:val="24"/>
          <w:lang w:val="en-US"/>
        </w:rPr>
        <w:t xml:space="preserve">Interaction. </w:t>
      </w:r>
      <w:r w:rsidRPr="00DF774A">
        <w:rPr>
          <w:rFonts w:ascii="Times New Roman" w:hAnsi="Times New Roman"/>
          <w:i/>
          <w:szCs w:val="24"/>
          <w:lang w:val="en-US"/>
        </w:rPr>
        <w:t>International Journal of Soft Computing</w:t>
      </w:r>
      <w:r w:rsidRPr="007710C8">
        <w:rPr>
          <w:rFonts w:ascii="Times New Roman" w:hAnsi="Times New Roman"/>
          <w:szCs w:val="24"/>
          <w:lang w:val="en-US"/>
        </w:rPr>
        <w:t>. 05. 1009-1015, August 2015.</w:t>
      </w:r>
    </w:p>
    <w:p w14:paraId="223906F2" w14:textId="7D1979F1"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[Tolle et al., 2005] Gilman Tolle, Joseph Polastre, Robert Szewczyk ja muut</w:t>
      </w:r>
      <w:r w:rsidR="002E2CCF">
        <w:rPr>
          <w:rFonts w:ascii="Times New Roman" w:hAnsi="Times New Roman"/>
          <w:szCs w:val="24"/>
          <w:lang w:val="en-US"/>
        </w:rPr>
        <w:t>, A macroscope in the</w:t>
      </w:r>
      <w:r w:rsidR="002E2CCF">
        <w:rPr>
          <w:rFonts w:ascii="Times New Roman" w:hAnsi="Times New Roman"/>
          <w:szCs w:val="24"/>
          <w:lang w:val="en-US"/>
        </w:rPr>
        <w:tab/>
      </w:r>
      <w:r w:rsidRPr="007710C8">
        <w:rPr>
          <w:rFonts w:ascii="Times New Roman" w:hAnsi="Times New Roman"/>
          <w:szCs w:val="24"/>
          <w:lang w:val="en-US"/>
        </w:rPr>
        <w:t xml:space="preserve">redwoods. </w:t>
      </w:r>
      <w:r w:rsidRPr="004C2D71">
        <w:rPr>
          <w:rFonts w:ascii="Times New Roman" w:hAnsi="Times New Roman"/>
          <w:i/>
          <w:szCs w:val="24"/>
          <w:lang w:val="en-US"/>
        </w:rPr>
        <w:t>SenSys ’05 Proceedings of the 3rd inter</w:t>
      </w:r>
      <w:r w:rsidR="002E2CCF" w:rsidRPr="004C2D71">
        <w:rPr>
          <w:rFonts w:ascii="Times New Roman" w:hAnsi="Times New Roman"/>
          <w:i/>
          <w:szCs w:val="24"/>
          <w:lang w:val="en-US"/>
        </w:rPr>
        <w:t>national conference on Embedded</w:t>
      </w:r>
      <w:r w:rsidR="002E2CCF" w:rsidRPr="004C2D71">
        <w:rPr>
          <w:rFonts w:ascii="Times New Roman" w:hAnsi="Times New Roman"/>
          <w:i/>
          <w:szCs w:val="24"/>
          <w:lang w:val="en-US"/>
        </w:rPr>
        <w:tab/>
      </w:r>
      <w:r w:rsidRPr="004C2D71">
        <w:rPr>
          <w:rFonts w:ascii="Times New Roman" w:hAnsi="Times New Roman"/>
          <w:i/>
          <w:szCs w:val="24"/>
          <w:lang w:val="en-US"/>
        </w:rPr>
        <w:t>Networked Sensor Systems</w:t>
      </w:r>
      <w:r w:rsidRPr="007710C8">
        <w:rPr>
          <w:rFonts w:ascii="Times New Roman" w:hAnsi="Times New Roman"/>
          <w:szCs w:val="24"/>
          <w:lang w:val="en-US"/>
        </w:rPr>
        <w:t>, 51-63. November 2005, San Diego, California, USA.</w:t>
      </w:r>
    </w:p>
    <w:p w14:paraId="1A564249" w14:textId="41F264E9" w:rsidR="00A863FB" w:rsidRDefault="00A863FB"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[Turner et al., 2014] Vernon Turner, J. F. Gantz, D. Reinsel, S. Minton, The </w:t>
      </w:r>
      <w:r w:rsidR="002E2CCF">
        <w:rPr>
          <w:rFonts w:ascii="Times New Roman" w:hAnsi="Times New Roman"/>
          <w:szCs w:val="24"/>
          <w:lang w:val="en-US"/>
        </w:rPr>
        <w:t>digital universe of</w:t>
      </w:r>
      <w:r w:rsidR="002E2CCF">
        <w:rPr>
          <w:rFonts w:ascii="Times New Roman" w:hAnsi="Times New Roman"/>
          <w:szCs w:val="24"/>
          <w:lang w:val="en-US"/>
        </w:rPr>
        <w:tab/>
      </w:r>
      <w:r w:rsidRPr="007710C8">
        <w:rPr>
          <w:rFonts w:ascii="Times New Roman" w:hAnsi="Times New Roman"/>
          <w:szCs w:val="24"/>
          <w:lang w:val="en-US"/>
        </w:rPr>
        <w:t>opportunities: rich data and the increasing value of t</w:t>
      </w:r>
      <w:r w:rsidR="002E2CCF">
        <w:rPr>
          <w:rFonts w:ascii="Times New Roman" w:hAnsi="Times New Roman"/>
          <w:szCs w:val="24"/>
          <w:lang w:val="en-US"/>
        </w:rPr>
        <w:t>he internet of things. IDC EMC,</w:t>
      </w:r>
      <w:r w:rsidR="002E2CCF">
        <w:rPr>
          <w:rFonts w:ascii="Times New Roman" w:hAnsi="Times New Roman"/>
          <w:szCs w:val="24"/>
          <w:lang w:val="en-US"/>
        </w:rPr>
        <w:tab/>
      </w:r>
      <w:r w:rsidRPr="007710C8">
        <w:rPr>
          <w:rFonts w:ascii="Times New Roman" w:hAnsi="Times New Roman"/>
          <w:szCs w:val="24"/>
          <w:lang w:val="en-US"/>
        </w:rPr>
        <w:t xml:space="preserve">2014. </w:t>
      </w:r>
      <w:r w:rsidR="002E2CCF" w:rsidRPr="004C2D71">
        <w:rPr>
          <w:rFonts w:ascii="Times New Roman" w:hAnsi="Times New Roman"/>
          <w:szCs w:val="24"/>
          <w:lang w:val="en-US"/>
        </w:rPr>
        <w:t>https://www.emc.com/leadership/digital-universe/2014iview/digital-universe</w:t>
      </w:r>
      <w:r w:rsidR="002E2CCF">
        <w:rPr>
          <w:rFonts w:ascii="Times New Roman" w:hAnsi="Times New Roman"/>
          <w:szCs w:val="24"/>
          <w:lang w:val="en-US"/>
        </w:rPr>
        <w:tab/>
      </w:r>
      <w:r w:rsidR="007710C8" w:rsidRPr="007F6F0A">
        <w:rPr>
          <w:rFonts w:ascii="Times New Roman" w:hAnsi="Times New Roman"/>
          <w:szCs w:val="24"/>
          <w:lang w:val="en-US"/>
        </w:rPr>
        <w:t>of-opportunities-vernon-turner.htm</w:t>
      </w:r>
    </w:p>
    <w:p w14:paraId="2E7AD98D" w14:textId="580E80A9" w:rsidR="007F6F0A" w:rsidRDefault="007F6F0A"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[Twitter Stream API] </w:t>
      </w:r>
      <w:r w:rsidRPr="007710C8">
        <w:rPr>
          <w:rFonts w:ascii="Times New Roman" w:hAnsi="Times New Roman"/>
          <w:szCs w:val="24"/>
          <w:lang w:val="en-US"/>
        </w:rPr>
        <w:t>Twitter Stream</w:t>
      </w:r>
      <w:r>
        <w:rPr>
          <w:rFonts w:ascii="Times New Roman" w:hAnsi="Times New Roman"/>
          <w:szCs w:val="24"/>
          <w:lang w:val="en-US"/>
        </w:rPr>
        <w:t>ing</w:t>
      </w:r>
      <w:r w:rsidRPr="007710C8">
        <w:rPr>
          <w:rFonts w:ascii="Times New Roman" w:hAnsi="Times New Roman"/>
          <w:szCs w:val="24"/>
          <w:lang w:val="en-US"/>
        </w:rPr>
        <w:t xml:space="preserve"> API. </w:t>
      </w:r>
      <w:r w:rsidR="00520531" w:rsidRPr="003B6C0A">
        <w:rPr>
          <w:rFonts w:ascii="Times New Roman" w:hAnsi="Times New Roman"/>
          <w:szCs w:val="24"/>
          <w:lang w:val="en-US"/>
        </w:rPr>
        <w:t>https://developer.twitter.com/en/docs</w:t>
      </w:r>
    </w:p>
    <w:p w14:paraId="3B9C73D3" w14:textId="0354658C" w:rsidR="00553A02" w:rsidRDefault="00520531"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[Unity] </w:t>
      </w:r>
      <w:r w:rsidRPr="007710C8">
        <w:rPr>
          <w:rFonts w:ascii="Times New Roman" w:hAnsi="Times New Roman"/>
          <w:szCs w:val="24"/>
          <w:lang w:val="en-US"/>
        </w:rPr>
        <w:t>Unity 3D</w:t>
      </w:r>
      <w:r>
        <w:rPr>
          <w:rFonts w:ascii="Times New Roman" w:hAnsi="Times New Roman"/>
          <w:szCs w:val="24"/>
          <w:lang w:val="en-US"/>
        </w:rPr>
        <w:t xml:space="preserve">, </w:t>
      </w:r>
      <w:hyperlink r:id="rId39" w:tooltip="Cross-platform" w:history="1">
        <w:r w:rsidRPr="00520531">
          <w:rPr>
            <w:rStyle w:val="Hyperlinkki"/>
            <w:rFonts w:ascii="Times New Roman" w:hAnsi="Times New Roman"/>
            <w:color w:val="000000" w:themeColor="text1"/>
            <w:szCs w:val="24"/>
            <w:u w:val="none"/>
            <w:shd w:val="clear" w:color="auto" w:fill="FFFFFF"/>
            <w:lang w:val="en-US"/>
          </w:rPr>
          <w:t>cross-platform</w:t>
        </w:r>
      </w:hyperlink>
      <w:r w:rsidRPr="00520531">
        <w:rPr>
          <w:rFonts w:ascii="Times New Roman" w:hAnsi="Times New Roman"/>
          <w:color w:val="000000" w:themeColor="text1"/>
          <w:szCs w:val="24"/>
          <w:shd w:val="clear" w:color="auto" w:fill="FFFFFF"/>
          <w:lang w:val="en-US"/>
        </w:rPr>
        <w:t> </w:t>
      </w:r>
      <w:hyperlink r:id="rId40" w:tooltip="Game engine" w:history="1">
        <w:r w:rsidRPr="00520531">
          <w:rPr>
            <w:rStyle w:val="Hyperlinkki"/>
            <w:rFonts w:ascii="Times New Roman" w:hAnsi="Times New Roman"/>
            <w:color w:val="000000" w:themeColor="text1"/>
            <w:szCs w:val="24"/>
            <w:u w:val="none"/>
            <w:shd w:val="clear" w:color="auto" w:fill="FFFFFF"/>
            <w:lang w:val="en-US"/>
          </w:rPr>
          <w:t>game engine</w:t>
        </w:r>
      </w:hyperlink>
      <w:r w:rsidRPr="00520531">
        <w:rPr>
          <w:rFonts w:ascii="Times New Roman" w:hAnsi="Times New Roman"/>
          <w:color w:val="000000" w:themeColor="text1"/>
          <w:szCs w:val="24"/>
          <w:shd w:val="clear" w:color="auto" w:fill="FFFFFF"/>
          <w:lang w:val="en-US"/>
        </w:rPr>
        <w:t> developed by </w:t>
      </w:r>
      <w:hyperlink r:id="rId41" w:tooltip="Unity Technologies" w:history="1">
        <w:r w:rsidRPr="00520531">
          <w:rPr>
            <w:rStyle w:val="Hyperlinkki"/>
            <w:rFonts w:ascii="Times New Roman" w:hAnsi="Times New Roman"/>
            <w:color w:val="000000" w:themeColor="text1"/>
            <w:szCs w:val="24"/>
            <w:u w:val="none"/>
            <w:shd w:val="clear" w:color="auto" w:fill="FFFFFF"/>
            <w:lang w:val="en-US"/>
          </w:rPr>
          <w:t>Unity Technologies</w:t>
        </w:r>
      </w:hyperlink>
      <w:r w:rsidR="002E2CCF">
        <w:rPr>
          <w:rFonts w:ascii="Times New Roman" w:hAnsi="Times New Roman"/>
          <w:szCs w:val="24"/>
          <w:lang w:val="en-US"/>
        </w:rPr>
        <w:t>.</w:t>
      </w:r>
      <w:r w:rsidR="002E2CCF">
        <w:rPr>
          <w:rFonts w:ascii="Times New Roman" w:hAnsi="Times New Roman"/>
          <w:szCs w:val="24"/>
          <w:lang w:val="en-US"/>
        </w:rPr>
        <w:tab/>
      </w:r>
      <w:r w:rsidRPr="00520531">
        <w:rPr>
          <w:rFonts w:ascii="Times New Roman" w:hAnsi="Times New Roman"/>
          <w:szCs w:val="24"/>
          <w:lang w:val="en-US"/>
        </w:rPr>
        <w:t>https://unity3d.com/</w:t>
      </w:r>
    </w:p>
    <w:p w14:paraId="0F284364" w14:textId="6799B708" w:rsidR="007710C8" w:rsidRDefault="007710C8" w:rsidP="007710C8">
      <w:pPr>
        <w:suppressAutoHyphens w:val="0"/>
        <w:spacing w:line="360" w:lineRule="auto"/>
        <w:ind w:firstLine="0"/>
        <w:jc w:val="left"/>
        <w:rPr>
          <w:szCs w:val="24"/>
          <w:lang w:val="en-US"/>
        </w:rPr>
      </w:pPr>
      <w:r>
        <w:rPr>
          <w:rFonts w:ascii="Times New Roman" w:hAnsi="Times New Roman"/>
          <w:szCs w:val="24"/>
          <w:lang w:val="en-US"/>
        </w:rPr>
        <w:t xml:space="preserve">[Vicon] </w:t>
      </w:r>
      <w:r w:rsidRPr="00BB096C">
        <w:rPr>
          <w:rFonts w:ascii="Times New Roman" w:hAnsi="Times New Roman"/>
          <w:szCs w:val="24"/>
          <w:lang w:val="en-US"/>
        </w:rPr>
        <w:t xml:space="preserve">Vicon, Motion Capture Systems. </w:t>
      </w:r>
      <w:r w:rsidR="00894389" w:rsidRPr="004C2D71">
        <w:rPr>
          <w:szCs w:val="24"/>
          <w:lang w:val="en-US"/>
        </w:rPr>
        <w:t>https://www.vicon.com/</w:t>
      </w:r>
    </w:p>
    <w:p w14:paraId="338819C9" w14:textId="2694683A" w:rsidR="00894389" w:rsidRPr="007710C8" w:rsidRDefault="00894389" w:rsidP="007710C8">
      <w:pPr>
        <w:suppressAutoHyphens w:val="0"/>
        <w:spacing w:line="360" w:lineRule="auto"/>
        <w:ind w:firstLine="0"/>
        <w:jc w:val="left"/>
        <w:rPr>
          <w:rFonts w:ascii="Times New Roman" w:hAnsi="Times New Roman"/>
          <w:szCs w:val="24"/>
          <w:lang w:val="en-US"/>
        </w:rPr>
      </w:pPr>
      <w:r w:rsidRPr="007710C8">
        <w:rPr>
          <w:rFonts w:ascii="Times New Roman" w:hAnsi="Times New Roman"/>
          <w:szCs w:val="24"/>
          <w:lang w:val="en-US"/>
        </w:rPr>
        <w:t>[Vo et al., 2011] Huy T. Vo, Jonathan Bronson, Brian Sum</w:t>
      </w:r>
      <w:r w:rsidR="002E2CCF">
        <w:rPr>
          <w:rFonts w:ascii="Times New Roman" w:hAnsi="Times New Roman"/>
          <w:szCs w:val="24"/>
          <w:lang w:val="en-US"/>
        </w:rPr>
        <w:t>ma, Joao L.D Comba..., Parallel</w:t>
      </w:r>
      <w:r w:rsidR="002E2CCF">
        <w:rPr>
          <w:rFonts w:ascii="Times New Roman" w:hAnsi="Times New Roman"/>
          <w:szCs w:val="24"/>
          <w:lang w:val="en-US"/>
        </w:rPr>
        <w:tab/>
      </w:r>
      <w:r w:rsidRPr="007710C8">
        <w:rPr>
          <w:rFonts w:ascii="Times New Roman" w:hAnsi="Times New Roman"/>
          <w:szCs w:val="24"/>
          <w:lang w:val="en-US"/>
        </w:rPr>
        <w:t>visualization on large clusters using Map</w:t>
      </w:r>
      <w:r w:rsidR="002E2CCF">
        <w:rPr>
          <w:rFonts w:ascii="Times New Roman" w:hAnsi="Times New Roman"/>
          <w:szCs w:val="24"/>
          <w:lang w:val="en-US"/>
        </w:rPr>
        <w:t>Reduce. Large Data Analysis and</w:t>
      </w:r>
      <w:r w:rsidR="002E2CCF">
        <w:rPr>
          <w:rFonts w:ascii="Times New Roman" w:hAnsi="Times New Roman"/>
          <w:szCs w:val="24"/>
          <w:lang w:val="en-US"/>
        </w:rPr>
        <w:tab/>
      </w:r>
      <w:r w:rsidRPr="007710C8">
        <w:rPr>
          <w:rFonts w:ascii="Times New Roman" w:hAnsi="Times New Roman"/>
          <w:szCs w:val="24"/>
          <w:lang w:val="en-US"/>
        </w:rPr>
        <w:t>Visualization (LDAV),</w:t>
      </w:r>
    </w:p>
    <w:p w14:paraId="00CC4444" w14:textId="4D3E5A0A" w:rsidR="00D522FC" w:rsidRPr="007710C8" w:rsidRDefault="00520531" w:rsidP="007710C8">
      <w:pPr>
        <w:spacing w:line="360" w:lineRule="auto"/>
        <w:ind w:firstLine="0"/>
        <w:rPr>
          <w:rFonts w:ascii="Times New Roman" w:hAnsi="Times New Roman"/>
          <w:szCs w:val="24"/>
          <w:lang w:val="en-US"/>
        </w:rPr>
      </w:pPr>
      <w:r>
        <w:rPr>
          <w:rFonts w:ascii="Times New Roman" w:hAnsi="Times New Roman"/>
          <w:szCs w:val="24"/>
          <w:lang w:val="en-US"/>
        </w:rPr>
        <w:t xml:space="preserve">[Wang et al., 2015] </w:t>
      </w:r>
      <w:r w:rsidR="00D522FC" w:rsidRPr="007710C8">
        <w:rPr>
          <w:rFonts w:ascii="Times New Roman" w:hAnsi="Times New Roman"/>
          <w:szCs w:val="24"/>
          <w:lang w:val="en-US"/>
        </w:rPr>
        <w:t>Lidong Wang, Guanghui Wang, Che</w:t>
      </w:r>
      <w:r w:rsidR="002E2CCF">
        <w:rPr>
          <w:rFonts w:ascii="Times New Roman" w:hAnsi="Times New Roman"/>
          <w:szCs w:val="24"/>
          <w:lang w:val="en-US"/>
        </w:rPr>
        <w:t>ryl Ann Alexander, Big Data and</w:t>
      </w:r>
      <w:r w:rsidR="002E2CCF">
        <w:rPr>
          <w:rFonts w:ascii="Times New Roman" w:hAnsi="Times New Roman"/>
          <w:szCs w:val="24"/>
          <w:lang w:val="en-US"/>
        </w:rPr>
        <w:tab/>
      </w:r>
      <w:r w:rsidR="00D522FC" w:rsidRPr="007710C8">
        <w:rPr>
          <w:rFonts w:ascii="Times New Roman" w:hAnsi="Times New Roman"/>
          <w:szCs w:val="24"/>
          <w:lang w:val="en-US"/>
        </w:rPr>
        <w:t xml:space="preserve">Visualization: Methods, Challenges and Technology </w:t>
      </w:r>
      <w:r w:rsidR="002E2CCF">
        <w:rPr>
          <w:rFonts w:ascii="Times New Roman" w:hAnsi="Times New Roman"/>
          <w:szCs w:val="24"/>
          <w:lang w:val="en-US"/>
        </w:rPr>
        <w:t xml:space="preserve">Progress. </w:t>
      </w:r>
      <w:r w:rsidR="002E2CCF" w:rsidRPr="004C2D71">
        <w:rPr>
          <w:rFonts w:ascii="Times New Roman" w:hAnsi="Times New Roman"/>
          <w:i/>
          <w:szCs w:val="24"/>
          <w:lang w:val="en-US"/>
        </w:rPr>
        <w:t>Digital Technologies</w:t>
      </w:r>
      <w:r w:rsidR="002E2CCF">
        <w:rPr>
          <w:rFonts w:ascii="Times New Roman" w:hAnsi="Times New Roman"/>
          <w:szCs w:val="24"/>
          <w:lang w:val="en-US"/>
        </w:rPr>
        <w:t>.</w:t>
      </w:r>
      <w:r w:rsidR="002E2CCF">
        <w:rPr>
          <w:rFonts w:ascii="Times New Roman" w:hAnsi="Times New Roman"/>
          <w:szCs w:val="24"/>
          <w:lang w:val="en-US"/>
        </w:rPr>
        <w:tab/>
      </w:r>
      <w:r w:rsidR="00D522FC" w:rsidRPr="007710C8">
        <w:rPr>
          <w:rFonts w:ascii="Times New Roman" w:hAnsi="Times New Roman"/>
          <w:szCs w:val="24"/>
          <w:lang w:val="en-US"/>
        </w:rPr>
        <w:t>Vol. 1, No. 1, 2 33-38, 2015.</w:t>
      </w:r>
    </w:p>
    <w:p w14:paraId="78C12ABB" w14:textId="66B25E74" w:rsidR="005A6E04" w:rsidRPr="007710C8" w:rsidRDefault="005A6E0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[Ware, 2004] Colin Ware, Information Visualization – Perception for Design. </w:t>
      </w:r>
      <w:r w:rsidR="002E2CCF">
        <w:rPr>
          <w:rFonts w:ascii="Times New Roman" w:hAnsi="Times New Roman"/>
          <w:color w:val="000000"/>
          <w:szCs w:val="24"/>
          <w:shd w:val="clear" w:color="auto" w:fill="FFFFFF"/>
          <w:lang w:val="en-US"/>
        </w:rPr>
        <w:t>Morgan Kaufmann,</w:t>
      </w:r>
      <w:r w:rsidR="002E2CCF">
        <w:rPr>
          <w:rFonts w:ascii="Times New Roman" w:hAnsi="Times New Roman"/>
          <w:color w:val="000000"/>
          <w:szCs w:val="24"/>
          <w:shd w:val="clear" w:color="auto" w:fill="FFFFFF"/>
          <w:lang w:val="en-US"/>
        </w:rPr>
        <w:tab/>
      </w:r>
      <w:r w:rsidRPr="007710C8">
        <w:rPr>
          <w:rFonts w:ascii="Times New Roman" w:hAnsi="Times New Roman"/>
          <w:color w:val="000000"/>
          <w:szCs w:val="24"/>
          <w:shd w:val="clear" w:color="auto" w:fill="FFFFFF"/>
          <w:lang w:val="en-US"/>
        </w:rPr>
        <w:t>April 2004.</w:t>
      </w:r>
    </w:p>
    <w:p w14:paraId="25225B5A" w14:textId="17B7D5D6" w:rsidR="00482910" w:rsidRDefault="00482910" w:rsidP="007710C8">
      <w:pPr>
        <w:spacing w:line="360" w:lineRule="auto"/>
        <w:ind w:firstLine="0"/>
        <w:rPr>
          <w:rFonts w:ascii="Times New Roman" w:hAnsi="Times New Roman"/>
          <w:color w:val="000000"/>
          <w:szCs w:val="24"/>
          <w:shd w:val="clear" w:color="auto" w:fill="FFFFFF"/>
          <w:lang w:val="en-US"/>
        </w:rPr>
      </w:pPr>
      <w:r w:rsidRPr="007710C8">
        <w:rPr>
          <w:rFonts w:ascii="Times New Roman" w:hAnsi="Times New Roman"/>
          <w:szCs w:val="24"/>
          <w:lang w:val="en-US"/>
        </w:rPr>
        <w:t xml:space="preserve">[Watson, 2014] Hugh J. Watson, </w:t>
      </w:r>
      <w:hyperlink r:id="rId42" w:history="1">
        <w:r w:rsidRPr="007710C8">
          <w:rPr>
            <w:rStyle w:val="Hyperlinkki"/>
            <w:rFonts w:ascii="Times New Roman" w:hAnsi="Times New Roman"/>
            <w:color w:val="222222"/>
            <w:szCs w:val="24"/>
            <w:u w:val="none"/>
            <w:bdr w:val="none" w:sz="0" w:space="0" w:color="auto" w:frame="1"/>
            <w:shd w:val="clear" w:color="auto" w:fill="FFFFFF"/>
            <w:lang w:val="en-US"/>
          </w:rPr>
          <w:t>Tutorial: Big Data Analyti</w:t>
        </w:r>
        <w:r w:rsidR="002E2CCF">
          <w:rPr>
            <w:rStyle w:val="Hyperlinkki"/>
            <w:rFonts w:ascii="Times New Roman" w:hAnsi="Times New Roman"/>
            <w:color w:val="222222"/>
            <w:szCs w:val="24"/>
            <w:u w:val="none"/>
            <w:bdr w:val="none" w:sz="0" w:space="0" w:color="auto" w:frame="1"/>
            <w:shd w:val="clear" w:color="auto" w:fill="FFFFFF"/>
            <w:lang w:val="en-US"/>
          </w:rPr>
          <w:t>cs: Concepts, Technologies, and</w:t>
        </w:r>
        <w:r w:rsidR="002E2CCF">
          <w:rPr>
            <w:rStyle w:val="Hyperlinkki"/>
            <w:rFonts w:ascii="Times New Roman" w:hAnsi="Times New Roman"/>
            <w:color w:val="222222"/>
            <w:szCs w:val="24"/>
            <w:u w:val="none"/>
            <w:bdr w:val="none" w:sz="0" w:space="0" w:color="auto" w:frame="1"/>
            <w:shd w:val="clear" w:color="auto" w:fill="FFFFFF"/>
            <w:lang w:val="en-US"/>
          </w:rPr>
          <w:tab/>
        </w:r>
        <w:r w:rsidRPr="007710C8">
          <w:rPr>
            <w:rStyle w:val="Hyperlinkki"/>
            <w:rFonts w:ascii="Times New Roman" w:hAnsi="Times New Roman"/>
            <w:color w:val="222222"/>
            <w:szCs w:val="24"/>
            <w:u w:val="none"/>
            <w:bdr w:val="none" w:sz="0" w:space="0" w:color="auto" w:frame="1"/>
            <w:shd w:val="clear" w:color="auto" w:fill="FFFFFF"/>
            <w:lang w:val="en-US"/>
          </w:rPr>
          <w:t>Applications</w:t>
        </w:r>
      </w:hyperlink>
      <w:r w:rsidRPr="007710C8">
        <w:rPr>
          <w:rFonts w:ascii="Times New Roman" w:hAnsi="Times New Roman"/>
          <w:szCs w:val="24"/>
          <w:lang w:val="en-US"/>
        </w:rPr>
        <w:t xml:space="preserve">. </w:t>
      </w:r>
      <w:r w:rsidRPr="007710C8">
        <w:rPr>
          <w:rStyle w:val="Korostus"/>
          <w:rFonts w:ascii="Times New Roman" w:hAnsi="Times New Roman"/>
          <w:color w:val="000000"/>
          <w:szCs w:val="24"/>
          <w:bdr w:val="none" w:sz="0" w:space="0" w:color="auto" w:frame="1"/>
          <w:shd w:val="clear" w:color="auto" w:fill="FFFFFF"/>
          <w:lang w:val="en-US"/>
        </w:rPr>
        <w:t>Communications of the Association for Information Systems</w:t>
      </w:r>
      <w:r w:rsidR="002E2CCF">
        <w:rPr>
          <w:rFonts w:ascii="Times New Roman" w:hAnsi="Times New Roman"/>
          <w:color w:val="000000"/>
          <w:szCs w:val="24"/>
          <w:shd w:val="clear" w:color="auto" w:fill="FFFFFF"/>
          <w:lang w:val="en-US"/>
        </w:rPr>
        <w:t>: Vol. 34 ,</w:t>
      </w:r>
      <w:r w:rsidR="002E2CCF">
        <w:rPr>
          <w:rFonts w:ascii="Times New Roman" w:hAnsi="Times New Roman"/>
          <w:color w:val="000000"/>
          <w:szCs w:val="24"/>
          <w:shd w:val="clear" w:color="auto" w:fill="FFFFFF"/>
          <w:lang w:val="en-US"/>
        </w:rPr>
        <w:tab/>
      </w:r>
      <w:r w:rsidRPr="007710C8">
        <w:rPr>
          <w:rFonts w:ascii="Times New Roman" w:hAnsi="Times New Roman"/>
          <w:color w:val="000000"/>
          <w:szCs w:val="24"/>
          <w:shd w:val="clear" w:color="auto" w:fill="FFFFFF"/>
          <w:lang w:val="en-US"/>
        </w:rPr>
        <w:t>Article 65, 2014.</w:t>
      </w:r>
    </w:p>
    <w:p w14:paraId="376389B8" w14:textId="7B299693" w:rsidR="00D522FC" w:rsidRDefault="00520531" w:rsidP="002E2CCF">
      <w:pPr>
        <w:suppressAutoHyphens w:val="0"/>
        <w:spacing w:line="360" w:lineRule="auto"/>
        <w:ind w:firstLine="0"/>
        <w:jc w:val="left"/>
        <w:rPr>
          <w:rFonts w:ascii="Times New Roman" w:hAnsi="Times New Roman"/>
          <w:szCs w:val="24"/>
          <w:lang w:val="en-US"/>
        </w:rPr>
      </w:pPr>
      <w:r>
        <w:rPr>
          <w:rFonts w:ascii="Times New Roman" w:hAnsi="Times New Roman"/>
          <w:color w:val="000000"/>
          <w:szCs w:val="24"/>
          <w:shd w:val="clear" w:color="auto" w:fill="FFFFFF"/>
          <w:lang w:val="en-US"/>
        </w:rPr>
        <w:lastRenderedPageBreak/>
        <w:t xml:space="preserve">[World Political Map] </w:t>
      </w:r>
      <w:r w:rsidRPr="007710C8">
        <w:rPr>
          <w:rFonts w:ascii="Times New Roman" w:hAnsi="Times New Roman"/>
          <w:szCs w:val="24"/>
          <w:lang w:val="en-US"/>
        </w:rPr>
        <w:t>Kronnect, World Political Map – G</w:t>
      </w:r>
      <w:r w:rsidR="002E2CCF">
        <w:rPr>
          <w:rFonts w:ascii="Times New Roman" w:hAnsi="Times New Roman"/>
          <w:szCs w:val="24"/>
          <w:lang w:val="en-US"/>
        </w:rPr>
        <w:t>lobe Edition. Editor Extension.</w:t>
      </w:r>
      <w:r w:rsidR="002E2CCF">
        <w:rPr>
          <w:rFonts w:ascii="Times New Roman" w:hAnsi="Times New Roman"/>
          <w:szCs w:val="24"/>
          <w:lang w:val="en-US"/>
        </w:rPr>
        <w:tab/>
      </w:r>
      <w:r w:rsidR="002E2CCF" w:rsidRPr="002E2CCF">
        <w:rPr>
          <w:rFonts w:ascii="Times New Roman" w:hAnsi="Times New Roman"/>
          <w:szCs w:val="24"/>
          <w:lang w:val="en-US"/>
        </w:rPr>
        <w:t>https://www.assetstore.unity3d.com/en/#!/content/41890</w:t>
      </w:r>
      <w:r w:rsidR="002E2CCF">
        <w:rPr>
          <w:rFonts w:ascii="Times New Roman" w:hAnsi="Times New Roman"/>
          <w:szCs w:val="24"/>
          <w:lang w:val="en-US"/>
        </w:rPr>
        <w:tab/>
        <w:t>2011 IEEE</w:t>
      </w:r>
      <w:r w:rsidR="002E2CCF">
        <w:rPr>
          <w:rFonts w:ascii="Times New Roman" w:hAnsi="Times New Roman"/>
          <w:szCs w:val="24"/>
          <w:lang w:val="en-US"/>
        </w:rPr>
        <w:tab/>
      </w:r>
      <w:r w:rsidR="00D522FC" w:rsidRPr="007710C8">
        <w:rPr>
          <w:rFonts w:ascii="Times New Roman" w:hAnsi="Times New Roman"/>
          <w:szCs w:val="24"/>
          <w:lang w:val="en-US"/>
        </w:rPr>
        <w:t>Symposium on, Providence, Rl, 2011, 81-88.</w:t>
      </w:r>
    </w:p>
    <w:p w14:paraId="219D8ADB" w14:textId="66FD8042" w:rsidR="00894389" w:rsidRPr="00894389" w:rsidRDefault="00894389" w:rsidP="007710C8">
      <w:pPr>
        <w:spacing w:line="360" w:lineRule="auto"/>
        <w:ind w:firstLine="0"/>
        <w:rPr>
          <w:rFonts w:ascii="Times New Roman" w:hAnsi="Times New Roman"/>
          <w:color w:val="auto"/>
          <w:szCs w:val="24"/>
          <w:lang w:val="en-US"/>
        </w:rPr>
      </w:pPr>
      <w:r w:rsidRPr="00894389">
        <w:rPr>
          <w:rFonts w:ascii="Times New Roman" w:hAnsi="Times New Roman"/>
          <w:szCs w:val="24"/>
          <w:lang w:val="en-US"/>
        </w:rPr>
        <w:t>[</w:t>
      </w:r>
      <w:r w:rsidRPr="00894389">
        <w:rPr>
          <w:rFonts w:ascii="Times New Roman" w:hAnsi="Times New Roman"/>
          <w:color w:val="auto"/>
          <w:szCs w:val="24"/>
          <w:lang w:val="en-US"/>
        </w:rPr>
        <w:t xml:space="preserve">Wu, 2017] Hao Wu, Big Data Management the Mass Weather Logs. </w:t>
      </w:r>
      <w:r w:rsidR="002E2CCF">
        <w:rPr>
          <w:rFonts w:ascii="Times New Roman" w:hAnsi="Times New Roman"/>
          <w:color w:val="auto"/>
          <w:spacing w:val="4"/>
          <w:szCs w:val="24"/>
          <w:shd w:val="clear" w:color="auto" w:fill="FFFFFF"/>
          <w:lang w:val="en-US"/>
        </w:rPr>
        <w:t>Smart Computing and</w:t>
      </w:r>
      <w:r w:rsidR="002E2CCF">
        <w:rPr>
          <w:rFonts w:ascii="Times New Roman" w:hAnsi="Times New Roman"/>
          <w:color w:val="auto"/>
          <w:spacing w:val="4"/>
          <w:szCs w:val="24"/>
          <w:shd w:val="clear" w:color="auto" w:fill="FFFFFF"/>
          <w:lang w:val="en-US"/>
        </w:rPr>
        <w:tab/>
      </w:r>
      <w:r w:rsidRPr="00894389">
        <w:rPr>
          <w:rFonts w:ascii="Times New Roman" w:hAnsi="Times New Roman"/>
          <w:color w:val="auto"/>
          <w:spacing w:val="4"/>
          <w:szCs w:val="24"/>
          <w:shd w:val="clear" w:color="auto" w:fill="FFFFFF"/>
          <w:lang w:val="en-US"/>
        </w:rPr>
        <w:t xml:space="preserve">Communication. SmartCom 2016. </w:t>
      </w:r>
      <w:r w:rsidRPr="004C2D71">
        <w:rPr>
          <w:rFonts w:ascii="Times New Roman" w:hAnsi="Times New Roman"/>
          <w:i/>
          <w:color w:val="auto"/>
          <w:spacing w:val="4"/>
          <w:szCs w:val="24"/>
          <w:shd w:val="clear" w:color="auto" w:fill="FFFFFF"/>
          <w:lang w:val="en-US"/>
        </w:rPr>
        <w:t xml:space="preserve">Lecture Notes </w:t>
      </w:r>
      <w:r w:rsidR="002E2CCF" w:rsidRPr="004C2D71">
        <w:rPr>
          <w:rFonts w:ascii="Times New Roman" w:hAnsi="Times New Roman"/>
          <w:i/>
          <w:color w:val="auto"/>
          <w:spacing w:val="4"/>
          <w:szCs w:val="24"/>
          <w:shd w:val="clear" w:color="auto" w:fill="FFFFFF"/>
          <w:lang w:val="en-US"/>
        </w:rPr>
        <w:t>in Computer Science</w:t>
      </w:r>
      <w:r w:rsidR="002E2CCF">
        <w:rPr>
          <w:rFonts w:ascii="Times New Roman" w:hAnsi="Times New Roman"/>
          <w:color w:val="auto"/>
          <w:spacing w:val="4"/>
          <w:szCs w:val="24"/>
          <w:shd w:val="clear" w:color="auto" w:fill="FFFFFF"/>
          <w:lang w:val="en-US"/>
        </w:rPr>
        <w:t>, vol 10135.</w:t>
      </w:r>
      <w:r w:rsidR="002E2CCF">
        <w:rPr>
          <w:rFonts w:ascii="Times New Roman" w:hAnsi="Times New Roman"/>
          <w:color w:val="auto"/>
          <w:spacing w:val="4"/>
          <w:szCs w:val="24"/>
          <w:shd w:val="clear" w:color="auto" w:fill="FFFFFF"/>
          <w:lang w:val="en-US"/>
        </w:rPr>
        <w:tab/>
      </w:r>
      <w:r w:rsidRPr="0054399E">
        <w:rPr>
          <w:rFonts w:ascii="Times New Roman" w:hAnsi="Times New Roman"/>
          <w:color w:val="auto"/>
          <w:spacing w:val="4"/>
          <w:szCs w:val="24"/>
          <w:shd w:val="clear" w:color="auto" w:fill="FFFFFF"/>
          <w:lang w:val="en-US"/>
        </w:rPr>
        <w:t>2017</w:t>
      </w:r>
    </w:p>
    <w:p w14:paraId="00A72759" w14:textId="5867DCB0" w:rsidR="00D522FC" w:rsidRPr="00DF7A43" w:rsidRDefault="00D522FC" w:rsidP="007710C8">
      <w:pPr>
        <w:spacing w:line="360" w:lineRule="auto"/>
        <w:ind w:firstLine="0"/>
        <w:rPr>
          <w:rFonts w:ascii="Times New Roman" w:hAnsi="Times New Roman"/>
          <w:szCs w:val="24"/>
        </w:rPr>
      </w:pPr>
      <w:r w:rsidRPr="007710C8">
        <w:rPr>
          <w:rFonts w:ascii="Times New Roman" w:hAnsi="Times New Roman"/>
          <w:szCs w:val="24"/>
          <w:lang w:val="en-US"/>
        </w:rPr>
        <w:t>[Yahoo, 2016] Yahoo Confirms at Least 50</w:t>
      </w:r>
      <w:r w:rsidR="002E2CCF">
        <w:rPr>
          <w:rFonts w:ascii="Times New Roman" w:hAnsi="Times New Roman"/>
          <w:szCs w:val="24"/>
          <w:lang w:val="en-US"/>
        </w:rPr>
        <w:t>0 Million Accounts Were Hacked.</w:t>
      </w:r>
      <w:r w:rsidR="002E2CCF">
        <w:rPr>
          <w:rFonts w:ascii="Times New Roman" w:hAnsi="Times New Roman"/>
          <w:szCs w:val="24"/>
          <w:lang w:val="en-US"/>
        </w:rPr>
        <w:tab/>
      </w:r>
      <w:r w:rsidRPr="004238B8">
        <w:rPr>
          <w:rFonts w:ascii="Times New Roman" w:hAnsi="Times New Roman"/>
          <w:szCs w:val="24"/>
        </w:rPr>
        <w:t>Fortune.com/2016/09/22/</w:t>
      </w:r>
      <w:r w:rsidRPr="00DF7A43">
        <w:rPr>
          <w:rFonts w:ascii="Times New Roman" w:hAnsi="Times New Roman"/>
          <w:szCs w:val="24"/>
        </w:rPr>
        <w:t>yahoo-hack</w:t>
      </w:r>
    </w:p>
    <w:p w14:paraId="54A56C64" w14:textId="77777777" w:rsidR="00641DAF" w:rsidRPr="00DF7A43" w:rsidRDefault="00641DAF" w:rsidP="007710C8">
      <w:pPr>
        <w:spacing w:line="360" w:lineRule="auto"/>
        <w:ind w:firstLine="0"/>
        <w:rPr>
          <w:rFonts w:ascii="Times New Roman" w:hAnsi="Times New Roman"/>
        </w:rPr>
      </w:pPr>
    </w:p>
    <w:p w14:paraId="474C90D3" w14:textId="77777777" w:rsidR="00D522FC" w:rsidRPr="00DF7A43" w:rsidRDefault="00D522FC" w:rsidP="007710C8">
      <w:pPr>
        <w:suppressAutoHyphens w:val="0"/>
        <w:spacing w:line="360" w:lineRule="auto"/>
        <w:ind w:firstLine="0"/>
        <w:rPr>
          <w:rFonts w:ascii="Times New Roman" w:hAnsi="Times New Roman"/>
          <w:sz w:val="22"/>
          <w:szCs w:val="22"/>
        </w:rPr>
      </w:pPr>
    </w:p>
    <w:p w14:paraId="29A9B5C2" w14:textId="77777777" w:rsidR="00D522FC" w:rsidRPr="00DF7A43" w:rsidRDefault="00D522FC" w:rsidP="007710C8">
      <w:pPr>
        <w:suppressAutoHyphens w:val="0"/>
        <w:spacing w:line="360" w:lineRule="auto"/>
        <w:ind w:left="360" w:firstLine="0"/>
        <w:rPr>
          <w:rFonts w:ascii="Times New Roman" w:hAnsi="Times New Roman"/>
          <w:sz w:val="22"/>
          <w:szCs w:val="22"/>
        </w:rPr>
      </w:pPr>
    </w:p>
    <w:p w14:paraId="3F5E9FD6" w14:textId="77777777" w:rsidR="00356440" w:rsidRPr="00DF7A43" w:rsidRDefault="00356440" w:rsidP="007710C8">
      <w:pPr>
        <w:spacing w:line="360" w:lineRule="auto"/>
        <w:rPr>
          <w:rFonts w:ascii="Times New Roman" w:eastAsia="SimSun" w:hAnsi="Times New Roman"/>
        </w:rPr>
      </w:pPr>
    </w:p>
    <w:p w14:paraId="189D1A80"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5E0E6668"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697B8FAD"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4443CF44" w14:textId="77777777" w:rsidR="00D91104" w:rsidRPr="00DF7A43" w:rsidRDefault="00D91104">
      <w:pPr>
        <w:suppressAutoHyphens w:val="0"/>
        <w:spacing w:line="240" w:lineRule="auto"/>
        <w:ind w:firstLine="0"/>
        <w:jc w:val="left"/>
        <w:rPr>
          <w:rFonts w:ascii="Arial" w:hAnsi="Arial" w:cs="Arial"/>
          <w:sz w:val="20"/>
          <w:lang w:eastAsia="fi-FI"/>
        </w:rPr>
      </w:pPr>
    </w:p>
    <w:p w14:paraId="7873415C" w14:textId="77777777" w:rsidR="00D91104" w:rsidRPr="00DF7A43" w:rsidRDefault="00D91104">
      <w:pPr>
        <w:suppressAutoHyphens w:val="0"/>
        <w:spacing w:line="240" w:lineRule="auto"/>
        <w:jc w:val="left"/>
        <w:rPr>
          <w:rFonts w:ascii="Times New Roman" w:hAnsi="Times New Roman"/>
          <w:sz w:val="22"/>
          <w:szCs w:val="22"/>
          <w:lang w:eastAsia="fi-FI"/>
        </w:rPr>
      </w:pPr>
    </w:p>
    <w:p w14:paraId="789F6892" w14:textId="77777777" w:rsidR="00D91104" w:rsidRPr="00DF7A43" w:rsidRDefault="00D91104">
      <w:pPr>
        <w:suppressAutoHyphens w:val="0"/>
        <w:spacing w:line="240" w:lineRule="auto"/>
        <w:jc w:val="left"/>
        <w:rPr>
          <w:rFonts w:ascii="Times New Roman" w:hAnsi="Times New Roman"/>
          <w:sz w:val="22"/>
          <w:szCs w:val="22"/>
          <w:lang w:eastAsia="fi-FI"/>
        </w:rPr>
      </w:pPr>
    </w:p>
    <w:p w14:paraId="167B9683" w14:textId="77777777" w:rsidR="00D91104" w:rsidRPr="00DF7A43" w:rsidRDefault="00D91104">
      <w:pPr>
        <w:suppressAutoHyphens w:val="0"/>
        <w:spacing w:line="240" w:lineRule="auto"/>
        <w:jc w:val="left"/>
        <w:rPr>
          <w:rFonts w:ascii="Times New Roman" w:hAnsi="Times New Roman"/>
          <w:sz w:val="22"/>
          <w:szCs w:val="22"/>
          <w:lang w:eastAsia="fi-FI"/>
        </w:rPr>
      </w:pPr>
    </w:p>
    <w:p w14:paraId="7CFDB81B" w14:textId="77777777" w:rsidR="005B6A34" w:rsidRDefault="005B6A34" w:rsidP="0049044D">
      <w:pPr>
        <w:ind w:firstLine="0"/>
      </w:pPr>
    </w:p>
    <w:p w14:paraId="1DCC8907" w14:textId="77777777" w:rsidR="00DB5790" w:rsidRDefault="00DB5790" w:rsidP="0049044D">
      <w:pPr>
        <w:ind w:firstLine="0"/>
      </w:pPr>
    </w:p>
    <w:p w14:paraId="4A5E836D" w14:textId="77777777" w:rsidR="00DB5790" w:rsidRDefault="00DB5790" w:rsidP="0049044D">
      <w:pPr>
        <w:ind w:firstLine="0"/>
      </w:pPr>
    </w:p>
    <w:p w14:paraId="6D5E1B0B" w14:textId="77777777" w:rsidR="00DB5790" w:rsidRDefault="00DB5790" w:rsidP="0049044D">
      <w:pPr>
        <w:ind w:firstLine="0"/>
      </w:pPr>
    </w:p>
    <w:p w14:paraId="3AA45DE3" w14:textId="77777777" w:rsidR="00DB5790" w:rsidRDefault="00DB5790" w:rsidP="0049044D">
      <w:pPr>
        <w:ind w:firstLine="0"/>
      </w:pPr>
    </w:p>
    <w:p w14:paraId="0DAE56B9" w14:textId="77777777" w:rsidR="00DB5790" w:rsidRDefault="00DB5790" w:rsidP="0049044D">
      <w:pPr>
        <w:ind w:firstLine="0"/>
      </w:pPr>
    </w:p>
    <w:p w14:paraId="351BB697" w14:textId="77777777" w:rsidR="00DB5790" w:rsidRDefault="00DB5790" w:rsidP="0049044D">
      <w:pPr>
        <w:ind w:firstLine="0"/>
      </w:pPr>
    </w:p>
    <w:p w14:paraId="132F0B78" w14:textId="77777777" w:rsidR="00DB5790" w:rsidRDefault="00DB5790" w:rsidP="0049044D">
      <w:pPr>
        <w:ind w:firstLine="0"/>
      </w:pPr>
    </w:p>
    <w:p w14:paraId="471843D5" w14:textId="77777777" w:rsidR="00DB5790" w:rsidRDefault="00DB5790" w:rsidP="0049044D">
      <w:pPr>
        <w:ind w:firstLine="0"/>
      </w:pPr>
    </w:p>
    <w:p w14:paraId="60038934" w14:textId="77777777" w:rsidR="00DB5790" w:rsidRDefault="00DB5790" w:rsidP="0049044D">
      <w:pPr>
        <w:ind w:firstLine="0"/>
      </w:pPr>
    </w:p>
    <w:p w14:paraId="25676D8B" w14:textId="77777777" w:rsidR="00DB5790" w:rsidRDefault="00DB5790" w:rsidP="0049044D">
      <w:pPr>
        <w:ind w:firstLine="0"/>
      </w:pPr>
    </w:p>
    <w:p w14:paraId="7636795F" w14:textId="77777777" w:rsidR="00DB5790" w:rsidRDefault="00DB5790" w:rsidP="0049044D">
      <w:pPr>
        <w:ind w:firstLine="0"/>
      </w:pPr>
    </w:p>
    <w:p w14:paraId="1A14E5A8" w14:textId="77777777" w:rsidR="00DB5790" w:rsidRDefault="00DB5790" w:rsidP="0049044D">
      <w:pPr>
        <w:ind w:firstLine="0"/>
      </w:pPr>
    </w:p>
    <w:p w14:paraId="04D8249B" w14:textId="77777777" w:rsidR="00DB5790" w:rsidRDefault="00DB5790" w:rsidP="0049044D">
      <w:pPr>
        <w:ind w:firstLine="0"/>
      </w:pPr>
    </w:p>
    <w:p w14:paraId="4C8E749D" w14:textId="77777777" w:rsidR="002706BF" w:rsidRDefault="002706BF" w:rsidP="0049044D">
      <w:pPr>
        <w:ind w:firstLine="0"/>
      </w:pPr>
    </w:p>
    <w:p w14:paraId="101C779D" w14:textId="77777777" w:rsidR="002706BF" w:rsidRDefault="002706BF" w:rsidP="0049044D">
      <w:pPr>
        <w:ind w:firstLine="0"/>
      </w:pPr>
    </w:p>
    <w:p w14:paraId="64A3A474" w14:textId="77777777" w:rsidR="00DB5790" w:rsidRDefault="00DB5790" w:rsidP="0049044D">
      <w:pPr>
        <w:ind w:firstLine="0"/>
      </w:pPr>
    </w:p>
    <w:p w14:paraId="2C8CF027" w14:textId="35E5C3E3" w:rsidR="005B6A34" w:rsidRPr="00DB5790" w:rsidRDefault="005B6A34" w:rsidP="00DB5790">
      <w:pPr>
        <w:pStyle w:val="Otsikko11"/>
        <w:ind w:firstLine="0"/>
        <w:rPr>
          <w:rFonts w:ascii="Times New Roman" w:hAnsi="Times New Roman"/>
          <w:color w:val="auto"/>
        </w:rPr>
      </w:pPr>
      <w:bookmarkStart w:id="357" w:name="_Toc510974515"/>
      <w:r w:rsidRPr="00DB5790">
        <w:rPr>
          <w:rFonts w:ascii="Times New Roman" w:hAnsi="Times New Roman"/>
          <w:color w:val="auto"/>
        </w:rPr>
        <w:lastRenderedPageBreak/>
        <w:t>LIITTEET</w:t>
      </w:r>
      <w:bookmarkEnd w:id="357"/>
    </w:p>
    <w:p w14:paraId="73B98F51" w14:textId="77777777" w:rsidR="005B6A34" w:rsidRPr="00DF7A43" w:rsidRDefault="005B6A34">
      <w:pPr>
        <w:rPr>
          <w:rFonts w:ascii="Times New Roman" w:hAnsi="Times New Roman"/>
          <w:b/>
          <w:sz w:val="28"/>
          <w:szCs w:val="28"/>
        </w:rPr>
      </w:pPr>
    </w:p>
    <w:p w14:paraId="70AB11A2" w14:textId="77777777" w:rsidR="005B6A34" w:rsidRDefault="005B6A34" w:rsidP="008B3396">
      <w:pPr>
        <w:pStyle w:val="otsikko22"/>
        <w:ind w:firstLine="560"/>
        <w:rPr>
          <w:rStyle w:val="Korostus"/>
          <w:i w:val="0"/>
        </w:rPr>
      </w:pPr>
      <w:bookmarkStart w:id="358" w:name="_Toc510974516"/>
      <w:r w:rsidRPr="008C7D31">
        <w:rPr>
          <w:rStyle w:val="Korostus"/>
          <w:i w:val="0"/>
        </w:rPr>
        <w:t>Taustatietolomake</w:t>
      </w:r>
      <w:bookmarkEnd w:id="358"/>
    </w:p>
    <w:p w14:paraId="6DD060C8" w14:textId="77777777" w:rsidR="005B6A34" w:rsidRDefault="005B6A34" w:rsidP="005B6A34"/>
    <w:p w14:paraId="6E1DD1AA" w14:textId="77777777" w:rsidR="005B6A34" w:rsidRDefault="005B6A34" w:rsidP="005B6A34">
      <w:pPr>
        <w:ind w:left="560" w:firstLine="0"/>
      </w:pPr>
      <w:r>
        <w:t>Käyttäjätestin aineistoa käytetään vain tämän tutkimuksen käyttötarkoituksia varten. Käyttäjätesti on mahdollista keskeyttää missä vaiheessa tahansa.</w:t>
      </w:r>
    </w:p>
    <w:p w14:paraId="21E7BF0B" w14:textId="77777777" w:rsidR="00D36457" w:rsidRPr="008C7D31" w:rsidRDefault="00D36457" w:rsidP="005B6A34">
      <w:pPr>
        <w:ind w:left="560" w:firstLine="0"/>
      </w:pPr>
    </w:p>
    <w:p w14:paraId="09014E16" w14:textId="77777777" w:rsidR="005B6A34" w:rsidRDefault="005B6A34" w:rsidP="005B6A34"/>
    <w:p w14:paraId="121D680E" w14:textId="77777777" w:rsidR="005B6A34" w:rsidRDefault="005B6A34" w:rsidP="005B6A34">
      <w:pPr>
        <w:rPr>
          <w:szCs w:val="24"/>
        </w:rPr>
      </w:pPr>
      <w:r w:rsidRPr="008C7D31">
        <w:rPr>
          <w:b/>
          <w:szCs w:val="24"/>
        </w:rPr>
        <w:t>Ikä</w:t>
      </w:r>
      <w:r>
        <w:rPr>
          <w:szCs w:val="24"/>
        </w:rPr>
        <w:t xml:space="preserve">: </w:t>
      </w:r>
      <w:r w:rsidRPr="008C7D31">
        <w:rPr>
          <w:szCs w:val="24"/>
        </w:rPr>
        <w:t>_________</w:t>
      </w:r>
    </w:p>
    <w:p w14:paraId="0D2D8E32" w14:textId="77777777" w:rsidR="005B6A34" w:rsidRDefault="005B6A34" w:rsidP="005B6A34">
      <w:pPr>
        <w:rPr>
          <w:szCs w:val="24"/>
        </w:rPr>
      </w:pPr>
    </w:p>
    <w:p w14:paraId="06A09F5E" w14:textId="77777777" w:rsidR="00D36457" w:rsidRPr="008C7D31" w:rsidRDefault="00D36457" w:rsidP="005B6A34">
      <w:pPr>
        <w:rPr>
          <w:szCs w:val="24"/>
        </w:rPr>
      </w:pPr>
    </w:p>
    <w:p w14:paraId="27B4D4FB" w14:textId="77777777" w:rsidR="005B6A34" w:rsidRPr="008C7D31" w:rsidRDefault="005B6A34" w:rsidP="005B6A34">
      <w:pPr>
        <w:rPr>
          <w:b/>
          <w:szCs w:val="24"/>
        </w:rPr>
      </w:pPr>
      <w:r w:rsidRPr="008C7D31">
        <w:rPr>
          <w:b/>
          <w:szCs w:val="24"/>
        </w:rPr>
        <w:t>Sukupuoli:</w:t>
      </w:r>
      <w:r w:rsidRPr="008C7D31">
        <w:rPr>
          <w:b/>
          <w:szCs w:val="24"/>
        </w:rPr>
        <w:tab/>
      </w:r>
      <w:r w:rsidRPr="008C7D31">
        <w:rPr>
          <w:b/>
          <w:szCs w:val="24"/>
        </w:rPr>
        <w:tab/>
      </w:r>
    </w:p>
    <w:p w14:paraId="5F5B593A" w14:textId="77777777" w:rsidR="005B6A34" w:rsidRDefault="005B6A34" w:rsidP="005B6A34">
      <w:pPr>
        <w:rPr>
          <w:szCs w:val="24"/>
        </w:rPr>
      </w:pPr>
      <w:r w:rsidRPr="008C7D31">
        <w:rPr>
          <w:szCs w:val="24"/>
        </w:rPr>
        <w:sym w:font="Wingdings 2" w:char="F0A3"/>
      </w:r>
      <w:r w:rsidRPr="008C7D31">
        <w:rPr>
          <w:szCs w:val="24"/>
        </w:rPr>
        <w:t xml:space="preserve"> Mies</w:t>
      </w:r>
      <w:r w:rsidRPr="008C7D31">
        <w:rPr>
          <w:szCs w:val="24"/>
        </w:rPr>
        <w:tab/>
      </w:r>
      <w:r w:rsidRPr="008C7D31">
        <w:rPr>
          <w:szCs w:val="24"/>
        </w:rPr>
        <w:sym w:font="Wingdings 2" w:char="F0A3"/>
      </w:r>
      <w:r w:rsidRPr="008C7D31">
        <w:rPr>
          <w:szCs w:val="24"/>
        </w:rPr>
        <w:t xml:space="preserve"> Nainen</w:t>
      </w:r>
    </w:p>
    <w:p w14:paraId="4E7B012D" w14:textId="77777777" w:rsidR="005B6A34" w:rsidRDefault="005B6A34" w:rsidP="005B6A34">
      <w:pPr>
        <w:spacing w:line="259" w:lineRule="auto"/>
        <w:rPr>
          <w:szCs w:val="24"/>
        </w:rPr>
      </w:pPr>
    </w:p>
    <w:p w14:paraId="21E5C418" w14:textId="77777777" w:rsidR="00D36457" w:rsidRPr="008C7D31" w:rsidRDefault="00D36457" w:rsidP="005B6A34">
      <w:pPr>
        <w:spacing w:line="259" w:lineRule="auto"/>
        <w:rPr>
          <w:szCs w:val="24"/>
        </w:rPr>
      </w:pPr>
    </w:p>
    <w:p w14:paraId="5FE905E5" w14:textId="77777777" w:rsidR="005B6A34" w:rsidRPr="008C7D31" w:rsidRDefault="005B6A34" w:rsidP="005B6A34">
      <w:pPr>
        <w:spacing w:line="360" w:lineRule="auto"/>
        <w:rPr>
          <w:b/>
          <w:szCs w:val="24"/>
        </w:rPr>
      </w:pPr>
      <w:r w:rsidRPr="008C7D31">
        <w:rPr>
          <w:b/>
          <w:szCs w:val="24"/>
        </w:rPr>
        <w:t>Oletko käyttänyt virtuaalitodellisuus-laseja aikaisemmin:</w:t>
      </w:r>
      <w:r w:rsidRPr="008C7D31">
        <w:rPr>
          <w:b/>
          <w:szCs w:val="24"/>
        </w:rPr>
        <w:tab/>
      </w:r>
    </w:p>
    <w:p w14:paraId="09940746" w14:textId="77777777" w:rsidR="005B6A34" w:rsidRDefault="005B6A34" w:rsidP="005B6A34">
      <w:pPr>
        <w:spacing w:line="360" w:lineRule="auto"/>
        <w:rPr>
          <w:szCs w:val="24"/>
        </w:rPr>
      </w:pPr>
      <w:r w:rsidRPr="008C7D31">
        <w:rPr>
          <w:szCs w:val="24"/>
        </w:rPr>
        <w:sym w:font="Wingdings 2" w:char="F0A3"/>
      </w:r>
      <w:r w:rsidRPr="008C7D31">
        <w:rPr>
          <w:szCs w:val="24"/>
        </w:rPr>
        <w:t xml:space="preserve"> Kyllä</w:t>
      </w:r>
      <w:r w:rsidRPr="008C7D31">
        <w:rPr>
          <w:szCs w:val="24"/>
        </w:rPr>
        <w:tab/>
      </w:r>
      <w:r w:rsidRPr="008C7D31">
        <w:rPr>
          <w:szCs w:val="24"/>
        </w:rPr>
        <w:sym w:font="Wingdings 2" w:char="F0A3"/>
      </w:r>
      <w:r w:rsidRPr="008C7D31">
        <w:rPr>
          <w:szCs w:val="24"/>
        </w:rPr>
        <w:t xml:space="preserve"> En</w:t>
      </w:r>
    </w:p>
    <w:p w14:paraId="0EE7BD2F" w14:textId="77777777" w:rsidR="005B6A34" w:rsidRDefault="005B6A34" w:rsidP="005B6A34">
      <w:pPr>
        <w:spacing w:line="360" w:lineRule="auto"/>
        <w:rPr>
          <w:szCs w:val="24"/>
        </w:rPr>
      </w:pPr>
    </w:p>
    <w:p w14:paraId="1EE97561" w14:textId="77777777" w:rsidR="00D36457" w:rsidRDefault="00D36457" w:rsidP="005B6A34">
      <w:pPr>
        <w:spacing w:line="360" w:lineRule="auto"/>
        <w:rPr>
          <w:szCs w:val="24"/>
        </w:rPr>
      </w:pPr>
    </w:p>
    <w:p w14:paraId="6B5162C1" w14:textId="77777777" w:rsidR="005B6A34" w:rsidRDefault="005B6A34" w:rsidP="005B6A34">
      <w:pPr>
        <w:spacing w:line="360" w:lineRule="auto"/>
        <w:rPr>
          <w:szCs w:val="24"/>
        </w:rPr>
      </w:pPr>
      <w:r>
        <w:rPr>
          <w:szCs w:val="24"/>
        </w:rPr>
        <w:t xml:space="preserve">Jos </w:t>
      </w:r>
      <w:r w:rsidRPr="008C7D31">
        <w:rPr>
          <w:b/>
          <w:szCs w:val="24"/>
        </w:rPr>
        <w:t>kyllä</w:t>
      </w:r>
      <w:r>
        <w:rPr>
          <w:szCs w:val="24"/>
        </w:rPr>
        <w:t>, voitko lyhyesti kertoa aikaisemmista kokemuksistasi:</w:t>
      </w:r>
    </w:p>
    <w:p w14:paraId="2C46662C" w14:textId="77777777" w:rsidR="005B6A34" w:rsidRPr="008C7D31" w:rsidRDefault="005B6A34" w:rsidP="005B6A34">
      <w:pPr>
        <w:spacing w:line="259" w:lineRule="auto"/>
        <w:rPr>
          <w:szCs w:val="24"/>
        </w:rPr>
      </w:pPr>
      <w:r>
        <w:rPr>
          <w:szCs w:val="24"/>
        </w:rPr>
        <w:t>___________________________________________________________________________</w:t>
      </w:r>
    </w:p>
    <w:p w14:paraId="23CA7ABB" w14:textId="77777777" w:rsidR="005B6A34" w:rsidRPr="008C7D31" w:rsidRDefault="005B6A34" w:rsidP="005B6A34">
      <w:pPr>
        <w:spacing w:line="259" w:lineRule="auto"/>
        <w:rPr>
          <w:szCs w:val="24"/>
        </w:rPr>
      </w:pPr>
      <w:r>
        <w:rPr>
          <w:szCs w:val="24"/>
        </w:rPr>
        <w:t>___________________________________________________________________________</w:t>
      </w:r>
    </w:p>
    <w:p w14:paraId="29D31C1F" w14:textId="77777777" w:rsidR="005B6A34" w:rsidRPr="008C7D31" w:rsidRDefault="005B6A34" w:rsidP="005B6A34">
      <w:pPr>
        <w:spacing w:line="259" w:lineRule="auto"/>
        <w:rPr>
          <w:szCs w:val="24"/>
        </w:rPr>
      </w:pPr>
      <w:r>
        <w:rPr>
          <w:szCs w:val="24"/>
        </w:rPr>
        <w:t>___________________________________________________________________________</w:t>
      </w:r>
    </w:p>
    <w:p w14:paraId="22EA8FFB" w14:textId="77777777" w:rsidR="005B6A34" w:rsidRDefault="005B6A34" w:rsidP="005B6A34">
      <w:pPr>
        <w:rPr>
          <w:szCs w:val="24"/>
        </w:rPr>
      </w:pPr>
      <w:r>
        <w:rPr>
          <w:szCs w:val="24"/>
        </w:rPr>
        <w:t>___________________________________________________________________________</w:t>
      </w:r>
    </w:p>
    <w:p w14:paraId="1BA244F0" w14:textId="77777777" w:rsidR="005B6A34" w:rsidRPr="008C7D31" w:rsidRDefault="005B6A34" w:rsidP="005B6A34">
      <w:pPr>
        <w:spacing w:line="259" w:lineRule="auto"/>
        <w:rPr>
          <w:szCs w:val="24"/>
        </w:rPr>
      </w:pPr>
      <w:r>
        <w:rPr>
          <w:szCs w:val="24"/>
        </w:rPr>
        <w:t>___________________________________________________________________________</w:t>
      </w:r>
    </w:p>
    <w:p w14:paraId="3B3B59DE" w14:textId="77777777" w:rsidR="005B6A34" w:rsidRPr="008C7D31" w:rsidRDefault="005B6A34" w:rsidP="005B6A34">
      <w:pPr>
        <w:spacing w:after="160" w:line="259" w:lineRule="auto"/>
        <w:rPr>
          <w:szCs w:val="24"/>
        </w:rPr>
      </w:pPr>
    </w:p>
    <w:p w14:paraId="6EF379B4" w14:textId="77777777" w:rsidR="005B6A34" w:rsidRDefault="005B6A34" w:rsidP="005B6A34"/>
    <w:p w14:paraId="0D90E95A" w14:textId="77777777" w:rsidR="005B6A34" w:rsidRPr="008C7D31" w:rsidRDefault="005B6A34" w:rsidP="005B6A34"/>
    <w:p w14:paraId="012E84D8" w14:textId="77777777" w:rsidR="005B6A34" w:rsidRDefault="005B6A34">
      <w:pPr>
        <w:rPr>
          <w:rFonts w:ascii="Times New Roman" w:hAnsi="Times New Roman"/>
          <w:b/>
          <w:szCs w:val="24"/>
          <w:lang w:val="en-US"/>
        </w:rPr>
      </w:pPr>
    </w:p>
    <w:p w14:paraId="6B715AC0" w14:textId="77777777" w:rsidR="00786AD2" w:rsidRDefault="00786AD2">
      <w:pPr>
        <w:rPr>
          <w:rFonts w:ascii="Times New Roman" w:hAnsi="Times New Roman"/>
          <w:b/>
          <w:szCs w:val="24"/>
          <w:lang w:val="en-US"/>
        </w:rPr>
      </w:pPr>
    </w:p>
    <w:p w14:paraId="3DDE473A" w14:textId="77777777" w:rsidR="00786AD2" w:rsidRDefault="00786AD2">
      <w:pPr>
        <w:rPr>
          <w:rFonts w:ascii="Times New Roman" w:hAnsi="Times New Roman"/>
          <w:b/>
          <w:szCs w:val="24"/>
          <w:lang w:val="en-US"/>
        </w:rPr>
      </w:pPr>
    </w:p>
    <w:p w14:paraId="3506FFD2" w14:textId="77777777" w:rsidR="00FE5694" w:rsidRDefault="00FE5694">
      <w:pPr>
        <w:rPr>
          <w:rFonts w:ascii="Times New Roman" w:hAnsi="Times New Roman"/>
          <w:b/>
          <w:szCs w:val="24"/>
          <w:lang w:val="en-US"/>
        </w:rPr>
      </w:pPr>
    </w:p>
    <w:p w14:paraId="6890F6ED" w14:textId="77777777" w:rsidR="00FE5694" w:rsidRDefault="00FE5694">
      <w:pPr>
        <w:rPr>
          <w:rFonts w:ascii="Times New Roman" w:hAnsi="Times New Roman"/>
          <w:b/>
          <w:szCs w:val="24"/>
          <w:lang w:val="en-US"/>
        </w:rPr>
      </w:pPr>
    </w:p>
    <w:p w14:paraId="1C5DC18F" w14:textId="77777777" w:rsidR="00FE5694" w:rsidRDefault="00FE5694">
      <w:pPr>
        <w:rPr>
          <w:rFonts w:ascii="Times New Roman" w:hAnsi="Times New Roman"/>
          <w:b/>
          <w:szCs w:val="24"/>
          <w:lang w:val="en-US"/>
        </w:rPr>
      </w:pPr>
    </w:p>
    <w:p w14:paraId="53D74E29" w14:textId="77777777" w:rsidR="00FE5694" w:rsidRDefault="00FE5694">
      <w:pPr>
        <w:rPr>
          <w:rFonts w:ascii="Times New Roman" w:hAnsi="Times New Roman"/>
          <w:b/>
          <w:szCs w:val="24"/>
          <w:lang w:val="en-US"/>
        </w:rPr>
      </w:pPr>
    </w:p>
    <w:p w14:paraId="05DE521D" w14:textId="77777777" w:rsidR="00FE5694" w:rsidRDefault="00FE5694">
      <w:pPr>
        <w:rPr>
          <w:rFonts w:ascii="Times New Roman" w:hAnsi="Times New Roman"/>
          <w:b/>
          <w:szCs w:val="24"/>
          <w:lang w:val="en-US"/>
        </w:rPr>
      </w:pPr>
    </w:p>
    <w:p w14:paraId="3D00E67F" w14:textId="77777777" w:rsidR="00FE5694" w:rsidRDefault="00FE5694">
      <w:pPr>
        <w:rPr>
          <w:rFonts w:ascii="Times New Roman" w:hAnsi="Times New Roman"/>
          <w:b/>
          <w:szCs w:val="24"/>
          <w:lang w:val="en-US"/>
        </w:rPr>
      </w:pPr>
    </w:p>
    <w:p w14:paraId="135F4AC0" w14:textId="01C842F1" w:rsidR="00786AD2" w:rsidRDefault="00786AD2" w:rsidP="00333866">
      <w:pPr>
        <w:pStyle w:val="otsikko22"/>
        <w:rPr>
          <w:lang w:val="en-US"/>
        </w:rPr>
      </w:pPr>
      <w:bookmarkStart w:id="359" w:name="_Toc510974517"/>
      <w:r>
        <w:rPr>
          <w:lang w:val="en-US"/>
        </w:rPr>
        <w:lastRenderedPageBreak/>
        <w:t>Käyttäjätutkimuksen tehtävät:</w:t>
      </w:r>
      <w:bookmarkEnd w:id="359"/>
    </w:p>
    <w:p w14:paraId="3E1C06B8" w14:textId="77777777" w:rsidR="00786AD2" w:rsidRDefault="00786AD2" w:rsidP="00786AD2">
      <w:pPr>
        <w:ind w:firstLine="0"/>
        <w:rPr>
          <w:rFonts w:ascii="Times New Roman" w:hAnsi="Times New Roman"/>
          <w:b/>
          <w:szCs w:val="24"/>
          <w:lang w:val="en-US"/>
        </w:rPr>
      </w:pPr>
    </w:p>
    <w:p w14:paraId="7ABCD6F0"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Maapallovisualisointi</w:t>
      </w:r>
    </w:p>
    <w:p w14:paraId="398EA8A8" w14:textId="77777777" w:rsidR="00786AD2" w:rsidRDefault="00786AD2" w:rsidP="00786AD2">
      <w:pPr>
        <w:ind w:firstLine="0"/>
        <w:rPr>
          <w:rFonts w:ascii="Times New Roman" w:hAnsi="Times New Roman"/>
          <w:b/>
          <w:color w:val="auto"/>
          <w:szCs w:val="26"/>
        </w:rPr>
      </w:pPr>
    </w:p>
    <w:p w14:paraId="30E8FBF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w:t>
      </w:r>
    </w:p>
    <w:p w14:paraId="7517F345" w14:textId="77777777" w:rsidR="00786AD2" w:rsidRDefault="00786AD2" w:rsidP="00786AD2">
      <w:pPr>
        <w:ind w:firstLine="0"/>
        <w:rPr>
          <w:rFonts w:ascii="Times New Roman" w:hAnsi="Times New Roman"/>
          <w:b/>
          <w:color w:val="auto"/>
          <w:szCs w:val="26"/>
        </w:rPr>
      </w:pPr>
    </w:p>
    <w:tbl>
      <w:tblPr>
        <w:tblStyle w:val="TaulukkoRuudukko"/>
        <w:tblW w:w="0" w:type="auto"/>
        <w:tblLook w:val="04A0" w:firstRow="1" w:lastRow="0" w:firstColumn="1" w:lastColumn="0" w:noHBand="0" w:noVBand="1"/>
      </w:tblPr>
      <w:tblGrid>
        <w:gridCol w:w="1413"/>
        <w:gridCol w:w="8215"/>
      </w:tblGrid>
      <w:tr w:rsidR="00786AD2" w:rsidRPr="006861EB" w14:paraId="00A40AA5" w14:textId="77777777" w:rsidTr="002C222F">
        <w:tc>
          <w:tcPr>
            <w:tcW w:w="1413" w:type="dxa"/>
          </w:tcPr>
          <w:p w14:paraId="32DCA085"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506CAEF"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Australia.</w:t>
            </w:r>
          </w:p>
        </w:tc>
      </w:tr>
      <w:tr w:rsidR="00786AD2" w:rsidRPr="006861EB" w14:paraId="1257E0F3" w14:textId="77777777" w:rsidTr="002C222F">
        <w:tc>
          <w:tcPr>
            <w:tcW w:w="1413" w:type="dxa"/>
          </w:tcPr>
          <w:p w14:paraId="30390AEC"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764D54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Meksiko.</w:t>
            </w:r>
          </w:p>
        </w:tc>
      </w:tr>
      <w:tr w:rsidR="00786AD2" w:rsidRPr="006861EB" w14:paraId="518637D7" w14:textId="77777777" w:rsidTr="002C222F">
        <w:tc>
          <w:tcPr>
            <w:tcW w:w="1413" w:type="dxa"/>
          </w:tcPr>
          <w:p w14:paraId="505D90AC"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3083F622"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Suomi.</w:t>
            </w:r>
          </w:p>
        </w:tc>
      </w:tr>
      <w:tr w:rsidR="00786AD2" w:rsidRPr="006861EB" w14:paraId="3735BAD5" w14:textId="77777777" w:rsidTr="002C222F">
        <w:tc>
          <w:tcPr>
            <w:tcW w:w="1413" w:type="dxa"/>
          </w:tcPr>
          <w:p w14:paraId="05AE12C8"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02133DC7" w14:textId="7C4D9CC5" w:rsidR="00786AD2" w:rsidRPr="006861EB" w:rsidRDefault="00786AD2" w:rsidP="00180CE7">
            <w:pPr>
              <w:ind w:firstLine="0"/>
              <w:rPr>
                <w:rFonts w:ascii="Times New Roman" w:hAnsi="Times New Roman"/>
              </w:rPr>
            </w:pPr>
            <w:r w:rsidRPr="006861EB">
              <w:rPr>
                <w:rFonts w:ascii="Times New Roman" w:hAnsi="Times New Roman"/>
              </w:rPr>
              <w:t xml:space="preserve">Etsi kartalta </w:t>
            </w:r>
            <w:r w:rsidR="00180CE7">
              <w:rPr>
                <w:rFonts w:ascii="Times New Roman" w:hAnsi="Times New Roman"/>
              </w:rPr>
              <w:t>Euroopasta jokin</w:t>
            </w:r>
            <w:r w:rsidRPr="006861EB">
              <w:rPr>
                <w:rFonts w:ascii="Times New Roman" w:hAnsi="Times New Roman"/>
              </w:rPr>
              <w:t xml:space="preserve"> maa, josta on lähetetty yli 10 Twitter-viestiä.</w:t>
            </w:r>
          </w:p>
        </w:tc>
      </w:tr>
      <w:tr w:rsidR="00786AD2" w:rsidRPr="006861EB" w14:paraId="39937664" w14:textId="77777777" w:rsidTr="002C222F">
        <w:tc>
          <w:tcPr>
            <w:tcW w:w="1413" w:type="dxa"/>
          </w:tcPr>
          <w:p w14:paraId="234D586C"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6945E5F2" w14:textId="00FD1CF6" w:rsidR="00786AD2" w:rsidRPr="006861EB" w:rsidRDefault="00786AD2" w:rsidP="00180CE7">
            <w:pPr>
              <w:ind w:firstLine="0"/>
              <w:rPr>
                <w:rFonts w:ascii="Times New Roman" w:hAnsi="Times New Roman"/>
              </w:rPr>
            </w:pPr>
            <w:r w:rsidRPr="006861EB">
              <w:rPr>
                <w:rFonts w:ascii="Times New Roman" w:hAnsi="Times New Roman"/>
              </w:rPr>
              <w:t xml:space="preserve">Etsi kartalta </w:t>
            </w:r>
            <w:r w:rsidR="00180CE7">
              <w:rPr>
                <w:rFonts w:ascii="Times New Roman" w:hAnsi="Times New Roman"/>
              </w:rPr>
              <w:t>Aasiasta jokin</w:t>
            </w:r>
            <w:r w:rsidRPr="006861EB">
              <w:rPr>
                <w:rFonts w:ascii="Times New Roman" w:hAnsi="Times New Roman"/>
              </w:rPr>
              <w:t xml:space="preserve"> maa, josta ei ole lähetetty yhtäkään Twitter-viestiä.</w:t>
            </w:r>
          </w:p>
        </w:tc>
      </w:tr>
    </w:tbl>
    <w:p w14:paraId="6931AF5F" w14:textId="77777777" w:rsidR="00786AD2" w:rsidRDefault="00786AD2" w:rsidP="00786AD2">
      <w:pPr>
        <w:ind w:firstLine="0"/>
        <w:rPr>
          <w:rFonts w:ascii="Times New Roman" w:hAnsi="Times New Roman"/>
        </w:rPr>
      </w:pPr>
    </w:p>
    <w:p w14:paraId="3221AF92" w14:textId="77777777" w:rsidR="00786AD2" w:rsidRDefault="00786AD2" w:rsidP="00786AD2">
      <w:pPr>
        <w:ind w:firstLine="0"/>
        <w:rPr>
          <w:rFonts w:ascii="Times New Roman" w:hAnsi="Times New Roman"/>
        </w:rPr>
      </w:pPr>
    </w:p>
    <w:p w14:paraId="515948A2"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w:t>
      </w:r>
    </w:p>
    <w:p w14:paraId="69444B76" w14:textId="77777777" w:rsidR="00786AD2" w:rsidRPr="006861EB" w:rsidRDefault="00786AD2" w:rsidP="00786AD2">
      <w:pPr>
        <w:ind w:firstLine="0"/>
        <w:rPr>
          <w:rFonts w:ascii="Times New Roman" w:hAnsi="Times New Roman"/>
        </w:rPr>
      </w:pPr>
    </w:p>
    <w:tbl>
      <w:tblPr>
        <w:tblStyle w:val="TaulukkoRuudukko"/>
        <w:tblW w:w="0" w:type="auto"/>
        <w:tblLook w:val="04A0" w:firstRow="1" w:lastRow="0" w:firstColumn="1" w:lastColumn="0" w:noHBand="0" w:noVBand="1"/>
      </w:tblPr>
      <w:tblGrid>
        <w:gridCol w:w="1413"/>
        <w:gridCol w:w="8215"/>
      </w:tblGrid>
      <w:tr w:rsidR="00786AD2" w:rsidRPr="006861EB" w14:paraId="6D3786B5" w14:textId="77777777" w:rsidTr="002C222F">
        <w:tc>
          <w:tcPr>
            <w:tcW w:w="1413" w:type="dxa"/>
          </w:tcPr>
          <w:p w14:paraId="7C0FDB2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07589AC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Kiina.</w:t>
            </w:r>
          </w:p>
        </w:tc>
      </w:tr>
      <w:tr w:rsidR="00786AD2" w:rsidRPr="006861EB" w14:paraId="0F211765" w14:textId="77777777" w:rsidTr="002C222F">
        <w:tc>
          <w:tcPr>
            <w:tcW w:w="1413" w:type="dxa"/>
          </w:tcPr>
          <w:p w14:paraId="0637BE9A"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397BC57"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Saksa.</w:t>
            </w:r>
          </w:p>
        </w:tc>
      </w:tr>
      <w:tr w:rsidR="00786AD2" w:rsidRPr="006861EB" w14:paraId="5F29A7BD" w14:textId="77777777" w:rsidTr="002C222F">
        <w:tc>
          <w:tcPr>
            <w:tcW w:w="1413" w:type="dxa"/>
          </w:tcPr>
          <w:p w14:paraId="038B439B"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10AD307B"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Yhdysvallat.</w:t>
            </w:r>
          </w:p>
        </w:tc>
      </w:tr>
      <w:tr w:rsidR="00786AD2" w:rsidRPr="006861EB" w14:paraId="5048CABC" w14:textId="77777777" w:rsidTr="002C222F">
        <w:tc>
          <w:tcPr>
            <w:tcW w:w="1413" w:type="dxa"/>
          </w:tcPr>
          <w:p w14:paraId="31A56B71"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3217A605" w14:textId="23658506" w:rsidR="00786AD2" w:rsidRPr="006861EB" w:rsidRDefault="00786AD2" w:rsidP="00677041">
            <w:pPr>
              <w:ind w:firstLine="0"/>
              <w:rPr>
                <w:rFonts w:ascii="Times New Roman" w:hAnsi="Times New Roman"/>
              </w:rPr>
            </w:pPr>
            <w:r w:rsidRPr="006861EB">
              <w:rPr>
                <w:rFonts w:ascii="Times New Roman" w:hAnsi="Times New Roman"/>
              </w:rPr>
              <w:t xml:space="preserve">Etsi </w:t>
            </w:r>
            <w:r w:rsidR="00677041">
              <w:rPr>
                <w:rFonts w:ascii="Times New Roman" w:hAnsi="Times New Roman"/>
              </w:rPr>
              <w:t>Aasiasta</w:t>
            </w:r>
            <w:r w:rsidRPr="006861EB">
              <w:rPr>
                <w:rFonts w:ascii="Times New Roman" w:hAnsi="Times New Roman"/>
              </w:rPr>
              <w:t xml:space="preserve"> jokin maa, josta on lähetetty yli 10 Twitter-viestiä.</w:t>
            </w:r>
          </w:p>
        </w:tc>
      </w:tr>
      <w:tr w:rsidR="00786AD2" w:rsidRPr="006861EB" w14:paraId="32FC139D" w14:textId="77777777" w:rsidTr="002C222F">
        <w:tc>
          <w:tcPr>
            <w:tcW w:w="1413" w:type="dxa"/>
          </w:tcPr>
          <w:p w14:paraId="13965BA0"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0A45CDFD" w14:textId="6EF7A694" w:rsidR="00786AD2" w:rsidRPr="006861EB" w:rsidRDefault="00786AD2" w:rsidP="00677041">
            <w:pPr>
              <w:ind w:firstLine="0"/>
              <w:rPr>
                <w:rFonts w:ascii="Times New Roman" w:hAnsi="Times New Roman"/>
              </w:rPr>
            </w:pPr>
            <w:r w:rsidRPr="006861EB">
              <w:rPr>
                <w:rFonts w:ascii="Times New Roman" w:hAnsi="Times New Roman"/>
              </w:rPr>
              <w:t xml:space="preserve">Etsi </w:t>
            </w:r>
            <w:r w:rsidR="00677041">
              <w:rPr>
                <w:rFonts w:ascii="Times New Roman" w:hAnsi="Times New Roman"/>
              </w:rPr>
              <w:t>Etelä-Amerikasta</w:t>
            </w:r>
            <w:r w:rsidRPr="006861EB">
              <w:rPr>
                <w:rFonts w:ascii="Times New Roman" w:hAnsi="Times New Roman"/>
              </w:rPr>
              <w:t xml:space="preserve"> jokin maa, josta ei ole lähetetty yhtäkään Twitter-viestiä.</w:t>
            </w:r>
          </w:p>
        </w:tc>
      </w:tr>
    </w:tbl>
    <w:p w14:paraId="64286C08" w14:textId="77777777" w:rsidR="00786AD2" w:rsidRPr="006861EB" w:rsidRDefault="00786AD2" w:rsidP="00786AD2">
      <w:pPr>
        <w:ind w:firstLine="0"/>
      </w:pPr>
    </w:p>
    <w:p w14:paraId="7DC549DE"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Pylväsdiagrammi</w:t>
      </w:r>
    </w:p>
    <w:tbl>
      <w:tblPr>
        <w:tblStyle w:val="TaulukkoRuudukko"/>
        <w:tblW w:w="0" w:type="auto"/>
        <w:tblLook w:val="04A0" w:firstRow="1" w:lastRow="0" w:firstColumn="1" w:lastColumn="0" w:noHBand="0" w:noVBand="1"/>
      </w:tblPr>
      <w:tblGrid>
        <w:gridCol w:w="1413"/>
        <w:gridCol w:w="8215"/>
      </w:tblGrid>
      <w:tr w:rsidR="00786AD2" w:rsidRPr="006861EB" w14:paraId="06C5723F" w14:textId="77777777" w:rsidTr="002C222F">
        <w:tc>
          <w:tcPr>
            <w:tcW w:w="1413" w:type="dxa"/>
          </w:tcPr>
          <w:p w14:paraId="14AFB71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3410E246" w14:textId="77777777" w:rsidR="00786AD2" w:rsidRPr="006861EB" w:rsidRDefault="00786AD2" w:rsidP="002C222F">
            <w:pPr>
              <w:ind w:firstLine="0"/>
              <w:rPr>
                <w:rFonts w:ascii="Times New Roman" w:hAnsi="Times New Roman"/>
              </w:rPr>
            </w:pPr>
            <w:r>
              <w:rPr>
                <w:rFonts w:ascii="Times New Roman" w:hAnsi="Times New Roman"/>
              </w:rPr>
              <w:t>Mikä on auton 7. turvaluokitus?</w:t>
            </w:r>
          </w:p>
        </w:tc>
      </w:tr>
      <w:tr w:rsidR="00786AD2" w:rsidRPr="006861EB" w14:paraId="7B456C95" w14:textId="77777777" w:rsidTr="002C222F">
        <w:tc>
          <w:tcPr>
            <w:tcW w:w="1413" w:type="dxa"/>
          </w:tcPr>
          <w:p w14:paraId="5FBC940E"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6088CDA0" w14:textId="77777777" w:rsidR="00786AD2" w:rsidRPr="006861EB" w:rsidRDefault="00786AD2" w:rsidP="002C222F">
            <w:pPr>
              <w:ind w:firstLine="0"/>
              <w:rPr>
                <w:rFonts w:ascii="Times New Roman" w:hAnsi="Times New Roman"/>
              </w:rPr>
            </w:pPr>
            <w:r>
              <w:rPr>
                <w:rFonts w:ascii="Times New Roman" w:hAnsi="Times New Roman"/>
              </w:rPr>
              <w:t>Miten auton 5. ominaisuudet mielestäsi suhteutuvat muiden diagrammissa olevien autojen ominaisuuksiin?</w:t>
            </w:r>
          </w:p>
        </w:tc>
      </w:tr>
      <w:tr w:rsidR="00786AD2" w:rsidRPr="006861EB" w14:paraId="5609E9FE" w14:textId="77777777" w:rsidTr="002C222F">
        <w:tc>
          <w:tcPr>
            <w:tcW w:w="1413" w:type="dxa"/>
          </w:tcPr>
          <w:p w14:paraId="31637AD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506BE3AB" w14:textId="77777777" w:rsidR="00786AD2" w:rsidRPr="006861EB" w:rsidRDefault="00786AD2" w:rsidP="002C222F">
            <w:pPr>
              <w:ind w:firstLine="0"/>
              <w:rPr>
                <w:rFonts w:ascii="Times New Roman" w:hAnsi="Times New Roman"/>
              </w:rPr>
            </w:pPr>
            <w:r>
              <w:rPr>
                <w:rFonts w:ascii="Times New Roman" w:hAnsi="Times New Roman"/>
              </w:rPr>
              <w:t>Miten kuvailist auton 3. ominaisuuksia?</w:t>
            </w:r>
          </w:p>
        </w:tc>
      </w:tr>
    </w:tbl>
    <w:p w14:paraId="55628B11" w14:textId="77777777" w:rsidR="00786AD2" w:rsidRDefault="00786AD2" w:rsidP="00786AD2">
      <w:pPr>
        <w:ind w:firstLine="0"/>
        <w:rPr>
          <w:rFonts w:ascii="Times New Roman" w:hAnsi="Times New Roman"/>
          <w:b/>
          <w:color w:val="auto"/>
          <w:szCs w:val="26"/>
        </w:rPr>
      </w:pPr>
    </w:p>
    <w:p w14:paraId="407DE431"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Graafi</w:t>
      </w:r>
    </w:p>
    <w:tbl>
      <w:tblPr>
        <w:tblStyle w:val="TaulukkoRuudukko"/>
        <w:tblW w:w="0" w:type="auto"/>
        <w:tblLook w:val="04A0" w:firstRow="1" w:lastRow="0" w:firstColumn="1" w:lastColumn="0" w:noHBand="0" w:noVBand="1"/>
      </w:tblPr>
      <w:tblGrid>
        <w:gridCol w:w="1413"/>
        <w:gridCol w:w="8215"/>
      </w:tblGrid>
      <w:tr w:rsidR="00786AD2" w:rsidRPr="006861EB" w14:paraId="41926273" w14:textId="77777777" w:rsidTr="002C222F">
        <w:tc>
          <w:tcPr>
            <w:tcW w:w="1413" w:type="dxa"/>
          </w:tcPr>
          <w:p w14:paraId="38A7FD8C"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1FB6C438" w14:textId="77777777" w:rsidR="00786AD2" w:rsidRPr="006861EB" w:rsidRDefault="00786AD2" w:rsidP="002C222F">
            <w:pPr>
              <w:ind w:firstLine="0"/>
              <w:rPr>
                <w:rFonts w:ascii="Times New Roman" w:hAnsi="Times New Roman"/>
              </w:rPr>
            </w:pPr>
            <w:r>
              <w:rPr>
                <w:rFonts w:ascii="Times New Roman" w:hAnsi="Times New Roman"/>
              </w:rPr>
              <w:t>Mikä tieto graafissa on merkittävin tai suurin?</w:t>
            </w:r>
          </w:p>
        </w:tc>
      </w:tr>
      <w:tr w:rsidR="00786AD2" w:rsidRPr="006861EB" w14:paraId="236163F0" w14:textId="77777777" w:rsidTr="002C222F">
        <w:tc>
          <w:tcPr>
            <w:tcW w:w="1413" w:type="dxa"/>
          </w:tcPr>
          <w:p w14:paraId="27D7A1E8"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66B09BD" w14:textId="77777777" w:rsidR="00786AD2" w:rsidRPr="006861EB" w:rsidRDefault="00786AD2" w:rsidP="002C222F">
            <w:pPr>
              <w:ind w:firstLine="0"/>
              <w:rPr>
                <w:rFonts w:ascii="Times New Roman" w:hAnsi="Times New Roman"/>
              </w:rPr>
            </w:pPr>
            <w:r>
              <w:rPr>
                <w:rFonts w:ascii="Times New Roman" w:hAnsi="Times New Roman"/>
              </w:rPr>
              <w:t>Minkä tiedon painoarvo kasvaa?</w:t>
            </w:r>
          </w:p>
        </w:tc>
      </w:tr>
      <w:tr w:rsidR="00786AD2" w:rsidRPr="006861EB" w14:paraId="5F4BBE66" w14:textId="77777777" w:rsidTr="002C222F">
        <w:tc>
          <w:tcPr>
            <w:tcW w:w="1413" w:type="dxa"/>
          </w:tcPr>
          <w:p w14:paraId="6A43C49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44D94C2A" w14:textId="77777777" w:rsidR="00786AD2" w:rsidRPr="006861EB" w:rsidRDefault="00786AD2" w:rsidP="002C222F">
            <w:pPr>
              <w:ind w:firstLine="0"/>
              <w:rPr>
                <w:rFonts w:ascii="Times New Roman" w:hAnsi="Times New Roman"/>
              </w:rPr>
            </w:pPr>
            <w:r>
              <w:rPr>
                <w:rFonts w:ascii="Times New Roman" w:hAnsi="Times New Roman"/>
              </w:rPr>
              <w:t>Onko graafin tiedon muutoksessa mielestäsi havaittavissa jotakin trendiä tai kaavaa?</w:t>
            </w:r>
          </w:p>
        </w:tc>
      </w:tr>
    </w:tbl>
    <w:p w14:paraId="23E59048" w14:textId="77777777" w:rsidR="00786AD2" w:rsidRDefault="00786AD2" w:rsidP="00786AD2">
      <w:pPr>
        <w:ind w:firstLine="0"/>
        <w:rPr>
          <w:rFonts w:ascii="Times New Roman" w:hAnsi="Times New Roman"/>
          <w:b/>
          <w:color w:val="auto"/>
          <w:szCs w:val="26"/>
        </w:rPr>
      </w:pPr>
    </w:p>
    <w:p w14:paraId="38DCE443" w14:textId="77777777" w:rsidR="00786AD2" w:rsidRDefault="00786AD2" w:rsidP="00786AD2">
      <w:pPr>
        <w:ind w:firstLine="0"/>
        <w:rPr>
          <w:rFonts w:ascii="Times New Roman" w:hAnsi="Times New Roman"/>
          <w:b/>
          <w:color w:val="auto"/>
          <w:szCs w:val="26"/>
        </w:rPr>
      </w:pPr>
    </w:p>
    <w:p w14:paraId="0D2DAA78"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Pylväsdiagrammi</w:t>
      </w:r>
    </w:p>
    <w:tbl>
      <w:tblPr>
        <w:tblStyle w:val="TaulukkoRuudukko"/>
        <w:tblW w:w="0" w:type="auto"/>
        <w:tblLook w:val="04A0" w:firstRow="1" w:lastRow="0" w:firstColumn="1" w:lastColumn="0" w:noHBand="0" w:noVBand="1"/>
      </w:tblPr>
      <w:tblGrid>
        <w:gridCol w:w="1413"/>
        <w:gridCol w:w="8215"/>
      </w:tblGrid>
      <w:tr w:rsidR="00786AD2" w:rsidRPr="006861EB" w14:paraId="6A526F64" w14:textId="77777777" w:rsidTr="002C222F">
        <w:tc>
          <w:tcPr>
            <w:tcW w:w="1413" w:type="dxa"/>
          </w:tcPr>
          <w:p w14:paraId="2BF1860D"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6BB06CFF" w14:textId="77777777" w:rsidR="00786AD2" w:rsidRPr="006861EB" w:rsidRDefault="00786AD2" w:rsidP="002C222F">
            <w:pPr>
              <w:ind w:firstLine="0"/>
              <w:rPr>
                <w:rFonts w:ascii="Times New Roman" w:hAnsi="Times New Roman"/>
              </w:rPr>
            </w:pPr>
            <w:r>
              <w:rPr>
                <w:rFonts w:ascii="Times New Roman" w:hAnsi="Times New Roman"/>
              </w:rPr>
              <w:t>Mikä henkilön henkilön 2 paino on?</w:t>
            </w:r>
          </w:p>
        </w:tc>
      </w:tr>
      <w:tr w:rsidR="00786AD2" w:rsidRPr="006861EB" w14:paraId="6546725C" w14:textId="77777777" w:rsidTr="002C222F">
        <w:tc>
          <w:tcPr>
            <w:tcW w:w="1413" w:type="dxa"/>
          </w:tcPr>
          <w:p w14:paraId="778839CC"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401E4B95" w14:textId="77777777" w:rsidR="00786AD2" w:rsidRPr="006861EB" w:rsidRDefault="00786AD2" w:rsidP="002C222F">
            <w:pPr>
              <w:ind w:firstLine="0"/>
              <w:rPr>
                <w:rFonts w:ascii="Times New Roman" w:hAnsi="Times New Roman"/>
              </w:rPr>
            </w:pPr>
            <w:r>
              <w:rPr>
                <w:rFonts w:ascii="Times New Roman" w:hAnsi="Times New Roman"/>
              </w:rPr>
              <w:t>Miten kuvailisit henkilö 1 terveydentilaa annetun tiedon pohjalta?</w:t>
            </w:r>
          </w:p>
        </w:tc>
      </w:tr>
      <w:tr w:rsidR="00786AD2" w:rsidRPr="006861EB" w14:paraId="338DAB0B" w14:textId="77777777" w:rsidTr="002C222F">
        <w:tc>
          <w:tcPr>
            <w:tcW w:w="1413" w:type="dxa"/>
          </w:tcPr>
          <w:p w14:paraId="5A9E2E7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0168FBB9" w14:textId="77777777" w:rsidR="00786AD2" w:rsidRPr="006861EB" w:rsidRDefault="00786AD2" w:rsidP="002C222F">
            <w:pPr>
              <w:ind w:firstLine="0"/>
              <w:rPr>
                <w:rFonts w:ascii="Times New Roman" w:hAnsi="Times New Roman"/>
              </w:rPr>
            </w:pPr>
            <w:r>
              <w:rPr>
                <w:rFonts w:ascii="Times New Roman" w:hAnsi="Times New Roman"/>
              </w:rPr>
              <w:t>Miten henkilön 2 terveydentila mielestäsi suhteutuu muihin diagrammissa oleviin henkilöihin?</w:t>
            </w:r>
          </w:p>
        </w:tc>
      </w:tr>
    </w:tbl>
    <w:p w14:paraId="5CE79FBC" w14:textId="77777777" w:rsidR="00786AD2" w:rsidRDefault="00786AD2" w:rsidP="00786AD2">
      <w:pPr>
        <w:ind w:firstLine="0"/>
        <w:rPr>
          <w:rFonts w:ascii="Times New Roman" w:hAnsi="Times New Roman"/>
          <w:b/>
          <w:color w:val="auto"/>
          <w:szCs w:val="26"/>
        </w:rPr>
      </w:pPr>
    </w:p>
    <w:p w14:paraId="3CE7D35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Graafi</w:t>
      </w:r>
    </w:p>
    <w:tbl>
      <w:tblPr>
        <w:tblStyle w:val="TaulukkoRuudukko"/>
        <w:tblW w:w="0" w:type="auto"/>
        <w:tblLook w:val="04A0" w:firstRow="1" w:lastRow="0" w:firstColumn="1" w:lastColumn="0" w:noHBand="0" w:noVBand="1"/>
      </w:tblPr>
      <w:tblGrid>
        <w:gridCol w:w="1413"/>
        <w:gridCol w:w="8215"/>
      </w:tblGrid>
      <w:tr w:rsidR="00786AD2" w:rsidRPr="006861EB" w14:paraId="52BE1004" w14:textId="77777777" w:rsidTr="002C222F">
        <w:tc>
          <w:tcPr>
            <w:tcW w:w="1413" w:type="dxa"/>
          </w:tcPr>
          <w:p w14:paraId="24A473B3"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3F7567E" w14:textId="77777777" w:rsidR="00786AD2" w:rsidRPr="006861EB" w:rsidRDefault="00786AD2" w:rsidP="002C222F">
            <w:pPr>
              <w:ind w:firstLine="0"/>
              <w:rPr>
                <w:rFonts w:ascii="Times New Roman" w:hAnsi="Times New Roman"/>
              </w:rPr>
            </w:pPr>
            <w:r>
              <w:rPr>
                <w:rFonts w:ascii="Times New Roman" w:hAnsi="Times New Roman"/>
              </w:rPr>
              <w:t>Minkä tiedon painoarvo graafissa laskee?</w:t>
            </w:r>
          </w:p>
        </w:tc>
      </w:tr>
      <w:tr w:rsidR="00786AD2" w:rsidRPr="006861EB" w14:paraId="516E704B" w14:textId="77777777" w:rsidTr="002C222F">
        <w:tc>
          <w:tcPr>
            <w:tcW w:w="1413" w:type="dxa"/>
          </w:tcPr>
          <w:p w14:paraId="60794709"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7A71F74" w14:textId="77777777" w:rsidR="00786AD2" w:rsidRPr="006861EB" w:rsidRDefault="00786AD2" w:rsidP="002C222F">
            <w:pPr>
              <w:ind w:firstLine="0"/>
              <w:rPr>
                <w:rFonts w:ascii="Times New Roman" w:hAnsi="Times New Roman"/>
              </w:rPr>
            </w:pPr>
            <w:r>
              <w:rPr>
                <w:rFonts w:ascii="Times New Roman" w:hAnsi="Times New Roman"/>
              </w:rPr>
              <w:t>Mikä tieto graafissa on merkityksettömin tai pienin?</w:t>
            </w:r>
          </w:p>
        </w:tc>
      </w:tr>
      <w:tr w:rsidR="00786AD2" w:rsidRPr="006861EB" w14:paraId="26FD66C3" w14:textId="77777777" w:rsidTr="002C222F">
        <w:tc>
          <w:tcPr>
            <w:tcW w:w="1413" w:type="dxa"/>
          </w:tcPr>
          <w:p w14:paraId="14D6CE35"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0FB17C62" w14:textId="77777777" w:rsidR="00786AD2" w:rsidRPr="006861EB" w:rsidRDefault="00786AD2" w:rsidP="002C222F">
            <w:pPr>
              <w:ind w:firstLine="0"/>
              <w:rPr>
                <w:rFonts w:ascii="Times New Roman" w:hAnsi="Times New Roman"/>
              </w:rPr>
            </w:pPr>
            <w:r>
              <w:rPr>
                <w:rFonts w:ascii="Times New Roman" w:hAnsi="Times New Roman"/>
              </w:rPr>
              <w:t>Onko graafin tiedon muutoksessa mielestäsi havaittavissa jotakin trendiä tai kaavaa?</w:t>
            </w:r>
          </w:p>
        </w:tc>
      </w:tr>
    </w:tbl>
    <w:p w14:paraId="625C124A" w14:textId="77777777" w:rsidR="00786AD2" w:rsidRDefault="00786AD2" w:rsidP="00786AD2">
      <w:pPr>
        <w:ind w:firstLine="0"/>
        <w:rPr>
          <w:rFonts w:ascii="Times New Roman" w:hAnsi="Times New Roman"/>
          <w:b/>
          <w:color w:val="auto"/>
          <w:szCs w:val="26"/>
        </w:rPr>
      </w:pPr>
    </w:p>
    <w:p w14:paraId="316D295C" w14:textId="77777777" w:rsidR="00786AD2" w:rsidRDefault="00786AD2" w:rsidP="00786AD2">
      <w:pPr>
        <w:ind w:firstLine="0"/>
      </w:pPr>
    </w:p>
    <w:p w14:paraId="1716BC29" w14:textId="77777777" w:rsidR="00AD2AA8" w:rsidRPr="006861EB" w:rsidRDefault="00AD2AA8" w:rsidP="00786AD2">
      <w:pPr>
        <w:ind w:firstLine="0"/>
      </w:pPr>
    </w:p>
    <w:p w14:paraId="43D872AF" w14:textId="77777777" w:rsidR="00786AD2" w:rsidRDefault="00786AD2" w:rsidP="00786AD2">
      <w:pPr>
        <w:pStyle w:val="Otsikko21"/>
        <w:ind w:firstLine="0"/>
      </w:pPr>
    </w:p>
    <w:p w14:paraId="6136DFF7" w14:textId="07282934" w:rsidR="00786AD2" w:rsidRDefault="00786AD2" w:rsidP="00333866">
      <w:pPr>
        <w:pStyle w:val="otsikko22"/>
      </w:pPr>
      <w:bookmarkStart w:id="360" w:name="_Toc510974518"/>
      <w:r>
        <w:t>Käyttäjätutkimuksen haastattelukysymyslomakkeet</w:t>
      </w:r>
      <w:bookmarkEnd w:id="360"/>
    </w:p>
    <w:p w14:paraId="113B0284" w14:textId="77777777" w:rsidR="00786AD2" w:rsidRDefault="00786AD2" w:rsidP="00786AD2">
      <w:pPr>
        <w:spacing w:line="360" w:lineRule="auto"/>
        <w:ind w:firstLine="0"/>
        <w:rPr>
          <w:rFonts w:ascii="Times New Roman" w:hAnsi="Times New Roman"/>
        </w:rPr>
      </w:pPr>
    </w:p>
    <w:p w14:paraId="1FDC3821"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t xml:space="preserve">Kysymysjoukko 1. </w:t>
      </w:r>
      <w:r w:rsidRPr="0084798B">
        <w:rPr>
          <w:rFonts w:ascii="Times New Roman" w:hAnsi="Times New Roman"/>
          <w:b/>
        </w:rPr>
        <w:t>Yksittäisen demon jälkeen</w:t>
      </w:r>
    </w:p>
    <w:tbl>
      <w:tblPr>
        <w:tblStyle w:val="TaulukkoRuudukko"/>
        <w:tblW w:w="0" w:type="auto"/>
        <w:tblLook w:val="04A0" w:firstRow="1" w:lastRow="0" w:firstColumn="1" w:lastColumn="0" w:noHBand="0" w:noVBand="1"/>
      </w:tblPr>
      <w:tblGrid>
        <w:gridCol w:w="9628"/>
      </w:tblGrid>
      <w:tr w:rsidR="00786AD2" w14:paraId="279D7E0D" w14:textId="77777777" w:rsidTr="002C222F">
        <w:tc>
          <w:tcPr>
            <w:tcW w:w="9628" w:type="dxa"/>
          </w:tcPr>
          <w:p w14:paraId="5E6209FA"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Miltä osion käyttäminen tuntui?</w:t>
            </w:r>
          </w:p>
          <w:p w14:paraId="74CE4883" w14:textId="77777777" w:rsidR="00786AD2" w:rsidRDefault="00786AD2" w:rsidP="002C222F">
            <w:pPr>
              <w:spacing w:line="360" w:lineRule="auto"/>
              <w:ind w:firstLine="0"/>
              <w:rPr>
                <w:rFonts w:ascii="Times New Roman" w:hAnsi="Times New Roman"/>
              </w:rPr>
            </w:pPr>
          </w:p>
          <w:p w14:paraId="28C0BC9B" w14:textId="77777777" w:rsidR="005A1B6D" w:rsidRDefault="005A1B6D" w:rsidP="002C222F">
            <w:pPr>
              <w:spacing w:line="360" w:lineRule="auto"/>
              <w:ind w:firstLine="0"/>
              <w:rPr>
                <w:rFonts w:ascii="Times New Roman" w:hAnsi="Times New Roman"/>
              </w:rPr>
            </w:pPr>
          </w:p>
          <w:p w14:paraId="05105942" w14:textId="77777777" w:rsidR="005A1B6D" w:rsidRDefault="005A1B6D" w:rsidP="002C222F">
            <w:pPr>
              <w:spacing w:line="360" w:lineRule="auto"/>
              <w:ind w:firstLine="0"/>
              <w:rPr>
                <w:rFonts w:ascii="Times New Roman" w:hAnsi="Times New Roman"/>
              </w:rPr>
            </w:pPr>
          </w:p>
          <w:p w14:paraId="72259A4D" w14:textId="77777777" w:rsidR="005A1B6D" w:rsidRPr="0084798B" w:rsidRDefault="005A1B6D" w:rsidP="002C222F">
            <w:pPr>
              <w:spacing w:line="360" w:lineRule="auto"/>
              <w:ind w:firstLine="0"/>
              <w:rPr>
                <w:rFonts w:ascii="Times New Roman" w:hAnsi="Times New Roman"/>
              </w:rPr>
            </w:pPr>
          </w:p>
        </w:tc>
      </w:tr>
      <w:tr w:rsidR="00786AD2" w14:paraId="4EB1D2A9" w14:textId="77777777" w:rsidTr="002C222F">
        <w:tc>
          <w:tcPr>
            <w:tcW w:w="9628" w:type="dxa"/>
          </w:tcPr>
          <w:p w14:paraId="5FF978C9" w14:textId="77777777" w:rsidR="00786AD2" w:rsidRDefault="00786AD2" w:rsidP="002C222F">
            <w:pPr>
              <w:spacing w:line="360" w:lineRule="auto"/>
              <w:ind w:firstLine="0"/>
              <w:rPr>
                <w:rFonts w:ascii="Times New Roman" w:hAnsi="Times New Roman"/>
              </w:rPr>
            </w:pPr>
            <w:r w:rsidRPr="0084798B">
              <w:rPr>
                <w:rFonts w:ascii="Times New Roman" w:hAnsi="Times New Roman"/>
              </w:rPr>
              <w:t xml:space="preserve">Kuinka luonnolliselta järjestelmän </w:t>
            </w:r>
            <w:r>
              <w:rPr>
                <w:rFonts w:ascii="Times New Roman" w:hAnsi="Times New Roman"/>
              </w:rPr>
              <w:t>käyttö</w:t>
            </w:r>
            <w:r w:rsidRPr="0084798B">
              <w:rPr>
                <w:rFonts w:ascii="Times New Roman" w:hAnsi="Times New Roman"/>
              </w:rPr>
              <w:t xml:space="preserve"> tuntui?</w:t>
            </w:r>
          </w:p>
          <w:p w14:paraId="009B9C7A" w14:textId="77777777" w:rsidR="00786AD2" w:rsidRPr="0084798B" w:rsidRDefault="00786AD2" w:rsidP="002C222F">
            <w:pPr>
              <w:spacing w:line="360" w:lineRule="auto"/>
              <w:ind w:firstLine="0"/>
              <w:rPr>
                <w:rFonts w:ascii="Times New Roman" w:hAnsi="Times New Roman"/>
              </w:rPr>
            </w:pPr>
            <w:r>
              <w:rPr>
                <w:rFonts w:ascii="Times New Roman" w:hAnsi="Times New Roman"/>
              </w:rPr>
              <w:t xml:space="preserve">           1            2            3            4            5            6            7            8            9            10</w:t>
            </w:r>
          </w:p>
          <w:p w14:paraId="6CCEA58C"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 xml:space="preserve">Epäluonnolliselta                                                                              </w:t>
            </w:r>
            <w:r>
              <w:rPr>
                <w:rFonts w:ascii="Times New Roman" w:hAnsi="Times New Roman"/>
              </w:rPr>
              <w:t xml:space="preserve">                            </w:t>
            </w:r>
            <w:r w:rsidRPr="0084798B">
              <w:rPr>
                <w:rFonts w:ascii="Times New Roman" w:hAnsi="Times New Roman"/>
              </w:rPr>
              <w:t>Luonnolliselta</w:t>
            </w:r>
          </w:p>
        </w:tc>
      </w:tr>
      <w:tr w:rsidR="00786AD2" w14:paraId="347B84E6" w14:textId="77777777" w:rsidTr="002C222F">
        <w:tc>
          <w:tcPr>
            <w:tcW w:w="9628" w:type="dxa"/>
          </w:tcPr>
          <w:p w14:paraId="16EB8ADE" w14:textId="77777777" w:rsidR="00786AD2" w:rsidRDefault="00786AD2" w:rsidP="002C222F">
            <w:pPr>
              <w:spacing w:line="360" w:lineRule="auto"/>
              <w:ind w:firstLine="0"/>
              <w:rPr>
                <w:rFonts w:ascii="Times New Roman" w:hAnsi="Times New Roman"/>
              </w:rPr>
            </w:pPr>
            <w:r w:rsidRPr="0084798B">
              <w:rPr>
                <w:rFonts w:ascii="Times New Roman" w:hAnsi="Times New Roman"/>
              </w:rPr>
              <w:t xml:space="preserve">Kuinka miellyttävältä järjestelmän </w:t>
            </w:r>
            <w:r>
              <w:rPr>
                <w:rFonts w:ascii="Times New Roman" w:hAnsi="Times New Roman"/>
              </w:rPr>
              <w:t>käyttö</w:t>
            </w:r>
            <w:r w:rsidRPr="0084798B">
              <w:rPr>
                <w:rFonts w:ascii="Times New Roman" w:hAnsi="Times New Roman"/>
              </w:rPr>
              <w:t xml:space="preserve"> tuntui?</w:t>
            </w:r>
          </w:p>
          <w:p w14:paraId="653B2895" w14:textId="77777777" w:rsidR="00786AD2" w:rsidRPr="0084798B" w:rsidRDefault="00786AD2" w:rsidP="002C222F">
            <w:pPr>
              <w:spacing w:line="360" w:lineRule="auto"/>
              <w:ind w:firstLine="0"/>
              <w:rPr>
                <w:rFonts w:ascii="Times New Roman" w:hAnsi="Times New Roman"/>
              </w:rPr>
            </w:pPr>
            <w:r>
              <w:rPr>
                <w:rFonts w:ascii="Times New Roman" w:hAnsi="Times New Roman"/>
              </w:rPr>
              <w:t xml:space="preserve">           1            2            3            4            5            6            7            8            9            10</w:t>
            </w:r>
          </w:p>
          <w:p w14:paraId="2990D657"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Epämiellyttävältä                                                                                                          Miellyttävältä</w:t>
            </w:r>
          </w:p>
        </w:tc>
      </w:tr>
    </w:tbl>
    <w:p w14:paraId="01A6355D" w14:textId="77777777" w:rsidR="00786AD2" w:rsidRDefault="00786AD2" w:rsidP="00786AD2">
      <w:pPr>
        <w:spacing w:line="360" w:lineRule="auto"/>
        <w:ind w:firstLine="0"/>
        <w:rPr>
          <w:rFonts w:ascii="Times New Roman" w:hAnsi="Times New Roman"/>
        </w:rPr>
      </w:pPr>
    </w:p>
    <w:p w14:paraId="6059E10A" w14:textId="77777777" w:rsidR="00786AD2" w:rsidRDefault="00786AD2" w:rsidP="00786AD2">
      <w:pPr>
        <w:spacing w:line="360" w:lineRule="auto"/>
        <w:ind w:firstLine="0"/>
        <w:rPr>
          <w:rFonts w:ascii="Times New Roman" w:hAnsi="Times New Roman"/>
          <w:b/>
        </w:rPr>
      </w:pPr>
      <w:r>
        <w:rPr>
          <w:rFonts w:ascii="Times New Roman" w:hAnsi="Times New Roman"/>
          <w:b/>
        </w:rPr>
        <w:t>Kysymysjoukko 2. D</w:t>
      </w:r>
      <w:r w:rsidRPr="004D7B38">
        <w:rPr>
          <w:rFonts w:ascii="Times New Roman" w:hAnsi="Times New Roman"/>
          <w:b/>
        </w:rPr>
        <w:t>iagrammi/Graafi/Aikajana demon jälkeen</w:t>
      </w:r>
    </w:p>
    <w:tbl>
      <w:tblPr>
        <w:tblStyle w:val="TaulukkoRuudukko"/>
        <w:tblW w:w="0" w:type="auto"/>
        <w:tblLook w:val="04A0" w:firstRow="1" w:lastRow="0" w:firstColumn="1" w:lastColumn="0" w:noHBand="0" w:noVBand="1"/>
      </w:tblPr>
      <w:tblGrid>
        <w:gridCol w:w="9628"/>
      </w:tblGrid>
      <w:tr w:rsidR="00677041" w:rsidRPr="0084798B" w14:paraId="4C5B8074" w14:textId="77777777" w:rsidTr="00677041">
        <w:tc>
          <w:tcPr>
            <w:tcW w:w="9628" w:type="dxa"/>
          </w:tcPr>
          <w:p w14:paraId="5C405AE2" w14:textId="77777777" w:rsidR="00677041" w:rsidRDefault="00677041" w:rsidP="00F30D06">
            <w:pPr>
              <w:spacing w:line="360" w:lineRule="auto"/>
              <w:ind w:firstLine="0"/>
              <w:rPr>
                <w:rFonts w:ascii="Times New Roman" w:hAnsi="Times New Roman"/>
              </w:rPr>
            </w:pPr>
            <w:r w:rsidRPr="0084798B">
              <w:rPr>
                <w:rFonts w:ascii="Times New Roman" w:hAnsi="Times New Roman"/>
              </w:rPr>
              <w:t xml:space="preserve">Kuinka </w:t>
            </w:r>
            <w:r>
              <w:rPr>
                <w:rFonts w:ascii="Times New Roman" w:hAnsi="Times New Roman"/>
              </w:rPr>
              <w:t>tehokkaalta järjestelmän käyttö virtuaalitodellisuudessa tuntui?</w:t>
            </w:r>
          </w:p>
          <w:p w14:paraId="2BEB825E" w14:textId="77777777" w:rsidR="00677041" w:rsidRPr="0084798B" w:rsidRDefault="00677041" w:rsidP="00F30D06">
            <w:pPr>
              <w:spacing w:line="360" w:lineRule="auto"/>
              <w:ind w:firstLine="0"/>
              <w:rPr>
                <w:rFonts w:ascii="Times New Roman" w:hAnsi="Times New Roman"/>
              </w:rPr>
            </w:pPr>
            <w:r>
              <w:rPr>
                <w:rFonts w:ascii="Times New Roman" w:hAnsi="Times New Roman"/>
              </w:rPr>
              <w:t xml:space="preserve">           1            2            3            4            5            6            7            8            9            10</w:t>
            </w:r>
          </w:p>
          <w:p w14:paraId="04F52A11" w14:textId="77777777" w:rsidR="00677041" w:rsidRPr="0084798B" w:rsidRDefault="00677041" w:rsidP="00F30D06">
            <w:pPr>
              <w:spacing w:line="360" w:lineRule="auto"/>
              <w:ind w:firstLine="0"/>
              <w:rPr>
                <w:rFonts w:ascii="Times New Roman" w:hAnsi="Times New Roman"/>
              </w:rPr>
            </w:pPr>
            <w:r>
              <w:rPr>
                <w:rFonts w:ascii="Times New Roman" w:hAnsi="Times New Roman"/>
              </w:rPr>
              <w:t>Epätehokkaalta</w:t>
            </w:r>
            <w:r w:rsidRPr="0084798B">
              <w:rPr>
                <w:rFonts w:ascii="Times New Roman" w:hAnsi="Times New Roman"/>
              </w:rPr>
              <w:t xml:space="preserve">                                                                                                          </w:t>
            </w:r>
            <w:r>
              <w:rPr>
                <w:rFonts w:ascii="Times New Roman" w:hAnsi="Times New Roman"/>
              </w:rPr>
              <w:t xml:space="preserve">     Tehokkaalta</w:t>
            </w:r>
          </w:p>
        </w:tc>
      </w:tr>
      <w:tr w:rsidR="00677041" w:rsidRPr="0084798B" w14:paraId="0E88C315" w14:textId="77777777" w:rsidTr="00677041">
        <w:tc>
          <w:tcPr>
            <w:tcW w:w="9628" w:type="dxa"/>
          </w:tcPr>
          <w:p w14:paraId="6D5BB768" w14:textId="77777777" w:rsidR="00677041" w:rsidRDefault="00677041" w:rsidP="00F30D06">
            <w:pPr>
              <w:spacing w:line="360" w:lineRule="auto"/>
              <w:ind w:firstLine="0"/>
              <w:rPr>
                <w:rFonts w:ascii="Times New Roman" w:hAnsi="Times New Roman"/>
              </w:rPr>
            </w:pPr>
            <w:r w:rsidRPr="0084798B">
              <w:rPr>
                <w:rFonts w:ascii="Times New Roman" w:hAnsi="Times New Roman"/>
              </w:rPr>
              <w:t xml:space="preserve">Kuinka </w:t>
            </w:r>
            <w:r>
              <w:rPr>
                <w:rFonts w:ascii="Times New Roman" w:hAnsi="Times New Roman"/>
              </w:rPr>
              <w:t>tehokkaalta järjestelmän käyttö tietokoneen näytöllä tuntui?</w:t>
            </w:r>
          </w:p>
          <w:p w14:paraId="729805BE" w14:textId="77777777" w:rsidR="00677041" w:rsidRPr="0084798B" w:rsidRDefault="00677041" w:rsidP="00F30D06">
            <w:pPr>
              <w:spacing w:line="360" w:lineRule="auto"/>
              <w:ind w:firstLine="0"/>
              <w:rPr>
                <w:rFonts w:ascii="Times New Roman" w:hAnsi="Times New Roman"/>
              </w:rPr>
            </w:pPr>
            <w:r>
              <w:rPr>
                <w:rFonts w:ascii="Times New Roman" w:hAnsi="Times New Roman"/>
              </w:rPr>
              <w:t xml:space="preserve">           1            2            3            4            5            6            7            8            9            10</w:t>
            </w:r>
          </w:p>
          <w:p w14:paraId="4D2138B1" w14:textId="77777777" w:rsidR="00677041" w:rsidRPr="0084798B" w:rsidRDefault="00677041" w:rsidP="00F30D06">
            <w:pPr>
              <w:spacing w:line="360" w:lineRule="auto"/>
              <w:ind w:firstLine="0"/>
              <w:rPr>
                <w:rFonts w:ascii="Times New Roman" w:hAnsi="Times New Roman"/>
              </w:rPr>
            </w:pPr>
            <w:r>
              <w:rPr>
                <w:rFonts w:ascii="Times New Roman" w:hAnsi="Times New Roman"/>
              </w:rPr>
              <w:t>Epätehokkaalta</w:t>
            </w:r>
            <w:r w:rsidRPr="0084798B">
              <w:rPr>
                <w:rFonts w:ascii="Times New Roman" w:hAnsi="Times New Roman"/>
              </w:rPr>
              <w:t xml:space="preserve">                                                                                                          </w:t>
            </w:r>
            <w:r>
              <w:rPr>
                <w:rFonts w:ascii="Times New Roman" w:hAnsi="Times New Roman"/>
              </w:rPr>
              <w:t xml:space="preserve">     Tehokkaalta</w:t>
            </w:r>
          </w:p>
        </w:tc>
      </w:tr>
    </w:tbl>
    <w:p w14:paraId="5416EDB2" w14:textId="77777777" w:rsidR="00786AD2" w:rsidRPr="004D7B38" w:rsidRDefault="00786AD2" w:rsidP="00786AD2">
      <w:pPr>
        <w:spacing w:line="360" w:lineRule="auto"/>
        <w:ind w:firstLine="0"/>
        <w:rPr>
          <w:rFonts w:ascii="Times New Roman" w:hAnsi="Times New Roman"/>
          <w:b/>
        </w:rPr>
      </w:pPr>
    </w:p>
    <w:p w14:paraId="0EA9AC8B" w14:textId="77777777" w:rsidR="00786AD2" w:rsidRDefault="00786AD2" w:rsidP="00786AD2">
      <w:pPr>
        <w:spacing w:line="360" w:lineRule="auto"/>
        <w:ind w:firstLine="0"/>
        <w:rPr>
          <w:rFonts w:ascii="Times New Roman" w:hAnsi="Times New Roman"/>
        </w:rPr>
      </w:pPr>
    </w:p>
    <w:p w14:paraId="045A2D17" w14:textId="77777777" w:rsidR="005A1B6D" w:rsidRDefault="005A1B6D" w:rsidP="00786AD2">
      <w:pPr>
        <w:spacing w:line="360" w:lineRule="auto"/>
        <w:ind w:firstLine="0"/>
        <w:rPr>
          <w:rFonts w:ascii="Times New Roman" w:hAnsi="Times New Roman"/>
        </w:rPr>
      </w:pPr>
    </w:p>
    <w:p w14:paraId="1E4D1309"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lastRenderedPageBreak/>
        <w:t xml:space="preserve">Kysymysjoukko 3. </w:t>
      </w:r>
      <w:r w:rsidRPr="0084798B">
        <w:rPr>
          <w:rFonts w:ascii="Times New Roman" w:hAnsi="Times New Roman"/>
          <w:b/>
        </w:rPr>
        <w:t>VR + Työasema demon jälkeen</w:t>
      </w:r>
    </w:p>
    <w:tbl>
      <w:tblPr>
        <w:tblStyle w:val="TaulukkoRuudukko"/>
        <w:tblW w:w="0" w:type="auto"/>
        <w:tblLook w:val="04A0" w:firstRow="1" w:lastRow="0" w:firstColumn="1" w:lastColumn="0" w:noHBand="0" w:noVBand="1"/>
      </w:tblPr>
      <w:tblGrid>
        <w:gridCol w:w="9628"/>
      </w:tblGrid>
      <w:tr w:rsidR="00677041" w:rsidRPr="00744101" w14:paraId="5FAFFDB4" w14:textId="77777777" w:rsidTr="002C222F">
        <w:tc>
          <w:tcPr>
            <w:tcW w:w="9628" w:type="dxa"/>
          </w:tcPr>
          <w:p w14:paraId="629909BF" w14:textId="77777777" w:rsidR="00677041" w:rsidRDefault="00677041" w:rsidP="00677041">
            <w:pPr>
              <w:spacing w:line="360" w:lineRule="auto"/>
              <w:ind w:firstLine="0"/>
              <w:rPr>
                <w:rFonts w:ascii="Times New Roman" w:hAnsi="Times New Roman"/>
              </w:rPr>
            </w:pPr>
            <w:r w:rsidRPr="005360EA">
              <w:rPr>
                <w:rFonts w:ascii="Times New Roman" w:hAnsi="Times New Roman"/>
              </w:rPr>
              <w:t xml:space="preserve">Mikä näistä kolmesta demosta: Pylväsdiagrammi, graafi tai </w:t>
            </w:r>
            <w:r>
              <w:rPr>
                <w:rFonts w:ascii="Times New Roman" w:hAnsi="Times New Roman"/>
              </w:rPr>
              <w:t xml:space="preserve">Maapallo </w:t>
            </w:r>
            <w:r w:rsidRPr="005360EA">
              <w:rPr>
                <w:rFonts w:ascii="Times New Roman" w:hAnsi="Times New Roman"/>
              </w:rPr>
              <w:t xml:space="preserve">toimi mielestäsi parhaiten tässä </w:t>
            </w:r>
            <w:r>
              <w:rPr>
                <w:rFonts w:ascii="Times New Roman" w:hAnsi="Times New Roman"/>
              </w:rPr>
              <w:t>VR ympäristössä ja mitkä työpöytäympäristössä</w:t>
            </w:r>
            <w:r w:rsidRPr="005360EA">
              <w:rPr>
                <w:rFonts w:ascii="Times New Roman" w:hAnsi="Times New Roman"/>
              </w:rPr>
              <w:t xml:space="preserve">? </w:t>
            </w:r>
          </w:p>
          <w:p w14:paraId="2417C186" w14:textId="77777777" w:rsidR="00677041" w:rsidRDefault="00677041" w:rsidP="00677041">
            <w:pPr>
              <w:spacing w:line="360" w:lineRule="auto"/>
              <w:ind w:firstLine="0"/>
              <w:rPr>
                <w:rFonts w:ascii="Times New Roman" w:hAnsi="Times New Roman"/>
              </w:rPr>
            </w:pPr>
          </w:p>
          <w:p w14:paraId="59378AC4" w14:textId="77777777" w:rsidR="00677041" w:rsidRDefault="00677041" w:rsidP="00677041">
            <w:pPr>
              <w:spacing w:line="360" w:lineRule="auto"/>
              <w:ind w:firstLine="0"/>
              <w:rPr>
                <w:rFonts w:ascii="Times New Roman" w:hAnsi="Times New Roman"/>
              </w:rPr>
            </w:pPr>
          </w:p>
          <w:p w14:paraId="019BD602" w14:textId="77777777" w:rsidR="00677041" w:rsidRDefault="00677041" w:rsidP="00677041">
            <w:pPr>
              <w:spacing w:line="360" w:lineRule="auto"/>
              <w:ind w:firstLine="0"/>
              <w:rPr>
                <w:rFonts w:ascii="Times New Roman" w:hAnsi="Times New Roman"/>
              </w:rPr>
            </w:pPr>
          </w:p>
          <w:p w14:paraId="526DCBFD" w14:textId="77777777" w:rsidR="00677041" w:rsidRDefault="00677041" w:rsidP="00677041">
            <w:pPr>
              <w:spacing w:line="360" w:lineRule="auto"/>
              <w:ind w:firstLine="0"/>
              <w:rPr>
                <w:rFonts w:ascii="Times New Roman" w:hAnsi="Times New Roman"/>
              </w:rPr>
            </w:pPr>
          </w:p>
          <w:p w14:paraId="0C7E2DCE" w14:textId="3C789D71" w:rsidR="00677041" w:rsidRPr="0084798B" w:rsidRDefault="00677041" w:rsidP="00677041">
            <w:pPr>
              <w:spacing w:line="360" w:lineRule="auto"/>
              <w:ind w:firstLine="0"/>
              <w:rPr>
                <w:rFonts w:ascii="Times New Roman" w:hAnsi="Times New Roman"/>
              </w:rPr>
            </w:pPr>
          </w:p>
        </w:tc>
      </w:tr>
      <w:tr w:rsidR="00786AD2" w:rsidRPr="00744101" w14:paraId="654BA466" w14:textId="77777777" w:rsidTr="002C222F">
        <w:tc>
          <w:tcPr>
            <w:tcW w:w="9628" w:type="dxa"/>
          </w:tcPr>
          <w:p w14:paraId="2A2D0BA8" w14:textId="77777777" w:rsidR="00786AD2" w:rsidRDefault="00786AD2" w:rsidP="002C222F">
            <w:pPr>
              <w:spacing w:line="360" w:lineRule="auto"/>
              <w:ind w:firstLine="0"/>
              <w:rPr>
                <w:rFonts w:ascii="Times New Roman" w:hAnsi="Times New Roman"/>
              </w:rPr>
            </w:pPr>
            <w:r w:rsidRPr="0084798B">
              <w:rPr>
                <w:rFonts w:ascii="Times New Roman" w:hAnsi="Times New Roman"/>
              </w:rPr>
              <w:t>Minkälaisia eroavaisuuksia näet näiden kahden ympäristön välillä?</w:t>
            </w:r>
          </w:p>
          <w:p w14:paraId="1D24F64A" w14:textId="77777777" w:rsidR="00677041" w:rsidRDefault="00677041" w:rsidP="002C222F">
            <w:pPr>
              <w:spacing w:line="360" w:lineRule="auto"/>
              <w:ind w:firstLine="0"/>
              <w:rPr>
                <w:rFonts w:ascii="Times New Roman" w:hAnsi="Times New Roman"/>
              </w:rPr>
            </w:pPr>
          </w:p>
          <w:p w14:paraId="2E092896" w14:textId="77777777" w:rsidR="00677041" w:rsidRDefault="00677041" w:rsidP="002C222F">
            <w:pPr>
              <w:spacing w:line="360" w:lineRule="auto"/>
              <w:ind w:firstLine="0"/>
              <w:rPr>
                <w:rFonts w:ascii="Times New Roman" w:hAnsi="Times New Roman"/>
              </w:rPr>
            </w:pPr>
          </w:p>
          <w:p w14:paraId="7FA39850" w14:textId="77777777" w:rsidR="00677041" w:rsidRDefault="00677041" w:rsidP="002C222F">
            <w:pPr>
              <w:spacing w:line="360" w:lineRule="auto"/>
              <w:ind w:firstLine="0"/>
              <w:rPr>
                <w:rFonts w:ascii="Times New Roman" w:hAnsi="Times New Roman"/>
              </w:rPr>
            </w:pPr>
          </w:p>
          <w:p w14:paraId="0DDFFF23" w14:textId="77777777" w:rsidR="00677041" w:rsidRPr="0084798B" w:rsidRDefault="00677041" w:rsidP="002C222F">
            <w:pPr>
              <w:spacing w:line="360" w:lineRule="auto"/>
              <w:ind w:firstLine="0"/>
              <w:rPr>
                <w:rFonts w:ascii="Times New Roman" w:hAnsi="Times New Roman"/>
              </w:rPr>
            </w:pPr>
          </w:p>
        </w:tc>
      </w:tr>
      <w:tr w:rsidR="00786AD2" w:rsidRPr="00744101" w14:paraId="61B6D526" w14:textId="77777777" w:rsidTr="002C222F">
        <w:tc>
          <w:tcPr>
            <w:tcW w:w="9628" w:type="dxa"/>
          </w:tcPr>
          <w:p w14:paraId="3066C2B5" w14:textId="77777777" w:rsidR="00786AD2" w:rsidRDefault="00786AD2" w:rsidP="002C222F">
            <w:pPr>
              <w:spacing w:line="360" w:lineRule="auto"/>
              <w:ind w:firstLine="0"/>
              <w:rPr>
                <w:rFonts w:ascii="Times New Roman" w:hAnsi="Times New Roman"/>
              </w:rPr>
            </w:pPr>
            <w:r w:rsidRPr="0084798B">
              <w:rPr>
                <w:rFonts w:ascii="Times New Roman" w:hAnsi="Times New Roman"/>
              </w:rPr>
              <w:t>Kumpaa tapaa suosisit näiden tilanteiden selvittämiseen VR vai työasema?</w:t>
            </w:r>
          </w:p>
          <w:p w14:paraId="714866C7" w14:textId="77777777" w:rsidR="00677041" w:rsidRDefault="00677041" w:rsidP="002C222F">
            <w:pPr>
              <w:spacing w:line="360" w:lineRule="auto"/>
              <w:ind w:firstLine="0"/>
              <w:rPr>
                <w:rFonts w:ascii="Times New Roman" w:hAnsi="Times New Roman"/>
              </w:rPr>
            </w:pPr>
          </w:p>
          <w:p w14:paraId="44580423" w14:textId="77777777" w:rsidR="00677041" w:rsidRDefault="00677041" w:rsidP="002C222F">
            <w:pPr>
              <w:spacing w:line="360" w:lineRule="auto"/>
              <w:ind w:firstLine="0"/>
              <w:rPr>
                <w:rFonts w:ascii="Times New Roman" w:hAnsi="Times New Roman"/>
              </w:rPr>
            </w:pPr>
          </w:p>
          <w:p w14:paraId="21EED039" w14:textId="77777777" w:rsidR="00677041" w:rsidRPr="0084798B" w:rsidRDefault="00677041" w:rsidP="002C222F">
            <w:pPr>
              <w:spacing w:line="360" w:lineRule="auto"/>
              <w:ind w:firstLine="0"/>
              <w:rPr>
                <w:rFonts w:ascii="Times New Roman" w:hAnsi="Times New Roman"/>
              </w:rPr>
            </w:pPr>
          </w:p>
        </w:tc>
      </w:tr>
    </w:tbl>
    <w:p w14:paraId="64F7641B" w14:textId="77777777" w:rsidR="00786AD2" w:rsidRDefault="00786AD2">
      <w:pPr>
        <w:rPr>
          <w:rFonts w:ascii="Times New Roman" w:hAnsi="Times New Roman"/>
          <w:b/>
          <w:szCs w:val="24"/>
        </w:rPr>
      </w:pPr>
    </w:p>
    <w:p w14:paraId="5D326168" w14:textId="77777777" w:rsidR="000B5404" w:rsidRDefault="000B5404" w:rsidP="000B5404">
      <w:pPr>
        <w:ind w:firstLine="0"/>
        <w:rPr>
          <w:rFonts w:ascii="Times New Roman" w:hAnsi="Times New Roman"/>
          <w:b/>
          <w:szCs w:val="24"/>
        </w:rPr>
      </w:pPr>
    </w:p>
    <w:p w14:paraId="1AEFA002" w14:textId="77777777" w:rsidR="00475D35" w:rsidRDefault="00475D35" w:rsidP="000B5404">
      <w:pPr>
        <w:ind w:firstLine="0"/>
        <w:rPr>
          <w:rFonts w:ascii="Times New Roman" w:hAnsi="Times New Roman"/>
          <w:b/>
          <w:szCs w:val="24"/>
        </w:rPr>
      </w:pPr>
    </w:p>
    <w:p w14:paraId="5E953C30" w14:textId="77777777" w:rsidR="00475D35" w:rsidRDefault="00475D35" w:rsidP="000B5404">
      <w:pPr>
        <w:ind w:firstLine="0"/>
        <w:rPr>
          <w:rFonts w:ascii="Times New Roman" w:hAnsi="Times New Roman"/>
          <w:b/>
          <w:szCs w:val="24"/>
        </w:rPr>
      </w:pPr>
    </w:p>
    <w:p w14:paraId="4334524A" w14:textId="77777777" w:rsidR="00475D35" w:rsidRDefault="00475D35" w:rsidP="000B5404">
      <w:pPr>
        <w:ind w:firstLine="0"/>
        <w:rPr>
          <w:rFonts w:ascii="Times New Roman" w:hAnsi="Times New Roman"/>
          <w:b/>
          <w:szCs w:val="24"/>
        </w:rPr>
      </w:pPr>
    </w:p>
    <w:p w14:paraId="7D5FA6C2" w14:textId="77777777" w:rsidR="00475D35" w:rsidRDefault="00475D35" w:rsidP="000B5404">
      <w:pPr>
        <w:ind w:firstLine="0"/>
        <w:rPr>
          <w:rFonts w:ascii="Times New Roman" w:hAnsi="Times New Roman"/>
          <w:b/>
          <w:szCs w:val="24"/>
        </w:rPr>
      </w:pPr>
    </w:p>
    <w:p w14:paraId="51EDAF06" w14:textId="77777777" w:rsidR="000802AC" w:rsidRDefault="000802AC" w:rsidP="000B5404">
      <w:pPr>
        <w:ind w:firstLine="0"/>
        <w:rPr>
          <w:rFonts w:ascii="Times New Roman" w:hAnsi="Times New Roman"/>
          <w:b/>
          <w:szCs w:val="24"/>
        </w:rPr>
      </w:pPr>
    </w:p>
    <w:p w14:paraId="6535DDA7" w14:textId="77777777" w:rsidR="000802AC" w:rsidRDefault="000802AC" w:rsidP="000B5404">
      <w:pPr>
        <w:ind w:firstLine="0"/>
        <w:rPr>
          <w:rFonts w:ascii="Times New Roman" w:hAnsi="Times New Roman"/>
          <w:b/>
          <w:szCs w:val="24"/>
        </w:rPr>
      </w:pPr>
    </w:p>
    <w:p w14:paraId="6A8E121E" w14:textId="77777777" w:rsidR="000802AC" w:rsidRDefault="000802AC" w:rsidP="000B5404">
      <w:pPr>
        <w:ind w:firstLine="0"/>
        <w:rPr>
          <w:rFonts w:ascii="Times New Roman" w:hAnsi="Times New Roman"/>
          <w:b/>
          <w:szCs w:val="24"/>
        </w:rPr>
      </w:pPr>
    </w:p>
    <w:p w14:paraId="2EBA99CD" w14:textId="77777777" w:rsidR="000802AC" w:rsidRDefault="000802AC" w:rsidP="000B5404">
      <w:pPr>
        <w:ind w:firstLine="0"/>
        <w:rPr>
          <w:rFonts w:ascii="Times New Roman" w:hAnsi="Times New Roman"/>
          <w:b/>
          <w:szCs w:val="24"/>
        </w:rPr>
      </w:pPr>
    </w:p>
    <w:p w14:paraId="74830D88" w14:textId="77777777" w:rsidR="000802AC" w:rsidRDefault="000802AC" w:rsidP="000B5404">
      <w:pPr>
        <w:ind w:firstLine="0"/>
        <w:rPr>
          <w:rFonts w:ascii="Times New Roman" w:hAnsi="Times New Roman"/>
          <w:b/>
          <w:szCs w:val="24"/>
        </w:rPr>
      </w:pPr>
    </w:p>
    <w:p w14:paraId="308CAC55" w14:textId="77777777" w:rsidR="000802AC" w:rsidRDefault="000802AC" w:rsidP="000B5404">
      <w:pPr>
        <w:ind w:firstLine="0"/>
        <w:rPr>
          <w:rFonts w:ascii="Times New Roman" w:hAnsi="Times New Roman"/>
          <w:b/>
          <w:szCs w:val="24"/>
        </w:rPr>
      </w:pPr>
    </w:p>
    <w:p w14:paraId="61E6B4B2" w14:textId="77777777" w:rsidR="000802AC" w:rsidRDefault="000802AC" w:rsidP="000B5404">
      <w:pPr>
        <w:ind w:firstLine="0"/>
        <w:rPr>
          <w:rFonts w:ascii="Times New Roman" w:hAnsi="Times New Roman"/>
          <w:b/>
          <w:szCs w:val="24"/>
        </w:rPr>
      </w:pPr>
    </w:p>
    <w:p w14:paraId="19793A63" w14:textId="77777777" w:rsidR="000802AC" w:rsidRDefault="000802AC" w:rsidP="000B5404">
      <w:pPr>
        <w:ind w:firstLine="0"/>
        <w:rPr>
          <w:rFonts w:ascii="Times New Roman" w:hAnsi="Times New Roman"/>
          <w:b/>
          <w:szCs w:val="24"/>
        </w:rPr>
      </w:pPr>
    </w:p>
    <w:p w14:paraId="29B2EF2A" w14:textId="39149C71" w:rsidR="000B5404" w:rsidRDefault="000B5404" w:rsidP="000B5404">
      <w:pPr>
        <w:pStyle w:val="otsikko22"/>
      </w:pPr>
      <w:bookmarkStart w:id="361" w:name="_Toc510974519"/>
      <w:r>
        <w:lastRenderedPageBreak/>
        <w:t>Käyttäjätutkimuksen tulokset ja taulukot</w:t>
      </w:r>
      <w:bookmarkEnd w:id="361"/>
    </w:p>
    <w:p w14:paraId="34D139A1" w14:textId="77777777" w:rsidR="00475D35" w:rsidRDefault="00475D35" w:rsidP="000B5404">
      <w:pPr>
        <w:pStyle w:val="otsikko22"/>
      </w:pPr>
    </w:p>
    <w:p w14:paraId="72DBB93D" w14:textId="1E1ED7D4" w:rsidR="00475D35" w:rsidRDefault="00475D35" w:rsidP="000B5404">
      <w:pPr>
        <w:pStyle w:val="otsikko22"/>
      </w:pPr>
      <w:bookmarkStart w:id="362" w:name="_Toc510974520"/>
      <w:r>
        <w:t>Osallistujat</w:t>
      </w:r>
      <w:bookmarkEnd w:id="362"/>
    </w:p>
    <w:p w14:paraId="3738758C" w14:textId="77777777" w:rsidR="00475D35" w:rsidRDefault="00475D35" w:rsidP="000B5404">
      <w:pPr>
        <w:pStyle w:val="otsikko22"/>
      </w:pPr>
    </w:p>
    <w:tbl>
      <w:tblPr>
        <w:tblW w:w="8380" w:type="dxa"/>
        <w:tblCellMar>
          <w:left w:w="70" w:type="dxa"/>
          <w:right w:w="70" w:type="dxa"/>
        </w:tblCellMar>
        <w:tblLook w:val="04A0" w:firstRow="1" w:lastRow="0" w:firstColumn="1" w:lastColumn="0" w:noHBand="0" w:noVBand="1"/>
      </w:tblPr>
      <w:tblGrid>
        <w:gridCol w:w="1271"/>
        <w:gridCol w:w="129"/>
        <w:gridCol w:w="1400"/>
        <w:gridCol w:w="140"/>
        <w:gridCol w:w="1260"/>
        <w:gridCol w:w="100"/>
        <w:gridCol w:w="1300"/>
        <w:gridCol w:w="60"/>
        <w:gridCol w:w="1340"/>
        <w:gridCol w:w="20"/>
        <w:gridCol w:w="1360"/>
      </w:tblGrid>
      <w:tr w:rsidR="00475D35" w:rsidRPr="00475D35" w14:paraId="4FDA85B6" w14:textId="77777777" w:rsidTr="00475D35">
        <w:trPr>
          <w:trHeight w:val="288"/>
        </w:trPr>
        <w:tc>
          <w:tcPr>
            <w:tcW w:w="1271" w:type="dxa"/>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4B55E34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 xml:space="preserve">Osallistuja </w:t>
            </w:r>
          </w:p>
        </w:tc>
        <w:tc>
          <w:tcPr>
            <w:tcW w:w="1669" w:type="dxa"/>
            <w:gridSpan w:val="3"/>
            <w:tcBorders>
              <w:top w:val="single" w:sz="4" w:space="0" w:color="auto"/>
              <w:left w:val="nil"/>
              <w:bottom w:val="single" w:sz="4" w:space="0" w:color="auto"/>
              <w:right w:val="single" w:sz="4" w:space="0" w:color="auto"/>
            </w:tcBorders>
            <w:shd w:val="clear" w:color="000000" w:fill="C5D9F1"/>
            <w:noWrap/>
            <w:vAlign w:val="center"/>
            <w:hideMark/>
          </w:tcPr>
          <w:p w14:paraId="38FDBD1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136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794B029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136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4DAEB39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136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422CA12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1360" w:type="dxa"/>
            <w:tcBorders>
              <w:top w:val="single" w:sz="4" w:space="0" w:color="auto"/>
              <w:left w:val="nil"/>
              <w:bottom w:val="single" w:sz="4" w:space="0" w:color="auto"/>
              <w:right w:val="single" w:sz="4" w:space="0" w:color="auto"/>
            </w:tcBorders>
            <w:shd w:val="clear" w:color="000000" w:fill="C5D9F1"/>
            <w:noWrap/>
            <w:vAlign w:val="center"/>
            <w:hideMark/>
          </w:tcPr>
          <w:p w14:paraId="452FA50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27E61A07" w14:textId="77777777" w:rsidTr="00475D35">
        <w:trPr>
          <w:trHeight w:val="288"/>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0D48693E"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t>ikä</w:t>
            </w:r>
          </w:p>
        </w:tc>
        <w:tc>
          <w:tcPr>
            <w:tcW w:w="1669" w:type="dxa"/>
            <w:gridSpan w:val="3"/>
            <w:tcBorders>
              <w:top w:val="nil"/>
              <w:left w:val="nil"/>
              <w:bottom w:val="single" w:sz="4" w:space="0" w:color="auto"/>
              <w:right w:val="single" w:sz="4" w:space="0" w:color="auto"/>
            </w:tcBorders>
            <w:shd w:val="clear" w:color="auto" w:fill="auto"/>
            <w:noWrap/>
            <w:hideMark/>
          </w:tcPr>
          <w:p w14:paraId="2DFA25F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27</w:t>
            </w:r>
          </w:p>
        </w:tc>
        <w:tc>
          <w:tcPr>
            <w:tcW w:w="1360" w:type="dxa"/>
            <w:gridSpan w:val="2"/>
            <w:tcBorders>
              <w:top w:val="nil"/>
              <w:left w:val="nil"/>
              <w:bottom w:val="single" w:sz="4" w:space="0" w:color="auto"/>
              <w:right w:val="single" w:sz="4" w:space="0" w:color="auto"/>
            </w:tcBorders>
            <w:shd w:val="clear" w:color="auto" w:fill="auto"/>
            <w:noWrap/>
            <w:hideMark/>
          </w:tcPr>
          <w:p w14:paraId="7090837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24</w:t>
            </w:r>
          </w:p>
        </w:tc>
        <w:tc>
          <w:tcPr>
            <w:tcW w:w="1360" w:type="dxa"/>
            <w:gridSpan w:val="2"/>
            <w:tcBorders>
              <w:top w:val="nil"/>
              <w:left w:val="nil"/>
              <w:bottom w:val="single" w:sz="4" w:space="0" w:color="auto"/>
              <w:right w:val="single" w:sz="4" w:space="0" w:color="auto"/>
            </w:tcBorders>
            <w:shd w:val="clear" w:color="auto" w:fill="auto"/>
            <w:noWrap/>
            <w:hideMark/>
          </w:tcPr>
          <w:p w14:paraId="7311937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39</w:t>
            </w:r>
          </w:p>
        </w:tc>
        <w:tc>
          <w:tcPr>
            <w:tcW w:w="1360" w:type="dxa"/>
            <w:gridSpan w:val="2"/>
            <w:tcBorders>
              <w:top w:val="nil"/>
              <w:left w:val="nil"/>
              <w:bottom w:val="single" w:sz="4" w:space="0" w:color="auto"/>
              <w:right w:val="single" w:sz="4" w:space="0" w:color="auto"/>
            </w:tcBorders>
            <w:shd w:val="clear" w:color="auto" w:fill="auto"/>
            <w:noWrap/>
            <w:hideMark/>
          </w:tcPr>
          <w:p w14:paraId="045472CA"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25</w:t>
            </w:r>
          </w:p>
        </w:tc>
        <w:tc>
          <w:tcPr>
            <w:tcW w:w="1360" w:type="dxa"/>
            <w:tcBorders>
              <w:top w:val="nil"/>
              <w:left w:val="nil"/>
              <w:bottom w:val="single" w:sz="4" w:space="0" w:color="auto"/>
              <w:right w:val="single" w:sz="4" w:space="0" w:color="auto"/>
            </w:tcBorders>
            <w:shd w:val="clear" w:color="auto" w:fill="auto"/>
            <w:noWrap/>
            <w:hideMark/>
          </w:tcPr>
          <w:p w14:paraId="36C4686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39</w:t>
            </w:r>
          </w:p>
        </w:tc>
      </w:tr>
      <w:tr w:rsidR="00475D35" w:rsidRPr="00475D35" w14:paraId="204CFDD3" w14:textId="77777777" w:rsidTr="00475D35">
        <w:trPr>
          <w:trHeight w:val="288"/>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41813384"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t>Sukupuoli</w:t>
            </w:r>
          </w:p>
        </w:tc>
        <w:tc>
          <w:tcPr>
            <w:tcW w:w="1669" w:type="dxa"/>
            <w:gridSpan w:val="3"/>
            <w:tcBorders>
              <w:top w:val="nil"/>
              <w:left w:val="nil"/>
              <w:bottom w:val="single" w:sz="4" w:space="0" w:color="auto"/>
              <w:right w:val="single" w:sz="4" w:space="0" w:color="auto"/>
            </w:tcBorders>
            <w:shd w:val="clear" w:color="auto" w:fill="auto"/>
            <w:noWrap/>
            <w:vAlign w:val="center"/>
            <w:hideMark/>
          </w:tcPr>
          <w:p w14:paraId="14A238E8"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2E6DC99D"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44DC61C1"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559EFB29"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360" w:type="dxa"/>
            <w:tcBorders>
              <w:top w:val="nil"/>
              <w:left w:val="nil"/>
              <w:bottom w:val="single" w:sz="4" w:space="0" w:color="auto"/>
              <w:right w:val="single" w:sz="4" w:space="0" w:color="auto"/>
            </w:tcBorders>
            <w:shd w:val="clear" w:color="auto" w:fill="auto"/>
            <w:noWrap/>
            <w:vAlign w:val="center"/>
            <w:hideMark/>
          </w:tcPr>
          <w:p w14:paraId="4F1629C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r>
      <w:tr w:rsidR="00475D35" w:rsidRPr="00475D35" w14:paraId="6EFAFE43" w14:textId="77777777" w:rsidTr="00475D35">
        <w:trPr>
          <w:trHeight w:val="552"/>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44B25547"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t>Aikaisempi kokemus</w:t>
            </w:r>
          </w:p>
        </w:tc>
        <w:tc>
          <w:tcPr>
            <w:tcW w:w="1669" w:type="dxa"/>
            <w:gridSpan w:val="3"/>
            <w:tcBorders>
              <w:top w:val="nil"/>
              <w:left w:val="nil"/>
              <w:bottom w:val="single" w:sz="4" w:space="0" w:color="auto"/>
              <w:right w:val="single" w:sz="4" w:space="0" w:color="auto"/>
            </w:tcBorders>
            <w:shd w:val="clear" w:color="auto" w:fill="auto"/>
            <w:noWrap/>
            <w:vAlign w:val="center"/>
            <w:hideMark/>
          </w:tcPr>
          <w:p w14:paraId="087E658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xml:space="preserve">Ei </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7409B29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3316820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0186777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360" w:type="dxa"/>
            <w:tcBorders>
              <w:top w:val="nil"/>
              <w:left w:val="nil"/>
              <w:bottom w:val="single" w:sz="4" w:space="0" w:color="auto"/>
              <w:right w:val="single" w:sz="4" w:space="0" w:color="auto"/>
            </w:tcBorders>
            <w:shd w:val="clear" w:color="auto" w:fill="auto"/>
            <w:noWrap/>
            <w:vAlign w:val="center"/>
            <w:hideMark/>
          </w:tcPr>
          <w:p w14:paraId="1EA304C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r>
      <w:tr w:rsidR="00475D35" w:rsidRPr="00475D35" w14:paraId="5FEB561D" w14:textId="77777777" w:rsidTr="00475D35">
        <w:trPr>
          <w:trHeight w:val="1776"/>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2DF94FFB"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t>Kokemus kuvaus</w:t>
            </w:r>
          </w:p>
        </w:tc>
        <w:tc>
          <w:tcPr>
            <w:tcW w:w="1669" w:type="dxa"/>
            <w:gridSpan w:val="3"/>
            <w:tcBorders>
              <w:top w:val="nil"/>
              <w:left w:val="nil"/>
              <w:bottom w:val="single" w:sz="4" w:space="0" w:color="auto"/>
              <w:right w:val="single" w:sz="4" w:space="0" w:color="auto"/>
            </w:tcBorders>
            <w:shd w:val="clear" w:color="auto" w:fill="auto"/>
            <w:noWrap/>
            <w:vAlign w:val="center"/>
            <w:hideMark/>
          </w:tcPr>
          <w:p w14:paraId="507E272D"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360" w:type="dxa"/>
            <w:gridSpan w:val="2"/>
            <w:tcBorders>
              <w:top w:val="nil"/>
              <w:left w:val="nil"/>
              <w:bottom w:val="single" w:sz="4" w:space="0" w:color="auto"/>
              <w:right w:val="single" w:sz="4" w:space="0" w:color="auto"/>
            </w:tcBorders>
            <w:shd w:val="clear" w:color="auto" w:fill="auto"/>
            <w:vAlign w:val="center"/>
            <w:hideMark/>
          </w:tcPr>
          <w:p w14:paraId="12B1BEC5"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Kokeilin myyntidemossa. Lasien käyttö sujui silloin ongelmitta. Kokeillut myös laseja museossa jossa katsoin videota.</w:t>
            </w:r>
          </w:p>
        </w:tc>
        <w:tc>
          <w:tcPr>
            <w:tcW w:w="1360" w:type="dxa"/>
            <w:gridSpan w:val="2"/>
            <w:tcBorders>
              <w:top w:val="nil"/>
              <w:left w:val="nil"/>
              <w:bottom w:val="single" w:sz="4" w:space="0" w:color="auto"/>
              <w:right w:val="single" w:sz="4" w:space="0" w:color="auto"/>
            </w:tcBorders>
            <w:shd w:val="clear" w:color="auto" w:fill="auto"/>
            <w:vAlign w:val="center"/>
            <w:hideMark/>
          </w:tcPr>
          <w:p w14:paraId="47F041BD"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Kaverilla pelannut pariin kertaan ja nähnyt pari demoa. Lisäksi messudemoa koittanut</w:t>
            </w:r>
          </w:p>
        </w:tc>
        <w:tc>
          <w:tcPr>
            <w:tcW w:w="1360" w:type="dxa"/>
            <w:gridSpan w:val="2"/>
            <w:tcBorders>
              <w:top w:val="nil"/>
              <w:left w:val="nil"/>
              <w:bottom w:val="single" w:sz="4" w:space="0" w:color="auto"/>
              <w:right w:val="single" w:sz="4" w:space="0" w:color="auto"/>
            </w:tcBorders>
            <w:shd w:val="clear" w:color="auto" w:fill="auto"/>
            <w:vAlign w:val="center"/>
            <w:hideMark/>
          </w:tcPr>
          <w:p w14:paraId="6716D603"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Paria demosovellusta testannut. Pieniä pelejä, leikkiä ja kokeilua</w:t>
            </w:r>
          </w:p>
        </w:tc>
        <w:tc>
          <w:tcPr>
            <w:tcW w:w="1360" w:type="dxa"/>
            <w:tcBorders>
              <w:top w:val="nil"/>
              <w:left w:val="nil"/>
              <w:bottom w:val="single" w:sz="4" w:space="0" w:color="auto"/>
              <w:right w:val="single" w:sz="4" w:space="0" w:color="auto"/>
            </w:tcBorders>
            <w:shd w:val="clear" w:color="auto" w:fill="auto"/>
            <w:vAlign w:val="center"/>
            <w:hideMark/>
          </w:tcPr>
          <w:p w14:paraId="721D0F92"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 xml:space="preserve">Pelasin messuilla HTC-Vivella, ja nyt uskon VR:n lyövän läpi </w:t>
            </w:r>
          </w:p>
        </w:tc>
      </w:tr>
      <w:tr w:rsidR="00475D35" w:rsidRPr="00475D35" w14:paraId="101A6B1F" w14:textId="77777777" w:rsidTr="00475D35">
        <w:trPr>
          <w:gridAfter w:val="2"/>
          <w:wAfter w:w="1380" w:type="dxa"/>
          <w:trHeight w:val="288"/>
        </w:trPr>
        <w:tc>
          <w:tcPr>
            <w:tcW w:w="1400" w:type="dxa"/>
            <w:gridSpan w:val="2"/>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4B65DB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1400" w:type="dxa"/>
            <w:tcBorders>
              <w:top w:val="single" w:sz="4" w:space="0" w:color="auto"/>
              <w:left w:val="nil"/>
              <w:bottom w:val="single" w:sz="4" w:space="0" w:color="auto"/>
              <w:right w:val="single" w:sz="4" w:space="0" w:color="auto"/>
            </w:tcBorders>
            <w:shd w:val="clear" w:color="000000" w:fill="C5D9F1"/>
            <w:noWrap/>
            <w:vAlign w:val="center"/>
            <w:hideMark/>
          </w:tcPr>
          <w:p w14:paraId="1D9CC2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140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21D7873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140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646B81D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140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0B607FF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0C7DE5ED" w14:textId="77777777" w:rsidTr="00475D35">
        <w:trPr>
          <w:gridAfter w:val="2"/>
          <w:wAfter w:w="1380" w:type="dxa"/>
          <w:trHeight w:val="288"/>
        </w:trPr>
        <w:tc>
          <w:tcPr>
            <w:tcW w:w="1400" w:type="dxa"/>
            <w:gridSpan w:val="2"/>
            <w:tcBorders>
              <w:top w:val="nil"/>
              <w:left w:val="single" w:sz="4" w:space="0" w:color="auto"/>
              <w:bottom w:val="single" w:sz="4" w:space="0" w:color="auto"/>
              <w:right w:val="single" w:sz="4" w:space="0" w:color="auto"/>
            </w:tcBorders>
            <w:shd w:val="clear" w:color="auto" w:fill="auto"/>
            <w:noWrap/>
            <w:vAlign w:val="bottom"/>
            <w:hideMark/>
          </w:tcPr>
          <w:p w14:paraId="608C3ACF"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25</w:t>
            </w:r>
          </w:p>
        </w:tc>
        <w:tc>
          <w:tcPr>
            <w:tcW w:w="1400" w:type="dxa"/>
            <w:tcBorders>
              <w:top w:val="nil"/>
              <w:left w:val="nil"/>
              <w:bottom w:val="single" w:sz="4" w:space="0" w:color="auto"/>
              <w:right w:val="single" w:sz="4" w:space="0" w:color="auto"/>
            </w:tcBorders>
            <w:shd w:val="clear" w:color="auto" w:fill="auto"/>
            <w:noWrap/>
            <w:vAlign w:val="bottom"/>
            <w:hideMark/>
          </w:tcPr>
          <w:p w14:paraId="7EB8FA0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95CCECA"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26</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875D2C2"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26</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7B2318DE"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18</w:t>
            </w:r>
          </w:p>
        </w:tc>
      </w:tr>
      <w:tr w:rsidR="00475D35" w:rsidRPr="00475D35" w14:paraId="006C6D2E" w14:textId="77777777" w:rsidTr="00475D35">
        <w:trPr>
          <w:gridAfter w:val="2"/>
          <w:wAfter w:w="1380" w:type="dxa"/>
          <w:trHeight w:val="288"/>
        </w:trPr>
        <w:tc>
          <w:tcPr>
            <w:tcW w:w="1400" w:type="dxa"/>
            <w:gridSpan w:val="2"/>
            <w:tcBorders>
              <w:top w:val="nil"/>
              <w:left w:val="single" w:sz="4" w:space="0" w:color="auto"/>
              <w:bottom w:val="single" w:sz="4" w:space="0" w:color="auto"/>
              <w:right w:val="single" w:sz="4" w:space="0" w:color="auto"/>
            </w:tcBorders>
            <w:shd w:val="clear" w:color="auto" w:fill="auto"/>
            <w:noWrap/>
            <w:vAlign w:val="bottom"/>
            <w:hideMark/>
          </w:tcPr>
          <w:p w14:paraId="54EA7084"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c>
          <w:tcPr>
            <w:tcW w:w="1400" w:type="dxa"/>
            <w:tcBorders>
              <w:top w:val="nil"/>
              <w:left w:val="nil"/>
              <w:bottom w:val="single" w:sz="4" w:space="0" w:color="auto"/>
              <w:right w:val="single" w:sz="4" w:space="0" w:color="auto"/>
            </w:tcBorders>
            <w:shd w:val="clear" w:color="auto" w:fill="auto"/>
            <w:noWrap/>
            <w:vAlign w:val="bottom"/>
            <w:hideMark/>
          </w:tcPr>
          <w:p w14:paraId="40EB535E"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EEA07B4"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33653F8"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264000D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r>
      <w:tr w:rsidR="00475D35" w:rsidRPr="00475D35" w14:paraId="3925C440" w14:textId="77777777" w:rsidTr="00475D35">
        <w:trPr>
          <w:gridAfter w:val="2"/>
          <w:wAfter w:w="1380" w:type="dxa"/>
          <w:trHeight w:val="552"/>
        </w:trPr>
        <w:tc>
          <w:tcPr>
            <w:tcW w:w="1400" w:type="dxa"/>
            <w:gridSpan w:val="2"/>
            <w:tcBorders>
              <w:top w:val="nil"/>
              <w:left w:val="single" w:sz="4" w:space="0" w:color="auto"/>
              <w:bottom w:val="single" w:sz="4" w:space="0" w:color="auto"/>
              <w:right w:val="single" w:sz="4" w:space="0" w:color="auto"/>
            </w:tcBorders>
            <w:shd w:val="clear" w:color="auto" w:fill="auto"/>
            <w:noWrap/>
            <w:vAlign w:val="bottom"/>
            <w:hideMark/>
          </w:tcPr>
          <w:p w14:paraId="5AA53EF9"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400" w:type="dxa"/>
            <w:tcBorders>
              <w:top w:val="nil"/>
              <w:left w:val="nil"/>
              <w:bottom w:val="single" w:sz="4" w:space="0" w:color="auto"/>
              <w:right w:val="single" w:sz="4" w:space="0" w:color="auto"/>
            </w:tcBorders>
            <w:shd w:val="clear" w:color="auto" w:fill="auto"/>
            <w:noWrap/>
            <w:vAlign w:val="bottom"/>
            <w:hideMark/>
          </w:tcPr>
          <w:p w14:paraId="106DB851"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5C44C2E8"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54F6230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01ABDC0E"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r>
      <w:tr w:rsidR="00475D35" w:rsidRPr="00475D35" w14:paraId="7CCE6CAF" w14:textId="77777777" w:rsidTr="00475D35">
        <w:trPr>
          <w:gridAfter w:val="2"/>
          <w:wAfter w:w="1380" w:type="dxa"/>
          <w:trHeight w:val="1776"/>
        </w:trPr>
        <w:tc>
          <w:tcPr>
            <w:tcW w:w="1400" w:type="dxa"/>
            <w:gridSpan w:val="2"/>
            <w:tcBorders>
              <w:top w:val="nil"/>
              <w:left w:val="single" w:sz="4" w:space="0" w:color="auto"/>
              <w:bottom w:val="single" w:sz="4" w:space="0" w:color="auto"/>
              <w:right w:val="single" w:sz="4" w:space="0" w:color="auto"/>
            </w:tcBorders>
            <w:shd w:val="clear" w:color="auto" w:fill="auto"/>
            <w:hideMark/>
          </w:tcPr>
          <w:p w14:paraId="78E6A9CF"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Lyhyesti kokeillut muutamia demoja. Kokeillut ajaa autoa viven ja ratin kanssa.</w:t>
            </w:r>
          </w:p>
        </w:tc>
        <w:tc>
          <w:tcPr>
            <w:tcW w:w="1400" w:type="dxa"/>
            <w:tcBorders>
              <w:top w:val="nil"/>
              <w:left w:val="nil"/>
              <w:bottom w:val="single" w:sz="4" w:space="0" w:color="auto"/>
              <w:right w:val="single" w:sz="4" w:space="0" w:color="auto"/>
            </w:tcBorders>
            <w:shd w:val="clear" w:color="auto" w:fill="auto"/>
            <w:vAlign w:val="bottom"/>
            <w:hideMark/>
          </w:tcPr>
          <w:p w14:paraId="440D63E2"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400" w:type="dxa"/>
            <w:gridSpan w:val="2"/>
            <w:tcBorders>
              <w:top w:val="nil"/>
              <w:left w:val="nil"/>
              <w:bottom w:val="single" w:sz="4" w:space="0" w:color="auto"/>
              <w:right w:val="single" w:sz="4" w:space="0" w:color="auto"/>
            </w:tcBorders>
            <w:shd w:val="clear" w:color="auto" w:fill="auto"/>
            <w:vAlign w:val="bottom"/>
            <w:hideMark/>
          </w:tcPr>
          <w:p w14:paraId="50BDAE5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400" w:type="dxa"/>
            <w:gridSpan w:val="2"/>
            <w:tcBorders>
              <w:top w:val="nil"/>
              <w:left w:val="nil"/>
              <w:bottom w:val="single" w:sz="4" w:space="0" w:color="auto"/>
              <w:right w:val="single" w:sz="4" w:space="0" w:color="auto"/>
            </w:tcBorders>
            <w:shd w:val="clear" w:color="auto" w:fill="auto"/>
            <w:vAlign w:val="bottom"/>
            <w:hideMark/>
          </w:tcPr>
          <w:p w14:paraId="17D6264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400" w:type="dxa"/>
            <w:gridSpan w:val="2"/>
            <w:tcBorders>
              <w:top w:val="nil"/>
              <w:left w:val="nil"/>
              <w:bottom w:val="single" w:sz="4" w:space="0" w:color="auto"/>
              <w:right w:val="single" w:sz="4" w:space="0" w:color="auto"/>
            </w:tcBorders>
            <w:shd w:val="clear" w:color="auto" w:fill="auto"/>
            <w:vAlign w:val="bottom"/>
            <w:hideMark/>
          </w:tcPr>
          <w:p w14:paraId="0D8685F9"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r>
    </w:tbl>
    <w:p w14:paraId="48F2F97F" w14:textId="77777777" w:rsidR="00475D35" w:rsidRDefault="00475D35" w:rsidP="000B5404">
      <w:pPr>
        <w:pStyle w:val="otsikko22"/>
      </w:pPr>
    </w:p>
    <w:p w14:paraId="3AB52B77" w14:textId="24164379" w:rsidR="00475D35" w:rsidRDefault="00475D35" w:rsidP="000B5404">
      <w:pPr>
        <w:pStyle w:val="otsikko22"/>
      </w:pPr>
      <w:bookmarkStart w:id="363" w:name="_Toc510974521"/>
      <w:r>
        <w:t>Vastaukset käyttäjäkohtaisesti</w:t>
      </w:r>
      <w:bookmarkEnd w:id="363"/>
    </w:p>
    <w:tbl>
      <w:tblPr>
        <w:tblW w:w="10162" w:type="dxa"/>
        <w:tblCellMar>
          <w:left w:w="70" w:type="dxa"/>
          <w:right w:w="70" w:type="dxa"/>
        </w:tblCellMar>
        <w:tblLook w:val="04A0" w:firstRow="1" w:lastRow="0" w:firstColumn="1" w:lastColumn="0" w:noHBand="0" w:noVBand="1"/>
      </w:tblPr>
      <w:tblGrid>
        <w:gridCol w:w="3523"/>
        <w:gridCol w:w="537"/>
        <w:gridCol w:w="959"/>
        <w:gridCol w:w="537"/>
        <w:gridCol w:w="537"/>
        <w:gridCol w:w="537"/>
        <w:gridCol w:w="537"/>
        <w:gridCol w:w="537"/>
        <w:gridCol w:w="537"/>
        <w:gridCol w:w="959"/>
        <w:gridCol w:w="962"/>
      </w:tblGrid>
      <w:tr w:rsidR="00475D35" w:rsidRPr="00475D35" w14:paraId="5D0C86B1" w14:textId="77777777" w:rsidTr="00475D35">
        <w:trPr>
          <w:trHeight w:val="276"/>
        </w:trPr>
        <w:tc>
          <w:tcPr>
            <w:tcW w:w="10162" w:type="dxa"/>
            <w:gridSpan w:val="11"/>
            <w:tcBorders>
              <w:top w:val="nil"/>
              <w:left w:val="nil"/>
              <w:bottom w:val="single" w:sz="4" w:space="0" w:color="auto"/>
              <w:right w:val="nil"/>
            </w:tcBorders>
            <w:shd w:val="clear" w:color="auto" w:fill="auto"/>
            <w:noWrap/>
            <w:vAlign w:val="bottom"/>
            <w:hideMark/>
          </w:tcPr>
          <w:p w14:paraId="5956411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Luonnollisuus</w:t>
            </w:r>
          </w:p>
        </w:tc>
      </w:tr>
      <w:tr w:rsidR="00475D35" w:rsidRPr="00475D35" w14:paraId="02A16C53"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449824F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Testi</w:t>
            </w:r>
          </w:p>
        </w:tc>
        <w:tc>
          <w:tcPr>
            <w:tcW w:w="537" w:type="dxa"/>
            <w:tcBorders>
              <w:top w:val="nil"/>
              <w:left w:val="nil"/>
              <w:bottom w:val="single" w:sz="4" w:space="0" w:color="auto"/>
              <w:right w:val="single" w:sz="4" w:space="0" w:color="auto"/>
            </w:tcBorders>
            <w:shd w:val="clear" w:color="000000" w:fill="B8CCE4"/>
            <w:noWrap/>
            <w:vAlign w:val="center"/>
            <w:hideMark/>
          </w:tcPr>
          <w:p w14:paraId="1BD0054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959" w:type="dxa"/>
            <w:tcBorders>
              <w:top w:val="nil"/>
              <w:left w:val="nil"/>
              <w:bottom w:val="single" w:sz="4" w:space="0" w:color="auto"/>
              <w:right w:val="single" w:sz="4" w:space="0" w:color="auto"/>
            </w:tcBorders>
            <w:shd w:val="clear" w:color="000000" w:fill="B8CCE4"/>
            <w:noWrap/>
            <w:vAlign w:val="center"/>
            <w:hideMark/>
          </w:tcPr>
          <w:p w14:paraId="166863C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7" w:type="dxa"/>
            <w:tcBorders>
              <w:top w:val="nil"/>
              <w:left w:val="nil"/>
              <w:bottom w:val="single" w:sz="4" w:space="0" w:color="auto"/>
              <w:right w:val="single" w:sz="4" w:space="0" w:color="auto"/>
            </w:tcBorders>
            <w:shd w:val="clear" w:color="000000" w:fill="B8CCE4"/>
            <w:noWrap/>
            <w:vAlign w:val="center"/>
            <w:hideMark/>
          </w:tcPr>
          <w:p w14:paraId="3DC9302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B8CCE4"/>
            <w:noWrap/>
            <w:vAlign w:val="center"/>
            <w:hideMark/>
          </w:tcPr>
          <w:p w14:paraId="6A48EDA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B8CCE4"/>
            <w:noWrap/>
            <w:vAlign w:val="center"/>
            <w:hideMark/>
          </w:tcPr>
          <w:p w14:paraId="0AD132C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8CCE4"/>
            <w:noWrap/>
            <w:vAlign w:val="center"/>
            <w:hideMark/>
          </w:tcPr>
          <w:p w14:paraId="169698E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B8CCE4"/>
            <w:noWrap/>
            <w:vAlign w:val="center"/>
            <w:hideMark/>
          </w:tcPr>
          <w:p w14:paraId="2A7377E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8CCE4"/>
            <w:noWrap/>
            <w:vAlign w:val="center"/>
            <w:hideMark/>
          </w:tcPr>
          <w:p w14:paraId="2ACBD16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9" w:type="dxa"/>
            <w:tcBorders>
              <w:top w:val="nil"/>
              <w:left w:val="nil"/>
              <w:bottom w:val="single" w:sz="4" w:space="0" w:color="auto"/>
              <w:right w:val="single" w:sz="4" w:space="0" w:color="auto"/>
            </w:tcBorders>
            <w:shd w:val="clear" w:color="000000" w:fill="B8CCE4"/>
            <w:noWrap/>
            <w:vAlign w:val="center"/>
            <w:hideMark/>
          </w:tcPr>
          <w:p w14:paraId="682D394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59" w:type="dxa"/>
            <w:tcBorders>
              <w:top w:val="nil"/>
              <w:left w:val="nil"/>
              <w:bottom w:val="single" w:sz="4" w:space="0" w:color="auto"/>
              <w:right w:val="single" w:sz="4" w:space="0" w:color="auto"/>
            </w:tcBorders>
            <w:shd w:val="clear" w:color="000000" w:fill="B8CCE4"/>
            <w:noWrap/>
            <w:vAlign w:val="center"/>
            <w:hideMark/>
          </w:tcPr>
          <w:p w14:paraId="29FA4E7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160AA173"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05C56301"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Globe</w:t>
            </w:r>
          </w:p>
        </w:tc>
        <w:tc>
          <w:tcPr>
            <w:tcW w:w="537" w:type="dxa"/>
            <w:tcBorders>
              <w:top w:val="nil"/>
              <w:left w:val="nil"/>
              <w:bottom w:val="single" w:sz="4" w:space="0" w:color="auto"/>
              <w:right w:val="single" w:sz="4" w:space="0" w:color="auto"/>
            </w:tcBorders>
            <w:shd w:val="clear" w:color="000000" w:fill="FDE9D9"/>
            <w:noWrap/>
            <w:vAlign w:val="center"/>
            <w:hideMark/>
          </w:tcPr>
          <w:p w14:paraId="0073CF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FDE9D9"/>
            <w:noWrap/>
            <w:vAlign w:val="center"/>
            <w:hideMark/>
          </w:tcPr>
          <w:p w14:paraId="75E6335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1B4D173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DE9D9"/>
            <w:noWrap/>
            <w:vAlign w:val="center"/>
            <w:hideMark/>
          </w:tcPr>
          <w:p w14:paraId="777F3E9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DE9D9"/>
            <w:noWrap/>
            <w:vAlign w:val="center"/>
            <w:hideMark/>
          </w:tcPr>
          <w:p w14:paraId="6790080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DE9D9"/>
            <w:noWrap/>
            <w:vAlign w:val="center"/>
            <w:hideMark/>
          </w:tcPr>
          <w:p w14:paraId="1B900B9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0018A78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4CDF7E1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59" w:type="dxa"/>
            <w:tcBorders>
              <w:top w:val="nil"/>
              <w:left w:val="nil"/>
              <w:bottom w:val="single" w:sz="4" w:space="0" w:color="auto"/>
              <w:right w:val="single" w:sz="4" w:space="0" w:color="auto"/>
            </w:tcBorders>
            <w:shd w:val="clear" w:color="000000" w:fill="FDE9D9"/>
            <w:noWrap/>
            <w:vAlign w:val="center"/>
            <w:hideMark/>
          </w:tcPr>
          <w:p w14:paraId="34F5445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9" w:type="dxa"/>
            <w:tcBorders>
              <w:top w:val="nil"/>
              <w:left w:val="nil"/>
              <w:bottom w:val="single" w:sz="4" w:space="0" w:color="auto"/>
              <w:right w:val="single" w:sz="4" w:space="0" w:color="auto"/>
            </w:tcBorders>
            <w:shd w:val="clear" w:color="000000" w:fill="FDE9D9"/>
            <w:noWrap/>
            <w:vAlign w:val="center"/>
            <w:hideMark/>
          </w:tcPr>
          <w:p w14:paraId="404AF0F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20339D87"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30E08654"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Globe</w:t>
            </w:r>
          </w:p>
        </w:tc>
        <w:tc>
          <w:tcPr>
            <w:tcW w:w="537" w:type="dxa"/>
            <w:tcBorders>
              <w:top w:val="nil"/>
              <w:left w:val="nil"/>
              <w:bottom w:val="single" w:sz="4" w:space="0" w:color="auto"/>
              <w:right w:val="single" w:sz="4" w:space="0" w:color="auto"/>
            </w:tcBorders>
            <w:shd w:val="clear" w:color="000000" w:fill="FDE9D9"/>
            <w:noWrap/>
            <w:vAlign w:val="center"/>
            <w:hideMark/>
          </w:tcPr>
          <w:p w14:paraId="308E1E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59" w:type="dxa"/>
            <w:tcBorders>
              <w:top w:val="nil"/>
              <w:left w:val="nil"/>
              <w:bottom w:val="single" w:sz="4" w:space="0" w:color="auto"/>
              <w:right w:val="single" w:sz="4" w:space="0" w:color="auto"/>
            </w:tcBorders>
            <w:shd w:val="clear" w:color="000000" w:fill="FDE9D9"/>
            <w:noWrap/>
            <w:vAlign w:val="center"/>
            <w:hideMark/>
          </w:tcPr>
          <w:p w14:paraId="572C7AD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DE9D9"/>
            <w:noWrap/>
            <w:vAlign w:val="center"/>
            <w:hideMark/>
          </w:tcPr>
          <w:p w14:paraId="6072276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165F9B2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DE9D9"/>
            <w:noWrap/>
            <w:vAlign w:val="center"/>
            <w:hideMark/>
          </w:tcPr>
          <w:p w14:paraId="6CD0DC9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DE9D9"/>
            <w:noWrap/>
            <w:vAlign w:val="center"/>
            <w:hideMark/>
          </w:tcPr>
          <w:p w14:paraId="23ACA0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30902F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2669F2D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FDE9D9"/>
            <w:noWrap/>
            <w:vAlign w:val="center"/>
            <w:hideMark/>
          </w:tcPr>
          <w:p w14:paraId="499527B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FDE9D9"/>
            <w:noWrap/>
            <w:vAlign w:val="center"/>
            <w:hideMark/>
          </w:tcPr>
          <w:p w14:paraId="7A22B2D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60507CEC"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772EF92A"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6019B82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9" w:type="dxa"/>
            <w:tcBorders>
              <w:top w:val="nil"/>
              <w:left w:val="nil"/>
              <w:bottom w:val="single" w:sz="4" w:space="0" w:color="auto"/>
              <w:right w:val="single" w:sz="4" w:space="0" w:color="auto"/>
            </w:tcBorders>
            <w:shd w:val="clear" w:color="000000" w:fill="FABF8F"/>
            <w:noWrap/>
            <w:vAlign w:val="center"/>
            <w:hideMark/>
          </w:tcPr>
          <w:p w14:paraId="55BA2EE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FABF8F"/>
            <w:noWrap/>
            <w:vAlign w:val="center"/>
            <w:hideMark/>
          </w:tcPr>
          <w:p w14:paraId="62A5DDA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ABF8F"/>
            <w:noWrap/>
            <w:vAlign w:val="center"/>
            <w:hideMark/>
          </w:tcPr>
          <w:p w14:paraId="1035676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6BCC871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ABF8F"/>
            <w:noWrap/>
            <w:vAlign w:val="center"/>
            <w:hideMark/>
          </w:tcPr>
          <w:p w14:paraId="2066C7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ABF8F"/>
            <w:noWrap/>
            <w:vAlign w:val="center"/>
            <w:hideMark/>
          </w:tcPr>
          <w:p w14:paraId="220562B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43A8467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FABF8F"/>
            <w:noWrap/>
            <w:vAlign w:val="center"/>
            <w:hideMark/>
          </w:tcPr>
          <w:p w14:paraId="29A524F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9" w:type="dxa"/>
            <w:tcBorders>
              <w:top w:val="nil"/>
              <w:left w:val="nil"/>
              <w:bottom w:val="single" w:sz="4" w:space="0" w:color="auto"/>
              <w:right w:val="single" w:sz="4" w:space="0" w:color="auto"/>
            </w:tcBorders>
            <w:shd w:val="clear" w:color="000000" w:fill="FABF8F"/>
            <w:noWrap/>
            <w:vAlign w:val="center"/>
            <w:hideMark/>
          </w:tcPr>
          <w:p w14:paraId="3F8805B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1DDE44CB"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0AD54719"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331549F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9" w:type="dxa"/>
            <w:tcBorders>
              <w:top w:val="nil"/>
              <w:left w:val="nil"/>
              <w:bottom w:val="single" w:sz="4" w:space="0" w:color="auto"/>
              <w:right w:val="single" w:sz="4" w:space="0" w:color="auto"/>
            </w:tcBorders>
            <w:shd w:val="clear" w:color="000000" w:fill="FABF8F"/>
            <w:noWrap/>
            <w:vAlign w:val="center"/>
            <w:hideMark/>
          </w:tcPr>
          <w:p w14:paraId="52C493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FABF8F"/>
            <w:noWrap/>
            <w:vAlign w:val="center"/>
            <w:hideMark/>
          </w:tcPr>
          <w:p w14:paraId="5A4E1F0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020829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0E1BC0B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ABF8F"/>
            <w:noWrap/>
            <w:vAlign w:val="center"/>
            <w:hideMark/>
          </w:tcPr>
          <w:p w14:paraId="59BC58D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ABF8F"/>
            <w:noWrap/>
            <w:vAlign w:val="center"/>
            <w:hideMark/>
          </w:tcPr>
          <w:p w14:paraId="29A9EBD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ABF8F"/>
            <w:noWrap/>
            <w:vAlign w:val="center"/>
            <w:hideMark/>
          </w:tcPr>
          <w:p w14:paraId="76C9F4A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9" w:type="dxa"/>
            <w:tcBorders>
              <w:top w:val="nil"/>
              <w:left w:val="nil"/>
              <w:bottom w:val="single" w:sz="4" w:space="0" w:color="auto"/>
              <w:right w:val="single" w:sz="4" w:space="0" w:color="auto"/>
            </w:tcBorders>
            <w:shd w:val="clear" w:color="000000" w:fill="FABF8F"/>
            <w:noWrap/>
            <w:vAlign w:val="center"/>
            <w:hideMark/>
          </w:tcPr>
          <w:p w14:paraId="3CBC223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FABF8F"/>
            <w:noWrap/>
            <w:vAlign w:val="center"/>
            <w:hideMark/>
          </w:tcPr>
          <w:p w14:paraId="187A10A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r>
      <w:tr w:rsidR="00475D35" w:rsidRPr="00475D35" w14:paraId="2A7C8B23"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7301DCF6"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Radar</w:t>
            </w:r>
          </w:p>
        </w:tc>
        <w:tc>
          <w:tcPr>
            <w:tcW w:w="537" w:type="dxa"/>
            <w:tcBorders>
              <w:top w:val="nil"/>
              <w:left w:val="nil"/>
              <w:bottom w:val="single" w:sz="4" w:space="0" w:color="auto"/>
              <w:right w:val="single" w:sz="4" w:space="0" w:color="auto"/>
            </w:tcBorders>
            <w:shd w:val="clear" w:color="000000" w:fill="B1A0C7"/>
            <w:noWrap/>
            <w:vAlign w:val="center"/>
            <w:hideMark/>
          </w:tcPr>
          <w:p w14:paraId="2986B29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B1A0C7"/>
            <w:noWrap/>
            <w:vAlign w:val="center"/>
            <w:hideMark/>
          </w:tcPr>
          <w:p w14:paraId="2F7D3F6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72F69E1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7A1B0D3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7AD656A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B1A0C7"/>
            <w:noWrap/>
            <w:vAlign w:val="center"/>
            <w:hideMark/>
          </w:tcPr>
          <w:p w14:paraId="0BC86CD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230431E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B1A0C7"/>
            <w:noWrap/>
            <w:vAlign w:val="center"/>
            <w:hideMark/>
          </w:tcPr>
          <w:p w14:paraId="72FBFEF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B1A0C7"/>
            <w:noWrap/>
            <w:vAlign w:val="center"/>
            <w:hideMark/>
          </w:tcPr>
          <w:p w14:paraId="4870B6C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959" w:type="dxa"/>
            <w:tcBorders>
              <w:top w:val="nil"/>
              <w:left w:val="nil"/>
              <w:bottom w:val="single" w:sz="4" w:space="0" w:color="auto"/>
              <w:right w:val="single" w:sz="4" w:space="0" w:color="auto"/>
            </w:tcBorders>
            <w:shd w:val="clear" w:color="000000" w:fill="B1A0C7"/>
            <w:noWrap/>
            <w:vAlign w:val="center"/>
            <w:hideMark/>
          </w:tcPr>
          <w:p w14:paraId="2720A59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3FABF70F"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06F280EE"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Radar</w:t>
            </w:r>
          </w:p>
        </w:tc>
        <w:tc>
          <w:tcPr>
            <w:tcW w:w="537" w:type="dxa"/>
            <w:tcBorders>
              <w:top w:val="nil"/>
              <w:left w:val="nil"/>
              <w:bottom w:val="single" w:sz="4" w:space="0" w:color="auto"/>
              <w:right w:val="single" w:sz="4" w:space="0" w:color="auto"/>
            </w:tcBorders>
            <w:shd w:val="clear" w:color="000000" w:fill="B1A0C7"/>
            <w:noWrap/>
            <w:vAlign w:val="center"/>
            <w:hideMark/>
          </w:tcPr>
          <w:p w14:paraId="2048DB5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9" w:type="dxa"/>
            <w:tcBorders>
              <w:top w:val="nil"/>
              <w:left w:val="nil"/>
              <w:bottom w:val="single" w:sz="4" w:space="0" w:color="auto"/>
              <w:right w:val="single" w:sz="4" w:space="0" w:color="auto"/>
            </w:tcBorders>
            <w:shd w:val="clear" w:color="000000" w:fill="B1A0C7"/>
            <w:noWrap/>
            <w:vAlign w:val="center"/>
            <w:hideMark/>
          </w:tcPr>
          <w:p w14:paraId="2612766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2D54842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1E5E1A3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1B1F9DB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B1A0C7"/>
            <w:noWrap/>
            <w:vAlign w:val="center"/>
            <w:hideMark/>
          </w:tcPr>
          <w:p w14:paraId="26F2867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411D6F4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2142CDC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B1A0C7"/>
            <w:noWrap/>
            <w:vAlign w:val="center"/>
            <w:hideMark/>
          </w:tcPr>
          <w:p w14:paraId="1ADD6D7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959" w:type="dxa"/>
            <w:tcBorders>
              <w:top w:val="nil"/>
              <w:left w:val="nil"/>
              <w:bottom w:val="single" w:sz="4" w:space="0" w:color="auto"/>
              <w:right w:val="single" w:sz="4" w:space="0" w:color="auto"/>
            </w:tcBorders>
            <w:shd w:val="clear" w:color="000000" w:fill="B1A0C7"/>
            <w:noWrap/>
            <w:vAlign w:val="center"/>
            <w:hideMark/>
          </w:tcPr>
          <w:p w14:paraId="3BBC3E3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bl>
    <w:p w14:paraId="3FBA5C25" w14:textId="77777777" w:rsidR="00475D35" w:rsidRDefault="00475D35" w:rsidP="000B5404">
      <w:pPr>
        <w:pStyle w:val="otsikko22"/>
      </w:pPr>
    </w:p>
    <w:tbl>
      <w:tblPr>
        <w:tblW w:w="10136" w:type="dxa"/>
        <w:tblCellMar>
          <w:left w:w="70" w:type="dxa"/>
          <w:right w:w="70" w:type="dxa"/>
        </w:tblCellMar>
        <w:tblLook w:val="04A0" w:firstRow="1" w:lastRow="0" w:firstColumn="1" w:lastColumn="0" w:noHBand="0" w:noVBand="1"/>
      </w:tblPr>
      <w:tblGrid>
        <w:gridCol w:w="3513"/>
        <w:gridCol w:w="535"/>
        <w:gridCol w:w="956"/>
        <w:gridCol w:w="535"/>
        <w:gridCol w:w="535"/>
        <w:gridCol w:w="535"/>
        <w:gridCol w:w="535"/>
        <w:gridCol w:w="535"/>
        <w:gridCol w:w="535"/>
        <w:gridCol w:w="956"/>
        <w:gridCol w:w="966"/>
      </w:tblGrid>
      <w:tr w:rsidR="00475D35" w:rsidRPr="00475D35" w14:paraId="79FD16F8" w14:textId="77777777" w:rsidTr="00475D35">
        <w:trPr>
          <w:trHeight w:val="279"/>
        </w:trPr>
        <w:tc>
          <w:tcPr>
            <w:tcW w:w="10136" w:type="dxa"/>
            <w:gridSpan w:val="11"/>
            <w:tcBorders>
              <w:top w:val="nil"/>
              <w:left w:val="nil"/>
              <w:bottom w:val="single" w:sz="4" w:space="0" w:color="auto"/>
              <w:right w:val="nil"/>
            </w:tcBorders>
            <w:shd w:val="clear" w:color="auto" w:fill="auto"/>
            <w:noWrap/>
            <w:vAlign w:val="bottom"/>
            <w:hideMark/>
          </w:tcPr>
          <w:p w14:paraId="721DBD8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Miellyttävyys</w:t>
            </w:r>
          </w:p>
        </w:tc>
      </w:tr>
      <w:tr w:rsidR="00475D35" w:rsidRPr="00475D35" w14:paraId="034402CA"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7D671F0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Testi</w:t>
            </w:r>
          </w:p>
        </w:tc>
        <w:tc>
          <w:tcPr>
            <w:tcW w:w="535" w:type="dxa"/>
            <w:tcBorders>
              <w:top w:val="nil"/>
              <w:left w:val="nil"/>
              <w:bottom w:val="single" w:sz="4" w:space="0" w:color="auto"/>
              <w:right w:val="single" w:sz="4" w:space="0" w:color="auto"/>
            </w:tcBorders>
            <w:shd w:val="clear" w:color="000000" w:fill="B8CCE4"/>
            <w:noWrap/>
            <w:vAlign w:val="center"/>
            <w:hideMark/>
          </w:tcPr>
          <w:p w14:paraId="781D4D6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956" w:type="dxa"/>
            <w:tcBorders>
              <w:top w:val="nil"/>
              <w:left w:val="nil"/>
              <w:bottom w:val="single" w:sz="4" w:space="0" w:color="auto"/>
              <w:right w:val="single" w:sz="4" w:space="0" w:color="auto"/>
            </w:tcBorders>
            <w:shd w:val="clear" w:color="000000" w:fill="B8CCE4"/>
            <w:noWrap/>
            <w:vAlign w:val="center"/>
            <w:hideMark/>
          </w:tcPr>
          <w:p w14:paraId="172EE20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5" w:type="dxa"/>
            <w:tcBorders>
              <w:top w:val="nil"/>
              <w:left w:val="nil"/>
              <w:bottom w:val="single" w:sz="4" w:space="0" w:color="auto"/>
              <w:right w:val="single" w:sz="4" w:space="0" w:color="auto"/>
            </w:tcBorders>
            <w:shd w:val="clear" w:color="000000" w:fill="B8CCE4"/>
            <w:noWrap/>
            <w:vAlign w:val="center"/>
            <w:hideMark/>
          </w:tcPr>
          <w:p w14:paraId="7CA2D5C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B8CCE4"/>
            <w:noWrap/>
            <w:vAlign w:val="center"/>
            <w:hideMark/>
          </w:tcPr>
          <w:p w14:paraId="0DF010F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B8CCE4"/>
            <w:noWrap/>
            <w:vAlign w:val="center"/>
            <w:hideMark/>
          </w:tcPr>
          <w:p w14:paraId="4DC73C9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B8CCE4"/>
            <w:noWrap/>
            <w:vAlign w:val="center"/>
            <w:hideMark/>
          </w:tcPr>
          <w:p w14:paraId="6F6BCEB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B8CCE4"/>
            <w:noWrap/>
            <w:vAlign w:val="center"/>
            <w:hideMark/>
          </w:tcPr>
          <w:p w14:paraId="15E6DB6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B8CCE4"/>
            <w:noWrap/>
            <w:vAlign w:val="center"/>
            <w:hideMark/>
          </w:tcPr>
          <w:p w14:paraId="547B3DC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6" w:type="dxa"/>
            <w:tcBorders>
              <w:top w:val="nil"/>
              <w:left w:val="nil"/>
              <w:bottom w:val="single" w:sz="4" w:space="0" w:color="auto"/>
              <w:right w:val="single" w:sz="4" w:space="0" w:color="auto"/>
            </w:tcBorders>
            <w:shd w:val="clear" w:color="000000" w:fill="B8CCE4"/>
            <w:noWrap/>
            <w:vAlign w:val="center"/>
            <w:hideMark/>
          </w:tcPr>
          <w:p w14:paraId="16FCF8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1" w:type="dxa"/>
            <w:tcBorders>
              <w:top w:val="nil"/>
              <w:left w:val="nil"/>
              <w:bottom w:val="single" w:sz="4" w:space="0" w:color="auto"/>
              <w:right w:val="single" w:sz="4" w:space="0" w:color="auto"/>
            </w:tcBorders>
            <w:shd w:val="clear" w:color="000000" w:fill="B8CCE4"/>
            <w:noWrap/>
            <w:vAlign w:val="center"/>
            <w:hideMark/>
          </w:tcPr>
          <w:p w14:paraId="01CF28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6A4FFDB6"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632BAFB6"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Globe</w:t>
            </w:r>
          </w:p>
        </w:tc>
        <w:tc>
          <w:tcPr>
            <w:tcW w:w="535" w:type="dxa"/>
            <w:tcBorders>
              <w:top w:val="nil"/>
              <w:left w:val="nil"/>
              <w:bottom w:val="single" w:sz="4" w:space="0" w:color="auto"/>
              <w:right w:val="single" w:sz="4" w:space="0" w:color="auto"/>
            </w:tcBorders>
            <w:shd w:val="clear" w:color="000000" w:fill="FDE9D9"/>
            <w:noWrap/>
            <w:vAlign w:val="center"/>
            <w:hideMark/>
          </w:tcPr>
          <w:p w14:paraId="1E00D00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6" w:type="dxa"/>
            <w:tcBorders>
              <w:top w:val="nil"/>
              <w:left w:val="nil"/>
              <w:bottom w:val="single" w:sz="4" w:space="0" w:color="auto"/>
              <w:right w:val="single" w:sz="4" w:space="0" w:color="auto"/>
            </w:tcBorders>
            <w:shd w:val="clear" w:color="000000" w:fill="FDE9D9"/>
            <w:noWrap/>
            <w:vAlign w:val="center"/>
            <w:hideMark/>
          </w:tcPr>
          <w:p w14:paraId="2039527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521E7D3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76B6B83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5" w:type="dxa"/>
            <w:tcBorders>
              <w:top w:val="nil"/>
              <w:left w:val="nil"/>
              <w:bottom w:val="single" w:sz="4" w:space="0" w:color="auto"/>
              <w:right w:val="single" w:sz="4" w:space="0" w:color="auto"/>
            </w:tcBorders>
            <w:shd w:val="clear" w:color="000000" w:fill="FDE9D9"/>
            <w:noWrap/>
            <w:vAlign w:val="center"/>
            <w:hideMark/>
          </w:tcPr>
          <w:p w14:paraId="5AC50A6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DE9D9"/>
            <w:noWrap/>
            <w:vAlign w:val="center"/>
            <w:hideMark/>
          </w:tcPr>
          <w:p w14:paraId="542C69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46C6356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FDE9D9"/>
            <w:noWrap/>
            <w:vAlign w:val="center"/>
            <w:hideMark/>
          </w:tcPr>
          <w:p w14:paraId="3CFC17B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6" w:type="dxa"/>
            <w:tcBorders>
              <w:top w:val="nil"/>
              <w:left w:val="nil"/>
              <w:bottom w:val="single" w:sz="4" w:space="0" w:color="auto"/>
              <w:right w:val="single" w:sz="4" w:space="0" w:color="auto"/>
            </w:tcBorders>
            <w:shd w:val="clear" w:color="000000" w:fill="FDE9D9"/>
            <w:noWrap/>
            <w:vAlign w:val="center"/>
            <w:hideMark/>
          </w:tcPr>
          <w:p w14:paraId="2E26E37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61" w:type="dxa"/>
            <w:tcBorders>
              <w:top w:val="nil"/>
              <w:left w:val="nil"/>
              <w:bottom w:val="single" w:sz="4" w:space="0" w:color="auto"/>
              <w:right w:val="single" w:sz="4" w:space="0" w:color="auto"/>
            </w:tcBorders>
            <w:shd w:val="clear" w:color="000000" w:fill="FDE9D9"/>
            <w:noWrap/>
            <w:vAlign w:val="center"/>
            <w:hideMark/>
          </w:tcPr>
          <w:p w14:paraId="24F1C64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5E5B15CB"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19C5153F"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Globe</w:t>
            </w:r>
          </w:p>
        </w:tc>
        <w:tc>
          <w:tcPr>
            <w:tcW w:w="535" w:type="dxa"/>
            <w:tcBorders>
              <w:top w:val="nil"/>
              <w:left w:val="nil"/>
              <w:bottom w:val="single" w:sz="4" w:space="0" w:color="auto"/>
              <w:right w:val="single" w:sz="4" w:space="0" w:color="auto"/>
            </w:tcBorders>
            <w:shd w:val="clear" w:color="000000" w:fill="FDE9D9"/>
            <w:noWrap/>
            <w:vAlign w:val="center"/>
            <w:hideMark/>
          </w:tcPr>
          <w:p w14:paraId="38CCDB7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56" w:type="dxa"/>
            <w:tcBorders>
              <w:top w:val="nil"/>
              <w:left w:val="nil"/>
              <w:bottom w:val="single" w:sz="4" w:space="0" w:color="auto"/>
              <w:right w:val="single" w:sz="4" w:space="0" w:color="auto"/>
            </w:tcBorders>
            <w:shd w:val="clear" w:color="000000" w:fill="FDE9D9"/>
            <w:noWrap/>
            <w:vAlign w:val="center"/>
            <w:hideMark/>
          </w:tcPr>
          <w:p w14:paraId="260C4C4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DE9D9"/>
            <w:noWrap/>
            <w:vAlign w:val="center"/>
            <w:hideMark/>
          </w:tcPr>
          <w:p w14:paraId="40D831A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FDE9D9"/>
            <w:noWrap/>
            <w:vAlign w:val="center"/>
            <w:hideMark/>
          </w:tcPr>
          <w:p w14:paraId="40F52A3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DE9D9"/>
            <w:noWrap/>
            <w:vAlign w:val="center"/>
            <w:hideMark/>
          </w:tcPr>
          <w:p w14:paraId="1862087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03EC118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FDE9D9"/>
            <w:noWrap/>
            <w:vAlign w:val="center"/>
            <w:hideMark/>
          </w:tcPr>
          <w:p w14:paraId="12684BE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FDE9D9"/>
            <w:noWrap/>
            <w:vAlign w:val="center"/>
            <w:hideMark/>
          </w:tcPr>
          <w:p w14:paraId="4634555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6" w:type="dxa"/>
            <w:tcBorders>
              <w:top w:val="nil"/>
              <w:left w:val="nil"/>
              <w:bottom w:val="single" w:sz="4" w:space="0" w:color="auto"/>
              <w:right w:val="single" w:sz="4" w:space="0" w:color="auto"/>
            </w:tcBorders>
            <w:shd w:val="clear" w:color="000000" w:fill="FDE9D9"/>
            <w:noWrap/>
            <w:vAlign w:val="center"/>
            <w:hideMark/>
          </w:tcPr>
          <w:p w14:paraId="60BB2A4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1" w:type="dxa"/>
            <w:tcBorders>
              <w:top w:val="nil"/>
              <w:left w:val="nil"/>
              <w:bottom w:val="single" w:sz="4" w:space="0" w:color="auto"/>
              <w:right w:val="single" w:sz="4" w:space="0" w:color="auto"/>
            </w:tcBorders>
            <w:shd w:val="clear" w:color="000000" w:fill="FDE9D9"/>
            <w:noWrap/>
            <w:vAlign w:val="center"/>
            <w:hideMark/>
          </w:tcPr>
          <w:p w14:paraId="07518B5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5A7DD3F4"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675FE562"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Pylväs</w:t>
            </w:r>
          </w:p>
        </w:tc>
        <w:tc>
          <w:tcPr>
            <w:tcW w:w="535" w:type="dxa"/>
            <w:tcBorders>
              <w:top w:val="nil"/>
              <w:left w:val="nil"/>
              <w:bottom w:val="single" w:sz="4" w:space="0" w:color="auto"/>
              <w:right w:val="single" w:sz="4" w:space="0" w:color="auto"/>
            </w:tcBorders>
            <w:shd w:val="clear" w:color="000000" w:fill="FABF8F"/>
            <w:noWrap/>
            <w:vAlign w:val="center"/>
            <w:hideMark/>
          </w:tcPr>
          <w:p w14:paraId="64EFDC3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6" w:type="dxa"/>
            <w:tcBorders>
              <w:top w:val="nil"/>
              <w:left w:val="nil"/>
              <w:bottom w:val="single" w:sz="4" w:space="0" w:color="auto"/>
              <w:right w:val="single" w:sz="4" w:space="0" w:color="auto"/>
            </w:tcBorders>
            <w:shd w:val="clear" w:color="000000" w:fill="FABF8F"/>
            <w:noWrap/>
            <w:vAlign w:val="center"/>
            <w:hideMark/>
          </w:tcPr>
          <w:p w14:paraId="60E0B86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5" w:type="dxa"/>
            <w:tcBorders>
              <w:top w:val="nil"/>
              <w:left w:val="nil"/>
              <w:bottom w:val="single" w:sz="4" w:space="0" w:color="auto"/>
              <w:right w:val="single" w:sz="4" w:space="0" w:color="auto"/>
            </w:tcBorders>
            <w:shd w:val="clear" w:color="000000" w:fill="FABF8F"/>
            <w:noWrap/>
            <w:vAlign w:val="center"/>
            <w:hideMark/>
          </w:tcPr>
          <w:p w14:paraId="280EE94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FABF8F"/>
            <w:noWrap/>
            <w:vAlign w:val="center"/>
            <w:hideMark/>
          </w:tcPr>
          <w:p w14:paraId="5F18734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5" w:type="dxa"/>
            <w:tcBorders>
              <w:top w:val="nil"/>
              <w:left w:val="nil"/>
              <w:bottom w:val="single" w:sz="4" w:space="0" w:color="auto"/>
              <w:right w:val="single" w:sz="4" w:space="0" w:color="auto"/>
            </w:tcBorders>
            <w:shd w:val="clear" w:color="000000" w:fill="FABF8F"/>
            <w:noWrap/>
            <w:vAlign w:val="center"/>
            <w:hideMark/>
          </w:tcPr>
          <w:p w14:paraId="480A675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FABF8F"/>
            <w:noWrap/>
            <w:vAlign w:val="center"/>
            <w:hideMark/>
          </w:tcPr>
          <w:p w14:paraId="522C6A6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ABF8F"/>
            <w:noWrap/>
            <w:vAlign w:val="center"/>
            <w:hideMark/>
          </w:tcPr>
          <w:p w14:paraId="0CFB92F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ABF8F"/>
            <w:noWrap/>
            <w:vAlign w:val="center"/>
            <w:hideMark/>
          </w:tcPr>
          <w:p w14:paraId="2A40FBF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6" w:type="dxa"/>
            <w:tcBorders>
              <w:top w:val="nil"/>
              <w:left w:val="nil"/>
              <w:bottom w:val="single" w:sz="4" w:space="0" w:color="auto"/>
              <w:right w:val="single" w:sz="4" w:space="0" w:color="auto"/>
            </w:tcBorders>
            <w:shd w:val="clear" w:color="000000" w:fill="FABF8F"/>
            <w:noWrap/>
            <w:vAlign w:val="center"/>
            <w:hideMark/>
          </w:tcPr>
          <w:p w14:paraId="1A10345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1" w:type="dxa"/>
            <w:tcBorders>
              <w:top w:val="nil"/>
              <w:left w:val="nil"/>
              <w:bottom w:val="single" w:sz="4" w:space="0" w:color="auto"/>
              <w:right w:val="single" w:sz="4" w:space="0" w:color="auto"/>
            </w:tcBorders>
            <w:shd w:val="clear" w:color="000000" w:fill="FABF8F"/>
            <w:noWrap/>
            <w:vAlign w:val="center"/>
            <w:hideMark/>
          </w:tcPr>
          <w:p w14:paraId="7AB3B04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1ADBEEA0"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28391AC6"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Pylväs</w:t>
            </w:r>
          </w:p>
        </w:tc>
        <w:tc>
          <w:tcPr>
            <w:tcW w:w="535" w:type="dxa"/>
            <w:tcBorders>
              <w:top w:val="nil"/>
              <w:left w:val="nil"/>
              <w:bottom w:val="single" w:sz="4" w:space="0" w:color="auto"/>
              <w:right w:val="single" w:sz="4" w:space="0" w:color="auto"/>
            </w:tcBorders>
            <w:shd w:val="clear" w:color="000000" w:fill="FABF8F"/>
            <w:noWrap/>
            <w:vAlign w:val="center"/>
            <w:hideMark/>
          </w:tcPr>
          <w:p w14:paraId="31C4DD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6" w:type="dxa"/>
            <w:tcBorders>
              <w:top w:val="nil"/>
              <w:left w:val="nil"/>
              <w:bottom w:val="single" w:sz="4" w:space="0" w:color="auto"/>
              <w:right w:val="single" w:sz="4" w:space="0" w:color="auto"/>
            </w:tcBorders>
            <w:shd w:val="clear" w:color="000000" w:fill="FABF8F"/>
            <w:noWrap/>
            <w:vAlign w:val="center"/>
            <w:hideMark/>
          </w:tcPr>
          <w:p w14:paraId="686B5FE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ABF8F"/>
            <w:noWrap/>
            <w:vAlign w:val="center"/>
            <w:hideMark/>
          </w:tcPr>
          <w:p w14:paraId="7A4A842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FABF8F"/>
            <w:noWrap/>
            <w:vAlign w:val="center"/>
            <w:hideMark/>
          </w:tcPr>
          <w:p w14:paraId="17BC62E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ABF8F"/>
            <w:noWrap/>
            <w:vAlign w:val="center"/>
            <w:hideMark/>
          </w:tcPr>
          <w:p w14:paraId="3129E05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FABF8F"/>
            <w:noWrap/>
            <w:vAlign w:val="center"/>
            <w:hideMark/>
          </w:tcPr>
          <w:p w14:paraId="2E90A0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ABF8F"/>
            <w:noWrap/>
            <w:vAlign w:val="center"/>
            <w:hideMark/>
          </w:tcPr>
          <w:p w14:paraId="7D61BDD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ABF8F"/>
            <w:noWrap/>
            <w:vAlign w:val="center"/>
            <w:hideMark/>
          </w:tcPr>
          <w:p w14:paraId="29BD29E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6" w:type="dxa"/>
            <w:tcBorders>
              <w:top w:val="nil"/>
              <w:left w:val="nil"/>
              <w:bottom w:val="single" w:sz="4" w:space="0" w:color="auto"/>
              <w:right w:val="single" w:sz="4" w:space="0" w:color="auto"/>
            </w:tcBorders>
            <w:shd w:val="clear" w:color="000000" w:fill="FABF8F"/>
            <w:noWrap/>
            <w:vAlign w:val="center"/>
            <w:hideMark/>
          </w:tcPr>
          <w:p w14:paraId="58FDC8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61" w:type="dxa"/>
            <w:tcBorders>
              <w:top w:val="nil"/>
              <w:left w:val="nil"/>
              <w:bottom w:val="single" w:sz="4" w:space="0" w:color="auto"/>
              <w:right w:val="single" w:sz="4" w:space="0" w:color="auto"/>
            </w:tcBorders>
            <w:shd w:val="clear" w:color="000000" w:fill="FABF8F"/>
            <w:noWrap/>
            <w:vAlign w:val="center"/>
            <w:hideMark/>
          </w:tcPr>
          <w:p w14:paraId="1AF096F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78685C10"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025E3DC1"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Radar</w:t>
            </w:r>
          </w:p>
        </w:tc>
        <w:tc>
          <w:tcPr>
            <w:tcW w:w="535" w:type="dxa"/>
            <w:tcBorders>
              <w:top w:val="nil"/>
              <w:left w:val="nil"/>
              <w:bottom w:val="single" w:sz="4" w:space="0" w:color="auto"/>
              <w:right w:val="single" w:sz="4" w:space="0" w:color="auto"/>
            </w:tcBorders>
            <w:shd w:val="clear" w:color="000000" w:fill="B1A0C7"/>
            <w:noWrap/>
            <w:vAlign w:val="center"/>
            <w:hideMark/>
          </w:tcPr>
          <w:p w14:paraId="7473CF7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956" w:type="dxa"/>
            <w:tcBorders>
              <w:top w:val="nil"/>
              <w:left w:val="nil"/>
              <w:bottom w:val="single" w:sz="4" w:space="0" w:color="auto"/>
              <w:right w:val="single" w:sz="4" w:space="0" w:color="auto"/>
            </w:tcBorders>
            <w:shd w:val="clear" w:color="000000" w:fill="B1A0C7"/>
            <w:noWrap/>
            <w:vAlign w:val="center"/>
            <w:hideMark/>
          </w:tcPr>
          <w:p w14:paraId="19EB8E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B1A0C7"/>
            <w:noWrap/>
            <w:vAlign w:val="center"/>
            <w:hideMark/>
          </w:tcPr>
          <w:p w14:paraId="7CCBAB7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B1A0C7"/>
            <w:noWrap/>
            <w:vAlign w:val="center"/>
            <w:hideMark/>
          </w:tcPr>
          <w:p w14:paraId="2C7D495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5" w:type="dxa"/>
            <w:tcBorders>
              <w:top w:val="nil"/>
              <w:left w:val="nil"/>
              <w:bottom w:val="single" w:sz="4" w:space="0" w:color="auto"/>
              <w:right w:val="single" w:sz="4" w:space="0" w:color="auto"/>
            </w:tcBorders>
            <w:shd w:val="clear" w:color="000000" w:fill="B1A0C7"/>
            <w:noWrap/>
            <w:vAlign w:val="center"/>
            <w:hideMark/>
          </w:tcPr>
          <w:p w14:paraId="5D749F3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5" w:type="dxa"/>
            <w:tcBorders>
              <w:top w:val="nil"/>
              <w:left w:val="nil"/>
              <w:bottom w:val="single" w:sz="4" w:space="0" w:color="auto"/>
              <w:right w:val="single" w:sz="4" w:space="0" w:color="auto"/>
            </w:tcBorders>
            <w:shd w:val="clear" w:color="000000" w:fill="B1A0C7"/>
            <w:noWrap/>
            <w:vAlign w:val="center"/>
            <w:hideMark/>
          </w:tcPr>
          <w:p w14:paraId="5E0E16A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B1A0C7"/>
            <w:noWrap/>
            <w:vAlign w:val="center"/>
            <w:hideMark/>
          </w:tcPr>
          <w:p w14:paraId="5D877AD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B1A0C7"/>
            <w:noWrap/>
            <w:vAlign w:val="center"/>
            <w:hideMark/>
          </w:tcPr>
          <w:p w14:paraId="3180DEE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6" w:type="dxa"/>
            <w:tcBorders>
              <w:top w:val="nil"/>
              <w:left w:val="nil"/>
              <w:bottom w:val="single" w:sz="4" w:space="0" w:color="auto"/>
              <w:right w:val="single" w:sz="4" w:space="0" w:color="auto"/>
            </w:tcBorders>
            <w:shd w:val="clear" w:color="000000" w:fill="B1A0C7"/>
            <w:noWrap/>
            <w:vAlign w:val="center"/>
            <w:hideMark/>
          </w:tcPr>
          <w:p w14:paraId="37F4185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1" w:type="dxa"/>
            <w:tcBorders>
              <w:top w:val="nil"/>
              <w:left w:val="nil"/>
              <w:bottom w:val="single" w:sz="4" w:space="0" w:color="auto"/>
              <w:right w:val="single" w:sz="4" w:space="0" w:color="auto"/>
            </w:tcBorders>
            <w:shd w:val="clear" w:color="000000" w:fill="B1A0C7"/>
            <w:noWrap/>
            <w:vAlign w:val="center"/>
            <w:hideMark/>
          </w:tcPr>
          <w:p w14:paraId="2A57767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2383809F"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56A0D1CA"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Radar</w:t>
            </w:r>
          </w:p>
        </w:tc>
        <w:tc>
          <w:tcPr>
            <w:tcW w:w="535" w:type="dxa"/>
            <w:tcBorders>
              <w:top w:val="nil"/>
              <w:left w:val="nil"/>
              <w:bottom w:val="single" w:sz="4" w:space="0" w:color="auto"/>
              <w:right w:val="single" w:sz="4" w:space="0" w:color="auto"/>
            </w:tcBorders>
            <w:shd w:val="clear" w:color="000000" w:fill="B1A0C7"/>
            <w:noWrap/>
            <w:vAlign w:val="center"/>
            <w:hideMark/>
          </w:tcPr>
          <w:p w14:paraId="729D158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6" w:type="dxa"/>
            <w:tcBorders>
              <w:top w:val="nil"/>
              <w:left w:val="nil"/>
              <w:bottom w:val="single" w:sz="4" w:space="0" w:color="auto"/>
              <w:right w:val="single" w:sz="4" w:space="0" w:color="auto"/>
            </w:tcBorders>
            <w:shd w:val="clear" w:color="000000" w:fill="B1A0C7"/>
            <w:noWrap/>
            <w:vAlign w:val="center"/>
            <w:hideMark/>
          </w:tcPr>
          <w:p w14:paraId="0F4F28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5" w:type="dxa"/>
            <w:tcBorders>
              <w:top w:val="nil"/>
              <w:left w:val="nil"/>
              <w:bottom w:val="single" w:sz="4" w:space="0" w:color="auto"/>
              <w:right w:val="single" w:sz="4" w:space="0" w:color="auto"/>
            </w:tcBorders>
            <w:shd w:val="clear" w:color="000000" w:fill="B1A0C7"/>
            <w:noWrap/>
            <w:vAlign w:val="center"/>
            <w:hideMark/>
          </w:tcPr>
          <w:p w14:paraId="6ACB853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B1A0C7"/>
            <w:noWrap/>
            <w:vAlign w:val="center"/>
            <w:hideMark/>
          </w:tcPr>
          <w:p w14:paraId="1CC2999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B1A0C7"/>
            <w:noWrap/>
            <w:vAlign w:val="center"/>
            <w:hideMark/>
          </w:tcPr>
          <w:p w14:paraId="708B5DE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5" w:type="dxa"/>
            <w:tcBorders>
              <w:top w:val="nil"/>
              <w:left w:val="nil"/>
              <w:bottom w:val="single" w:sz="4" w:space="0" w:color="auto"/>
              <w:right w:val="single" w:sz="4" w:space="0" w:color="auto"/>
            </w:tcBorders>
            <w:shd w:val="clear" w:color="000000" w:fill="B1A0C7"/>
            <w:noWrap/>
            <w:vAlign w:val="center"/>
            <w:hideMark/>
          </w:tcPr>
          <w:p w14:paraId="2D9EEA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B1A0C7"/>
            <w:noWrap/>
            <w:vAlign w:val="center"/>
            <w:hideMark/>
          </w:tcPr>
          <w:p w14:paraId="44901F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B1A0C7"/>
            <w:noWrap/>
            <w:vAlign w:val="center"/>
            <w:hideMark/>
          </w:tcPr>
          <w:p w14:paraId="681A6D8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6" w:type="dxa"/>
            <w:tcBorders>
              <w:top w:val="nil"/>
              <w:left w:val="nil"/>
              <w:bottom w:val="single" w:sz="4" w:space="0" w:color="auto"/>
              <w:right w:val="single" w:sz="4" w:space="0" w:color="auto"/>
            </w:tcBorders>
            <w:shd w:val="clear" w:color="000000" w:fill="B1A0C7"/>
            <w:noWrap/>
            <w:vAlign w:val="center"/>
            <w:hideMark/>
          </w:tcPr>
          <w:p w14:paraId="58E7DE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961" w:type="dxa"/>
            <w:tcBorders>
              <w:top w:val="nil"/>
              <w:left w:val="nil"/>
              <w:bottom w:val="single" w:sz="4" w:space="0" w:color="auto"/>
              <w:right w:val="single" w:sz="4" w:space="0" w:color="auto"/>
            </w:tcBorders>
            <w:shd w:val="clear" w:color="000000" w:fill="B1A0C7"/>
            <w:noWrap/>
            <w:vAlign w:val="center"/>
            <w:hideMark/>
          </w:tcPr>
          <w:p w14:paraId="523DAF8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bl>
    <w:p w14:paraId="66E8F483" w14:textId="77777777" w:rsidR="00475D35" w:rsidRDefault="00475D35" w:rsidP="000B5404">
      <w:pPr>
        <w:pStyle w:val="otsikko22"/>
      </w:pPr>
    </w:p>
    <w:tbl>
      <w:tblPr>
        <w:tblW w:w="10174" w:type="dxa"/>
        <w:tblCellMar>
          <w:left w:w="70" w:type="dxa"/>
          <w:right w:w="70" w:type="dxa"/>
        </w:tblCellMar>
        <w:tblLook w:val="04A0" w:firstRow="1" w:lastRow="0" w:firstColumn="1" w:lastColumn="0" w:noHBand="0" w:noVBand="1"/>
      </w:tblPr>
      <w:tblGrid>
        <w:gridCol w:w="3527"/>
        <w:gridCol w:w="537"/>
        <w:gridCol w:w="960"/>
        <w:gridCol w:w="537"/>
        <w:gridCol w:w="537"/>
        <w:gridCol w:w="537"/>
        <w:gridCol w:w="960"/>
        <w:gridCol w:w="537"/>
        <w:gridCol w:w="537"/>
        <w:gridCol w:w="537"/>
        <w:gridCol w:w="960"/>
        <w:gridCol w:w="8"/>
      </w:tblGrid>
      <w:tr w:rsidR="00475D35" w:rsidRPr="00475D35" w14:paraId="0FB359FE" w14:textId="77777777" w:rsidTr="00475D35">
        <w:trPr>
          <w:trHeight w:val="255"/>
        </w:trPr>
        <w:tc>
          <w:tcPr>
            <w:tcW w:w="10174" w:type="dxa"/>
            <w:gridSpan w:val="12"/>
            <w:tcBorders>
              <w:top w:val="nil"/>
              <w:left w:val="nil"/>
              <w:bottom w:val="single" w:sz="4" w:space="0" w:color="auto"/>
              <w:right w:val="nil"/>
            </w:tcBorders>
            <w:shd w:val="clear" w:color="auto" w:fill="auto"/>
            <w:noWrap/>
            <w:vAlign w:val="bottom"/>
            <w:hideMark/>
          </w:tcPr>
          <w:p w14:paraId="2FD8153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Tehokkuus</w:t>
            </w:r>
          </w:p>
        </w:tc>
      </w:tr>
      <w:tr w:rsidR="00475D35" w:rsidRPr="00475D35" w14:paraId="671C80D6"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6E902BC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Testi</w:t>
            </w:r>
          </w:p>
        </w:tc>
        <w:tc>
          <w:tcPr>
            <w:tcW w:w="537" w:type="dxa"/>
            <w:tcBorders>
              <w:top w:val="nil"/>
              <w:left w:val="nil"/>
              <w:bottom w:val="single" w:sz="4" w:space="0" w:color="auto"/>
              <w:right w:val="single" w:sz="4" w:space="0" w:color="auto"/>
            </w:tcBorders>
            <w:shd w:val="clear" w:color="000000" w:fill="B8CCE4"/>
            <w:noWrap/>
            <w:vAlign w:val="center"/>
            <w:hideMark/>
          </w:tcPr>
          <w:p w14:paraId="2BEC6E9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960" w:type="dxa"/>
            <w:tcBorders>
              <w:top w:val="nil"/>
              <w:left w:val="nil"/>
              <w:bottom w:val="single" w:sz="4" w:space="0" w:color="auto"/>
              <w:right w:val="single" w:sz="4" w:space="0" w:color="auto"/>
            </w:tcBorders>
            <w:shd w:val="clear" w:color="000000" w:fill="B8CCE4"/>
            <w:noWrap/>
            <w:vAlign w:val="center"/>
            <w:hideMark/>
          </w:tcPr>
          <w:p w14:paraId="285ACBD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7" w:type="dxa"/>
            <w:tcBorders>
              <w:top w:val="nil"/>
              <w:left w:val="nil"/>
              <w:bottom w:val="single" w:sz="4" w:space="0" w:color="auto"/>
              <w:right w:val="single" w:sz="4" w:space="0" w:color="auto"/>
            </w:tcBorders>
            <w:shd w:val="clear" w:color="000000" w:fill="B8CCE4"/>
            <w:noWrap/>
            <w:vAlign w:val="center"/>
            <w:hideMark/>
          </w:tcPr>
          <w:p w14:paraId="3E4B4AD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B8CCE4"/>
            <w:noWrap/>
            <w:vAlign w:val="center"/>
            <w:hideMark/>
          </w:tcPr>
          <w:p w14:paraId="6983732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B8CCE4"/>
            <w:noWrap/>
            <w:vAlign w:val="center"/>
            <w:hideMark/>
          </w:tcPr>
          <w:p w14:paraId="72E640F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B8CCE4"/>
            <w:noWrap/>
            <w:vAlign w:val="center"/>
            <w:hideMark/>
          </w:tcPr>
          <w:p w14:paraId="06581A3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B8CCE4"/>
            <w:noWrap/>
            <w:vAlign w:val="center"/>
            <w:hideMark/>
          </w:tcPr>
          <w:p w14:paraId="7CF307B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8CCE4"/>
            <w:noWrap/>
            <w:vAlign w:val="center"/>
            <w:hideMark/>
          </w:tcPr>
          <w:p w14:paraId="127B35B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B8CCE4"/>
            <w:noWrap/>
            <w:vAlign w:val="center"/>
            <w:hideMark/>
          </w:tcPr>
          <w:p w14:paraId="1BC7B53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0" w:type="dxa"/>
            <w:tcBorders>
              <w:top w:val="nil"/>
              <w:left w:val="nil"/>
              <w:bottom w:val="single" w:sz="4" w:space="0" w:color="auto"/>
              <w:right w:val="single" w:sz="4" w:space="0" w:color="auto"/>
            </w:tcBorders>
            <w:shd w:val="clear" w:color="000000" w:fill="B8CCE4"/>
            <w:noWrap/>
            <w:vAlign w:val="center"/>
            <w:hideMark/>
          </w:tcPr>
          <w:p w14:paraId="5780111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134562D7"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4B8777A5"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Globe</w:t>
            </w:r>
          </w:p>
        </w:tc>
        <w:tc>
          <w:tcPr>
            <w:tcW w:w="537" w:type="dxa"/>
            <w:tcBorders>
              <w:top w:val="nil"/>
              <w:left w:val="nil"/>
              <w:bottom w:val="single" w:sz="4" w:space="0" w:color="auto"/>
              <w:right w:val="single" w:sz="4" w:space="0" w:color="auto"/>
            </w:tcBorders>
            <w:shd w:val="clear" w:color="000000" w:fill="FDE9D9"/>
            <w:noWrap/>
            <w:vAlign w:val="center"/>
            <w:hideMark/>
          </w:tcPr>
          <w:p w14:paraId="2705CFF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FDE9D9"/>
            <w:noWrap/>
            <w:vAlign w:val="center"/>
            <w:hideMark/>
          </w:tcPr>
          <w:p w14:paraId="25089E4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56AC2E2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267388C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FDE9D9"/>
            <w:noWrap/>
            <w:vAlign w:val="center"/>
            <w:hideMark/>
          </w:tcPr>
          <w:p w14:paraId="39520DE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60" w:type="dxa"/>
            <w:tcBorders>
              <w:top w:val="nil"/>
              <w:left w:val="nil"/>
              <w:bottom w:val="single" w:sz="4" w:space="0" w:color="auto"/>
              <w:right w:val="single" w:sz="4" w:space="0" w:color="auto"/>
            </w:tcBorders>
            <w:shd w:val="clear" w:color="000000" w:fill="FDE9D9"/>
            <w:noWrap/>
            <w:vAlign w:val="center"/>
            <w:hideMark/>
          </w:tcPr>
          <w:p w14:paraId="1BEB72A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329ABC4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7534AA9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0080ECF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FDE9D9"/>
            <w:noWrap/>
            <w:vAlign w:val="center"/>
            <w:hideMark/>
          </w:tcPr>
          <w:p w14:paraId="6D0FD40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6A8B321B"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67ED98C3"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Globe</w:t>
            </w:r>
          </w:p>
        </w:tc>
        <w:tc>
          <w:tcPr>
            <w:tcW w:w="537" w:type="dxa"/>
            <w:tcBorders>
              <w:top w:val="nil"/>
              <w:left w:val="nil"/>
              <w:bottom w:val="single" w:sz="4" w:space="0" w:color="auto"/>
              <w:right w:val="single" w:sz="4" w:space="0" w:color="auto"/>
            </w:tcBorders>
            <w:shd w:val="clear" w:color="000000" w:fill="FDE9D9"/>
            <w:noWrap/>
            <w:vAlign w:val="center"/>
            <w:hideMark/>
          </w:tcPr>
          <w:p w14:paraId="210A55B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FDE9D9"/>
            <w:noWrap/>
            <w:vAlign w:val="center"/>
            <w:hideMark/>
          </w:tcPr>
          <w:p w14:paraId="248653E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504C736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1FF4AEC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DE9D9"/>
            <w:noWrap/>
            <w:vAlign w:val="center"/>
            <w:hideMark/>
          </w:tcPr>
          <w:p w14:paraId="08E2F40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FDE9D9"/>
            <w:noWrap/>
            <w:vAlign w:val="center"/>
            <w:hideMark/>
          </w:tcPr>
          <w:p w14:paraId="05B74B5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DE9D9"/>
            <w:noWrap/>
            <w:vAlign w:val="center"/>
            <w:hideMark/>
          </w:tcPr>
          <w:p w14:paraId="63D209F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0BD44B6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FDE9D9"/>
            <w:noWrap/>
            <w:vAlign w:val="center"/>
            <w:hideMark/>
          </w:tcPr>
          <w:p w14:paraId="6A5C802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FDE9D9"/>
            <w:noWrap/>
            <w:vAlign w:val="center"/>
            <w:hideMark/>
          </w:tcPr>
          <w:p w14:paraId="79AC858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65ECF95E"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790E1A22"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2D0D92D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FABF8F"/>
            <w:noWrap/>
            <w:vAlign w:val="center"/>
            <w:hideMark/>
          </w:tcPr>
          <w:p w14:paraId="7CC84D0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ABF8F"/>
            <w:noWrap/>
            <w:vAlign w:val="center"/>
            <w:hideMark/>
          </w:tcPr>
          <w:p w14:paraId="2B40D5F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715D7AC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ABF8F"/>
            <w:noWrap/>
            <w:vAlign w:val="center"/>
            <w:hideMark/>
          </w:tcPr>
          <w:p w14:paraId="2A3D50B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60" w:type="dxa"/>
            <w:tcBorders>
              <w:top w:val="nil"/>
              <w:left w:val="nil"/>
              <w:bottom w:val="single" w:sz="4" w:space="0" w:color="auto"/>
              <w:right w:val="single" w:sz="4" w:space="0" w:color="auto"/>
            </w:tcBorders>
            <w:shd w:val="clear" w:color="000000" w:fill="FABF8F"/>
            <w:noWrap/>
            <w:vAlign w:val="center"/>
            <w:hideMark/>
          </w:tcPr>
          <w:p w14:paraId="0D4F07C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ABF8F"/>
            <w:noWrap/>
            <w:vAlign w:val="center"/>
            <w:hideMark/>
          </w:tcPr>
          <w:p w14:paraId="2BE9273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2A925A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FABF8F"/>
            <w:noWrap/>
            <w:vAlign w:val="center"/>
            <w:hideMark/>
          </w:tcPr>
          <w:p w14:paraId="4BA0DB5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FABF8F"/>
            <w:noWrap/>
            <w:vAlign w:val="center"/>
            <w:hideMark/>
          </w:tcPr>
          <w:p w14:paraId="750BEF6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4297F0CB"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4F278428"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3A05D9C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FABF8F"/>
            <w:noWrap/>
            <w:vAlign w:val="center"/>
            <w:hideMark/>
          </w:tcPr>
          <w:p w14:paraId="0D80B30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1D6130E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ABF8F"/>
            <w:noWrap/>
            <w:vAlign w:val="center"/>
            <w:hideMark/>
          </w:tcPr>
          <w:p w14:paraId="349D85C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1A20F84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60" w:type="dxa"/>
            <w:tcBorders>
              <w:top w:val="nil"/>
              <w:left w:val="nil"/>
              <w:bottom w:val="single" w:sz="4" w:space="0" w:color="auto"/>
              <w:right w:val="single" w:sz="4" w:space="0" w:color="auto"/>
            </w:tcBorders>
            <w:shd w:val="clear" w:color="000000" w:fill="FABF8F"/>
            <w:noWrap/>
            <w:vAlign w:val="center"/>
            <w:hideMark/>
          </w:tcPr>
          <w:p w14:paraId="7DE2B53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FABF8F"/>
            <w:noWrap/>
            <w:vAlign w:val="center"/>
            <w:hideMark/>
          </w:tcPr>
          <w:p w14:paraId="7D4E892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48F12B6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671C22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60" w:type="dxa"/>
            <w:tcBorders>
              <w:top w:val="nil"/>
              <w:left w:val="nil"/>
              <w:bottom w:val="single" w:sz="4" w:space="0" w:color="auto"/>
              <w:right w:val="single" w:sz="4" w:space="0" w:color="auto"/>
            </w:tcBorders>
            <w:shd w:val="clear" w:color="000000" w:fill="FABF8F"/>
            <w:noWrap/>
            <w:vAlign w:val="center"/>
            <w:hideMark/>
          </w:tcPr>
          <w:p w14:paraId="3D5360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6BED638E"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59FD6613"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Radar</w:t>
            </w:r>
          </w:p>
        </w:tc>
        <w:tc>
          <w:tcPr>
            <w:tcW w:w="537" w:type="dxa"/>
            <w:tcBorders>
              <w:top w:val="nil"/>
              <w:left w:val="nil"/>
              <w:bottom w:val="single" w:sz="4" w:space="0" w:color="auto"/>
              <w:right w:val="single" w:sz="4" w:space="0" w:color="auto"/>
            </w:tcBorders>
            <w:shd w:val="clear" w:color="000000" w:fill="B1A0C7"/>
            <w:noWrap/>
            <w:vAlign w:val="center"/>
            <w:hideMark/>
          </w:tcPr>
          <w:p w14:paraId="6941C7E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B1A0C7"/>
            <w:noWrap/>
            <w:vAlign w:val="center"/>
            <w:hideMark/>
          </w:tcPr>
          <w:p w14:paraId="1B9FFE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63EADD8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444282C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469FDF3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B1A0C7"/>
            <w:noWrap/>
            <w:vAlign w:val="center"/>
            <w:hideMark/>
          </w:tcPr>
          <w:p w14:paraId="7E4403E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125749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39B077A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41EC586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0" w:type="dxa"/>
            <w:tcBorders>
              <w:top w:val="nil"/>
              <w:left w:val="nil"/>
              <w:bottom w:val="single" w:sz="4" w:space="0" w:color="auto"/>
              <w:right w:val="single" w:sz="4" w:space="0" w:color="auto"/>
            </w:tcBorders>
            <w:shd w:val="clear" w:color="000000" w:fill="B1A0C7"/>
            <w:noWrap/>
            <w:vAlign w:val="center"/>
            <w:hideMark/>
          </w:tcPr>
          <w:p w14:paraId="230758F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28A17AEB"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0D113EA4"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Radar</w:t>
            </w:r>
          </w:p>
        </w:tc>
        <w:tc>
          <w:tcPr>
            <w:tcW w:w="537" w:type="dxa"/>
            <w:tcBorders>
              <w:top w:val="nil"/>
              <w:left w:val="nil"/>
              <w:bottom w:val="single" w:sz="4" w:space="0" w:color="auto"/>
              <w:right w:val="single" w:sz="4" w:space="0" w:color="auto"/>
            </w:tcBorders>
            <w:shd w:val="clear" w:color="000000" w:fill="B1A0C7"/>
            <w:noWrap/>
            <w:vAlign w:val="center"/>
            <w:hideMark/>
          </w:tcPr>
          <w:p w14:paraId="699CDD6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B1A0C7"/>
            <w:noWrap/>
            <w:vAlign w:val="center"/>
            <w:hideMark/>
          </w:tcPr>
          <w:p w14:paraId="41E6079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30BD0F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5FF6791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0D8FBF9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B1A0C7"/>
            <w:noWrap/>
            <w:vAlign w:val="center"/>
            <w:hideMark/>
          </w:tcPr>
          <w:p w14:paraId="5EB50C9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62B010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176D92C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B1A0C7"/>
            <w:noWrap/>
            <w:vAlign w:val="center"/>
            <w:hideMark/>
          </w:tcPr>
          <w:p w14:paraId="61A53A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0" w:type="dxa"/>
            <w:tcBorders>
              <w:top w:val="nil"/>
              <w:left w:val="nil"/>
              <w:bottom w:val="single" w:sz="4" w:space="0" w:color="auto"/>
              <w:right w:val="single" w:sz="4" w:space="0" w:color="auto"/>
            </w:tcBorders>
            <w:shd w:val="clear" w:color="000000" w:fill="B1A0C7"/>
            <w:noWrap/>
            <w:vAlign w:val="center"/>
            <w:hideMark/>
          </w:tcPr>
          <w:p w14:paraId="1AB4E4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r>
    </w:tbl>
    <w:p w14:paraId="22C2A40E" w14:textId="77777777" w:rsidR="00475D35" w:rsidRPr="000B5404" w:rsidRDefault="00475D35" w:rsidP="000B5404">
      <w:pPr>
        <w:pStyle w:val="otsikko22"/>
      </w:pPr>
    </w:p>
    <w:sectPr w:rsidR="00475D35" w:rsidRPr="000B5404" w:rsidSect="001E75F1">
      <w:footerReference w:type="default" r:id="rId43"/>
      <w:type w:val="continuous"/>
      <w:pgSz w:w="11906" w:h="16838"/>
      <w:pgMar w:top="1417" w:right="1134" w:bottom="1417" w:left="1134" w:header="709" w:footer="709" w:gutter="0"/>
      <w:pgNumType w:start="1"/>
      <w:cols w:space="708"/>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2" w:author="Harri Siirtola" w:date="2017-06-18T15:36:00Z" w:initials="HS">
    <w:p w14:paraId="71138002" w14:textId="15B23D12" w:rsidR="00934366" w:rsidRDefault="00934366">
      <w:pPr>
        <w:pStyle w:val="Kommentinteksti"/>
      </w:pPr>
      <w:r>
        <w:rPr>
          <w:rStyle w:val="Kommentinviite"/>
        </w:rPr>
        <w:annotationRef/>
      </w:r>
      <w:r>
        <w:t>Tieto -&gt; niiden, tieto -&gt; sen</w:t>
      </w:r>
    </w:p>
  </w:comment>
  <w:comment w:id="56" w:author="Harri Siirtola" w:date="2017-06-18T15:37:00Z" w:initials="HS">
    <w:p w14:paraId="71DD9B86" w14:textId="3E73957A" w:rsidR="00934366" w:rsidRDefault="00934366">
      <w:pPr>
        <w:pStyle w:val="Kommentinteksti"/>
      </w:pPr>
      <w:r>
        <w:rPr>
          <w:rStyle w:val="Kommentinviite"/>
        </w:rPr>
        <w:annotationRef/>
      </w:r>
      <w:r>
        <w:t>sen</w:t>
      </w:r>
    </w:p>
  </w:comment>
  <w:comment w:id="59" w:author="Harri Siirtola" w:date="2017-06-18T15:37:00Z" w:initials="HS">
    <w:p w14:paraId="733A4149" w14:textId="789CE86A" w:rsidR="00934366" w:rsidRDefault="00934366">
      <w:pPr>
        <w:pStyle w:val="Kommentinteksti"/>
      </w:pPr>
      <w:r>
        <w:rPr>
          <w:rStyle w:val="Kommentinviite"/>
        </w:rPr>
        <w:annotationRef/>
      </w:r>
      <w:r>
        <w:t>”tuottaessa rakenteellisesti erilaista”?</w:t>
      </w:r>
    </w:p>
  </w:comment>
  <w:comment w:id="61" w:author="Harri Siirtola" w:date="2017-06-18T15:48:00Z" w:initials="HS">
    <w:p w14:paraId="1409405C" w14:textId="30804353" w:rsidR="00934366" w:rsidRDefault="00934366">
      <w:pPr>
        <w:pStyle w:val="Kommentinteksti"/>
      </w:pPr>
      <w:r>
        <w:rPr>
          <w:rStyle w:val="Kommentinviite"/>
        </w:rPr>
        <w:annotationRef/>
      </w:r>
      <w:r>
        <w:t>Kuvaan 1 ei viitata tekstistä.</w:t>
      </w:r>
    </w:p>
  </w:comment>
  <w:comment w:id="71" w:author="Harri Siirtola" w:date="2017-06-18T15:39:00Z" w:initials="HS">
    <w:p w14:paraId="48CFE5D9" w14:textId="364F48C6" w:rsidR="00934366" w:rsidRDefault="00934366">
      <w:pPr>
        <w:pStyle w:val="Kommentinteksti"/>
      </w:pPr>
      <w:r>
        <w:rPr>
          <w:rStyle w:val="Kommentinviite"/>
        </w:rPr>
        <w:annotationRef/>
      </w:r>
      <w:r>
        <w:t>Tätä voisi vähän avata esimerkillä.</w:t>
      </w:r>
    </w:p>
  </w:comment>
  <w:comment w:id="88" w:author="Harri Siirtola" w:date="2017-06-18T15:41:00Z" w:initials="HS">
    <w:p w14:paraId="52ADC084" w14:textId="77777777" w:rsidR="00934366" w:rsidRDefault="00934366" w:rsidP="00B60EF2">
      <w:pPr>
        <w:pStyle w:val="Seliteteksti"/>
        <w:rPr>
          <w:noProof/>
        </w:rPr>
      </w:pPr>
      <w:r>
        <w:rPr>
          <w:rStyle w:val="Kommentinviite"/>
        </w:rPr>
        <w:annotationRef/>
      </w:r>
      <w:r>
        <w:t xml:space="preserve">Tässä voisi viitata Colin </w:t>
      </w:r>
    </w:p>
    <w:p w14:paraId="7D0D7A42" w14:textId="4EC76656" w:rsidR="00934366" w:rsidRPr="007710C8" w:rsidRDefault="00934366" w:rsidP="00B60EF2">
      <w:pPr>
        <w:pStyle w:val="Seliteteksti"/>
      </w:pPr>
      <w:r>
        <w:t xml:space="preserve">Waren kirjaan, johonkin sopivaan kohtaan. </w:t>
      </w:r>
      <w:r w:rsidRPr="007710C8">
        <w:t xml:space="preserve">Saat lainaan jos haluat. </w:t>
      </w:r>
    </w:p>
    <w:p w14:paraId="59E892A9" w14:textId="00F1BF47" w:rsidR="00934366" w:rsidRPr="0037239A" w:rsidRDefault="00934366" w:rsidP="00F312A9">
      <w:pPr>
        <w:pStyle w:val="p1"/>
        <w:rPr>
          <w:lang w:val="fi-FI"/>
        </w:rPr>
      </w:pPr>
      <w:r w:rsidRPr="007710C8">
        <w:rPr>
          <w:lang w:val="fi-FI"/>
        </w:rPr>
        <w:t xml:space="preserve">Ware, C. (2013). </w:t>
      </w:r>
      <w:r>
        <w:t xml:space="preserve">Information Visualization: Perception for Design. </w:t>
      </w:r>
      <w:r w:rsidRPr="0037239A">
        <w:rPr>
          <w:lang w:val="fi-FI"/>
        </w:rPr>
        <w:t>Morgan Kaufmann Publishers, 3rd edition.</w:t>
      </w:r>
    </w:p>
  </w:comment>
  <w:comment w:id="91" w:author="Harri Siirtola" w:date="2017-06-18T15:50:00Z" w:initials="HS">
    <w:p w14:paraId="43A39561" w14:textId="5D8E33BB" w:rsidR="00934366" w:rsidRDefault="00934366">
      <w:pPr>
        <w:pStyle w:val="Kommentinteksti"/>
      </w:pPr>
      <w:r>
        <w:rPr>
          <w:rStyle w:val="Kommentinviite"/>
        </w:rPr>
        <w:annotationRef/>
      </w:r>
      <w:r>
        <w:t>Ei pistettä kuvaviittaukseen, ”Kuva 3”. Lisäksi Kuva 3 tulee ennen Kuvaa 2?</w:t>
      </w:r>
    </w:p>
  </w:comment>
  <w:comment w:id="96" w:author="Harri Siirtola" w:date="2017-06-18T15:51:00Z" w:initials="HS">
    <w:p w14:paraId="33636606" w14:textId="5F7A7CF8" w:rsidR="00934366" w:rsidRDefault="00934366">
      <w:pPr>
        <w:pStyle w:val="Kommentinteksti"/>
      </w:pPr>
      <w:r>
        <w:rPr>
          <w:rStyle w:val="Kommentinviite"/>
        </w:rPr>
        <w:annotationRef/>
      </w:r>
      <w:r>
        <w:t>”Kuva 3” ei ollut kursivoitu? Jättäisin kursivoimatta, mutta tärkeintä on yhtenäisyys – samalla tavalla joka kohdassa.</w:t>
      </w:r>
    </w:p>
  </w:comment>
  <w:comment w:id="105" w:author="Harri Siirtola" w:date="2017-06-18T15:52:00Z" w:initials="HS">
    <w:p w14:paraId="79191699" w14:textId="43A5052F" w:rsidR="00934366" w:rsidRDefault="00934366">
      <w:pPr>
        <w:pStyle w:val="Kommentinteksti"/>
      </w:pPr>
      <w:r>
        <w:rPr>
          <w:rStyle w:val="Kommentinviite"/>
        </w:rPr>
        <w:annotationRef/>
      </w:r>
      <w:r>
        <w:t>Vai rakenteen? Vai metadatan?</w:t>
      </w:r>
    </w:p>
  </w:comment>
  <w:comment w:id="111" w:author="Harri Siirtola" w:date="2017-06-18T15:53:00Z" w:initials="HS">
    <w:p w14:paraId="633E2D8A" w14:textId="77777777" w:rsidR="00934366" w:rsidRDefault="00934366">
      <w:pPr>
        <w:pStyle w:val="Kommentinteksti"/>
        <w:rPr>
          <w:noProof/>
        </w:rPr>
      </w:pPr>
      <w:r>
        <w:rPr>
          <w:rStyle w:val="Kommentinviite"/>
        </w:rPr>
        <w:annotationRef/>
      </w:r>
      <w:r>
        <w:t xml:space="preserve">Kappale isolle, samoin kuin Kuva ja </w:t>
      </w:r>
    </w:p>
    <w:p w14:paraId="2CC4C38D" w14:textId="59386316" w:rsidR="00934366" w:rsidRDefault="00934366">
      <w:pPr>
        <w:pStyle w:val="Kommentinteksti"/>
      </w:pPr>
      <w:r>
        <w:t>Taulukko jne.</w:t>
      </w:r>
    </w:p>
  </w:comment>
  <w:comment w:id="122" w:author="Harri Siirtola" w:date="2017-06-18T15:55:00Z" w:initials="HS">
    <w:p w14:paraId="5A298835" w14:textId="75A3FBCA" w:rsidR="00934366" w:rsidRDefault="00934366">
      <w:pPr>
        <w:pStyle w:val="Kommentinteksti"/>
      </w:pPr>
      <w:r>
        <w:rPr>
          <w:rStyle w:val="Kommentinviite"/>
        </w:rPr>
        <w:annotationRef/>
      </w:r>
      <w:r>
        <w:t>Vuosiluku</w:t>
      </w:r>
    </w:p>
  </w:comment>
  <w:comment w:id="136" w:author="Harri Siirtola" w:date="2017-06-18T15:56:00Z" w:initials="HS">
    <w:p w14:paraId="5F699488" w14:textId="2F66EACA" w:rsidR="00934366" w:rsidRDefault="00934366">
      <w:pPr>
        <w:pStyle w:val="Kommentinteksti"/>
      </w:pPr>
      <w:r>
        <w:rPr>
          <w:rStyle w:val="Kommentinviite"/>
        </w:rPr>
        <w:annotationRef/>
      </w:r>
      <w:r>
        <w:t>Puhekieltä</w:t>
      </w:r>
    </w:p>
  </w:comment>
  <w:comment w:id="142" w:author="Harri Siirtola" w:date="2017-06-18T16:17:00Z" w:initials="HS">
    <w:p w14:paraId="4D02714F" w14:textId="4BEB349C" w:rsidR="00934366" w:rsidRPr="0037239A" w:rsidRDefault="00934366">
      <w:pPr>
        <w:pStyle w:val="Kommentinteksti"/>
      </w:pPr>
      <w:r>
        <w:rPr>
          <w:rStyle w:val="Kommentinviite"/>
        </w:rPr>
        <w:annotationRef/>
      </w:r>
      <w:r w:rsidRPr="0037239A">
        <w:t xml:space="preserve">Meneekö tässä Big Data Management System ja Database Management System (DBMS) sekaisin? </w:t>
      </w:r>
    </w:p>
  </w:comment>
  <w:comment w:id="151" w:author="Harri Siirtola" w:date="2017-06-18T16:19:00Z" w:initials="HS">
    <w:p w14:paraId="5ACDE87C" w14:textId="0A78F644" w:rsidR="00934366" w:rsidRDefault="00934366">
      <w:pPr>
        <w:pStyle w:val="Kommentinteksti"/>
      </w:pPr>
      <w:r>
        <w:rPr>
          <w:rStyle w:val="Kommentinviite"/>
        </w:rPr>
        <w:annotationRef/>
      </w:r>
      <w:r>
        <w:t>Datamäärän kasvun vuoksi?</w:t>
      </w:r>
    </w:p>
  </w:comment>
  <w:comment w:id="157" w:author="Harri Siirtola" w:date="2017-06-18T16:20:00Z" w:initials="HS">
    <w:p w14:paraId="5D8C48D9" w14:textId="729D4942" w:rsidR="00934366" w:rsidRDefault="00934366">
      <w:pPr>
        <w:pStyle w:val="Kommentinteksti"/>
      </w:pPr>
      <w:r>
        <w:rPr>
          <w:rStyle w:val="Kommentinviite"/>
        </w:rPr>
        <w:annotationRef/>
      </w:r>
      <w:r>
        <w:t>Vuosi</w:t>
      </w:r>
    </w:p>
  </w:comment>
  <w:comment w:id="170" w:author="Harri Siirtola" w:date="2017-06-18T16:21:00Z" w:initials="HS">
    <w:p w14:paraId="6921B82A" w14:textId="06AE1661" w:rsidR="00934366" w:rsidRDefault="00934366">
      <w:pPr>
        <w:pStyle w:val="Kommentinteksti"/>
      </w:pPr>
      <w:r>
        <w:rPr>
          <w:rStyle w:val="Kommentinviite"/>
        </w:rPr>
        <w:annotationRef/>
      </w:r>
      <w:r>
        <w:t>Kappaleessa</w:t>
      </w:r>
    </w:p>
  </w:comment>
  <w:comment w:id="197" w:author="Harri Siirtola" w:date="2017-06-18T16:24:00Z" w:initials="HS">
    <w:p w14:paraId="79C8CB6F" w14:textId="2A973F50" w:rsidR="00934366" w:rsidRDefault="00934366">
      <w:pPr>
        <w:pStyle w:val="Kommentinteksti"/>
      </w:pPr>
      <w:r>
        <w:rPr>
          <w:rStyle w:val="Kommentinviite"/>
        </w:rPr>
        <w:annotationRef/>
      </w:r>
      <w:r>
        <w:t>Nimi?</w:t>
      </w:r>
    </w:p>
  </w:comment>
  <w:comment w:id="204" w:author="Harri Siirtola" w:date="2017-06-18T16:25:00Z" w:initials="HS">
    <w:p w14:paraId="0764B722" w14:textId="4755C04A" w:rsidR="00934366" w:rsidRDefault="00934366">
      <w:pPr>
        <w:pStyle w:val="Kommentinteksti"/>
      </w:pPr>
      <w:r>
        <w:rPr>
          <w:rStyle w:val="Kommentinviite"/>
        </w:rPr>
        <w:annotationRef/>
      </w:r>
      <w:r>
        <w:t>[Johnson, 2006]?</w:t>
      </w:r>
    </w:p>
  </w:comment>
  <w:comment w:id="209" w:author="Harri Siirtola" w:date="2017-06-18T16:25:00Z" w:initials="HS">
    <w:p w14:paraId="4777503A" w14:textId="77777777" w:rsidR="00934366" w:rsidRDefault="00934366" w:rsidP="0073660F">
      <w:pPr>
        <w:pStyle w:val="Kommentinteksti"/>
      </w:pPr>
      <w:r>
        <w:rPr>
          <w:rStyle w:val="Kommentinviite"/>
        </w:rPr>
        <w:annotationRef/>
      </w:r>
      <w:r>
        <w:t>[Johnson, 2006]?</w:t>
      </w:r>
    </w:p>
  </w:comment>
  <w:comment w:id="221" w:author="Harri Siirtola" w:date="2017-06-18T16:28:00Z" w:initials="HS">
    <w:p w14:paraId="5DA3BA8F" w14:textId="77777777" w:rsidR="00934366" w:rsidRDefault="00934366">
      <w:pPr>
        <w:pStyle w:val="Kommentinteksti"/>
      </w:pPr>
      <w:r>
        <w:rPr>
          <w:rStyle w:val="Kommentinviite"/>
        </w:rPr>
        <w:annotationRef/>
      </w:r>
      <w:r>
        <w:t>Oikeastaan visuaalinen analytiikka painottaa koneoppimista ja mallien rakentamista tiedon perusteella, ja sekä mallia että tietoa visualisoidaan. Mallia usein tarkennetaan ja kehitetään visualisoinnin avulla.</w:t>
      </w:r>
    </w:p>
    <w:p w14:paraId="00A70587" w14:textId="77777777" w:rsidR="00934366" w:rsidRPr="0037239A" w:rsidRDefault="00934366" w:rsidP="001C0C6D">
      <w:pPr>
        <w:pStyle w:val="Kommentinteksti"/>
      </w:pPr>
    </w:p>
    <w:p w14:paraId="350EAC61" w14:textId="77777777" w:rsidR="00934366" w:rsidRDefault="00934366" w:rsidP="006A0D50">
      <w:pPr>
        <w:pStyle w:val="Kommentinteksti"/>
        <w:rPr>
          <w:noProof/>
        </w:rPr>
      </w:pPr>
      <w:r w:rsidRPr="0037239A">
        <w:t>Thomas, J. J. and Cook, K. A., editors (200</w:t>
      </w:r>
    </w:p>
    <w:p w14:paraId="2F53E46D" w14:textId="3BCFFC4B" w:rsidR="00934366" w:rsidRPr="001C0C6D" w:rsidRDefault="00934366" w:rsidP="006A0D50">
      <w:pPr>
        <w:pStyle w:val="Kommentinteksti"/>
        <w:rPr>
          <w:lang w:val="en-GB"/>
        </w:rPr>
      </w:pPr>
      <w:r w:rsidRPr="007710C8">
        <w:rPr>
          <w:lang w:val="en-US"/>
        </w:rPr>
        <w:t xml:space="preserve">5). </w:t>
      </w:r>
      <w:r w:rsidRPr="006A0D50">
        <w:rPr>
          <w:lang w:val="en-GB"/>
        </w:rPr>
        <w:t>Illuminating the Path: The Research and Development Agenda for Visual Analytics. IEEE Computer Society Press. vis.pnnl.gov/pdf/RD_Agenda_VisualAnalytics.pdf</w:t>
      </w:r>
    </w:p>
  </w:comment>
  <w:comment w:id="232" w:author="Harri Siirtola" w:date="2017-06-18T16:36:00Z" w:initials="HS">
    <w:p w14:paraId="259A237D" w14:textId="11EF22EE" w:rsidR="00934366" w:rsidRDefault="00934366">
      <w:pPr>
        <w:pStyle w:val="Kommentinteksti"/>
      </w:pPr>
      <w:r>
        <w:rPr>
          <w:rStyle w:val="Kommentinviite"/>
        </w:rPr>
        <w:annotationRef/>
      </w:r>
      <w:r>
        <w:t>Iso alkukirjain, ei kursivointia</w:t>
      </w:r>
    </w:p>
  </w:comment>
  <w:comment w:id="242" w:author="Harri Siirtola" w:date="2017-06-18T16:37:00Z" w:initials="HS">
    <w:p w14:paraId="1E1BB47E" w14:textId="0BCD2158" w:rsidR="00934366" w:rsidRDefault="00934366">
      <w:pPr>
        <w:pStyle w:val="Kommentinteksti"/>
      </w:pPr>
      <w:r>
        <w:rPr>
          <w:rStyle w:val="Kommentinviite"/>
        </w:rPr>
        <w:annotationRef/>
      </w:r>
      <w:r>
        <w:t>Scatter Plot Matrix (SPLOM)</w:t>
      </w:r>
    </w:p>
  </w:comment>
  <w:comment w:id="253" w:author="Harri Siirtola" w:date="2017-06-18T16:39:00Z" w:initials="HS">
    <w:p w14:paraId="13233D2E" w14:textId="667C0B5C" w:rsidR="00934366" w:rsidRDefault="00934366">
      <w:pPr>
        <w:pStyle w:val="Kommentinteksti"/>
      </w:pPr>
      <w:r>
        <w:rPr>
          <w:rStyle w:val="Kommentinviite"/>
        </w:rPr>
        <w:annotationRef/>
      </w:r>
      <w:r>
        <w:t>Erikoinen termi, voiko tätä avata?</w:t>
      </w:r>
    </w:p>
  </w:comment>
  <w:comment w:id="257" w:author="Harri Siirtola" w:date="2017-06-18T16:39:00Z" w:initials="HS">
    <w:p w14:paraId="624E544F" w14:textId="77777777" w:rsidR="00934366" w:rsidRDefault="00934366" w:rsidP="002E0562">
      <w:pPr>
        <w:pStyle w:val="Kommentinteksti"/>
      </w:pPr>
      <w:r>
        <w:rPr>
          <w:rStyle w:val="Kommentinviite"/>
        </w:rPr>
        <w:annotationRef/>
      </w:r>
      <w:r>
        <w:t>Erikoinen termi, voiko tätä avata?</w:t>
      </w:r>
    </w:p>
  </w:comment>
  <w:comment w:id="270" w:author="Harri Siirtola" w:date="2017-06-18T16:38:00Z" w:initials="HS">
    <w:p w14:paraId="53F07794" w14:textId="626AA7A9" w:rsidR="00934366" w:rsidRDefault="00934366">
      <w:pPr>
        <w:pStyle w:val="Kommentinteksti"/>
      </w:pPr>
      <w:r>
        <w:rPr>
          <w:rStyle w:val="Kommentinviite"/>
        </w:rPr>
        <w:annotationRef/>
      </w:r>
      <w:r>
        <w:t>Ei kursivointia</w:t>
      </w:r>
    </w:p>
  </w:comment>
  <w:comment w:id="275" w:author="Harri Siirtola" w:date="2017-06-18T16:42:00Z" w:initials="HS">
    <w:p w14:paraId="09977314" w14:textId="6BA5C256" w:rsidR="00934366" w:rsidRDefault="00934366">
      <w:pPr>
        <w:pStyle w:val="Kommentinteksti"/>
      </w:pPr>
      <w:r>
        <w:rPr>
          <w:rStyle w:val="Kommentinviite"/>
        </w:rPr>
        <w:annotationRef/>
      </w:r>
      <w:r>
        <w:t xml:space="preserve">Parallel Coordinates ja Star Coordinates kyllä, mutta Treemap on vähän outo tässä yhteydessä. </w:t>
      </w:r>
    </w:p>
  </w:comment>
  <w:comment w:id="277" w:author="Harri Siirtola" w:date="2017-06-18T16:45:00Z" w:initials="HS">
    <w:p w14:paraId="0AAB1421" w14:textId="13E26CE8" w:rsidR="00934366" w:rsidRDefault="00934366">
      <w:pPr>
        <w:pStyle w:val="Kommentinteksti"/>
      </w:pPr>
      <w:r>
        <w:rPr>
          <w:rStyle w:val="Kommentinviite"/>
        </w:rPr>
        <w:annotationRef/>
      </w:r>
      <w:r>
        <w:t>”Rinnakkaiskoordinaatit” suomeksi.</w:t>
      </w:r>
    </w:p>
  </w:comment>
  <w:comment w:id="278" w:author="Harri Siirtola" w:date="2017-06-18T16:51:00Z" w:initials="HS">
    <w:p w14:paraId="1DB4AD25" w14:textId="16AEE078" w:rsidR="00934366" w:rsidRDefault="00934366">
      <w:pPr>
        <w:pStyle w:val="Kommentinteksti"/>
      </w:pPr>
      <w:r>
        <w:rPr>
          <w:rStyle w:val="Kommentinviite"/>
        </w:rPr>
        <w:annotationRef/>
      </w:r>
      <w:r>
        <w:t>Yleensä viitataan Inselbergin kirjaan tai sitten ensimmäiseen konferenssipaperiin.</w:t>
      </w:r>
    </w:p>
    <w:p w14:paraId="2B2E6939" w14:textId="77777777" w:rsidR="00934366" w:rsidRPr="00ED2FF1" w:rsidRDefault="00934366" w:rsidP="007349FF">
      <w:pPr>
        <w:pStyle w:val="Kommentinteksti"/>
      </w:pPr>
    </w:p>
    <w:p w14:paraId="72ECF909" w14:textId="77777777" w:rsidR="00934366" w:rsidRDefault="00934366" w:rsidP="007349FF">
      <w:pPr>
        <w:pStyle w:val="Kommentinteksti"/>
        <w:rPr>
          <w:noProof/>
          <w:lang w:val="en-GB"/>
        </w:rPr>
      </w:pPr>
      <w:r w:rsidRPr="007349FF">
        <w:rPr>
          <w:lang w:val="en-GB"/>
        </w:rPr>
        <w:t>Inselberg, A. (200</w:t>
      </w:r>
    </w:p>
    <w:p w14:paraId="396BFADF" w14:textId="104CF202" w:rsidR="00934366" w:rsidRPr="007349FF" w:rsidRDefault="00934366" w:rsidP="007349FF">
      <w:pPr>
        <w:pStyle w:val="Kommentinteksti"/>
        <w:rPr>
          <w:lang w:val="en-GB"/>
        </w:rPr>
      </w:pPr>
      <w:r w:rsidRPr="007349FF">
        <w:rPr>
          <w:lang w:val="en-GB"/>
        </w:rPr>
        <w:t>9). Parallel Coordinates: Visual Multidimensional Geometry and its Applications. Springer.</w:t>
      </w:r>
    </w:p>
    <w:p w14:paraId="774EC549" w14:textId="77777777" w:rsidR="00934366" w:rsidRPr="0037239A" w:rsidRDefault="00934366">
      <w:pPr>
        <w:pStyle w:val="Kommentinteksti"/>
        <w:rPr>
          <w:lang w:val="en-US"/>
        </w:rPr>
      </w:pPr>
    </w:p>
    <w:p w14:paraId="7AA3E03C" w14:textId="514CF3CF" w:rsidR="00934366" w:rsidRPr="00ED2FF1" w:rsidRDefault="00934366" w:rsidP="00ED2FF1">
      <w:pPr>
        <w:pStyle w:val="Kommentinteksti"/>
        <w:rPr>
          <w:lang w:val="en-GB"/>
        </w:rPr>
      </w:pPr>
      <w:r w:rsidRPr="00ED2FF1">
        <w:rPr>
          <w:lang w:val="en-GB"/>
        </w:rPr>
        <w:t>Inselberg, A. and Dimsdale, B. (1990). Parallel coordinates: A tool for visualizing multi-dimensional geometry. In Vis’90: Proceedings of the IEEE Visualization ’90, pages 361–370. IEEE Computer Society.</w:t>
      </w:r>
    </w:p>
  </w:comment>
  <w:comment w:id="290" w:author="Harri Siirtola" w:date="2017-06-18T18:48:00Z" w:initials="HS">
    <w:p w14:paraId="74072594" w14:textId="2F3F0E8C" w:rsidR="00934366" w:rsidRDefault="00934366" w:rsidP="0070786A">
      <w:pPr>
        <w:pStyle w:val="Kommentinteksti"/>
        <w:rPr>
          <w:lang w:val="en-GB"/>
        </w:rPr>
      </w:pPr>
      <w:r>
        <w:rPr>
          <w:rStyle w:val="Kommentinviite"/>
        </w:rPr>
        <w:annotationRef/>
      </w:r>
      <w:r w:rsidRPr="0070786A">
        <w:rPr>
          <w:lang w:val="en-GB"/>
        </w:rPr>
        <w:t>Colin Ware toteaa tästä kirjassaan että ”An interactive visualization can be considered an internal interface between human and computer componen</w:t>
      </w:r>
      <w:r>
        <w:rPr>
          <w:lang w:val="en-GB"/>
        </w:rPr>
        <w:t>ts in a problem-solving system.</w:t>
      </w:r>
    </w:p>
    <w:p w14:paraId="3D54D2D6" w14:textId="77777777" w:rsidR="00934366" w:rsidRDefault="00934366" w:rsidP="0070786A">
      <w:pPr>
        <w:pStyle w:val="Kommentinteksti"/>
        <w:rPr>
          <w:lang w:val="en-GB"/>
        </w:rPr>
      </w:pPr>
    </w:p>
    <w:p w14:paraId="4C705CBF" w14:textId="77777777" w:rsidR="00934366" w:rsidRPr="004A4AF3" w:rsidRDefault="00934366" w:rsidP="0070786A">
      <w:pPr>
        <w:pStyle w:val="Kommentinteksti"/>
      </w:pPr>
      <w:r>
        <w:rPr>
          <w:lang w:val="en-GB"/>
        </w:rPr>
        <w:t xml:space="preserve">s. 376, </w:t>
      </w:r>
      <w:r w:rsidRPr="0070786A">
        <w:rPr>
          <w:lang w:val="en-GB"/>
        </w:rPr>
        <w:t xml:space="preserve">Ware, C. (2013). Information Visualization: Perception for Design. </w:t>
      </w:r>
      <w:r w:rsidRPr="004A4AF3">
        <w:t>Morgan Kaufmann Publishers, 3rd edition.</w:t>
      </w:r>
    </w:p>
    <w:p w14:paraId="211DE59B" w14:textId="3C70D9DA" w:rsidR="00934366" w:rsidRPr="004A4AF3" w:rsidRDefault="00934366" w:rsidP="0070786A">
      <w:pPr>
        <w:pStyle w:val="Kommentinteksti"/>
      </w:pPr>
    </w:p>
  </w:comment>
  <w:comment w:id="298" w:author="Harri Siirtola" w:date="2017-06-18T18:56:00Z" w:initials="HS">
    <w:p w14:paraId="2EC3A907" w14:textId="69ABD49E" w:rsidR="00934366" w:rsidRDefault="00934366">
      <w:pPr>
        <w:pStyle w:val="Kommentinteksti"/>
      </w:pPr>
      <w:r>
        <w:rPr>
          <w:rStyle w:val="Kommentinviite"/>
        </w:rPr>
        <w:annotationRef/>
      </w:r>
      <w:r>
        <w:t>”vaikuttaa siltä, että järjestelmän kehitystyö on lopetettu.” tms.</w:t>
      </w:r>
    </w:p>
  </w:comment>
  <w:comment w:id="302" w:author="Harri Siirtola" w:date="2017-06-18T18:57:00Z" w:initials="HS">
    <w:p w14:paraId="00089967" w14:textId="354255DA" w:rsidR="00934366" w:rsidRDefault="00934366">
      <w:pPr>
        <w:pStyle w:val="Kommentinteksti"/>
      </w:pPr>
      <w:r>
        <w:rPr>
          <w:rStyle w:val="Kommentinviite"/>
        </w:rPr>
        <w:annotationRef/>
      </w:r>
      <w:r>
        <w:t xml:space="preserve">Tämä ”luotiin toimesta” on huonoa kieltä. </w:t>
      </w:r>
    </w:p>
  </w:comment>
  <w:comment w:id="307" w:author="Harri Siirtola" w:date="2017-06-18T19:00:00Z" w:initials="HS">
    <w:p w14:paraId="7261AAF9" w14:textId="2FF717C0" w:rsidR="00934366" w:rsidRDefault="00934366">
      <w:pPr>
        <w:pStyle w:val="Kommentinteksti"/>
      </w:pPr>
      <w:r>
        <w:rPr>
          <w:rStyle w:val="Kommentinviite"/>
        </w:rPr>
        <w:annotationRef/>
      </w:r>
      <w:r>
        <w:t>tutkimuksensa</w:t>
      </w:r>
    </w:p>
  </w:comment>
  <w:comment w:id="310" w:author="Harri Siirtola" w:date="2017-06-18T19:01:00Z" w:initials="HS">
    <w:p w14:paraId="5E762232" w14:textId="1251AB01" w:rsidR="00934366" w:rsidRDefault="00934366">
      <w:pPr>
        <w:pStyle w:val="Kommentinteksti"/>
      </w:pPr>
      <w:r>
        <w:rPr>
          <w:rStyle w:val="Kommentinviite"/>
        </w:rPr>
        <w:annotationRef/>
      </w:r>
      <w:r>
        <w:t>Tämä on tärkeä pointti. Usein näkee VR-toteutuksia, joissa virtuaalimaailmassa on 2D taulu visualisoinnille! Miten tämä hyödyntää VR:n tarjoamia mahdollisuuksia? AR-toteutuksissa voidaan visualisoinnit liittää reaalimaailman objekteihin mikä konkretisoi asiaa käyttäjälle. Jotakin vastaavaa pitäisi löytää VR-puolelta, en vain osaa (tällä hetkellä) sanoa mitä se olisi.</w:t>
      </w:r>
    </w:p>
  </w:comment>
  <w:comment w:id="324" w:author="Harri Siirtola" w:date="2017-06-18T19:10:00Z" w:initials="HS">
    <w:p w14:paraId="4C54C412" w14:textId="769C3BC0" w:rsidR="00934366" w:rsidRDefault="00934366">
      <w:pPr>
        <w:pStyle w:val="Kommentinteksti"/>
      </w:pPr>
      <w:r>
        <w:rPr>
          <w:rStyle w:val="Kommentinviite"/>
        </w:rPr>
        <w:annotationRef/>
      </w:r>
      <w:r>
        <w:t>Ehkä näitä suurempi ja ihmeellisempi kyky on havaita rakenteita (pattern) datassa, varsinkin silloin, jos ne eivät ole kovin puhtaita.</w:t>
      </w:r>
    </w:p>
  </w:comment>
  <w:comment w:id="332" w:author="Harri Siirtola" w:date="2017-06-18T19:12:00Z" w:initials="HS">
    <w:p w14:paraId="6F4ABB02" w14:textId="07D58D62" w:rsidR="00934366" w:rsidRDefault="00934366">
      <w:pPr>
        <w:pStyle w:val="Kommentinteksti"/>
      </w:pPr>
      <w:r>
        <w:rPr>
          <w:rStyle w:val="Kommentinviite"/>
        </w:rPr>
        <w:annotationRef/>
      </w:r>
      <w:r>
        <w:t>Aikaisemmin ”et al.” ei ollut kursivoitu – johdonmukaisuus! Ja gradupohjan suositus, mikä se tällä hetkellä onkaan.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1138002" w15:done="0"/>
  <w15:commentEx w15:paraId="71DD9B86" w15:done="0"/>
  <w15:commentEx w15:paraId="733A4149" w15:done="0"/>
  <w15:commentEx w15:paraId="1409405C" w15:done="0"/>
  <w15:commentEx w15:paraId="48CFE5D9" w15:done="0"/>
  <w15:commentEx w15:paraId="59E892A9" w15:done="0"/>
  <w15:commentEx w15:paraId="43A39561" w15:done="0"/>
  <w15:commentEx w15:paraId="33636606" w15:done="0"/>
  <w15:commentEx w15:paraId="79191699" w15:done="0"/>
  <w15:commentEx w15:paraId="2CC4C38D" w15:done="0"/>
  <w15:commentEx w15:paraId="5A298835" w15:done="0"/>
  <w15:commentEx w15:paraId="5F699488" w15:done="0"/>
  <w15:commentEx w15:paraId="4D02714F" w15:done="0"/>
  <w15:commentEx w15:paraId="5ACDE87C" w15:done="0"/>
  <w15:commentEx w15:paraId="5D8C48D9" w15:done="0"/>
  <w15:commentEx w15:paraId="6921B82A" w15:done="0"/>
  <w15:commentEx w15:paraId="79C8CB6F" w15:done="0"/>
  <w15:commentEx w15:paraId="0764B722" w15:done="0"/>
  <w15:commentEx w15:paraId="4777503A" w15:done="0"/>
  <w15:commentEx w15:paraId="2F53E46D" w15:done="0"/>
  <w15:commentEx w15:paraId="259A237D" w15:done="0"/>
  <w15:commentEx w15:paraId="1E1BB47E" w15:done="0"/>
  <w15:commentEx w15:paraId="13233D2E" w15:done="0"/>
  <w15:commentEx w15:paraId="624E544F" w15:done="0"/>
  <w15:commentEx w15:paraId="53F07794" w15:done="0"/>
  <w15:commentEx w15:paraId="09977314" w15:done="0"/>
  <w15:commentEx w15:paraId="0AAB1421" w15:done="0"/>
  <w15:commentEx w15:paraId="7AA3E03C" w15:done="0"/>
  <w15:commentEx w15:paraId="211DE59B" w15:done="0"/>
  <w15:commentEx w15:paraId="2EC3A907" w15:done="0"/>
  <w15:commentEx w15:paraId="00089967" w15:done="0"/>
  <w15:commentEx w15:paraId="7261AAF9" w15:done="0"/>
  <w15:commentEx w15:paraId="5E762232" w15:done="0"/>
  <w15:commentEx w15:paraId="4C54C412" w15:done="0"/>
  <w15:commentEx w15:paraId="6F4ABB0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B5E956" w16cid:durableId="1E3E98B8"/>
  <w16cid:commentId w16cid:paraId="63257AEB" w16cid:durableId="1E3E98B9"/>
  <w16cid:commentId w16cid:paraId="2FE96682" w16cid:durableId="1E3E98BA"/>
  <w16cid:commentId w16cid:paraId="0E30A975" w16cid:durableId="1E3E98BB"/>
  <w16cid:commentId w16cid:paraId="368B89DF" w16cid:durableId="1E3E98BC"/>
  <w16cid:commentId w16cid:paraId="12C663BF" w16cid:durableId="1E3E98BD"/>
  <w16cid:commentId w16cid:paraId="11D262E0" w16cid:durableId="1E3E98BE"/>
  <w16cid:commentId w16cid:paraId="1B583358" w16cid:durableId="1E3E98BF"/>
  <w16cid:commentId w16cid:paraId="71138002" w16cid:durableId="1E3E98C0"/>
  <w16cid:commentId w16cid:paraId="71DD9B86" w16cid:durableId="1E3E98C1"/>
  <w16cid:commentId w16cid:paraId="733A4149" w16cid:durableId="1E3E98C2"/>
  <w16cid:commentId w16cid:paraId="1409405C" w16cid:durableId="1E3E98C3"/>
  <w16cid:commentId w16cid:paraId="48CFE5D9" w16cid:durableId="1E3E98C4"/>
  <w16cid:commentId w16cid:paraId="59E892A9" w16cid:durableId="1E3E98C5"/>
  <w16cid:commentId w16cid:paraId="43A39561" w16cid:durableId="1E3E98C6"/>
  <w16cid:commentId w16cid:paraId="33636606" w16cid:durableId="1E3E98C7"/>
  <w16cid:commentId w16cid:paraId="79191699" w16cid:durableId="1E3E98C8"/>
  <w16cid:commentId w16cid:paraId="2CC4C38D" w16cid:durableId="1E3E98C9"/>
  <w16cid:commentId w16cid:paraId="5A298835" w16cid:durableId="1E3E98CA"/>
  <w16cid:commentId w16cid:paraId="5F699488" w16cid:durableId="1E3E98CB"/>
  <w16cid:commentId w16cid:paraId="4D02714F" w16cid:durableId="1E3E98CC"/>
  <w16cid:commentId w16cid:paraId="5ACDE87C" w16cid:durableId="1E3E98CD"/>
  <w16cid:commentId w16cid:paraId="5D8C48D9" w16cid:durableId="1E3E98CE"/>
  <w16cid:commentId w16cid:paraId="6921B82A" w16cid:durableId="1E3E98CF"/>
  <w16cid:commentId w16cid:paraId="79C8CB6F" w16cid:durableId="1E3E98D0"/>
  <w16cid:commentId w16cid:paraId="0764B722" w16cid:durableId="1E3E98D1"/>
  <w16cid:commentId w16cid:paraId="4777503A" w16cid:durableId="1E3E98D2"/>
  <w16cid:commentId w16cid:paraId="2F53E46D" w16cid:durableId="1E3E98D3"/>
  <w16cid:commentId w16cid:paraId="259A237D" w16cid:durableId="1E3E98D4"/>
  <w16cid:commentId w16cid:paraId="1E1BB47E" w16cid:durableId="1E3E98D5"/>
  <w16cid:commentId w16cid:paraId="13233D2E" w16cid:durableId="1E3E98D6"/>
  <w16cid:commentId w16cid:paraId="624E544F" w16cid:durableId="1E3E98D7"/>
  <w16cid:commentId w16cid:paraId="53F07794" w16cid:durableId="1E3E98D8"/>
  <w16cid:commentId w16cid:paraId="09977314" w16cid:durableId="1E3E98D9"/>
  <w16cid:commentId w16cid:paraId="0AAB1421" w16cid:durableId="1E3E98DA"/>
  <w16cid:commentId w16cid:paraId="7AA3E03C" w16cid:durableId="1E3E98DB"/>
  <w16cid:commentId w16cid:paraId="211DE59B" w16cid:durableId="1E3E98DC"/>
  <w16cid:commentId w16cid:paraId="2EC3A907" w16cid:durableId="1E3E98DD"/>
  <w16cid:commentId w16cid:paraId="00089967" w16cid:durableId="1E3E98DE"/>
  <w16cid:commentId w16cid:paraId="7261AAF9" w16cid:durableId="1E3E98DF"/>
  <w16cid:commentId w16cid:paraId="5E762232" w16cid:durableId="1E3E98E0"/>
  <w16cid:commentId w16cid:paraId="4C54C412" w16cid:durableId="1E3E98E1"/>
  <w16cid:commentId w16cid:paraId="6F4ABB02" w16cid:durableId="1E3E98E2"/>
  <w16cid:commentId w16cid:paraId="2479093D" w16cid:durableId="1E3E9D0C"/>
  <w16cid:commentId w16cid:paraId="71D85E27" w16cid:durableId="1E3E99BF"/>
  <w16cid:commentId w16cid:paraId="6C13DC91" w16cid:durableId="1E3E9B28"/>
  <w16cid:commentId w16cid:paraId="49EE4006" w16cid:durableId="1E3E9E3E"/>
  <w16cid:commentId w16cid:paraId="31744A94" w16cid:durableId="1E3E9DFA"/>
  <w16cid:commentId w16cid:paraId="348B33E7" w16cid:durableId="1E3E9EC6"/>
  <w16cid:commentId w16cid:paraId="07DC7E5C" w16cid:durableId="1E3E98E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A1FDEF" w14:textId="77777777" w:rsidR="00F71154" w:rsidRDefault="00F71154" w:rsidP="00D91104">
      <w:pPr>
        <w:spacing w:line="240" w:lineRule="auto"/>
      </w:pPr>
      <w:r>
        <w:separator/>
      </w:r>
    </w:p>
  </w:endnote>
  <w:endnote w:type="continuationSeparator" w:id="0">
    <w:p w14:paraId="2D090973" w14:textId="77777777" w:rsidR="00F71154" w:rsidRDefault="00F71154" w:rsidP="00D91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CDFE1" w14:textId="515A0356" w:rsidR="00934366" w:rsidRDefault="00934366" w:rsidP="001E75F1">
    <w:pPr>
      <w:pStyle w:val="Alatunniste1"/>
      <w:jc w:val="center"/>
    </w:pPr>
  </w:p>
  <w:p w14:paraId="73B59A45" w14:textId="77777777" w:rsidR="00934366" w:rsidRDefault="00934366">
    <w:pPr>
      <w:pStyle w:val="Alatunniste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81F9B3" w14:textId="39020340" w:rsidR="00934366" w:rsidRDefault="00934366">
    <w:pPr>
      <w:pStyle w:val="Alatunniste"/>
      <w:jc w:val="right"/>
    </w:pPr>
  </w:p>
  <w:p w14:paraId="07A41AF3" w14:textId="77777777" w:rsidR="00934366" w:rsidRDefault="00934366">
    <w:pPr>
      <w:pStyle w:val="Alatunniste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1212307"/>
      <w:docPartObj>
        <w:docPartGallery w:val="Page Numbers (Bottom of Page)"/>
        <w:docPartUnique/>
      </w:docPartObj>
    </w:sdtPr>
    <w:sdtContent>
      <w:p w14:paraId="6E8E3298" w14:textId="77777777" w:rsidR="00934366" w:rsidRDefault="00934366">
        <w:pPr>
          <w:pStyle w:val="Alatunniste"/>
          <w:jc w:val="right"/>
        </w:pPr>
        <w:r>
          <w:fldChar w:fldCharType="begin"/>
        </w:r>
        <w:r>
          <w:instrText>PAGE   \* MERGEFORMAT</w:instrText>
        </w:r>
        <w:r>
          <w:fldChar w:fldCharType="separate"/>
        </w:r>
        <w:r w:rsidR="006E568A">
          <w:rPr>
            <w:noProof/>
          </w:rPr>
          <w:t>59</w:t>
        </w:r>
        <w:r>
          <w:fldChar w:fldCharType="end"/>
        </w:r>
      </w:p>
    </w:sdtContent>
  </w:sdt>
  <w:p w14:paraId="6037EEA6" w14:textId="77777777" w:rsidR="00934366" w:rsidRDefault="00934366">
    <w:pPr>
      <w:pStyle w:val="Alatunniste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07906F" w14:textId="77777777" w:rsidR="00F71154" w:rsidRDefault="00F71154" w:rsidP="00D91104">
      <w:pPr>
        <w:spacing w:line="240" w:lineRule="auto"/>
      </w:pPr>
      <w:r>
        <w:separator/>
      </w:r>
    </w:p>
  </w:footnote>
  <w:footnote w:type="continuationSeparator" w:id="0">
    <w:p w14:paraId="1A850102" w14:textId="77777777" w:rsidR="00F71154" w:rsidRDefault="00F71154" w:rsidP="00D9110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2CD2A" w14:textId="77777777" w:rsidR="00934366" w:rsidRDefault="00934366">
    <w:pPr>
      <w:pStyle w:val="Yltunniste1"/>
      <w:widowControl w:val="0"/>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AE8EB" w14:textId="053EDD73" w:rsidR="00934366" w:rsidRDefault="00934366" w:rsidP="001E75F1">
    <w:pPr>
      <w:pStyle w:val="Yltunniste1"/>
      <w:widowControl w:val="0"/>
      <w:tabs>
        <w:tab w:val="clear" w:pos="8460"/>
        <w:tab w:val="clear" w:pos="8640"/>
        <w:tab w:val="right" w:pos="9638"/>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E3C1F"/>
    <w:multiLevelType w:val="hybridMultilevel"/>
    <w:tmpl w:val="62E6A26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15:restartNumberingAfterBreak="0">
    <w:nsid w:val="06D84DE4"/>
    <w:multiLevelType w:val="multilevel"/>
    <w:tmpl w:val="F12A733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09F9498A"/>
    <w:multiLevelType w:val="hybridMultilevel"/>
    <w:tmpl w:val="CB1A57D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0A0D4339"/>
    <w:multiLevelType w:val="hybridMultilevel"/>
    <w:tmpl w:val="36A84A84"/>
    <w:lvl w:ilvl="0" w:tplc="3C26ED60">
      <w:start w:val="7"/>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15:restartNumberingAfterBreak="0">
    <w:nsid w:val="0BBB44A4"/>
    <w:multiLevelType w:val="hybridMultilevel"/>
    <w:tmpl w:val="FE828DA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15:restartNumberingAfterBreak="0">
    <w:nsid w:val="0E0875A2"/>
    <w:multiLevelType w:val="hybridMultilevel"/>
    <w:tmpl w:val="292CF61A"/>
    <w:lvl w:ilvl="0" w:tplc="C4C2C6F4">
      <w:start w:val="1"/>
      <w:numFmt w:val="decimal"/>
      <w:lvlText w:val="%1."/>
      <w:lvlJc w:val="left"/>
      <w:pPr>
        <w:ind w:left="920" w:hanging="360"/>
      </w:pPr>
      <w:rPr>
        <w:rFonts w:hint="default"/>
      </w:rPr>
    </w:lvl>
    <w:lvl w:ilvl="1" w:tplc="040B0019" w:tentative="1">
      <w:start w:val="1"/>
      <w:numFmt w:val="lowerLetter"/>
      <w:lvlText w:val="%2."/>
      <w:lvlJc w:val="left"/>
      <w:pPr>
        <w:ind w:left="1440" w:hanging="360"/>
      </w:pPr>
    </w:lvl>
    <w:lvl w:ilvl="2" w:tplc="040B001B">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6" w15:restartNumberingAfterBreak="0">
    <w:nsid w:val="0E8F3782"/>
    <w:multiLevelType w:val="hybridMultilevel"/>
    <w:tmpl w:val="7B0E2C66"/>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15:restartNumberingAfterBreak="0">
    <w:nsid w:val="14302EB0"/>
    <w:multiLevelType w:val="hybridMultilevel"/>
    <w:tmpl w:val="B81A2D8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15:restartNumberingAfterBreak="0">
    <w:nsid w:val="14425543"/>
    <w:multiLevelType w:val="hybridMultilevel"/>
    <w:tmpl w:val="7750CF9A"/>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1E926E25"/>
    <w:multiLevelType w:val="multilevel"/>
    <w:tmpl w:val="81727056"/>
    <w:lvl w:ilvl="0">
      <w:start w:val="1"/>
      <w:numFmt w:val="bullet"/>
      <w:lvlText w:val=""/>
      <w:lvlJc w:val="left"/>
      <w:pPr>
        <w:ind w:left="1664" w:hanging="360"/>
      </w:pPr>
      <w:rPr>
        <w:rFonts w:ascii="Wingdings" w:hAnsi="Wingdings" w:cs="Wingdings" w:hint="default"/>
      </w:rPr>
    </w:lvl>
    <w:lvl w:ilvl="1">
      <w:start w:val="1"/>
      <w:numFmt w:val="bullet"/>
      <w:lvlText w:val="o"/>
      <w:lvlJc w:val="left"/>
      <w:pPr>
        <w:ind w:left="2384" w:hanging="360"/>
      </w:pPr>
      <w:rPr>
        <w:rFonts w:ascii="Courier New" w:hAnsi="Courier New" w:cs="Courier New" w:hint="default"/>
      </w:rPr>
    </w:lvl>
    <w:lvl w:ilvl="2">
      <w:start w:val="1"/>
      <w:numFmt w:val="bullet"/>
      <w:lvlText w:val=""/>
      <w:lvlJc w:val="left"/>
      <w:pPr>
        <w:ind w:left="3104" w:hanging="360"/>
      </w:pPr>
      <w:rPr>
        <w:rFonts w:ascii="Wingdings" w:hAnsi="Wingdings" w:cs="Wingdings" w:hint="default"/>
      </w:rPr>
    </w:lvl>
    <w:lvl w:ilvl="3">
      <w:start w:val="1"/>
      <w:numFmt w:val="bullet"/>
      <w:lvlText w:val=""/>
      <w:lvlJc w:val="left"/>
      <w:pPr>
        <w:ind w:left="3824" w:hanging="360"/>
      </w:pPr>
      <w:rPr>
        <w:rFonts w:ascii="Symbol" w:hAnsi="Symbol" w:cs="Symbol" w:hint="default"/>
      </w:rPr>
    </w:lvl>
    <w:lvl w:ilvl="4">
      <w:start w:val="1"/>
      <w:numFmt w:val="bullet"/>
      <w:lvlText w:val="o"/>
      <w:lvlJc w:val="left"/>
      <w:pPr>
        <w:ind w:left="4544" w:hanging="360"/>
      </w:pPr>
      <w:rPr>
        <w:rFonts w:ascii="Courier New" w:hAnsi="Courier New" w:cs="Courier New" w:hint="default"/>
      </w:rPr>
    </w:lvl>
    <w:lvl w:ilvl="5">
      <w:start w:val="1"/>
      <w:numFmt w:val="bullet"/>
      <w:lvlText w:val=""/>
      <w:lvlJc w:val="left"/>
      <w:pPr>
        <w:ind w:left="5264" w:hanging="360"/>
      </w:pPr>
      <w:rPr>
        <w:rFonts w:ascii="Wingdings" w:hAnsi="Wingdings" w:cs="Wingdings" w:hint="default"/>
      </w:rPr>
    </w:lvl>
    <w:lvl w:ilvl="6">
      <w:start w:val="1"/>
      <w:numFmt w:val="bullet"/>
      <w:lvlText w:val=""/>
      <w:lvlJc w:val="left"/>
      <w:pPr>
        <w:ind w:left="5984" w:hanging="360"/>
      </w:pPr>
      <w:rPr>
        <w:rFonts w:ascii="Symbol" w:hAnsi="Symbol" w:cs="Symbol" w:hint="default"/>
      </w:rPr>
    </w:lvl>
    <w:lvl w:ilvl="7">
      <w:start w:val="1"/>
      <w:numFmt w:val="bullet"/>
      <w:lvlText w:val="o"/>
      <w:lvlJc w:val="left"/>
      <w:pPr>
        <w:ind w:left="6704" w:hanging="360"/>
      </w:pPr>
      <w:rPr>
        <w:rFonts w:ascii="Courier New" w:hAnsi="Courier New" w:cs="Courier New" w:hint="default"/>
      </w:rPr>
    </w:lvl>
    <w:lvl w:ilvl="8">
      <w:start w:val="1"/>
      <w:numFmt w:val="bullet"/>
      <w:lvlText w:val=""/>
      <w:lvlJc w:val="left"/>
      <w:pPr>
        <w:ind w:left="7424" w:hanging="360"/>
      </w:pPr>
      <w:rPr>
        <w:rFonts w:ascii="Wingdings" w:hAnsi="Wingdings" w:cs="Wingdings" w:hint="default"/>
      </w:rPr>
    </w:lvl>
  </w:abstractNum>
  <w:abstractNum w:abstractNumId="10" w15:restartNumberingAfterBreak="0">
    <w:nsid w:val="2212507A"/>
    <w:multiLevelType w:val="hybridMultilevel"/>
    <w:tmpl w:val="59769C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15:restartNumberingAfterBreak="0">
    <w:nsid w:val="22722B61"/>
    <w:multiLevelType w:val="hybridMultilevel"/>
    <w:tmpl w:val="E3061386"/>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12" w15:restartNumberingAfterBreak="0">
    <w:nsid w:val="232F0259"/>
    <w:multiLevelType w:val="hybridMultilevel"/>
    <w:tmpl w:val="E534AEAA"/>
    <w:lvl w:ilvl="0" w:tplc="8DA0B366">
      <w:start w:val="1"/>
      <w:numFmt w:val="decimal"/>
      <w:lvlText w:val="%1."/>
      <w:lvlJc w:val="left"/>
      <w:pPr>
        <w:ind w:left="920" w:hanging="360"/>
      </w:pPr>
      <w:rPr>
        <w:rFonts w:hint="default"/>
      </w:rPr>
    </w:lvl>
    <w:lvl w:ilvl="1" w:tplc="040B0019" w:tentative="1">
      <w:start w:val="1"/>
      <w:numFmt w:val="lowerLetter"/>
      <w:lvlText w:val="%2."/>
      <w:lvlJc w:val="left"/>
      <w:pPr>
        <w:ind w:left="1640" w:hanging="360"/>
      </w:pPr>
    </w:lvl>
    <w:lvl w:ilvl="2" w:tplc="040B001B" w:tentative="1">
      <w:start w:val="1"/>
      <w:numFmt w:val="lowerRoman"/>
      <w:lvlText w:val="%3."/>
      <w:lvlJc w:val="right"/>
      <w:pPr>
        <w:ind w:left="2360" w:hanging="180"/>
      </w:pPr>
    </w:lvl>
    <w:lvl w:ilvl="3" w:tplc="040B000F" w:tentative="1">
      <w:start w:val="1"/>
      <w:numFmt w:val="decimal"/>
      <w:lvlText w:val="%4."/>
      <w:lvlJc w:val="left"/>
      <w:pPr>
        <w:ind w:left="3080" w:hanging="360"/>
      </w:pPr>
    </w:lvl>
    <w:lvl w:ilvl="4" w:tplc="040B0019" w:tentative="1">
      <w:start w:val="1"/>
      <w:numFmt w:val="lowerLetter"/>
      <w:lvlText w:val="%5."/>
      <w:lvlJc w:val="left"/>
      <w:pPr>
        <w:ind w:left="3800" w:hanging="360"/>
      </w:pPr>
    </w:lvl>
    <w:lvl w:ilvl="5" w:tplc="040B001B" w:tentative="1">
      <w:start w:val="1"/>
      <w:numFmt w:val="lowerRoman"/>
      <w:lvlText w:val="%6."/>
      <w:lvlJc w:val="right"/>
      <w:pPr>
        <w:ind w:left="4520" w:hanging="180"/>
      </w:pPr>
    </w:lvl>
    <w:lvl w:ilvl="6" w:tplc="040B000F" w:tentative="1">
      <w:start w:val="1"/>
      <w:numFmt w:val="decimal"/>
      <w:lvlText w:val="%7."/>
      <w:lvlJc w:val="left"/>
      <w:pPr>
        <w:ind w:left="5240" w:hanging="360"/>
      </w:pPr>
    </w:lvl>
    <w:lvl w:ilvl="7" w:tplc="040B0019" w:tentative="1">
      <w:start w:val="1"/>
      <w:numFmt w:val="lowerLetter"/>
      <w:lvlText w:val="%8."/>
      <w:lvlJc w:val="left"/>
      <w:pPr>
        <w:ind w:left="5960" w:hanging="360"/>
      </w:pPr>
    </w:lvl>
    <w:lvl w:ilvl="8" w:tplc="040B001B" w:tentative="1">
      <w:start w:val="1"/>
      <w:numFmt w:val="lowerRoman"/>
      <w:lvlText w:val="%9."/>
      <w:lvlJc w:val="right"/>
      <w:pPr>
        <w:ind w:left="6680" w:hanging="180"/>
      </w:pPr>
    </w:lvl>
  </w:abstractNum>
  <w:abstractNum w:abstractNumId="13" w15:restartNumberingAfterBreak="0">
    <w:nsid w:val="261A7E29"/>
    <w:multiLevelType w:val="hybridMultilevel"/>
    <w:tmpl w:val="5F62B68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4" w15:restartNumberingAfterBreak="0">
    <w:nsid w:val="28BF73AF"/>
    <w:multiLevelType w:val="hybridMultilevel"/>
    <w:tmpl w:val="7CC04556"/>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15:restartNumberingAfterBreak="0">
    <w:nsid w:val="29624647"/>
    <w:multiLevelType w:val="hybridMultilevel"/>
    <w:tmpl w:val="874C0DF6"/>
    <w:lvl w:ilvl="0" w:tplc="040B0005">
      <w:start w:val="1"/>
      <w:numFmt w:val="bullet"/>
      <w:lvlText w:val=""/>
      <w:lvlJc w:val="left"/>
      <w:pPr>
        <w:ind w:left="920" w:hanging="360"/>
      </w:pPr>
      <w:rPr>
        <w:rFonts w:ascii="Wingdings" w:hAnsi="Wingdings" w:hint="default"/>
      </w:rPr>
    </w:lvl>
    <w:lvl w:ilvl="1" w:tplc="040B0003" w:tentative="1">
      <w:start w:val="1"/>
      <w:numFmt w:val="bullet"/>
      <w:lvlText w:val="o"/>
      <w:lvlJc w:val="left"/>
      <w:pPr>
        <w:ind w:left="1640" w:hanging="360"/>
      </w:pPr>
      <w:rPr>
        <w:rFonts w:ascii="Courier New" w:hAnsi="Courier New" w:cs="Courier New" w:hint="default"/>
      </w:rPr>
    </w:lvl>
    <w:lvl w:ilvl="2" w:tplc="040B0005" w:tentative="1">
      <w:start w:val="1"/>
      <w:numFmt w:val="bullet"/>
      <w:lvlText w:val=""/>
      <w:lvlJc w:val="left"/>
      <w:pPr>
        <w:ind w:left="2360" w:hanging="360"/>
      </w:pPr>
      <w:rPr>
        <w:rFonts w:ascii="Wingdings" w:hAnsi="Wingdings" w:hint="default"/>
      </w:rPr>
    </w:lvl>
    <w:lvl w:ilvl="3" w:tplc="040B0001" w:tentative="1">
      <w:start w:val="1"/>
      <w:numFmt w:val="bullet"/>
      <w:lvlText w:val=""/>
      <w:lvlJc w:val="left"/>
      <w:pPr>
        <w:ind w:left="3080" w:hanging="360"/>
      </w:pPr>
      <w:rPr>
        <w:rFonts w:ascii="Symbol" w:hAnsi="Symbol" w:hint="default"/>
      </w:rPr>
    </w:lvl>
    <w:lvl w:ilvl="4" w:tplc="040B0003" w:tentative="1">
      <w:start w:val="1"/>
      <w:numFmt w:val="bullet"/>
      <w:lvlText w:val="o"/>
      <w:lvlJc w:val="left"/>
      <w:pPr>
        <w:ind w:left="3800" w:hanging="360"/>
      </w:pPr>
      <w:rPr>
        <w:rFonts w:ascii="Courier New" w:hAnsi="Courier New" w:cs="Courier New" w:hint="default"/>
      </w:rPr>
    </w:lvl>
    <w:lvl w:ilvl="5" w:tplc="040B0005" w:tentative="1">
      <w:start w:val="1"/>
      <w:numFmt w:val="bullet"/>
      <w:lvlText w:val=""/>
      <w:lvlJc w:val="left"/>
      <w:pPr>
        <w:ind w:left="4520" w:hanging="360"/>
      </w:pPr>
      <w:rPr>
        <w:rFonts w:ascii="Wingdings" w:hAnsi="Wingdings" w:hint="default"/>
      </w:rPr>
    </w:lvl>
    <w:lvl w:ilvl="6" w:tplc="040B0001" w:tentative="1">
      <w:start w:val="1"/>
      <w:numFmt w:val="bullet"/>
      <w:lvlText w:val=""/>
      <w:lvlJc w:val="left"/>
      <w:pPr>
        <w:ind w:left="5240" w:hanging="360"/>
      </w:pPr>
      <w:rPr>
        <w:rFonts w:ascii="Symbol" w:hAnsi="Symbol" w:hint="default"/>
      </w:rPr>
    </w:lvl>
    <w:lvl w:ilvl="7" w:tplc="040B0003" w:tentative="1">
      <w:start w:val="1"/>
      <w:numFmt w:val="bullet"/>
      <w:lvlText w:val="o"/>
      <w:lvlJc w:val="left"/>
      <w:pPr>
        <w:ind w:left="5960" w:hanging="360"/>
      </w:pPr>
      <w:rPr>
        <w:rFonts w:ascii="Courier New" w:hAnsi="Courier New" w:cs="Courier New" w:hint="default"/>
      </w:rPr>
    </w:lvl>
    <w:lvl w:ilvl="8" w:tplc="040B0005" w:tentative="1">
      <w:start w:val="1"/>
      <w:numFmt w:val="bullet"/>
      <w:lvlText w:val=""/>
      <w:lvlJc w:val="left"/>
      <w:pPr>
        <w:ind w:left="6680" w:hanging="360"/>
      </w:pPr>
      <w:rPr>
        <w:rFonts w:ascii="Wingdings" w:hAnsi="Wingdings" w:hint="default"/>
      </w:rPr>
    </w:lvl>
  </w:abstractNum>
  <w:abstractNum w:abstractNumId="16" w15:restartNumberingAfterBreak="0">
    <w:nsid w:val="36B21494"/>
    <w:multiLevelType w:val="hybridMultilevel"/>
    <w:tmpl w:val="68A2AA34"/>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7" w15:restartNumberingAfterBreak="0">
    <w:nsid w:val="3B5979B2"/>
    <w:multiLevelType w:val="hybridMultilevel"/>
    <w:tmpl w:val="EEBE9A0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15:restartNumberingAfterBreak="0">
    <w:nsid w:val="4811747B"/>
    <w:multiLevelType w:val="multilevel"/>
    <w:tmpl w:val="C4BA9CE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48F07301"/>
    <w:multiLevelType w:val="hybridMultilevel"/>
    <w:tmpl w:val="9EF6BCB6"/>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0" w15:restartNumberingAfterBreak="0">
    <w:nsid w:val="4D725CB0"/>
    <w:multiLevelType w:val="hybridMultilevel"/>
    <w:tmpl w:val="1012E0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1" w15:restartNumberingAfterBreak="0">
    <w:nsid w:val="4F0D649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46F687D"/>
    <w:multiLevelType w:val="multilevel"/>
    <w:tmpl w:val="F56494D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7DD02BE"/>
    <w:multiLevelType w:val="hybridMultilevel"/>
    <w:tmpl w:val="B4C444D8"/>
    <w:lvl w:ilvl="0" w:tplc="040B0005">
      <w:start w:val="1"/>
      <w:numFmt w:val="bullet"/>
      <w:lvlText w:val=""/>
      <w:lvlJc w:val="left"/>
      <w:pPr>
        <w:ind w:left="1080" w:hanging="360"/>
      </w:pPr>
      <w:rPr>
        <w:rFonts w:ascii="Wingdings" w:hAnsi="Wingdings"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24" w15:restartNumberingAfterBreak="0">
    <w:nsid w:val="5EB9209F"/>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F4060FE"/>
    <w:multiLevelType w:val="hybridMultilevel"/>
    <w:tmpl w:val="59F0DF9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6" w15:restartNumberingAfterBreak="0">
    <w:nsid w:val="5FA17701"/>
    <w:multiLevelType w:val="multilevel"/>
    <w:tmpl w:val="D576AEB0"/>
    <w:lvl w:ilvl="0">
      <w:start w:val="1"/>
      <w:numFmt w:val="decimal"/>
      <w:lvlText w:val="%1."/>
      <w:lvlJc w:val="left"/>
      <w:pPr>
        <w:ind w:left="920" w:hanging="360"/>
      </w:pPr>
    </w:lvl>
    <w:lvl w:ilvl="1">
      <w:start w:val="1"/>
      <w:numFmt w:val="decimal"/>
      <w:isLgl/>
      <w:lvlText w:val="%1.%2"/>
      <w:lvlJc w:val="left"/>
      <w:pPr>
        <w:ind w:left="920" w:hanging="360"/>
      </w:pPr>
      <w:rPr>
        <w:rFonts w:hint="default"/>
      </w:rPr>
    </w:lvl>
    <w:lvl w:ilvl="2">
      <w:start w:val="1"/>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27" w15:restartNumberingAfterBreak="0">
    <w:nsid w:val="628A082B"/>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73A637D"/>
    <w:multiLevelType w:val="hybridMultilevel"/>
    <w:tmpl w:val="F210D378"/>
    <w:lvl w:ilvl="0" w:tplc="040B0005">
      <w:start w:val="1"/>
      <w:numFmt w:val="bullet"/>
      <w:lvlText w:val=""/>
      <w:lvlJc w:val="left"/>
      <w:pPr>
        <w:ind w:left="1664" w:hanging="360"/>
      </w:pPr>
      <w:rPr>
        <w:rFonts w:ascii="Wingdings" w:hAnsi="Wingdings" w:hint="default"/>
      </w:rPr>
    </w:lvl>
    <w:lvl w:ilvl="1" w:tplc="040B0003" w:tentative="1">
      <w:start w:val="1"/>
      <w:numFmt w:val="bullet"/>
      <w:lvlText w:val="o"/>
      <w:lvlJc w:val="left"/>
      <w:pPr>
        <w:ind w:left="2384" w:hanging="360"/>
      </w:pPr>
      <w:rPr>
        <w:rFonts w:ascii="Courier New" w:hAnsi="Courier New" w:cs="Courier New" w:hint="default"/>
      </w:rPr>
    </w:lvl>
    <w:lvl w:ilvl="2" w:tplc="040B0005" w:tentative="1">
      <w:start w:val="1"/>
      <w:numFmt w:val="bullet"/>
      <w:lvlText w:val=""/>
      <w:lvlJc w:val="left"/>
      <w:pPr>
        <w:ind w:left="3104" w:hanging="360"/>
      </w:pPr>
      <w:rPr>
        <w:rFonts w:ascii="Wingdings" w:hAnsi="Wingdings" w:hint="default"/>
      </w:rPr>
    </w:lvl>
    <w:lvl w:ilvl="3" w:tplc="040B0001" w:tentative="1">
      <w:start w:val="1"/>
      <w:numFmt w:val="bullet"/>
      <w:lvlText w:val=""/>
      <w:lvlJc w:val="left"/>
      <w:pPr>
        <w:ind w:left="3824" w:hanging="360"/>
      </w:pPr>
      <w:rPr>
        <w:rFonts w:ascii="Symbol" w:hAnsi="Symbol" w:hint="default"/>
      </w:rPr>
    </w:lvl>
    <w:lvl w:ilvl="4" w:tplc="040B0003" w:tentative="1">
      <w:start w:val="1"/>
      <w:numFmt w:val="bullet"/>
      <w:lvlText w:val="o"/>
      <w:lvlJc w:val="left"/>
      <w:pPr>
        <w:ind w:left="4544" w:hanging="360"/>
      </w:pPr>
      <w:rPr>
        <w:rFonts w:ascii="Courier New" w:hAnsi="Courier New" w:cs="Courier New" w:hint="default"/>
      </w:rPr>
    </w:lvl>
    <w:lvl w:ilvl="5" w:tplc="040B0005" w:tentative="1">
      <w:start w:val="1"/>
      <w:numFmt w:val="bullet"/>
      <w:lvlText w:val=""/>
      <w:lvlJc w:val="left"/>
      <w:pPr>
        <w:ind w:left="5264" w:hanging="360"/>
      </w:pPr>
      <w:rPr>
        <w:rFonts w:ascii="Wingdings" w:hAnsi="Wingdings" w:hint="default"/>
      </w:rPr>
    </w:lvl>
    <w:lvl w:ilvl="6" w:tplc="040B0001" w:tentative="1">
      <w:start w:val="1"/>
      <w:numFmt w:val="bullet"/>
      <w:lvlText w:val=""/>
      <w:lvlJc w:val="left"/>
      <w:pPr>
        <w:ind w:left="5984" w:hanging="360"/>
      </w:pPr>
      <w:rPr>
        <w:rFonts w:ascii="Symbol" w:hAnsi="Symbol" w:hint="default"/>
      </w:rPr>
    </w:lvl>
    <w:lvl w:ilvl="7" w:tplc="040B0003" w:tentative="1">
      <w:start w:val="1"/>
      <w:numFmt w:val="bullet"/>
      <w:lvlText w:val="o"/>
      <w:lvlJc w:val="left"/>
      <w:pPr>
        <w:ind w:left="6704" w:hanging="360"/>
      </w:pPr>
      <w:rPr>
        <w:rFonts w:ascii="Courier New" w:hAnsi="Courier New" w:cs="Courier New" w:hint="default"/>
      </w:rPr>
    </w:lvl>
    <w:lvl w:ilvl="8" w:tplc="040B0005" w:tentative="1">
      <w:start w:val="1"/>
      <w:numFmt w:val="bullet"/>
      <w:lvlText w:val=""/>
      <w:lvlJc w:val="left"/>
      <w:pPr>
        <w:ind w:left="7424" w:hanging="360"/>
      </w:pPr>
      <w:rPr>
        <w:rFonts w:ascii="Wingdings" w:hAnsi="Wingdings" w:hint="default"/>
      </w:rPr>
    </w:lvl>
  </w:abstractNum>
  <w:abstractNum w:abstractNumId="29" w15:restartNumberingAfterBreak="0">
    <w:nsid w:val="6A6D16A4"/>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F3218AF"/>
    <w:multiLevelType w:val="hybridMultilevel"/>
    <w:tmpl w:val="6190416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1" w15:restartNumberingAfterBreak="0">
    <w:nsid w:val="6F8B7994"/>
    <w:multiLevelType w:val="hybridMultilevel"/>
    <w:tmpl w:val="D0C22EF8"/>
    <w:lvl w:ilvl="0" w:tplc="040B0001">
      <w:start w:val="1"/>
      <w:numFmt w:val="bullet"/>
      <w:lvlText w:val=""/>
      <w:lvlJc w:val="left"/>
      <w:pPr>
        <w:ind w:left="2028" w:hanging="360"/>
      </w:pPr>
      <w:rPr>
        <w:rFonts w:ascii="Symbol" w:hAnsi="Symbol" w:hint="default"/>
      </w:rPr>
    </w:lvl>
    <w:lvl w:ilvl="1" w:tplc="040B0003" w:tentative="1">
      <w:start w:val="1"/>
      <w:numFmt w:val="bullet"/>
      <w:lvlText w:val="o"/>
      <w:lvlJc w:val="left"/>
      <w:pPr>
        <w:ind w:left="2748" w:hanging="360"/>
      </w:pPr>
      <w:rPr>
        <w:rFonts w:ascii="Courier New" w:hAnsi="Courier New" w:cs="Courier New" w:hint="default"/>
      </w:rPr>
    </w:lvl>
    <w:lvl w:ilvl="2" w:tplc="040B0005" w:tentative="1">
      <w:start w:val="1"/>
      <w:numFmt w:val="bullet"/>
      <w:lvlText w:val=""/>
      <w:lvlJc w:val="left"/>
      <w:pPr>
        <w:ind w:left="3468" w:hanging="360"/>
      </w:pPr>
      <w:rPr>
        <w:rFonts w:ascii="Wingdings" w:hAnsi="Wingdings" w:hint="default"/>
      </w:rPr>
    </w:lvl>
    <w:lvl w:ilvl="3" w:tplc="040B0001" w:tentative="1">
      <w:start w:val="1"/>
      <w:numFmt w:val="bullet"/>
      <w:lvlText w:val=""/>
      <w:lvlJc w:val="left"/>
      <w:pPr>
        <w:ind w:left="4188" w:hanging="360"/>
      </w:pPr>
      <w:rPr>
        <w:rFonts w:ascii="Symbol" w:hAnsi="Symbol" w:hint="default"/>
      </w:rPr>
    </w:lvl>
    <w:lvl w:ilvl="4" w:tplc="040B0003" w:tentative="1">
      <w:start w:val="1"/>
      <w:numFmt w:val="bullet"/>
      <w:lvlText w:val="o"/>
      <w:lvlJc w:val="left"/>
      <w:pPr>
        <w:ind w:left="4908" w:hanging="360"/>
      </w:pPr>
      <w:rPr>
        <w:rFonts w:ascii="Courier New" w:hAnsi="Courier New" w:cs="Courier New" w:hint="default"/>
      </w:rPr>
    </w:lvl>
    <w:lvl w:ilvl="5" w:tplc="040B0005" w:tentative="1">
      <w:start w:val="1"/>
      <w:numFmt w:val="bullet"/>
      <w:lvlText w:val=""/>
      <w:lvlJc w:val="left"/>
      <w:pPr>
        <w:ind w:left="5628" w:hanging="360"/>
      </w:pPr>
      <w:rPr>
        <w:rFonts w:ascii="Wingdings" w:hAnsi="Wingdings" w:hint="default"/>
      </w:rPr>
    </w:lvl>
    <w:lvl w:ilvl="6" w:tplc="040B0001" w:tentative="1">
      <w:start w:val="1"/>
      <w:numFmt w:val="bullet"/>
      <w:lvlText w:val=""/>
      <w:lvlJc w:val="left"/>
      <w:pPr>
        <w:ind w:left="6348" w:hanging="360"/>
      </w:pPr>
      <w:rPr>
        <w:rFonts w:ascii="Symbol" w:hAnsi="Symbol" w:hint="default"/>
      </w:rPr>
    </w:lvl>
    <w:lvl w:ilvl="7" w:tplc="040B0003" w:tentative="1">
      <w:start w:val="1"/>
      <w:numFmt w:val="bullet"/>
      <w:lvlText w:val="o"/>
      <w:lvlJc w:val="left"/>
      <w:pPr>
        <w:ind w:left="7068" w:hanging="360"/>
      </w:pPr>
      <w:rPr>
        <w:rFonts w:ascii="Courier New" w:hAnsi="Courier New" w:cs="Courier New" w:hint="default"/>
      </w:rPr>
    </w:lvl>
    <w:lvl w:ilvl="8" w:tplc="040B0005" w:tentative="1">
      <w:start w:val="1"/>
      <w:numFmt w:val="bullet"/>
      <w:lvlText w:val=""/>
      <w:lvlJc w:val="left"/>
      <w:pPr>
        <w:ind w:left="7788" w:hanging="360"/>
      </w:pPr>
      <w:rPr>
        <w:rFonts w:ascii="Wingdings" w:hAnsi="Wingdings" w:hint="default"/>
      </w:rPr>
    </w:lvl>
  </w:abstractNum>
  <w:abstractNum w:abstractNumId="32" w15:restartNumberingAfterBreak="0">
    <w:nsid w:val="71E94E0A"/>
    <w:multiLevelType w:val="hybridMultilevel"/>
    <w:tmpl w:val="8ACE9FE0"/>
    <w:lvl w:ilvl="0" w:tplc="C4C2C6F4">
      <w:start w:val="1"/>
      <w:numFmt w:val="decimal"/>
      <w:lvlText w:val="%1."/>
      <w:lvlJc w:val="left"/>
      <w:pPr>
        <w:ind w:left="920" w:hanging="360"/>
      </w:pPr>
      <w:rPr>
        <w:rFonts w:hint="default"/>
      </w:rPr>
    </w:lvl>
    <w:lvl w:ilvl="1" w:tplc="040B0019" w:tentative="1">
      <w:start w:val="1"/>
      <w:numFmt w:val="lowerLetter"/>
      <w:lvlText w:val="%2."/>
      <w:lvlJc w:val="left"/>
      <w:pPr>
        <w:ind w:left="1640" w:hanging="360"/>
      </w:pPr>
    </w:lvl>
    <w:lvl w:ilvl="2" w:tplc="040B001B" w:tentative="1">
      <w:start w:val="1"/>
      <w:numFmt w:val="lowerRoman"/>
      <w:lvlText w:val="%3."/>
      <w:lvlJc w:val="right"/>
      <w:pPr>
        <w:ind w:left="2360" w:hanging="180"/>
      </w:pPr>
    </w:lvl>
    <w:lvl w:ilvl="3" w:tplc="040B000F" w:tentative="1">
      <w:start w:val="1"/>
      <w:numFmt w:val="decimal"/>
      <w:lvlText w:val="%4."/>
      <w:lvlJc w:val="left"/>
      <w:pPr>
        <w:ind w:left="3080" w:hanging="360"/>
      </w:pPr>
    </w:lvl>
    <w:lvl w:ilvl="4" w:tplc="040B0019" w:tentative="1">
      <w:start w:val="1"/>
      <w:numFmt w:val="lowerLetter"/>
      <w:lvlText w:val="%5."/>
      <w:lvlJc w:val="left"/>
      <w:pPr>
        <w:ind w:left="3800" w:hanging="360"/>
      </w:pPr>
    </w:lvl>
    <w:lvl w:ilvl="5" w:tplc="040B001B" w:tentative="1">
      <w:start w:val="1"/>
      <w:numFmt w:val="lowerRoman"/>
      <w:lvlText w:val="%6."/>
      <w:lvlJc w:val="right"/>
      <w:pPr>
        <w:ind w:left="4520" w:hanging="180"/>
      </w:pPr>
    </w:lvl>
    <w:lvl w:ilvl="6" w:tplc="040B000F" w:tentative="1">
      <w:start w:val="1"/>
      <w:numFmt w:val="decimal"/>
      <w:lvlText w:val="%7."/>
      <w:lvlJc w:val="left"/>
      <w:pPr>
        <w:ind w:left="5240" w:hanging="360"/>
      </w:pPr>
    </w:lvl>
    <w:lvl w:ilvl="7" w:tplc="040B0019" w:tentative="1">
      <w:start w:val="1"/>
      <w:numFmt w:val="lowerLetter"/>
      <w:lvlText w:val="%8."/>
      <w:lvlJc w:val="left"/>
      <w:pPr>
        <w:ind w:left="5960" w:hanging="360"/>
      </w:pPr>
    </w:lvl>
    <w:lvl w:ilvl="8" w:tplc="040B001B" w:tentative="1">
      <w:start w:val="1"/>
      <w:numFmt w:val="lowerRoman"/>
      <w:lvlText w:val="%9."/>
      <w:lvlJc w:val="right"/>
      <w:pPr>
        <w:ind w:left="6680" w:hanging="180"/>
      </w:pPr>
    </w:lvl>
  </w:abstractNum>
  <w:abstractNum w:abstractNumId="33" w15:restartNumberingAfterBreak="0">
    <w:nsid w:val="72305925"/>
    <w:multiLevelType w:val="multilevel"/>
    <w:tmpl w:val="67E08C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5192244"/>
    <w:multiLevelType w:val="hybridMultilevel"/>
    <w:tmpl w:val="0FB0385C"/>
    <w:lvl w:ilvl="0" w:tplc="1FBAA1D0">
      <w:start w:val="1"/>
      <w:numFmt w:val="lowerLetter"/>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35" w15:restartNumberingAfterBreak="0">
    <w:nsid w:val="7543557D"/>
    <w:multiLevelType w:val="hybridMultilevel"/>
    <w:tmpl w:val="77B2553E"/>
    <w:lvl w:ilvl="0" w:tplc="BF441712">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6" w15:restartNumberingAfterBreak="0">
    <w:nsid w:val="765A343F"/>
    <w:multiLevelType w:val="hybridMultilevel"/>
    <w:tmpl w:val="40FA1D2E"/>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37" w15:restartNumberingAfterBreak="0">
    <w:nsid w:val="78995BF9"/>
    <w:multiLevelType w:val="hybridMultilevel"/>
    <w:tmpl w:val="3A32FCE2"/>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8" w15:restartNumberingAfterBreak="0">
    <w:nsid w:val="78E6671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BB5304F"/>
    <w:multiLevelType w:val="hybridMultilevel"/>
    <w:tmpl w:val="AFACD89A"/>
    <w:lvl w:ilvl="0" w:tplc="040B0005">
      <w:start w:val="1"/>
      <w:numFmt w:val="bullet"/>
      <w:lvlText w:val=""/>
      <w:lvlJc w:val="left"/>
      <w:pPr>
        <w:ind w:left="720" w:hanging="360"/>
      </w:pPr>
      <w:rPr>
        <w:rFonts w:ascii="Wingdings" w:hAnsi="Wingdings" w:hint="default"/>
      </w:rPr>
    </w:lvl>
    <w:lvl w:ilvl="1" w:tplc="040B0005">
      <w:start w:val="1"/>
      <w:numFmt w:val="bullet"/>
      <w:lvlText w:val=""/>
      <w:lvlJc w:val="left"/>
      <w:pPr>
        <w:ind w:left="1440" w:hanging="360"/>
      </w:pPr>
      <w:rPr>
        <w:rFonts w:ascii="Wingdings" w:hAnsi="Wingdings"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18"/>
  </w:num>
  <w:num w:numId="2">
    <w:abstractNumId w:val="29"/>
  </w:num>
  <w:num w:numId="3">
    <w:abstractNumId w:val="9"/>
  </w:num>
  <w:num w:numId="4">
    <w:abstractNumId w:val="1"/>
  </w:num>
  <w:num w:numId="5">
    <w:abstractNumId w:val="24"/>
  </w:num>
  <w:num w:numId="6">
    <w:abstractNumId w:val="22"/>
  </w:num>
  <w:num w:numId="7">
    <w:abstractNumId w:val="30"/>
  </w:num>
  <w:num w:numId="8">
    <w:abstractNumId w:val="33"/>
  </w:num>
  <w:num w:numId="9">
    <w:abstractNumId w:val="23"/>
  </w:num>
  <w:num w:numId="10">
    <w:abstractNumId w:val="26"/>
  </w:num>
  <w:num w:numId="11">
    <w:abstractNumId w:val="27"/>
  </w:num>
  <w:num w:numId="12">
    <w:abstractNumId w:val="38"/>
  </w:num>
  <w:num w:numId="13">
    <w:abstractNumId w:val="15"/>
  </w:num>
  <w:num w:numId="14">
    <w:abstractNumId w:val="35"/>
  </w:num>
  <w:num w:numId="15">
    <w:abstractNumId w:val="34"/>
  </w:num>
  <w:num w:numId="16">
    <w:abstractNumId w:val="21"/>
  </w:num>
  <w:num w:numId="17">
    <w:abstractNumId w:val="7"/>
  </w:num>
  <w:num w:numId="18">
    <w:abstractNumId w:val="31"/>
  </w:num>
  <w:num w:numId="19">
    <w:abstractNumId w:val="11"/>
  </w:num>
  <w:num w:numId="20">
    <w:abstractNumId w:val="25"/>
  </w:num>
  <w:num w:numId="21">
    <w:abstractNumId w:val="36"/>
  </w:num>
  <w:num w:numId="22">
    <w:abstractNumId w:val="19"/>
  </w:num>
  <w:num w:numId="23">
    <w:abstractNumId w:val="16"/>
  </w:num>
  <w:num w:numId="24">
    <w:abstractNumId w:val="20"/>
  </w:num>
  <w:num w:numId="25">
    <w:abstractNumId w:val="17"/>
  </w:num>
  <w:num w:numId="26">
    <w:abstractNumId w:val="37"/>
  </w:num>
  <w:num w:numId="27">
    <w:abstractNumId w:val="2"/>
  </w:num>
  <w:num w:numId="28">
    <w:abstractNumId w:val="0"/>
  </w:num>
  <w:num w:numId="29">
    <w:abstractNumId w:val="10"/>
  </w:num>
  <w:num w:numId="30">
    <w:abstractNumId w:val="6"/>
  </w:num>
  <w:num w:numId="31">
    <w:abstractNumId w:val="3"/>
  </w:num>
  <w:num w:numId="32">
    <w:abstractNumId w:val="28"/>
  </w:num>
  <w:num w:numId="33">
    <w:abstractNumId w:val="32"/>
  </w:num>
  <w:num w:numId="34">
    <w:abstractNumId w:val="8"/>
  </w:num>
  <w:num w:numId="35">
    <w:abstractNumId w:val="13"/>
  </w:num>
  <w:num w:numId="36">
    <w:abstractNumId w:val="4"/>
  </w:num>
  <w:num w:numId="37">
    <w:abstractNumId w:val="14"/>
  </w:num>
  <w:num w:numId="38">
    <w:abstractNumId w:val="5"/>
  </w:num>
  <w:num w:numId="39">
    <w:abstractNumId w:val="39"/>
  </w:num>
  <w:num w:numId="40">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 Sakari">
    <w15:presenceInfo w15:providerId="AD" w15:userId="S-1-5-21-1014394416-1363177490-1625040996-6175"/>
  </w15:person>
  <w15:person w15:author="Harri Siirtola">
    <w15:presenceInfo w15:providerId="None" w15:userId="Harri Siirto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104"/>
    <w:rsid w:val="00002C0F"/>
    <w:rsid w:val="00003154"/>
    <w:rsid w:val="00003D5E"/>
    <w:rsid w:val="000075BC"/>
    <w:rsid w:val="00007B30"/>
    <w:rsid w:val="000172BE"/>
    <w:rsid w:val="000210F6"/>
    <w:rsid w:val="00022EE0"/>
    <w:rsid w:val="0003046D"/>
    <w:rsid w:val="000333FA"/>
    <w:rsid w:val="00034C76"/>
    <w:rsid w:val="00045E1A"/>
    <w:rsid w:val="00045FF7"/>
    <w:rsid w:val="000468F4"/>
    <w:rsid w:val="00051019"/>
    <w:rsid w:val="00053B51"/>
    <w:rsid w:val="00054A2B"/>
    <w:rsid w:val="00054E91"/>
    <w:rsid w:val="000621D0"/>
    <w:rsid w:val="00062469"/>
    <w:rsid w:val="00064406"/>
    <w:rsid w:val="000654E0"/>
    <w:rsid w:val="00065F39"/>
    <w:rsid w:val="000665D6"/>
    <w:rsid w:val="000730E1"/>
    <w:rsid w:val="0007672D"/>
    <w:rsid w:val="000779B0"/>
    <w:rsid w:val="00080285"/>
    <w:rsid w:val="000802AC"/>
    <w:rsid w:val="00080970"/>
    <w:rsid w:val="000841E4"/>
    <w:rsid w:val="0009261D"/>
    <w:rsid w:val="000926F9"/>
    <w:rsid w:val="0009402A"/>
    <w:rsid w:val="00094352"/>
    <w:rsid w:val="000945E6"/>
    <w:rsid w:val="000968E2"/>
    <w:rsid w:val="000A110E"/>
    <w:rsid w:val="000A1D78"/>
    <w:rsid w:val="000A1E83"/>
    <w:rsid w:val="000A512F"/>
    <w:rsid w:val="000A7460"/>
    <w:rsid w:val="000B4E3C"/>
    <w:rsid w:val="000B5404"/>
    <w:rsid w:val="000B65BF"/>
    <w:rsid w:val="000B6630"/>
    <w:rsid w:val="000C1F8B"/>
    <w:rsid w:val="000C2056"/>
    <w:rsid w:val="000C7205"/>
    <w:rsid w:val="000C7D63"/>
    <w:rsid w:val="000D06F5"/>
    <w:rsid w:val="000D2359"/>
    <w:rsid w:val="000D3757"/>
    <w:rsid w:val="000D43C7"/>
    <w:rsid w:val="000D72C9"/>
    <w:rsid w:val="000E0410"/>
    <w:rsid w:val="000E2BDC"/>
    <w:rsid w:val="000E7C55"/>
    <w:rsid w:val="000F1608"/>
    <w:rsid w:val="000F1CBB"/>
    <w:rsid w:val="000F6E20"/>
    <w:rsid w:val="00102CA2"/>
    <w:rsid w:val="00104C69"/>
    <w:rsid w:val="00106869"/>
    <w:rsid w:val="00107060"/>
    <w:rsid w:val="00116404"/>
    <w:rsid w:val="001179EF"/>
    <w:rsid w:val="00122236"/>
    <w:rsid w:val="00123058"/>
    <w:rsid w:val="001244E5"/>
    <w:rsid w:val="001279F8"/>
    <w:rsid w:val="0013072E"/>
    <w:rsid w:val="0013101E"/>
    <w:rsid w:val="00132C57"/>
    <w:rsid w:val="001375DB"/>
    <w:rsid w:val="00137685"/>
    <w:rsid w:val="00137738"/>
    <w:rsid w:val="001431E9"/>
    <w:rsid w:val="0014467D"/>
    <w:rsid w:val="00145282"/>
    <w:rsid w:val="001463F7"/>
    <w:rsid w:val="00147051"/>
    <w:rsid w:val="001474F4"/>
    <w:rsid w:val="00150C13"/>
    <w:rsid w:val="00152D44"/>
    <w:rsid w:val="00157A61"/>
    <w:rsid w:val="0016378F"/>
    <w:rsid w:val="001641AA"/>
    <w:rsid w:val="001655DF"/>
    <w:rsid w:val="00165EC1"/>
    <w:rsid w:val="0016619F"/>
    <w:rsid w:val="001668D3"/>
    <w:rsid w:val="00166E3A"/>
    <w:rsid w:val="001673C9"/>
    <w:rsid w:val="00167D34"/>
    <w:rsid w:val="00167EAD"/>
    <w:rsid w:val="00170096"/>
    <w:rsid w:val="00172C66"/>
    <w:rsid w:val="001740CA"/>
    <w:rsid w:val="001751EE"/>
    <w:rsid w:val="00180CE7"/>
    <w:rsid w:val="00181435"/>
    <w:rsid w:val="001921B2"/>
    <w:rsid w:val="001925E5"/>
    <w:rsid w:val="00192B83"/>
    <w:rsid w:val="00193049"/>
    <w:rsid w:val="00193353"/>
    <w:rsid w:val="001936FD"/>
    <w:rsid w:val="001A39F7"/>
    <w:rsid w:val="001A5138"/>
    <w:rsid w:val="001B0A2C"/>
    <w:rsid w:val="001B1302"/>
    <w:rsid w:val="001B3764"/>
    <w:rsid w:val="001B4051"/>
    <w:rsid w:val="001B40FB"/>
    <w:rsid w:val="001B5026"/>
    <w:rsid w:val="001B52D4"/>
    <w:rsid w:val="001B54BF"/>
    <w:rsid w:val="001C0C6D"/>
    <w:rsid w:val="001C6BC8"/>
    <w:rsid w:val="001C7E86"/>
    <w:rsid w:val="001D10DB"/>
    <w:rsid w:val="001D11D7"/>
    <w:rsid w:val="001D1A01"/>
    <w:rsid w:val="001D42B5"/>
    <w:rsid w:val="001D669D"/>
    <w:rsid w:val="001D7507"/>
    <w:rsid w:val="001D7DC0"/>
    <w:rsid w:val="001E436A"/>
    <w:rsid w:val="001E49BB"/>
    <w:rsid w:val="001E75F1"/>
    <w:rsid w:val="001E7A11"/>
    <w:rsid w:val="001F2AEE"/>
    <w:rsid w:val="001F3ABC"/>
    <w:rsid w:val="001F3B99"/>
    <w:rsid w:val="001F7488"/>
    <w:rsid w:val="002005F3"/>
    <w:rsid w:val="0020272A"/>
    <w:rsid w:val="00204550"/>
    <w:rsid w:val="002045DB"/>
    <w:rsid w:val="00204A15"/>
    <w:rsid w:val="00206570"/>
    <w:rsid w:val="0020670F"/>
    <w:rsid w:val="002068D4"/>
    <w:rsid w:val="00210E6C"/>
    <w:rsid w:val="002125FD"/>
    <w:rsid w:val="0021518A"/>
    <w:rsid w:val="002175E1"/>
    <w:rsid w:val="00222497"/>
    <w:rsid w:val="00222599"/>
    <w:rsid w:val="00224F73"/>
    <w:rsid w:val="00226B61"/>
    <w:rsid w:val="00227842"/>
    <w:rsid w:val="00230B4F"/>
    <w:rsid w:val="00231199"/>
    <w:rsid w:val="00231DE5"/>
    <w:rsid w:val="0023474F"/>
    <w:rsid w:val="002370DF"/>
    <w:rsid w:val="00237F53"/>
    <w:rsid w:val="00240535"/>
    <w:rsid w:val="00245D47"/>
    <w:rsid w:val="00250685"/>
    <w:rsid w:val="002526A0"/>
    <w:rsid w:val="0025634D"/>
    <w:rsid w:val="002569A6"/>
    <w:rsid w:val="00261747"/>
    <w:rsid w:val="00263D7A"/>
    <w:rsid w:val="0026697F"/>
    <w:rsid w:val="002706BF"/>
    <w:rsid w:val="0027164A"/>
    <w:rsid w:val="002736A4"/>
    <w:rsid w:val="002748F4"/>
    <w:rsid w:val="0027713C"/>
    <w:rsid w:val="002819F2"/>
    <w:rsid w:val="00282040"/>
    <w:rsid w:val="00283657"/>
    <w:rsid w:val="00284174"/>
    <w:rsid w:val="00285C32"/>
    <w:rsid w:val="00290A39"/>
    <w:rsid w:val="00290E73"/>
    <w:rsid w:val="00296498"/>
    <w:rsid w:val="002A15FF"/>
    <w:rsid w:val="002A2A67"/>
    <w:rsid w:val="002A3965"/>
    <w:rsid w:val="002A5012"/>
    <w:rsid w:val="002A6455"/>
    <w:rsid w:val="002B36EA"/>
    <w:rsid w:val="002B3987"/>
    <w:rsid w:val="002B5C60"/>
    <w:rsid w:val="002B5D22"/>
    <w:rsid w:val="002C0413"/>
    <w:rsid w:val="002C222F"/>
    <w:rsid w:val="002D00C2"/>
    <w:rsid w:val="002D3861"/>
    <w:rsid w:val="002E0562"/>
    <w:rsid w:val="002E2CCF"/>
    <w:rsid w:val="002E3100"/>
    <w:rsid w:val="002E4847"/>
    <w:rsid w:val="002E71DE"/>
    <w:rsid w:val="002E7D16"/>
    <w:rsid w:val="002F04FC"/>
    <w:rsid w:val="002F08A4"/>
    <w:rsid w:val="002F0AE9"/>
    <w:rsid w:val="002F3851"/>
    <w:rsid w:val="002F3E61"/>
    <w:rsid w:val="002F5916"/>
    <w:rsid w:val="00300105"/>
    <w:rsid w:val="00300238"/>
    <w:rsid w:val="00300BCD"/>
    <w:rsid w:val="00301004"/>
    <w:rsid w:val="00301FDD"/>
    <w:rsid w:val="00303C10"/>
    <w:rsid w:val="0031161F"/>
    <w:rsid w:val="003135EF"/>
    <w:rsid w:val="003145DD"/>
    <w:rsid w:val="00315B33"/>
    <w:rsid w:val="00321F84"/>
    <w:rsid w:val="00325A6D"/>
    <w:rsid w:val="00333866"/>
    <w:rsid w:val="003340A7"/>
    <w:rsid w:val="0033496F"/>
    <w:rsid w:val="00335E51"/>
    <w:rsid w:val="00337503"/>
    <w:rsid w:val="00341CFA"/>
    <w:rsid w:val="00342402"/>
    <w:rsid w:val="00346779"/>
    <w:rsid w:val="00350A47"/>
    <w:rsid w:val="00351FA8"/>
    <w:rsid w:val="00352C8E"/>
    <w:rsid w:val="00352F33"/>
    <w:rsid w:val="00354EFA"/>
    <w:rsid w:val="00356440"/>
    <w:rsid w:val="0035666B"/>
    <w:rsid w:val="00356A07"/>
    <w:rsid w:val="00357E2F"/>
    <w:rsid w:val="00360807"/>
    <w:rsid w:val="00360F15"/>
    <w:rsid w:val="003611C6"/>
    <w:rsid w:val="00362D2C"/>
    <w:rsid w:val="003653C8"/>
    <w:rsid w:val="00366CD1"/>
    <w:rsid w:val="003710F8"/>
    <w:rsid w:val="00371E3F"/>
    <w:rsid w:val="0037239A"/>
    <w:rsid w:val="003729D8"/>
    <w:rsid w:val="003734E0"/>
    <w:rsid w:val="003748DC"/>
    <w:rsid w:val="00375444"/>
    <w:rsid w:val="00375D53"/>
    <w:rsid w:val="003826AD"/>
    <w:rsid w:val="00385048"/>
    <w:rsid w:val="00385556"/>
    <w:rsid w:val="00385A9F"/>
    <w:rsid w:val="00386689"/>
    <w:rsid w:val="0038705F"/>
    <w:rsid w:val="0039061C"/>
    <w:rsid w:val="00395D0F"/>
    <w:rsid w:val="00396F77"/>
    <w:rsid w:val="003A2DCD"/>
    <w:rsid w:val="003A3F84"/>
    <w:rsid w:val="003A6452"/>
    <w:rsid w:val="003B4989"/>
    <w:rsid w:val="003B5543"/>
    <w:rsid w:val="003B6C0A"/>
    <w:rsid w:val="003C0EE0"/>
    <w:rsid w:val="003C2501"/>
    <w:rsid w:val="003C49D0"/>
    <w:rsid w:val="003C4F00"/>
    <w:rsid w:val="003C71F3"/>
    <w:rsid w:val="003D22E8"/>
    <w:rsid w:val="003D3695"/>
    <w:rsid w:val="003E5387"/>
    <w:rsid w:val="003E61F2"/>
    <w:rsid w:val="003E6B03"/>
    <w:rsid w:val="003F0FB5"/>
    <w:rsid w:val="003F2C14"/>
    <w:rsid w:val="00403905"/>
    <w:rsid w:val="00406C29"/>
    <w:rsid w:val="00410130"/>
    <w:rsid w:val="00411FFD"/>
    <w:rsid w:val="00412A54"/>
    <w:rsid w:val="0041378C"/>
    <w:rsid w:val="00415B0A"/>
    <w:rsid w:val="0041713B"/>
    <w:rsid w:val="00420027"/>
    <w:rsid w:val="00423830"/>
    <w:rsid w:val="004238B8"/>
    <w:rsid w:val="00423DF9"/>
    <w:rsid w:val="00423F5D"/>
    <w:rsid w:val="00425900"/>
    <w:rsid w:val="00426695"/>
    <w:rsid w:val="00426EB5"/>
    <w:rsid w:val="0043185C"/>
    <w:rsid w:val="00435906"/>
    <w:rsid w:val="0044199E"/>
    <w:rsid w:val="00443891"/>
    <w:rsid w:val="00443AF0"/>
    <w:rsid w:val="00444021"/>
    <w:rsid w:val="00444C1E"/>
    <w:rsid w:val="004460B7"/>
    <w:rsid w:val="00451140"/>
    <w:rsid w:val="0045222A"/>
    <w:rsid w:val="004535E7"/>
    <w:rsid w:val="00454DBC"/>
    <w:rsid w:val="0045651F"/>
    <w:rsid w:val="00457EE3"/>
    <w:rsid w:val="00460023"/>
    <w:rsid w:val="004609E9"/>
    <w:rsid w:val="00460BA8"/>
    <w:rsid w:val="004619B8"/>
    <w:rsid w:val="004627D5"/>
    <w:rsid w:val="00462B41"/>
    <w:rsid w:val="004712CF"/>
    <w:rsid w:val="00474922"/>
    <w:rsid w:val="00475D35"/>
    <w:rsid w:val="00477406"/>
    <w:rsid w:val="00480198"/>
    <w:rsid w:val="00480299"/>
    <w:rsid w:val="00481B49"/>
    <w:rsid w:val="00482910"/>
    <w:rsid w:val="00482F1B"/>
    <w:rsid w:val="0048379A"/>
    <w:rsid w:val="00484EFA"/>
    <w:rsid w:val="004874B9"/>
    <w:rsid w:val="0049044D"/>
    <w:rsid w:val="00490BE8"/>
    <w:rsid w:val="0049190F"/>
    <w:rsid w:val="0049392E"/>
    <w:rsid w:val="00496341"/>
    <w:rsid w:val="004A2B8E"/>
    <w:rsid w:val="004A4AF3"/>
    <w:rsid w:val="004B39E0"/>
    <w:rsid w:val="004B4861"/>
    <w:rsid w:val="004C2D71"/>
    <w:rsid w:val="004C2D93"/>
    <w:rsid w:val="004C556C"/>
    <w:rsid w:val="004C5BA3"/>
    <w:rsid w:val="004C6C74"/>
    <w:rsid w:val="004C7BAF"/>
    <w:rsid w:val="004D2382"/>
    <w:rsid w:val="004D721D"/>
    <w:rsid w:val="004D7B38"/>
    <w:rsid w:val="004E7321"/>
    <w:rsid w:val="004E7C72"/>
    <w:rsid w:val="004F0E7A"/>
    <w:rsid w:val="004F10C6"/>
    <w:rsid w:val="004F261F"/>
    <w:rsid w:val="004F4873"/>
    <w:rsid w:val="00500376"/>
    <w:rsid w:val="00500526"/>
    <w:rsid w:val="00500721"/>
    <w:rsid w:val="00500D60"/>
    <w:rsid w:val="00501A76"/>
    <w:rsid w:val="00501F2A"/>
    <w:rsid w:val="00505197"/>
    <w:rsid w:val="00505BB6"/>
    <w:rsid w:val="005064EE"/>
    <w:rsid w:val="005066DF"/>
    <w:rsid w:val="005100F6"/>
    <w:rsid w:val="00511767"/>
    <w:rsid w:val="005144F8"/>
    <w:rsid w:val="0051495F"/>
    <w:rsid w:val="00516FFB"/>
    <w:rsid w:val="00517254"/>
    <w:rsid w:val="00520531"/>
    <w:rsid w:val="00522268"/>
    <w:rsid w:val="00522DDB"/>
    <w:rsid w:val="0052319A"/>
    <w:rsid w:val="00523E67"/>
    <w:rsid w:val="005262C4"/>
    <w:rsid w:val="0052686F"/>
    <w:rsid w:val="00526F00"/>
    <w:rsid w:val="00531495"/>
    <w:rsid w:val="005322B6"/>
    <w:rsid w:val="00535588"/>
    <w:rsid w:val="00535D75"/>
    <w:rsid w:val="005405DE"/>
    <w:rsid w:val="005406B3"/>
    <w:rsid w:val="00540A13"/>
    <w:rsid w:val="00542579"/>
    <w:rsid w:val="0054399E"/>
    <w:rsid w:val="00544FBC"/>
    <w:rsid w:val="0054609C"/>
    <w:rsid w:val="00553A02"/>
    <w:rsid w:val="0055400B"/>
    <w:rsid w:val="00560ACA"/>
    <w:rsid w:val="00561458"/>
    <w:rsid w:val="0056285F"/>
    <w:rsid w:val="005640D6"/>
    <w:rsid w:val="00564D88"/>
    <w:rsid w:val="00566896"/>
    <w:rsid w:val="00567755"/>
    <w:rsid w:val="00567D4F"/>
    <w:rsid w:val="00572C50"/>
    <w:rsid w:val="00574203"/>
    <w:rsid w:val="0057456A"/>
    <w:rsid w:val="00574DCC"/>
    <w:rsid w:val="005802ED"/>
    <w:rsid w:val="00581020"/>
    <w:rsid w:val="00583442"/>
    <w:rsid w:val="0058503A"/>
    <w:rsid w:val="00585E40"/>
    <w:rsid w:val="005877AE"/>
    <w:rsid w:val="00594811"/>
    <w:rsid w:val="005958D7"/>
    <w:rsid w:val="005963D0"/>
    <w:rsid w:val="005A1B6D"/>
    <w:rsid w:val="005A276A"/>
    <w:rsid w:val="005A6355"/>
    <w:rsid w:val="005A6E04"/>
    <w:rsid w:val="005B1A61"/>
    <w:rsid w:val="005B1BBE"/>
    <w:rsid w:val="005B6A34"/>
    <w:rsid w:val="005C2245"/>
    <w:rsid w:val="005C3D37"/>
    <w:rsid w:val="005C65D2"/>
    <w:rsid w:val="005D0341"/>
    <w:rsid w:val="005D23ED"/>
    <w:rsid w:val="005D3DBE"/>
    <w:rsid w:val="005D4ABD"/>
    <w:rsid w:val="005E203F"/>
    <w:rsid w:val="005E21E1"/>
    <w:rsid w:val="005E396E"/>
    <w:rsid w:val="005E3EF3"/>
    <w:rsid w:val="005E7D59"/>
    <w:rsid w:val="005F16FC"/>
    <w:rsid w:val="005F6D14"/>
    <w:rsid w:val="00602911"/>
    <w:rsid w:val="00604675"/>
    <w:rsid w:val="006068A5"/>
    <w:rsid w:val="006074A6"/>
    <w:rsid w:val="006140E3"/>
    <w:rsid w:val="006160FC"/>
    <w:rsid w:val="00616226"/>
    <w:rsid w:val="006171A3"/>
    <w:rsid w:val="00623F71"/>
    <w:rsid w:val="00625E09"/>
    <w:rsid w:val="0063171B"/>
    <w:rsid w:val="006350BD"/>
    <w:rsid w:val="0063587F"/>
    <w:rsid w:val="00636502"/>
    <w:rsid w:val="006365B6"/>
    <w:rsid w:val="00637122"/>
    <w:rsid w:val="0063796B"/>
    <w:rsid w:val="00641DAF"/>
    <w:rsid w:val="00641F74"/>
    <w:rsid w:val="0064275A"/>
    <w:rsid w:val="00645E0D"/>
    <w:rsid w:val="00650A38"/>
    <w:rsid w:val="00655CDF"/>
    <w:rsid w:val="006608A8"/>
    <w:rsid w:val="00663B18"/>
    <w:rsid w:val="006660E6"/>
    <w:rsid w:val="00670A2B"/>
    <w:rsid w:val="0067168F"/>
    <w:rsid w:val="00672DCE"/>
    <w:rsid w:val="00677041"/>
    <w:rsid w:val="00680042"/>
    <w:rsid w:val="00682528"/>
    <w:rsid w:val="006861EB"/>
    <w:rsid w:val="006922AF"/>
    <w:rsid w:val="00692964"/>
    <w:rsid w:val="006949F1"/>
    <w:rsid w:val="006A0D50"/>
    <w:rsid w:val="006A7A4F"/>
    <w:rsid w:val="006A7FFA"/>
    <w:rsid w:val="006B11FD"/>
    <w:rsid w:val="006B3272"/>
    <w:rsid w:val="006B3467"/>
    <w:rsid w:val="006B58FF"/>
    <w:rsid w:val="006C0F6E"/>
    <w:rsid w:val="006C14B8"/>
    <w:rsid w:val="006C1BDF"/>
    <w:rsid w:val="006C2E3B"/>
    <w:rsid w:val="006C2E4F"/>
    <w:rsid w:val="006C31DB"/>
    <w:rsid w:val="006C359E"/>
    <w:rsid w:val="006C4070"/>
    <w:rsid w:val="006C4C85"/>
    <w:rsid w:val="006C4D7A"/>
    <w:rsid w:val="006C718B"/>
    <w:rsid w:val="006D321A"/>
    <w:rsid w:val="006D6FFD"/>
    <w:rsid w:val="006E467B"/>
    <w:rsid w:val="006E568A"/>
    <w:rsid w:val="006E5B2C"/>
    <w:rsid w:val="006F0613"/>
    <w:rsid w:val="006F0E77"/>
    <w:rsid w:val="006F113C"/>
    <w:rsid w:val="006F19CE"/>
    <w:rsid w:val="006F3F78"/>
    <w:rsid w:val="006F7601"/>
    <w:rsid w:val="00701744"/>
    <w:rsid w:val="0070227B"/>
    <w:rsid w:val="0070786A"/>
    <w:rsid w:val="00712B9F"/>
    <w:rsid w:val="00713003"/>
    <w:rsid w:val="0071404B"/>
    <w:rsid w:val="00714CDA"/>
    <w:rsid w:val="007152FE"/>
    <w:rsid w:val="00716045"/>
    <w:rsid w:val="007205AF"/>
    <w:rsid w:val="00724F59"/>
    <w:rsid w:val="0072518C"/>
    <w:rsid w:val="00725FD6"/>
    <w:rsid w:val="007311AD"/>
    <w:rsid w:val="00731570"/>
    <w:rsid w:val="00733FE6"/>
    <w:rsid w:val="007342B8"/>
    <w:rsid w:val="007349FF"/>
    <w:rsid w:val="00734CDA"/>
    <w:rsid w:val="0073660F"/>
    <w:rsid w:val="00741D35"/>
    <w:rsid w:val="00744101"/>
    <w:rsid w:val="00744167"/>
    <w:rsid w:val="00744344"/>
    <w:rsid w:val="0075102A"/>
    <w:rsid w:val="00751331"/>
    <w:rsid w:val="00755711"/>
    <w:rsid w:val="007572D2"/>
    <w:rsid w:val="00757336"/>
    <w:rsid w:val="00767574"/>
    <w:rsid w:val="00770AE5"/>
    <w:rsid w:val="00770AEA"/>
    <w:rsid w:val="00770D2F"/>
    <w:rsid w:val="00770EC5"/>
    <w:rsid w:val="007710C8"/>
    <w:rsid w:val="00775A5D"/>
    <w:rsid w:val="00775B6D"/>
    <w:rsid w:val="00775C81"/>
    <w:rsid w:val="007831BB"/>
    <w:rsid w:val="00784338"/>
    <w:rsid w:val="00785110"/>
    <w:rsid w:val="00785D2C"/>
    <w:rsid w:val="00786AD2"/>
    <w:rsid w:val="0079433A"/>
    <w:rsid w:val="00795915"/>
    <w:rsid w:val="007A3CF1"/>
    <w:rsid w:val="007A5FDB"/>
    <w:rsid w:val="007A61C6"/>
    <w:rsid w:val="007A6331"/>
    <w:rsid w:val="007B25E2"/>
    <w:rsid w:val="007B29D6"/>
    <w:rsid w:val="007B2BEF"/>
    <w:rsid w:val="007B31EF"/>
    <w:rsid w:val="007B3791"/>
    <w:rsid w:val="007B431E"/>
    <w:rsid w:val="007B7784"/>
    <w:rsid w:val="007C042F"/>
    <w:rsid w:val="007C0FEE"/>
    <w:rsid w:val="007C11CC"/>
    <w:rsid w:val="007C2F48"/>
    <w:rsid w:val="007C3242"/>
    <w:rsid w:val="007C4303"/>
    <w:rsid w:val="007C6522"/>
    <w:rsid w:val="007C7E4C"/>
    <w:rsid w:val="007D0DDB"/>
    <w:rsid w:val="007D0E1D"/>
    <w:rsid w:val="007D6579"/>
    <w:rsid w:val="007F1D14"/>
    <w:rsid w:val="007F2381"/>
    <w:rsid w:val="007F3615"/>
    <w:rsid w:val="007F5643"/>
    <w:rsid w:val="007F567A"/>
    <w:rsid w:val="007F6F0A"/>
    <w:rsid w:val="00800CA9"/>
    <w:rsid w:val="008013A8"/>
    <w:rsid w:val="00806518"/>
    <w:rsid w:val="008107A9"/>
    <w:rsid w:val="00810E6C"/>
    <w:rsid w:val="0081247B"/>
    <w:rsid w:val="00812AB1"/>
    <w:rsid w:val="00816446"/>
    <w:rsid w:val="00817808"/>
    <w:rsid w:val="00820630"/>
    <w:rsid w:val="00820C75"/>
    <w:rsid w:val="00821C18"/>
    <w:rsid w:val="00821FA3"/>
    <w:rsid w:val="00826991"/>
    <w:rsid w:val="0082758B"/>
    <w:rsid w:val="008318CD"/>
    <w:rsid w:val="00831A00"/>
    <w:rsid w:val="00843126"/>
    <w:rsid w:val="00844A7F"/>
    <w:rsid w:val="0084642D"/>
    <w:rsid w:val="008469DC"/>
    <w:rsid w:val="0084798B"/>
    <w:rsid w:val="0085546D"/>
    <w:rsid w:val="00856073"/>
    <w:rsid w:val="008562B0"/>
    <w:rsid w:val="00856A07"/>
    <w:rsid w:val="00856B61"/>
    <w:rsid w:val="00861042"/>
    <w:rsid w:val="0086278F"/>
    <w:rsid w:val="00863E96"/>
    <w:rsid w:val="0086571E"/>
    <w:rsid w:val="00866BE2"/>
    <w:rsid w:val="008722AD"/>
    <w:rsid w:val="008732DC"/>
    <w:rsid w:val="00873468"/>
    <w:rsid w:val="00873769"/>
    <w:rsid w:val="008764C1"/>
    <w:rsid w:val="00880EFC"/>
    <w:rsid w:val="008834F1"/>
    <w:rsid w:val="00883A3E"/>
    <w:rsid w:val="00883ED9"/>
    <w:rsid w:val="00884375"/>
    <w:rsid w:val="008871B9"/>
    <w:rsid w:val="008907BF"/>
    <w:rsid w:val="008931C1"/>
    <w:rsid w:val="008931F2"/>
    <w:rsid w:val="00893ED7"/>
    <w:rsid w:val="00894389"/>
    <w:rsid w:val="00895B4F"/>
    <w:rsid w:val="008A0C17"/>
    <w:rsid w:val="008A174F"/>
    <w:rsid w:val="008A3175"/>
    <w:rsid w:val="008A3852"/>
    <w:rsid w:val="008A41A9"/>
    <w:rsid w:val="008B0C57"/>
    <w:rsid w:val="008B2335"/>
    <w:rsid w:val="008B3396"/>
    <w:rsid w:val="008C0DC6"/>
    <w:rsid w:val="008C5D43"/>
    <w:rsid w:val="008D29AE"/>
    <w:rsid w:val="008D4DEA"/>
    <w:rsid w:val="008E044B"/>
    <w:rsid w:val="008E0545"/>
    <w:rsid w:val="008E0BCF"/>
    <w:rsid w:val="008E6640"/>
    <w:rsid w:val="008F1112"/>
    <w:rsid w:val="008F3A65"/>
    <w:rsid w:val="008F6495"/>
    <w:rsid w:val="00900AE1"/>
    <w:rsid w:val="00903BE1"/>
    <w:rsid w:val="00904130"/>
    <w:rsid w:val="00905D1E"/>
    <w:rsid w:val="00907180"/>
    <w:rsid w:val="009074A3"/>
    <w:rsid w:val="00910818"/>
    <w:rsid w:val="009121B4"/>
    <w:rsid w:val="009168D0"/>
    <w:rsid w:val="00920358"/>
    <w:rsid w:val="00920CBC"/>
    <w:rsid w:val="00920D98"/>
    <w:rsid w:val="009211AD"/>
    <w:rsid w:val="009222EC"/>
    <w:rsid w:val="009232C4"/>
    <w:rsid w:val="009251EF"/>
    <w:rsid w:val="009303CC"/>
    <w:rsid w:val="00934366"/>
    <w:rsid w:val="009416B0"/>
    <w:rsid w:val="009419CC"/>
    <w:rsid w:val="00944001"/>
    <w:rsid w:val="009442F6"/>
    <w:rsid w:val="00944A38"/>
    <w:rsid w:val="00944ED9"/>
    <w:rsid w:val="009471A2"/>
    <w:rsid w:val="00953B8D"/>
    <w:rsid w:val="00955028"/>
    <w:rsid w:val="00956B61"/>
    <w:rsid w:val="0096464D"/>
    <w:rsid w:val="00964D9D"/>
    <w:rsid w:val="00964EBD"/>
    <w:rsid w:val="009657F5"/>
    <w:rsid w:val="00972B7B"/>
    <w:rsid w:val="009745BC"/>
    <w:rsid w:val="00975CCF"/>
    <w:rsid w:val="00981DAB"/>
    <w:rsid w:val="0098296B"/>
    <w:rsid w:val="00983082"/>
    <w:rsid w:val="00983AAA"/>
    <w:rsid w:val="009914B7"/>
    <w:rsid w:val="00994C12"/>
    <w:rsid w:val="00995D2F"/>
    <w:rsid w:val="0099731F"/>
    <w:rsid w:val="009A17A0"/>
    <w:rsid w:val="009B767A"/>
    <w:rsid w:val="009B7BCF"/>
    <w:rsid w:val="009C097F"/>
    <w:rsid w:val="009C1EC4"/>
    <w:rsid w:val="009C43DB"/>
    <w:rsid w:val="009D2591"/>
    <w:rsid w:val="009D2B58"/>
    <w:rsid w:val="009D2E20"/>
    <w:rsid w:val="009D3914"/>
    <w:rsid w:val="009D3B17"/>
    <w:rsid w:val="009D4087"/>
    <w:rsid w:val="009D46F5"/>
    <w:rsid w:val="009D4F31"/>
    <w:rsid w:val="009D5D12"/>
    <w:rsid w:val="009D71B4"/>
    <w:rsid w:val="009E643C"/>
    <w:rsid w:val="009E7CAA"/>
    <w:rsid w:val="009F0154"/>
    <w:rsid w:val="009F0FC6"/>
    <w:rsid w:val="009F65FE"/>
    <w:rsid w:val="009F6828"/>
    <w:rsid w:val="00A001CA"/>
    <w:rsid w:val="00A01E86"/>
    <w:rsid w:val="00A02E90"/>
    <w:rsid w:val="00A03633"/>
    <w:rsid w:val="00A04937"/>
    <w:rsid w:val="00A0545C"/>
    <w:rsid w:val="00A065F0"/>
    <w:rsid w:val="00A068CE"/>
    <w:rsid w:val="00A112A3"/>
    <w:rsid w:val="00A11E2D"/>
    <w:rsid w:val="00A1265C"/>
    <w:rsid w:val="00A133A6"/>
    <w:rsid w:val="00A16B03"/>
    <w:rsid w:val="00A2061F"/>
    <w:rsid w:val="00A2369C"/>
    <w:rsid w:val="00A26AFE"/>
    <w:rsid w:val="00A26F01"/>
    <w:rsid w:val="00A31212"/>
    <w:rsid w:val="00A336CE"/>
    <w:rsid w:val="00A33871"/>
    <w:rsid w:val="00A4005F"/>
    <w:rsid w:val="00A430E6"/>
    <w:rsid w:val="00A4408F"/>
    <w:rsid w:val="00A44287"/>
    <w:rsid w:val="00A4612D"/>
    <w:rsid w:val="00A506C9"/>
    <w:rsid w:val="00A50B8C"/>
    <w:rsid w:val="00A512F2"/>
    <w:rsid w:val="00A522C0"/>
    <w:rsid w:val="00A532F4"/>
    <w:rsid w:val="00A53CB5"/>
    <w:rsid w:val="00A53F1B"/>
    <w:rsid w:val="00A61C0D"/>
    <w:rsid w:val="00A61F43"/>
    <w:rsid w:val="00A63679"/>
    <w:rsid w:val="00A66981"/>
    <w:rsid w:val="00A720CA"/>
    <w:rsid w:val="00A7270D"/>
    <w:rsid w:val="00A74C08"/>
    <w:rsid w:val="00A75665"/>
    <w:rsid w:val="00A758CF"/>
    <w:rsid w:val="00A81F56"/>
    <w:rsid w:val="00A842BF"/>
    <w:rsid w:val="00A863FB"/>
    <w:rsid w:val="00A86A1F"/>
    <w:rsid w:val="00A87479"/>
    <w:rsid w:val="00A877A6"/>
    <w:rsid w:val="00A87F79"/>
    <w:rsid w:val="00A911D0"/>
    <w:rsid w:val="00A928B7"/>
    <w:rsid w:val="00A962E3"/>
    <w:rsid w:val="00AA0F7C"/>
    <w:rsid w:val="00AA1E9E"/>
    <w:rsid w:val="00AA26DF"/>
    <w:rsid w:val="00AA7A91"/>
    <w:rsid w:val="00AB0341"/>
    <w:rsid w:val="00AB0CE1"/>
    <w:rsid w:val="00AB31D3"/>
    <w:rsid w:val="00AB6BDC"/>
    <w:rsid w:val="00AB7FDC"/>
    <w:rsid w:val="00AC19E1"/>
    <w:rsid w:val="00AC5495"/>
    <w:rsid w:val="00AC643B"/>
    <w:rsid w:val="00AC687D"/>
    <w:rsid w:val="00AD2AA8"/>
    <w:rsid w:val="00AD2B96"/>
    <w:rsid w:val="00AD33E6"/>
    <w:rsid w:val="00AD6EE6"/>
    <w:rsid w:val="00AD7303"/>
    <w:rsid w:val="00AD7649"/>
    <w:rsid w:val="00AE0E9B"/>
    <w:rsid w:val="00AE25DE"/>
    <w:rsid w:val="00AE6B7F"/>
    <w:rsid w:val="00AF1F52"/>
    <w:rsid w:val="00AF36B4"/>
    <w:rsid w:val="00B00999"/>
    <w:rsid w:val="00B02922"/>
    <w:rsid w:val="00B0400B"/>
    <w:rsid w:val="00B07162"/>
    <w:rsid w:val="00B14613"/>
    <w:rsid w:val="00B17447"/>
    <w:rsid w:val="00B21D27"/>
    <w:rsid w:val="00B2309D"/>
    <w:rsid w:val="00B30B57"/>
    <w:rsid w:val="00B31899"/>
    <w:rsid w:val="00B31E1B"/>
    <w:rsid w:val="00B32053"/>
    <w:rsid w:val="00B35099"/>
    <w:rsid w:val="00B428C8"/>
    <w:rsid w:val="00B432C1"/>
    <w:rsid w:val="00B47AEA"/>
    <w:rsid w:val="00B51E9C"/>
    <w:rsid w:val="00B55C90"/>
    <w:rsid w:val="00B60EF2"/>
    <w:rsid w:val="00B64CCF"/>
    <w:rsid w:val="00B67BB6"/>
    <w:rsid w:val="00B7238E"/>
    <w:rsid w:val="00B726D5"/>
    <w:rsid w:val="00B72848"/>
    <w:rsid w:val="00B7404C"/>
    <w:rsid w:val="00B74294"/>
    <w:rsid w:val="00B745CD"/>
    <w:rsid w:val="00B82A53"/>
    <w:rsid w:val="00B82D2E"/>
    <w:rsid w:val="00B84EDE"/>
    <w:rsid w:val="00B860B8"/>
    <w:rsid w:val="00B87313"/>
    <w:rsid w:val="00B87BE5"/>
    <w:rsid w:val="00B9271D"/>
    <w:rsid w:val="00B939F2"/>
    <w:rsid w:val="00B93C65"/>
    <w:rsid w:val="00BA28D9"/>
    <w:rsid w:val="00BA32FD"/>
    <w:rsid w:val="00BA472B"/>
    <w:rsid w:val="00BA6485"/>
    <w:rsid w:val="00BA7396"/>
    <w:rsid w:val="00BA7B0A"/>
    <w:rsid w:val="00BB096C"/>
    <w:rsid w:val="00BB275F"/>
    <w:rsid w:val="00BB2FD5"/>
    <w:rsid w:val="00BC1FEA"/>
    <w:rsid w:val="00BC3FFF"/>
    <w:rsid w:val="00BC6481"/>
    <w:rsid w:val="00BC7C32"/>
    <w:rsid w:val="00BD10B1"/>
    <w:rsid w:val="00BD1F76"/>
    <w:rsid w:val="00BD5811"/>
    <w:rsid w:val="00BD5878"/>
    <w:rsid w:val="00BD7CF5"/>
    <w:rsid w:val="00BE0397"/>
    <w:rsid w:val="00BE54CF"/>
    <w:rsid w:val="00BF3C3D"/>
    <w:rsid w:val="00BF44BA"/>
    <w:rsid w:val="00BF4657"/>
    <w:rsid w:val="00BF7DA0"/>
    <w:rsid w:val="00C0141C"/>
    <w:rsid w:val="00C01654"/>
    <w:rsid w:val="00C05107"/>
    <w:rsid w:val="00C12632"/>
    <w:rsid w:val="00C142EB"/>
    <w:rsid w:val="00C15A4D"/>
    <w:rsid w:val="00C15EF9"/>
    <w:rsid w:val="00C2344E"/>
    <w:rsid w:val="00C24553"/>
    <w:rsid w:val="00C32F71"/>
    <w:rsid w:val="00C410B3"/>
    <w:rsid w:val="00C45E14"/>
    <w:rsid w:val="00C464FD"/>
    <w:rsid w:val="00C47040"/>
    <w:rsid w:val="00C5032C"/>
    <w:rsid w:val="00C50F21"/>
    <w:rsid w:val="00C516C4"/>
    <w:rsid w:val="00C51A4C"/>
    <w:rsid w:val="00C52AA4"/>
    <w:rsid w:val="00C5438C"/>
    <w:rsid w:val="00C60681"/>
    <w:rsid w:val="00C60F26"/>
    <w:rsid w:val="00C630E3"/>
    <w:rsid w:val="00C6395A"/>
    <w:rsid w:val="00C666EB"/>
    <w:rsid w:val="00C67343"/>
    <w:rsid w:val="00C709F3"/>
    <w:rsid w:val="00C71719"/>
    <w:rsid w:val="00C75965"/>
    <w:rsid w:val="00C76D48"/>
    <w:rsid w:val="00C77E04"/>
    <w:rsid w:val="00C90C30"/>
    <w:rsid w:val="00C9288C"/>
    <w:rsid w:val="00C95E6F"/>
    <w:rsid w:val="00C964F6"/>
    <w:rsid w:val="00C965E6"/>
    <w:rsid w:val="00CA1DCB"/>
    <w:rsid w:val="00CA281C"/>
    <w:rsid w:val="00CA7FAF"/>
    <w:rsid w:val="00CB2F1A"/>
    <w:rsid w:val="00CC1A80"/>
    <w:rsid w:val="00CC27DB"/>
    <w:rsid w:val="00CC3D2C"/>
    <w:rsid w:val="00CC5E93"/>
    <w:rsid w:val="00CC6DD0"/>
    <w:rsid w:val="00CD1B00"/>
    <w:rsid w:val="00CD20EE"/>
    <w:rsid w:val="00CD219A"/>
    <w:rsid w:val="00CD2DF5"/>
    <w:rsid w:val="00CD3704"/>
    <w:rsid w:val="00CD62E3"/>
    <w:rsid w:val="00CE3CB1"/>
    <w:rsid w:val="00CE4A29"/>
    <w:rsid w:val="00CE4B09"/>
    <w:rsid w:val="00CE4B43"/>
    <w:rsid w:val="00CE4C50"/>
    <w:rsid w:val="00CE52A7"/>
    <w:rsid w:val="00CE6ECF"/>
    <w:rsid w:val="00CF0D7B"/>
    <w:rsid w:val="00CF0DA2"/>
    <w:rsid w:val="00CF3208"/>
    <w:rsid w:val="00CF452A"/>
    <w:rsid w:val="00CF49C2"/>
    <w:rsid w:val="00CF67DF"/>
    <w:rsid w:val="00CF6B4E"/>
    <w:rsid w:val="00CF6D83"/>
    <w:rsid w:val="00CF7D05"/>
    <w:rsid w:val="00D00FE5"/>
    <w:rsid w:val="00D020D0"/>
    <w:rsid w:val="00D0266D"/>
    <w:rsid w:val="00D05BB8"/>
    <w:rsid w:val="00D06B76"/>
    <w:rsid w:val="00D11D95"/>
    <w:rsid w:val="00D13983"/>
    <w:rsid w:val="00D141B0"/>
    <w:rsid w:val="00D16E1C"/>
    <w:rsid w:val="00D17148"/>
    <w:rsid w:val="00D2064F"/>
    <w:rsid w:val="00D210BC"/>
    <w:rsid w:val="00D21F15"/>
    <w:rsid w:val="00D22ED2"/>
    <w:rsid w:val="00D3076A"/>
    <w:rsid w:val="00D31B52"/>
    <w:rsid w:val="00D33066"/>
    <w:rsid w:val="00D34563"/>
    <w:rsid w:val="00D3549C"/>
    <w:rsid w:val="00D36457"/>
    <w:rsid w:val="00D379E7"/>
    <w:rsid w:val="00D42138"/>
    <w:rsid w:val="00D4335D"/>
    <w:rsid w:val="00D450BA"/>
    <w:rsid w:val="00D451AB"/>
    <w:rsid w:val="00D510E2"/>
    <w:rsid w:val="00D522FC"/>
    <w:rsid w:val="00D55343"/>
    <w:rsid w:val="00D55EAC"/>
    <w:rsid w:val="00D61236"/>
    <w:rsid w:val="00D61251"/>
    <w:rsid w:val="00D61C1C"/>
    <w:rsid w:val="00D6535C"/>
    <w:rsid w:val="00D72115"/>
    <w:rsid w:val="00D74030"/>
    <w:rsid w:val="00D74554"/>
    <w:rsid w:val="00D822A0"/>
    <w:rsid w:val="00D86041"/>
    <w:rsid w:val="00D87055"/>
    <w:rsid w:val="00D876B0"/>
    <w:rsid w:val="00D91104"/>
    <w:rsid w:val="00D92437"/>
    <w:rsid w:val="00D93D84"/>
    <w:rsid w:val="00DA448D"/>
    <w:rsid w:val="00DB5790"/>
    <w:rsid w:val="00DC1DC1"/>
    <w:rsid w:val="00DC29A7"/>
    <w:rsid w:val="00DC2C3E"/>
    <w:rsid w:val="00DC35A8"/>
    <w:rsid w:val="00DC4C88"/>
    <w:rsid w:val="00DC6662"/>
    <w:rsid w:val="00DC6F0F"/>
    <w:rsid w:val="00DC7695"/>
    <w:rsid w:val="00DD0B04"/>
    <w:rsid w:val="00DD0F87"/>
    <w:rsid w:val="00DD1446"/>
    <w:rsid w:val="00DD19A1"/>
    <w:rsid w:val="00DD5F56"/>
    <w:rsid w:val="00DE2132"/>
    <w:rsid w:val="00DE2826"/>
    <w:rsid w:val="00DE711D"/>
    <w:rsid w:val="00DE759F"/>
    <w:rsid w:val="00DF28F5"/>
    <w:rsid w:val="00DF5C5F"/>
    <w:rsid w:val="00DF763D"/>
    <w:rsid w:val="00DF774A"/>
    <w:rsid w:val="00DF7A43"/>
    <w:rsid w:val="00E01605"/>
    <w:rsid w:val="00E03200"/>
    <w:rsid w:val="00E12656"/>
    <w:rsid w:val="00E12DE3"/>
    <w:rsid w:val="00E14449"/>
    <w:rsid w:val="00E152A1"/>
    <w:rsid w:val="00E15AF6"/>
    <w:rsid w:val="00E17A74"/>
    <w:rsid w:val="00E30670"/>
    <w:rsid w:val="00E3238C"/>
    <w:rsid w:val="00E33204"/>
    <w:rsid w:val="00E34FF3"/>
    <w:rsid w:val="00E35009"/>
    <w:rsid w:val="00E354F5"/>
    <w:rsid w:val="00E35997"/>
    <w:rsid w:val="00E36AD3"/>
    <w:rsid w:val="00E370C1"/>
    <w:rsid w:val="00E377AE"/>
    <w:rsid w:val="00E4052A"/>
    <w:rsid w:val="00E41B73"/>
    <w:rsid w:val="00E43259"/>
    <w:rsid w:val="00E448CC"/>
    <w:rsid w:val="00E45C18"/>
    <w:rsid w:val="00E464A2"/>
    <w:rsid w:val="00E47C76"/>
    <w:rsid w:val="00E51D1F"/>
    <w:rsid w:val="00E529D9"/>
    <w:rsid w:val="00E60085"/>
    <w:rsid w:val="00E60397"/>
    <w:rsid w:val="00E623D6"/>
    <w:rsid w:val="00E639B5"/>
    <w:rsid w:val="00E63E22"/>
    <w:rsid w:val="00E66B0E"/>
    <w:rsid w:val="00E672FC"/>
    <w:rsid w:val="00E72DC4"/>
    <w:rsid w:val="00E73045"/>
    <w:rsid w:val="00E85C16"/>
    <w:rsid w:val="00E9012E"/>
    <w:rsid w:val="00E9162C"/>
    <w:rsid w:val="00E94CF0"/>
    <w:rsid w:val="00E95CA2"/>
    <w:rsid w:val="00E96C22"/>
    <w:rsid w:val="00E96D09"/>
    <w:rsid w:val="00EA0BC1"/>
    <w:rsid w:val="00EA1DA5"/>
    <w:rsid w:val="00EA27EE"/>
    <w:rsid w:val="00EA3422"/>
    <w:rsid w:val="00EA5003"/>
    <w:rsid w:val="00EA5354"/>
    <w:rsid w:val="00EA70C2"/>
    <w:rsid w:val="00EA7399"/>
    <w:rsid w:val="00EB019A"/>
    <w:rsid w:val="00EB07C7"/>
    <w:rsid w:val="00EB0904"/>
    <w:rsid w:val="00EB19DB"/>
    <w:rsid w:val="00EB232F"/>
    <w:rsid w:val="00EB3377"/>
    <w:rsid w:val="00EB77BF"/>
    <w:rsid w:val="00EC48AD"/>
    <w:rsid w:val="00EC675A"/>
    <w:rsid w:val="00ED1F08"/>
    <w:rsid w:val="00ED25E8"/>
    <w:rsid w:val="00ED2FF1"/>
    <w:rsid w:val="00ED35BC"/>
    <w:rsid w:val="00ED6B28"/>
    <w:rsid w:val="00ED7F0F"/>
    <w:rsid w:val="00EE0CB9"/>
    <w:rsid w:val="00EE1104"/>
    <w:rsid w:val="00EE4A82"/>
    <w:rsid w:val="00EE6AC4"/>
    <w:rsid w:val="00EF0330"/>
    <w:rsid w:val="00EF2F02"/>
    <w:rsid w:val="00EF4F42"/>
    <w:rsid w:val="00F002E4"/>
    <w:rsid w:val="00F041D7"/>
    <w:rsid w:val="00F065A2"/>
    <w:rsid w:val="00F1308E"/>
    <w:rsid w:val="00F155D3"/>
    <w:rsid w:val="00F16C29"/>
    <w:rsid w:val="00F22305"/>
    <w:rsid w:val="00F23DD0"/>
    <w:rsid w:val="00F2477A"/>
    <w:rsid w:val="00F24FCD"/>
    <w:rsid w:val="00F2572C"/>
    <w:rsid w:val="00F279E6"/>
    <w:rsid w:val="00F30D06"/>
    <w:rsid w:val="00F30E32"/>
    <w:rsid w:val="00F312A9"/>
    <w:rsid w:val="00F35A65"/>
    <w:rsid w:val="00F41B7B"/>
    <w:rsid w:val="00F55E3B"/>
    <w:rsid w:val="00F56A58"/>
    <w:rsid w:val="00F56F99"/>
    <w:rsid w:val="00F57AE8"/>
    <w:rsid w:val="00F611B2"/>
    <w:rsid w:val="00F611D2"/>
    <w:rsid w:val="00F61A7D"/>
    <w:rsid w:val="00F6373A"/>
    <w:rsid w:val="00F63999"/>
    <w:rsid w:val="00F641E0"/>
    <w:rsid w:val="00F64487"/>
    <w:rsid w:val="00F65A68"/>
    <w:rsid w:val="00F6656E"/>
    <w:rsid w:val="00F70014"/>
    <w:rsid w:val="00F71154"/>
    <w:rsid w:val="00F72F0F"/>
    <w:rsid w:val="00F75446"/>
    <w:rsid w:val="00F76EDC"/>
    <w:rsid w:val="00F80349"/>
    <w:rsid w:val="00F80408"/>
    <w:rsid w:val="00F83192"/>
    <w:rsid w:val="00F83E5A"/>
    <w:rsid w:val="00F90BBB"/>
    <w:rsid w:val="00F92D0E"/>
    <w:rsid w:val="00F93237"/>
    <w:rsid w:val="00F934DF"/>
    <w:rsid w:val="00F937FF"/>
    <w:rsid w:val="00F93EF5"/>
    <w:rsid w:val="00F951DE"/>
    <w:rsid w:val="00F9536E"/>
    <w:rsid w:val="00F97A6F"/>
    <w:rsid w:val="00FA08EF"/>
    <w:rsid w:val="00FA2336"/>
    <w:rsid w:val="00FA260F"/>
    <w:rsid w:val="00FA42D3"/>
    <w:rsid w:val="00FA50BC"/>
    <w:rsid w:val="00FA79D0"/>
    <w:rsid w:val="00FB2303"/>
    <w:rsid w:val="00FB3178"/>
    <w:rsid w:val="00FB3329"/>
    <w:rsid w:val="00FB4729"/>
    <w:rsid w:val="00FC10B3"/>
    <w:rsid w:val="00FC1B29"/>
    <w:rsid w:val="00FC2345"/>
    <w:rsid w:val="00FC385A"/>
    <w:rsid w:val="00FC5757"/>
    <w:rsid w:val="00FC6714"/>
    <w:rsid w:val="00FD10C3"/>
    <w:rsid w:val="00FD456F"/>
    <w:rsid w:val="00FE1457"/>
    <w:rsid w:val="00FE32F6"/>
    <w:rsid w:val="00FE436C"/>
    <w:rsid w:val="00FE5694"/>
    <w:rsid w:val="00FE56E5"/>
    <w:rsid w:val="00FF0787"/>
    <w:rsid w:val="00FF5F57"/>
    <w:rsid w:val="00FF5F94"/>
    <w:rsid w:val="00FF6CA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0238CF"/>
  <w15:docId w15:val="{C67BDEA8-6367-4B47-A6F9-8469C215A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Calibri"/>
        <w:sz w:val="22"/>
        <w:szCs w:val="22"/>
        <w:lang w:val="fi-F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rsid w:val="00D24B28"/>
    <w:pPr>
      <w:suppressAutoHyphens/>
      <w:spacing w:line="360" w:lineRule="atLeast"/>
      <w:ind w:firstLine="560"/>
      <w:jc w:val="both"/>
    </w:pPr>
    <w:rPr>
      <w:rFonts w:ascii="Palatino" w:eastAsia="Times New Roman" w:hAnsi="Palatino" w:cs="Times New Roman"/>
      <w:color w:val="00000A"/>
      <w:sz w:val="24"/>
      <w:szCs w:val="20"/>
    </w:rPr>
  </w:style>
  <w:style w:type="paragraph" w:styleId="Otsikko1">
    <w:name w:val="heading 1"/>
    <w:basedOn w:val="Normaali"/>
    <w:next w:val="Normaali"/>
    <w:link w:val="Otsikko1Char"/>
    <w:uiPriority w:val="9"/>
    <w:qFormat/>
    <w:rsid w:val="0037239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Otsikko2">
    <w:name w:val="heading 2"/>
    <w:basedOn w:val="Otsikko21"/>
    <w:next w:val="Otsikko5"/>
    <w:link w:val="Otsikko2Char"/>
    <w:uiPriority w:val="9"/>
    <w:unhideWhenUsed/>
    <w:qFormat/>
    <w:rsid w:val="00A50B8C"/>
    <w:rPr>
      <w:rFonts w:asciiTheme="majorHAnsi" w:eastAsiaTheme="majorEastAsia" w:hAnsiTheme="majorHAnsi" w:cstheme="majorBidi"/>
      <w:color w:val="365F91" w:themeColor="accent1" w:themeShade="BF"/>
      <w:sz w:val="26"/>
    </w:rPr>
  </w:style>
  <w:style w:type="paragraph" w:styleId="Otsikko3">
    <w:name w:val="heading 3"/>
    <w:basedOn w:val="Normaali"/>
    <w:next w:val="Normaali"/>
    <w:link w:val="Otsikko3Char"/>
    <w:uiPriority w:val="9"/>
    <w:semiHidden/>
    <w:unhideWhenUsed/>
    <w:qFormat/>
    <w:rsid w:val="0075102A"/>
    <w:pPr>
      <w:keepNext/>
      <w:keepLines/>
      <w:spacing w:before="40"/>
      <w:outlineLvl w:val="2"/>
    </w:pPr>
    <w:rPr>
      <w:rFonts w:asciiTheme="majorHAnsi" w:eastAsiaTheme="majorEastAsia" w:hAnsiTheme="majorHAnsi" w:cstheme="majorBidi"/>
      <w:color w:val="243F60" w:themeColor="accent1" w:themeShade="7F"/>
      <w:szCs w:val="24"/>
    </w:rPr>
  </w:style>
  <w:style w:type="paragraph" w:styleId="Otsikko5">
    <w:name w:val="heading 5"/>
    <w:basedOn w:val="Normaali"/>
    <w:next w:val="Normaali"/>
    <w:link w:val="Otsikko5Char"/>
    <w:uiPriority w:val="9"/>
    <w:semiHidden/>
    <w:unhideWhenUsed/>
    <w:qFormat/>
    <w:rsid w:val="00A50B8C"/>
    <w:pPr>
      <w:keepNext/>
      <w:keepLines/>
      <w:spacing w:before="40"/>
      <w:outlineLvl w:val="4"/>
    </w:pPr>
    <w:rPr>
      <w:rFonts w:asciiTheme="majorHAnsi" w:eastAsiaTheme="majorEastAsia" w:hAnsiTheme="majorHAnsi" w:cstheme="majorBidi"/>
      <w:color w:val="365F91" w:themeColor="accent1" w:themeShade="B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Otsikko11">
    <w:name w:val="Otsikko 11"/>
    <w:basedOn w:val="Normaali"/>
    <w:next w:val="Normaali"/>
    <w:link w:val="Heading1Char"/>
    <w:uiPriority w:val="9"/>
    <w:qFormat/>
    <w:rsid w:val="00D24B28"/>
    <w:pPr>
      <w:keepNext/>
      <w:keepLines/>
      <w:spacing w:before="480"/>
      <w:outlineLvl w:val="0"/>
    </w:pPr>
    <w:rPr>
      <w:rFonts w:ascii="Cambria" w:hAnsi="Cambria"/>
      <w:b/>
      <w:bCs/>
      <w:color w:val="365F91"/>
      <w:sz w:val="28"/>
      <w:szCs w:val="28"/>
    </w:rPr>
  </w:style>
  <w:style w:type="paragraph" w:customStyle="1" w:styleId="Otsikko21">
    <w:name w:val="Otsikko 21"/>
    <w:basedOn w:val="Normaali"/>
    <w:next w:val="Normaali"/>
    <w:link w:val="Heading2Char"/>
    <w:uiPriority w:val="9"/>
    <w:unhideWhenUsed/>
    <w:qFormat/>
    <w:rsid w:val="004A2B8E"/>
    <w:pPr>
      <w:keepNext/>
      <w:keepLines/>
      <w:spacing w:before="40"/>
      <w:outlineLvl w:val="1"/>
    </w:pPr>
    <w:rPr>
      <w:rFonts w:ascii="Times New Roman" w:hAnsi="Times New Roman"/>
      <w:b/>
      <w:color w:val="auto"/>
      <w:szCs w:val="26"/>
    </w:rPr>
  </w:style>
  <w:style w:type="character" w:customStyle="1" w:styleId="HeaderChar">
    <w:name w:val="Header Char"/>
    <w:basedOn w:val="Kappaleenoletusfontti"/>
    <w:link w:val="Yltunniste1"/>
    <w:uiPriority w:val="99"/>
    <w:rsid w:val="00D24B28"/>
    <w:rPr>
      <w:rFonts w:ascii="Palatino" w:eastAsia="Times New Roman" w:hAnsi="Palatino" w:cs="Times New Roman"/>
      <w:sz w:val="24"/>
      <w:szCs w:val="20"/>
      <w:lang w:val="en-GB"/>
    </w:rPr>
  </w:style>
  <w:style w:type="character" w:customStyle="1" w:styleId="Heading1Char">
    <w:name w:val="Heading 1 Char"/>
    <w:basedOn w:val="Kappaleenoletusfontti"/>
    <w:link w:val="Otsikko11"/>
    <w:uiPriority w:val="9"/>
    <w:rsid w:val="00D24B28"/>
    <w:rPr>
      <w:rFonts w:ascii="Cambria" w:hAnsi="Cambria"/>
      <w:b/>
      <w:bCs/>
      <w:color w:val="365F91"/>
      <w:sz w:val="28"/>
      <w:szCs w:val="28"/>
      <w:lang w:val="en-GB"/>
    </w:rPr>
  </w:style>
  <w:style w:type="character" w:customStyle="1" w:styleId="SelitetekstiChar">
    <w:name w:val="Seliteteksti Char"/>
    <w:basedOn w:val="Kappaleenoletusfontti"/>
    <w:link w:val="Seliteteksti"/>
    <w:uiPriority w:val="99"/>
    <w:rsid w:val="00B60EF2"/>
    <w:rPr>
      <w:rFonts w:ascii="Tahoma" w:eastAsia="Times New Roman" w:hAnsi="Tahoma" w:cs="Tahoma"/>
      <w:color w:val="00000A"/>
      <w:sz w:val="20"/>
      <w:szCs w:val="16"/>
    </w:rPr>
  </w:style>
  <w:style w:type="character" w:customStyle="1" w:styleId="Internet-linkki">
    <w:name w:val="Internet-linkki"/>
    <w:basedOn w:val="Kappaleenoletusfontti"/>
    <w:uiPriority w:val="99"/>
    <w:unhideWhenUsed/>
    <w:rsid w:val="00310FBF"/>
    <w:rPr>
      <w:color w:val="0000FF"/>
      <w:u w:val="single"/>
    </w:rPr>
  </w:style>
  <w:style w:type="character" w:customStyle="1" w:styleId="FooterChar">
    <w:name w:val="Footer Char"/>
    <w:basedOn w:val="Kappaleenoletusfontti"/>
    <w:link w:val="Alatunniste1"/>
    <w:uiPriority w:val="99"/>
    <w:rsid w:val="00D24B28"/>
    <w:rPr>
      <w:rFonts w:ascii="Palatino" w:eastAsia="Times New Roman" w:hAnsi="Palatino" w:cs="Times New Roman"/>
      <w:sz w:val="24"/>
      <w:szCs w:val="20"/>
      <w:lang w:val="en-GB"/>
    </w:rPr>
  </w:style>
  <w:style w:type="character" w:customStyle="1" w:styleId="Hakemistolinkki">
    <w:name w:val="Hakemistolinkki"/>
    <w:rsid w:val="00727512"/>
  </w:style>
  <w:style w:type="character" w:styleId="Voimakas">
    <w:name w:val="Strong"/>
    <w:basedOn w:val="Kappaleenoletusfontti"/>
    <w:uiPriority w:val="22"/>
    <w:qFormat/>
    <w:rsid w:val="0015570F"/>
    <w:rPr>
      <w:b/>
      <w:bCs/>
    </w:rPr>
  </w:style>
  <w:style w:type="character" w:customStyle="1" w:styleId="Heading2Char">
    <w:name w:val="Heading 2 Char"/>
    <w:basedOn w:val="Kappaleenoletusfontti"/>
    <w:link w:val="Otsikko21"/>
    <w:uiPriority w:val="9"/>
    <w:rsid w:val="004A2B8E"/>
    <w:rPr>
      <w:rFonts w:ascii="Times New Roman" w:eastAsia="Times New Roman" w:hAnsi="Times New Roman" w:cs="Times New Roman"/>
      <w:b/>
      <w:sz w:val="24"/>
      <w:szCs w:val="26"/>
      <w:lang w:val="en-GB"/>
    </w:rPr>
  </w:style>
  <w:style w:type="character" w:customStyle="1" w:styleId="ListLabel1">
    <w:name w:val="ListLabel 1"/>
    <w:rsid w:val="00D91104"/>
    <w:rPr>
      <w:rFonts w:cs="Courier New"/>
    </w:rPr>
  </w:style>
  <w:style w:type="character" w:customStyle="1" w:styleId="ListLabel2">
    <w:name w:val="ListLabel 2"/>
    <w:rsid w:val="00D91104"/>
    <w:rPr>
      <w:lang w:val="en-US"/>
    </w:rPr>
  </w:style>
  <w:style w:type="character" w:customStyle="1" w:styleId="ListLabel3">
    <w:name w:val="ListLabel 3"/>
    <w:rsid w:val="00D91104"/>
    <w:rPr>
      <w:rFonts w:cs="Wingdings"/>
    </w:rPr>
  </w:style>
  <w:style w:type="character" w:customStyle="1" w:styleId="ListLabel4">
    <w:name w:val="ListLabel 4"/>
    <w:rsid w:val="00D91104"/>
    <w:rPr>
      <w:rFonts w:cs="Courier New"/>
    </w:rPr>
  </w:style>
  <w:style w:type="character" w:customStyle="1" w:styleId="ListLabel5">
    <w:name w:val="ListLabel 5"/>
    <w:rsid w:val="00D91104"/>
    <w:rPr>
      <w:rFonts w:cs="Symbol"/>
    </w:rPr>
  </w:style>
  <w:style w:type="character" w:customStyle="1" w:styleId="ListLabel6">
    <w:name w:val="ListLabel 6"/>
    <w:rsid w:val="00D91104"/>
    <w:rPr>
      <w:rFonts w:cs="Wingdings"/>
    </w:rPr>
  </w:style>
  <w:style w:type="character" w:customStyle="1" w:styleId="ListLabel7">
    <w:name w:val="ListLabel 7"/>
    <w:rsid w:val="00D91104"/>
    <w:rPr>
      <w:rFonts w:cs="Courier New"/>
    </w:rPr>
  </w:style>
  <w:style w:type="character" w:customStyle="1" w:styleId="ListLabel8">
    <w:name w:val="ListLabel 8"/>
    <w:rsid w:val="00D91104"/>
    <w:rPr>
      <w:rFonts w:cs="Symbol"/>
    </w:rPr>
  </w:style>
  <w:style w:type="character" w:customStyle="1" w:styleId="ListLabel9">
    <w:name w:val="ListLabel 9"/>
    <w:rsid w:val="00D91104"/>
    <w:rPr>
      <w:rFonts w:cs="Wingdings"/>
    </w:rPr>
  </w:style>
  <w:style w:type="character" w:customStyle="1" w:styleId="ListLabel10">
    <w:name w:val="ListLabel 10"/>
    <w:rsid w:val="00D91104"/>
    <w:rPr>
      <w:rFonts w:cs="Courier New"/>
    </w:rPr>
  </w:style>
  <w:style w:type="character" w:customStyle="1" w:styleId="ListLabel11">
    <w:name w:val="ListLabel 11"/>
    <w:rsid w:val="00D91104"/>
    <w:rPr>
      <w:rFonts w:cs="Symbol"/>
    </w:rPr>
  </w:style>
  <w:style w:type="character" w:customStyle="1" w:styleId="ListLabel12">
    <w:name w:val="ListLabel 12"/>
    <w:rsid w:val="00D91104"/>
    <w:rPr>
      <w:rFonts w:cs="Wingdings"/>
    </w:rPr>
  </w:style>
  <w:style w:type="character" w:customStyle="1" w:styleId="ListLabel13">
    <w:name w:val="ListLabel 13"/>
    <w:rsid w:val="00D91104"/>
    <w:rPr>
      <w:rFonts w:cs="Courier New"/>
    </w:rPr>
  </w:style>
  <w:style w:type="character" w:customStyle="1" w:styleId="ListLabel14">
    <w:name w:val="ListLabel 14"/>
    <w:rsid w:val="00D91104"/>
    <w:rPr>
      <w:rFonts w:cs="Symbol"/>
    </w:rPr>
  </w:style>
  <w:style w:type="paragraph" w:customStyle="1" w:styleId="Otsikko10">
    <w:name w:val="Otsikko1"/>
    <w:basedOn w:val="Normaali"/>
    <w:next w:val="Leipteksti1"/>
    <w:rsid w:val="00D91104"/>
    <w:pPr>
      <w:keepNext/>
      <w:spacing w:before="240" w:after="120"/>
    </w:pPr>
    <w:rPr>
      <w:rFonts w:ascii="Liberation Sans" w:eastAsia="Microsoft YaHei" w:hAnsi="Liberation Sans" w:cs="Mangal"/>
      <w:sz w:val="28"/>
      <w:szCs w:val="28"/>
    </w:rPr>
  </w:style>
  <w:style w:type="paragraph" w:customStyle="1" w:styleId="Leipteksti1">
    <w:name w:val="Leipäteksti1"/>
    <w:basedOn w:val="Normaali"/>
    <w:rsid w:val="00727512"/>
    <w:pPr>
      <w:spacing w:after="140" w:line="288" w:lineRule="auto"/>
    </w:pPr>
  </w:style>
  <w:style w:type="paragraph" w:customStyle="1" w:styleId="Luettelo1">
    <w:name w:val="Luettelo1"/>
    <w:basedOn w:val="Leipteksti1"/>
    <w:rsid w:val="00727512"/>
    <w:rPr>
      <w:rFonts w:cs="Mangal"/>
    </w:rPr>
  </w:style>
  <w:style w:type="paragraph" w:customStyle="1" w:styleId="Kuvaotsikko1">
    <w:name w:val="Kuvaotsikko1"/>
    <w:basedOn w:val="Normaali"/>
    <w:rsid w:val="00D91104"/>
    <w:pPr>
      <w:suppressLineNumbers/>
      <w:spacing w:before="120" w:after="120"/>
    </w:pPr>
    <w:rPr>
      <w:rFonts w:cs="Mangal"/>
      <w:i/>
      <w:iCs/>
      <w:szCs w:val="24"/>
    </w:rPr>
  </w:style>
  <w:style w:type="paragraph" w:customStyle="1" w:styleId="Hakemisto">
    <w:name w:val="Hakemisto"/>
    <w:basedOn w:val="Normaali"/>
    <w:rsid w:val="00727512"/>
    <w:pPr>
      <w:suppressLineNumbers/>
    </w:pPr>
    <w:rPr>
      <w:rFonts w:cs="Mangal"/>
    </w:rPr>
  </w:style>
  <w:style w:type="paragraph" w:customStyle="1" w:styleId="Potsikko">
    <w:name w:val="Pääotsikko"/>
    <w:basedOn w:val="Normaali"/>
    <w:rsid w:val="00727512"/>
    <w:pPr>
      <w:keepNext/>
      <w:spacing w:before="240" w:after="120"/>
      <w:jc w:val="left"/>
    </w:pPr>
    <w:rPr>
      <w:rFonts w:ascii="Liberation Sans" w:eastAsia="Microsoft YaHei" w:hAnsi="Liberation Sans" w:cs="Mangal"/>
      <w:sz w:val="28"/>
      <w:szCs w:val="28"/>
    </w:rPr>
  </w:style>
  <w:style w:type="paragraph" w:styleId="Kuvaotsikko">
    <w:name w:val="caption"/>
    <w:basedOn w:val="Normaali"/>
    <w:rsid w:val="00727512"/>
    <w:pPr>
      <w:suppressLineNumbers/>
      <w:spacing w:before="120" w:after="120"/>
    </w:pPr>
    <w:rPr>
      <w:rFonts w:cs="Mangal"/>
      <w:i/>
      <w:iCs/>
      <w:szCs w:val="24"/>
    </w:rPr>
  </w:style>
  <w:style w:type="paragraph" w:customStyle="1" w:styleId="Yltunniste1">
    <w:name w:val="Ylätunniste1"/>
    <w:basedOn w:val="Normaali"/>
    <w:link w:val="HeaderChar"/>
    <w:uiPriority w:val="99"/>
    <w:rsid w:val="00D24B28"/>
    <w:pPr>
      <w:tabs>
        <w:tab w:val="center" w:pos="4320"/>
        <w:tab w:val="right" w:pos="8460"/>
        <w:tab w:val="right" w:pos="8640"/>
      </w:tabs>
      <w:spacing w:after="400"/>
      <w:ind w:firstLine="0"/>
    </w:pPr>
  </w:style>
  <w:style w:type="paragraph" w:customStyle="1" w:styleId="Kansilehtitynnimi">
    <w:name w:val="Kansilehti: työn nimi"/>
    <w:rsid w:val="00D24B28"/>
    <w:pPr>
      <w:keepNext/>
      <w:pageBreakBefore/>
      <w:suppressAutoHyphens/>
      <w:spacing w:before="5600" w:after="40" w:line="360" w:lineRule="atLeast"/>
      <w:jc w:val="center"/>
    </w:pPr>
    <w:rPr>
      <w:rFonts w:ascii="New York" w:eastAsia="Times New Roman" w:hAnsi="New York" w:cs="Times New Roman"/>
      <w:b/>
      <w:color w:val="00000A"/>
      <w:sz w:val="28"/>
      <w:szCs w:val="20"/>
      <w:lang w:val="en-GB"/>
    </w:rPr>
  </w:style>
  <w:style w:type="paragraph" w:customStyle="1" w:styleId="Kansilehtitekijnnimi">
    <w:name w:val="Kansilehti: tekijän nimi"/>
    <w:basedOn w:val="Normaali"/>
    <w:rsid w:val="00D24B28"/>
    <w:pPr>
      <w:spacing w:before="540"/>
      <w:ind w:firstLine="0"/>
      <w:jc w:val="center"/>
    </w:pPr>
    <w:rPr>
      <w:sz w:val="28"/>
    </w:rPr>
  </w:style>
  <w:style w:type="paragraph" w:customStyle="1" w:styleId="Kansilehtijulkaisupaikka">
    <w:name w:val="Kansilehti: julkaisupaikka"/>
    <w:basedOn w:val="Normaali"/>
    <w:rsid w:val="00D24B28"/>
    <w:pPr>
      <w:keepLines/>
      <w:tabs>
        <w:tab w:val="left" w:pos="5103"/>
      </w:tabs>
      <w:spacing w:before="4800"/>
      <w:ind w:firstLine="0"/>
      <w:jc w:val="left"/>
    </w:pPr>
  </w:style>
  <w:style w:type="paragraph" w:customStyle="1" w:styleId="Aloituskappale">
    <w:name w:val="Aloituskappale"/>
    <w:rsid w:val="00D24B28"/>
    <w:pPr>
      <w:widowControl w:val="0"/>
      <w:suppressAutoHyphens/>
      <w:spacing w:after="200"/>
    </w:pPr>
    <w:rPr>
      <w:color w:val="00000A"/>
    </w:rPr>
  </w:style>
  <w:style w:type="paragraph" w:customStyle="1" w:styleId="Tekstikappale">
    <w:name w:val="Tekstikappale"/>
    <w:rsid w:val="00D24B28"/>
    <w:pPr>
      <w:suppressAutoHyphens/>
      <w:spacing w:line="360" w:lineRule="atLeast"/>
      <w:ind w:firstLine="380"/>
      <w:jc w:val="both"/>
    </w:pPr>
    <w:rPr>
      <w:rFonts w:ascii="Palatino" w:eastAsia="Times New Roman" w:hAnsi="Palatino" w:cs="Times New Roman"/>
      <w:color w:val="00000A"/>
      <w:sz w:val="24"/>
      <w:szCs w:val="20"/>
      <w:lang w:val="en-GB"/>
    </w:rPr>
  </w:style>
  <w:style w:type="paragraph" w:customStyle="1" w:styleId="Tiivistelmnotsikko">
    <w:name w:val="Tiivistelmän otsikko"/>
    <w:basedOn w:val="Aloituskappale"/>
    <w:rsid w:val="00D24B28"/>
  </w:style>
  <w:style w:type="paragraph" w:styleId="Luettelokappale">
    <w:name w:val="List Paragraph"/>
    <w:basedOn w:val="Normaali"/>
    <w:uiPriority w:val="34"/>
    <w:qFormat/>
    <w:rsid w:val="00D24B28"/>
    <w:pPr>
      <w:ind w:left="720"/>
      <w:contextualSpacing/>
    </w:pPr>
  </w:style>
  <w:style w:type="paragraph" w:customStyle="1" w:styleId="Sisllysluettelonotsikko1">
    <w:name w:val="Sisällysluettelon otsikko1"/>
    <w:basedOn w:val="Otsikko11"/>
    <w:next w:val="Normaali"/>
    <w:uiPriority w:val="39"/>
    <w:unhideWhenUsed/>
    <w:qFormat/>
    <w:rsid w:val="00D24B28"/>
    <w:pPr>
      <w:spacing w:line="276" w:lineRule="auto"/>
      <w:ind w:firstLine="0"/>
      <w:jc w:val="left"/>
    </w:pPr>
    <w:rPr>
      <w:lang w:val="en-US"/>
    </w:rPr>
  </w:style>
  <w:style w:type="paragraph" w:styleId="Seliteteksti">
    <w:name w:val="Balloon Text"/>
    <w:basedOn w:val="Normaali"/>
    <w:link w:val="SelitetekstiChar"/>
    <w:uiPriority w:val="99"/>
    <w:unhideWhenUsed/>
    <w:rsid w:val="00B60EF2"/>
    <w:pPr>
      <w:spacing w:line="240" w:lineRule="auto"/>
      <w:pPrChange w:id="0" w:author="Hassi Sakari" w:date="2017-06-18T15:47:00Z">
        <w:pPr>
          <w:suppressAutoHyphens/>
          <w:ind w:firstLine="560"/>
          <w:jc w:val="both"/>
        </w:pPr>
      </w:pPrChange>
    </w:pPr>
    <w:rPr>
      <w:rFonts w:ascii="Tahoma" w:hAnsi="Tahoma" w:cs="Tahoma"/>
      <w:sz w:val="20"/>
      <w:szCs w:val="16"/>
      <w:rPrChange w:id="0" w:author="Hassi Sakari" w:date="2017-06-18T15:47:00Z">
        <w:rPr>
          <w:rFonts w:ascii="Tahoma" w:hAnsi="Tahoma" w:cs="Tahoma"/>
          <w:color w:val="00000A"/>
          <w:sz w:val="16"/>
          <w:szCs w:val="16"/>
          <w:lang w:val="fi-FI" w:eastAsia="en-US" w:bidi="ar-SA"/>
        </w:rPr>
      </w:rPrChange>
    </w:rPr>
  </w:style>
  <w:style w:type="paragraph" w:customStyle="1" w:styleId="Sisllysluettelo1">
    <w:name w:val="Sisällysluettelo 1"/>
    <w:basedOn w:val="Normaali"/>
    <w:next w:val="Normaali"/>
    <w:autoRedefine/>
    <w:uiPriority w:val="39"/>
    <w:unhideWhenUsed/>
    <w:rsid w:val="007739B9"/>
    <w:pPr>
      <w:tabs>
        <w:tab w:val="right" w:leader="dot" w:pos="9628"/>
      </w:tabs>
      <w:spacing w:after="100"/>
    </w:pPr>
    <w:rPr>
      <w:rFonts w:ascii="Times New Roman" w:hAnsi="Times New Roman"/>
      <w:b/>
    </w:rPr>
  </w:style>
  <w:style w:type="paragraph" w:customStyle="1" w:styleId="Alatunniste1">
    <w:name w:val="Alatunniste1"/>
    <w:basedOn w:val="Normaali"/>
    <w:link w:val="FooterChar"/>
    <w:uiPriority w:val="99"/>
    <w:unhideWhenUsed/>
    <w:rsid w:val="00D24B28"/>
    <w:pPr>
      <w:tabs>
        <w:tab w:val="center" w:pos="4819"/>
        <w:tab w:val="right" w:pos="9638"/>
      </w:tabs>
      <w:spacing w:line="240" w:lineRule="auto"/>
    </w:pPr>
  </w:style>
  <w:style w:type="paragraph" w:customStyle="1" w:styleId="Sisllysluettelo2">
    <w:name w:val="Sisällysluettelo 2"/>
    <w:basedOn w:val="Normaali"/>
    <w:next w:val="Normaali"/>
    <w:autoRedefine/>
    <w:uiPriority w:val="39"/>
    <w:unhideWhenUsed/>
    <w:rsid w:val="007739B9"/>
    <w:pPr>
      <w:spacing w:after="100"/>
      <w:ind w:left="240"/>
    </w:pPr>
  </w:style>
  <w:style w:type="paragraph" w:customStyle="1" w:styleId="Default">
    <w:name w:val="Default"/>
    <w:rsid w:val="00C34082"/>
    <w:pPr>
      <w:suppressAutoHyphens/>
      <w:spacing w:line="240" w:lineRule="auto"/>
    </w:pPr>
    <w:rPr>
      <w:rFonts w:ascii="Times New Roman" w:hAnsi="Times New Roman" w:cs="Times New Roman"/>
      <w:color w:val="000000"/>
      <w:sz w:val="24"/>
      <w:szCs w:val="24"/>
    </w:rPr>
  </w:style>
  <w:style w:type="table" w:styleId="TaulukkoRuudukko">
    <w:name w:val="Table Grid"/>
    <w:basedOn w:val="Normaalitaulukko"/>
    <w:uiPriority w:val="59"/>
    <w:rsid w:val="00B24D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rostus">
    <w:name w:val="Emphasis"/>
    <w:basedOn w:val="Kappaleenoletusfontti"/>
    <w:uiPriority w:val="20"/>
    <w:qFormat/>
    <w:rsid w:val="00C60F26"/>
    <w:rPr>
      <w:i/>
      <w:iCs/>
    </w:rPr>
  </w:style>
  <w:style w:type="character" w:styleId="Hyperlinkki">
    <w:name w:val="Hyperlink"/>
    <w:basedOn w:val="Kappaleenoletusfontti"/>
    <w:uiPriority w:val="99"/>
    <w:unhideWhenUsed/>
    <w:rsid w:val="001431E9"/>
    <w:rPr>
      <w:color w:val="0000FF" w:themeColor="hyperlink"/>
      <w:u w:val="single"/>
    </w:rPr>
  </w:style>
  <w:style w:type="paragraph" w:styleId="Sisluet1">
    <w:name w:val="toc 1"/>
    <w:basedOn w:val="Normaali"/>
    <w:next w:val="Normaali"/>
    <w:autoRedefine/>
    <w:uiPriority w:val="39"/>
    <w:unhideWhenUsed/>
    <w:rsid w:val="00A50B8C"/>
    <w:pPr>
      <w:spacing w:after="100"/>
    </w:pPr>
  </w:style>
  <w:style w:type="paragraph" w:styleId="Sisluet2">
    <w:name w:val="toc 2"/>
    <w:basedOn w:val="Normaali"/>
    <w:next w:val="Normaali"/>
    <w:autoRedefine/>
    <w:uiPriority w:val="39"/>
    <w:unhideWhenUsed/>
    <w:rsid w:val="00F002E4"/>
    <w:pPr>
      <w:tabs>
        <w:tab w:val="right" w:leader="dot" w:pos="9628"/>
      </w:tabs>
      <w:spacing w:after="100"/>
      <w:ind w:left="240"/>
    </w:pPr>
  </w:style>
  <w:style w:type="paragraph" w:customStyle="1" w:styleId="otsikko22">
    <w:name w:val="otsikko22"/>
    <w:basedOn w:val="Otsikko21"/>
    <w:link w:val="otsikko22Char"/>
    <w:qFormat/>
    <w:rsid w:val="00A50B8C"/>
    <w:pPr>
      <w:ind w:firstLine="0"/>
    </w:pPr>
  </w:style>
  <w:style w:type="character" w:customStyle="1" w:styleId="Otsikko2Char">
    <w:name w:val="Otsikko 2 Char"/>
    <w:basedOn w:val="Kappaleenoletusfontti"/>
    <w:link w:val="Otsikko2"/>
    <w:uiPriority w:val="9"/>
    <w:rsid w:val="00A50B8C"/>
    <w:rPr>
      <w:rFonts w:asciiTheme="majorHAnsi" w:eastAsiaTheme="majorEastAsia" w:hAnsiTheme="majorHAnsi" w:cstheme="majorBidi"/>
      <w:b/>
      <w:color w:val="365F91" w:themeColor="accent1" w:themeShade="BF"/>
      <w:sz w:val="26"/>
      <w:szCs w:val="26"/>
      <w:lang w:val="en-GB"/>
    </w:rPr>
  </w:style>
  <w:style w:type="character" w:customStyle="1" w:styleId="otsikko22Char">
    <w:name w:val="otsikko22 Char"/>
    <w:basedOn w:val="Heading2Char"/>
    <w:link w:val="otsikko22"/>
    <w:rsid w:val="00A50B8C"/>
    <w:rPr>
      <w:rFonts w:ascii="Times New Roman" w:eastAsia="Times New Roman" w:hAnsi="Times New Roman" w:cs="Times New Roman"/>
      <w:b/>
      <w:sz w:val="24"/>
      <w:szCs w:val="26"/>
      <w:lang w:val="en-GB"/>
    </w:rPr>
  </w:style>
  <w:style w:type="character" w:customStyle="1" w:styleId="Otsikko5Char">
    <w:name w:val="Otsikko 5 Char"/>
    <w:basedOn w:val="Kappaleenoletusfontti"/>
    <w:link w:val="Otsikko5"/>
    <w:uiPriority w:val="9"/>
    <w:semiHidden/>
    <w:rsid w:val="00A50B8C"/>
    <w:rPr>
      <w:rFonts w:asciiTheme="majorHAnsi" w:eastAsiaTheme="majorEastAsia" w:hAnsiTheme="majorHAnsi" w:cstheme="majorBidi"/>
      <w:color w:val="365F91" w:themeColor="accent1" w:themeShade="BF"/>
      <w:sz w:val="24"/>
      <w:szCs w:val="20"/>
      <w:lang w:val="en-GB"/>
    </w:rPr>
  </w:style>
  <w:style w:type="character" w:styleId="Kommentinviite">
    <w:name w:val="annotation reference"/>
    <w:basedOn w:val="Kappaleenoletusfontti"/>
    <w:uiPriority w:val="99"/>
    <w:semiHidden/>
    <w:unhideWhenUsed/>
    <w:rsid w:val="00350A47"/>
    <w:rPr>
      <w:sz w:val="18"/>
      <w:szCs w:val="18"/>
    </w:rPr>
  </w:style>
  <w:style w:type="paragraph" w:styleId="Kommentinteksti">
    <w:name w:val="annotation text"/>
    <w:basedOn w:val="Normaali"/>
    <w:link w:val="KommentintekstiChar"/>
    <w:uiPriority w:val="99"/>
    <w:semiHidden/>
    <w:unhideWhenUsed/>
    <w:rsid w:val="00350A47"/>
    <w:pPr>
      <w:spacing w:line="240" w:lineRule="auto"/>
    </w:pPr>
    <w:rPr>
      <w:szCs w:val="24"/>
    </w:rPr>
  </w:style>
  <w:style w:type="character" w:customStyle="1" w:styleId="KommentintekstiChar">
    <w:name w:val="Kommentin teksti Char"/>
    <w:basedOn w:val="Kappaleenoletusfontti"/>
    <w:link w:val="Kommentinteksti"/>
    <w:uiPriority w:val="99"/>
    <w:semiHidden/>
    <w:rsid w:val="00350A47"/>
    <w:rPr>
      <w:rFonts w:ascii="Palatino" w:eastAsia="Times New Roman" w:hAnsi="Palatino" w:cs="Times New Roman"/>
      <w:color w:val="00000A"/>
      <w:sz w:val="24"/>
      <w:szCs w:val="24"/>
      <w:lang w:val="en-GB"/>
    </w:rPr>
  </w:style>
  <w:style w:type="paragraph" w:styleId="Kommentinotsikko">
    <w:name w:val="annotation subject"/>
    <w:basedOn w:val="Kommentinteksti"/>
    <w:next w:val="Kommentinteksti"/>
    <w:link w:val="KommentinotsikkoChar"/>
    <w:uiPriority w:val="99"/>
    <w:semiHidden/>
    <w:unhideWhenUsed/>
    <w:rsid w:val="00350A47"/>
    <w:rPr>
      <w:b/>
      <w:bCs/>
      <w:sz w:val="20"/>
      <w:szCs w:val="20"/>
    </w:rPr>
  </w:style>
  <w:style w:type="character" w:customStyle="1" w:styleId="KommentinotsikkoChar">
    <w:name w:val="Kommentin otsikko Char"/>
    <w:basedOn w:val="KommentintekstiChar"/>
    <w:link w:val="Kommentinotsikko"/>
    <w:uiPriority w:val="99"/>
    <w:semiHidden/>
    <w:rsid w:val="00350A47"/>
    <w:rPr>
      <w:rFonts w:ascii="Palatino" w:eastAsia="Times New Roman" w:hAnsi="Palatino" w:cs="Times New Roman"/>
      <w:b/>
      <w:bCs/>
      <w:color w:val="00000A"/>
      <w:sz w:val="20"/>
      <w:szCs w:val="20"/>
      <w:lang w:val="en-GB"/>
    </w:rPr>
  </w:style>
  <w:style w:type="paragraph" w:customStyle="1" w:styleId="p1">
    <w:name w:val="p1"/>
    <w:basedOn w:val="Normaali"/>
    <w:rsid w:val="00F312A9"/>
    <w:pPr>
      <w:suppressAutoHyphens w:val="0"/>
      <w:spacing w:line="240" w:lineRule="auto"/>
      <w:ind w:firstLine="0"/>
      <w:jc w:val="left"/>
    </w:pPr>
    <w:rPr>
      <w:rFonts w:ascii="Helvetica" w:eastAsia="SimSun" w:hAnsi="Helvetica"/>
      <w:color w:val="000000"/>
      <w:sz w:val="15"/>
      <w:szCs w:val="15"/>
      <w:lang w:val="en-GB" w:eastAsia="en-GB"/>
    </w:rPr>
  </w:style>
  <w:style w:type="character" w:customStyle="1" w:styleId="Otsikko1Char">
    <w:name w:val="Otsikko 1 Char"/>
    <w:basedOn w:val="Kappaleenoletusfontti"/>
    <w:link w:val="Otsikko1"/>
    <w:uiPriority w:val="9"/>
    <w:rsid w:val="0037239A"/>
    <w:rPr>
      <w:rFonts w:asciiTheme="majorHAnsi" w:eastAsiaTheme="majorEastAsia" w:hAnsiTheme="majorHAnsi" w:cstheme="majorBidi"/>
      <w:color w:val="365F91" w:themeColor="accent1" w:themeShade="BF"/>
      <w:sz w:val="32"/>
      <w:szCs w:val="32"/>
    </w:rPr>
  </w:style>
  <w:style w:type="character" w:customStyle="1" w:styleId="Otsikko3Char">
    <w:name w:val="Otsikko 3 Char"/>
    <w:basedOn w:val="Kappaleenoletusfontti"/>
    <w:link w:val="Otsikko3"/>
    <w:uiPriority w:val="9"/>
    <w:semiHidden/>
    <w:rsid w:val="0075102A"/>
    <w:rPr>
      <w:rFonts w:asciiTheme="majorHAnsi" w:eastAsiaTheme="majorEastAsia" w:hAnsiTheme="majorHAnsi" w:cstheme="majorBidi"/>
      <w:color w:val="243F60" w:themeColor="accent1" w:themeShade="7F"/>
      <w:sz w:val="24"/>
      <w:szCs w:val="24"/>
    </w:rPr>
  </w:style>
  <w:style w:type="paragraph" w:styleId="Muutos">
    <w:name w:val="Revision"/>
    <w:hidden/>
    <w:uiPriority w:val="99"/>
    <w:semiHidden/>
    <w:rsid w:val="00480198"/>
    <w:pPr>
      <w:spacing w:line="240" w:lineRule="auto"/>
    </w:pPr>
    <w:rPr>
      <w:rFonts w:ascii="Palatino" w:eastAsia="Times New Roman" w:hAnsi="Palatino" w:cs="Times New Roman"/>
      <w:color w:val="00000A"/>
      <w:sz w:val="24"/>
      <w:szCs w:val="20"/>
    </w:rPr>
  </w:style>
  <w:style w:type="paragraph" w:customStyle="1" w:styleId="textbox">
    <w:name w:val="textbox"/>
    <w:basedOn w:val="Normaali"/>
    <w:rsid w:val="00412A54"/>
    <w:pPr>
      <w:suppressAutoHyphens w:val="0"/>
      <w:spacing w:before="100" w:beforeAutospacing="1" w:after="100" w:afterAutospacing="1" w:line="240" w:lineRule="auto"/>
      <w:ind w:firstLine="0"/>
      <w:jc w:val="left"/>
    </w:pPr>
    <w:rPr>
      <w:rFonts w:ascii="Times New Roman" w:hAnsi="Times New Roman"/>
      <w:color w:val="auto"/>
      <w:szCs w:val="24"/>
      <w:lang w:eastAsia="fi-FI"/>
    </w:rPr>
  </w:style>
  <w:style w:type="character" w:customStyle="1" w:styleId="booktitle">
    <w:name w:val="booktitle"/>
    <w:basedOn w:val="Kappaleenoletusfontti"/>
    <w:rsid w:val="00A53F1B"/>
  </w:style>
  <w:style w:type="character" w:customStyle="1" w:styleId="page-numbers-info">
    <w:name w:val="page-numbers-info"/>
    <w:basedOn w:val="Kappaleenoletusfontti"/>
    <w:rsid w:val="00A53F1B"/>
  </w:style>
  <w:style w:type="character" w:customStyle="1" w:styleId="UnresolvedMention">
    <w:name w:val="Unresolved Mention"/>
    <w:basedOn w:val="Kappaleenoletusfontti"/>
    <w:uiPriority w:val="99"/>
    <w:semiHidden/>
    <w:unhideWhenUsed/>
    <w:rsid w:val="00F61A7D"/>
    <w:rPr>
      <w:color w:val="808080"/>
      <w:shd w:val="clear" w:color="auto" w:fill="E6E6E6"/>
    </w:rPr>
  </w:style>
  <w:style w:type="paragraph" w:styleId="Yltunniste">
    <w:name w:val="header"/>
    <w:basedOn w:val="Normaali"/>
    <w:link w:val="YltunnisteChar"/>
    <w:uiPriority w:val="99"/>
    <w:unhideWhenUsed/>
    <w:rsid w:val="003653C8"/>
    <w:pPr>
      <w:tabs>
        <w:tab w:val="center" w:pos="4513"/>
        <w:tab w:val="right" w:pos="9026"/>
      </w:tabs>
      <w:spacing w:line="240" w:lineRule="auto"/>
    </w:pPr>
  </w:style>
  <w:style w:type="character" w:customStyle="1" w:styleId="YltunnisteChar">
    <w:name w:val="Ylätunniste Char"/>
    <w:basedOn w:val="Kappaleenoletusfontti"/>
    <w:link w:val="Yltunniste"/>
    <w:uiPriority w:val="99"/>
    <w:rsid w:val="003653C8"/>
    <w:rPr>
      <w:rFonts w:ascii="Palatino" w:eastAsia="Times New Roman" w:hAnsi="Palatino" w:cs="Times New Roman"/>
      <w:color w:val="00000A"/>
      <w:sz w:val="24"/>
      <w:szCs w:val="20"/>
    </w:rPr>
  </w:style>
  <w:style w:type="paragraph" w:styleId="Alatunniste">
    <w:name w:val="footer"/>
    <w:basedOn w:val="Normaali"/>
    <w:link w:val="AlatunnisteChar"/>
    <w:uiPriority w:val="99"/>
    <w:unhideWhenUsed/>
    <w:rsid w:val="003653C8"/>
    <w:pPr>
      <w:tabs>
        <w:tab w:val="center" w:pos="4513"/>
        <w:tab w:val="right" w:pos="9026"/>
      </w:tabs>
      <w:spacing w:line="240" w:lineRule="auto"/>
    </w:pPr>
  </w:style>
  <w:style w:type="character" w:customStyle="1" w:styleId="AlatunnisteChar">
    <w:name w:val="Alatunniste Char"/>
    <w:basedOn w:val="Kappaleenoletusfontti"/>
    <w:link w:val="Alatunniste"/>
    <w:uiPriority w:val="99"/>
    <w:rsid w:val="003653C8"/>
    <w:rPr>
      <w:rFonts w:ascii="Palatino" w:eastAsia="Times New Roman" w:hAnsi="Palatino" w:cs="Times New Roman"/>
      <w:color w:val="00000A"/>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71104">
      <w:bodyDiv w:val="1"/>
      <w:marLeft w:val="0"/>
      <w:marRight w:val="0"/>
      <w:marTop w:val="0"/>
      <w:marBottom w:val="0"/>
      <w:divBdr>
        <w:top w:val="none" w:sz="0" w:space="0" w:color="auto"/>
        <w:left w:val="none" w:sz="0" w:space="0" w:color="auto"/>
        <w:bottom w:val="none" w:sz="0" w:space="0" w:color="auto"/>
        <w:right w:val="none" w:sz="0" w:space="0" w:color="auto"/>
      </w:divBdr>
    </w:div>
    <w:div w:id="90980505">
      <w:bodyDiv w:val="1"/>
      <w:marLeft w:val="0"/>
      <w:marRight w:val="0"/>
      <w:marTop w:val="0"/>
      <w:marBottom w:val="0"/>
      <w:divBdr>
        <w:top w:val="none" w:sz="0" w:space="0" w:color="auto"/>
        <w:left w:val="none" w:sz="0" w:space="0" w:color="auto"/>
        <w:bottom w:val="none" w:sz="0" w:space="0" w:color="auto"/>
        <w:right w:val="none" w:sz="0" w:space="0" w:color="auto"/>
      </w:divBdr>
      <w:divsChild>
        <w:div w:id="1324159341">
          <w:marLeft w:val="0"/>
          <w:marRight w:val="0"/>
          <w:marTop w:val="0"/>
          <w:marBottom w:val="0"/>
          <w:divBdr>
            <w:top w:val="none" w:sz="0" w:space="0" w:color="auto"/>
            <w:left w:val="none" w:sz="0" w:space="0" w:color="auto"/>
            <w:bottom w:val="none" w:sz="0" w:space="0" w:color="auto"/>
            <w:right w:val="none" w:sz="0" w:space="0" w:color="auto"/>
          </w:divBdr>
          <w:divsChild>
            <w:div w:id="668286582">
              <w:marLeft w:val="0"/>
              <w:marRight w:val="0"/>
              <w:marTop w:val="0"/>
              <w:marBottom w:val="0"/>
              <w:divBdr>
                <w:top w:val="none" w:sz="0" w:space="0" w:color="auto"/>
                <w:left w:val="none" w:sz="0" w:space="0" w:color="auto"/>
                <w:bottom w:val="none" w:sz="0" w:space="0" w:color="auto"/>
                <w:right w:val="none" w:sz="0" w:space="0" w:color="auto"/>
              </w:divBdr>
              <w:divsChild>
                <w:div w:id="92199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5635">
      <w:bodyDiv w:val="1"/>
      <w:marLeft w:val="0"/>
      <w:marRight w:val="0"/>
      <w:marTop w:val="0"/>
      <w:marBottom w:val="0"/>
      <w:divBdr>
        <w:top w:val="none" w:sz="0" w:space="0" w:color="auto"/>
        <w:left w:val="none" w:sz="0" w:space="0" w:color="auto"/>
        <w:bottom w:val="none" w:sz="0" w:space="0" w:color="auto"/>
        <w:right w:val="none" w:sz="0" w:space="0" w:color="auto"/>
      </w:divBdr>
    </w:div>
    <w:div w:id="110974178">
      <w:bodyDiv w:val="1"/>
      <w:marLeft w:val="0"/>
      <w:marRight w:val="0"/>
      <w:marTop w:val="0"/>
      <w:marBottom w:val="0"/>
      <w:divBdr>
        <w:top w:val="none" w:sz="0" w:space="0" w:color="auto"/>
        <w:left w:val="none" w:sz="0" w:space="0" w:color="auto"/>
        <w:bottom w:val="none" w:sz="0" w:space="0" w:color="auto"/>
        <w:right w:val="none" w:sz="0" w:space="0" w:color="auto"/>
      </w:divBdr>
    </w:div>
    <w:div w:id="139881227">
      <w:bodyDiv w:val="1"/>
      <w:marLeft w:val="0"/>
      <w:marRight w:val="0"/>
      <w:marTop w:val="0"/>
      <w:marBottom w:val="0"/>
      <w:divBdr>
        <w:top w:val="none" w:sz="0" w:space="0" w:color="auto"/>
        <w:left w:val="none" w:sz="0" w:space="0" w:color="auto"/>
        <w:bottom w:val="none" w:sz="0" w:space="0" w:color="auto"/>
        <w:right w:val="none" w:sz="0" w:space="0" w:color="auto"/>
      </w:divBdr>
    </w:div>
    <w:div w:id="205802435">
      <w:bodyDiv w:val="1"/>
      <w:marLeft w:val="0"/>
      <w:marRight w:val="0"/>
      <w:marTop w:val="0"/>
      <w:marBottom w:val="0"/>
      <w:divBdr>
        <w:top w:val="none" w:sz="0" w:space="0" w:color="auto"/>
        <w:left w:val="none" w:sz="0" w:space="0" w:color="auto"/>
        <w:bottom w:val="none" w:sz="0" w:space="0" w:color="auto"/>
        <w:right w:val="none" w:sz="0" w:space="0" w:color="auto"/>
      </w:divBdr>
    </w:div>
    <w:div w:id="257098928">
      <w:bodyDiv w:val="1"/>
      <w:marLeft w:val="0"/>
      <w:marRight w:val="0"/>
      <w:marTop w:val="0"/>
      <w:marBottom w:val="0"/>
      <w:divBdr>
        <w:top w:val="none" w:sz="0" w:space="0" w:color="auto"/>
        <w:left w:val="none" w:sz="0" w:space="0" w:color="auto"/>
        <w:bottom w:val="none" w:sz="0" w:space="0" w:color="auto"/>
        <w:right w:val="none" w:sz="0" w:space="0" w:color="auto"/>
      </w:divBdr>
    </w:div>
    <w:div w:id="260726910">
      <w:bodyDiv w:val="1"/>
      <w:marLeft w:val="0"/>
      <w:marRight w:val="0"/>
      <w:marTop w:val="0"/>
      <w:marBottom w:val="0"/>
      <w:divBdr>
        <w:top w:val="none" w:sz="0" w:space="0" w:color="auto"/>
        <w:left w:val="none" w:sz="0" w:space="0" w:color="auto"/>
        <w:bottom w:val="none" w:sz="0" w:space="0" w:color="auto"/>
        <w:right w:val="none" w:sz="0" w:space="0" w:color="auto"/>
      </w:divBdr>
    </w:div>
    <w:div w:id="263265326">
      <w:bodyDiv w:val="1"/>
      <w:marLeft w:val="0"/>
      <w:marRight w:val="0"/>
      <w:marTop w:val="0"/>
      <w:marBottom w:val="0"/>
      <w:divBdr>
        <w:top w:val="none" w:sz="0" w:space="0" w:color="auto"/>
        <w:left w:val="none" w:sz="0" w:space="0" w:color="auto"/>
        <w:bottom w:val="none" w:sz="0" w:space="0" w:color="auto"/>
        <w:right w:val="none" w:sz="0" w:space="0" w:color="auto"/>
      </w:divBdr>
    </w:div>
    <w:div w:id="272396891">
      <w:bodyDiv w:val="1"/>
      <w:marLeft w:val="0"/>
      <w:marRight w:val="0"/>
      <w:marTop w:val="0"/>
      <w:marBottom w:val="0"/>
      <w:divBdr>
        <w:top w:val="none" w:sz="0" w:space="0" w:color="auto"/>
        <w:left w:val="none" w:sz="0" w:space="0" w:color="auto"/>
        <w:bottom w:val="none" w:sz="0" w:space="0" w:color="auto"/>
        <w:right w:val="none" w:sz="0" w:space="0" w:color="auto"/>
      </w:divBdr>
    </w:div>
    <w:div w:id="299917308">
      <w:bodyDiv w:val="1"/>
      <w:marLeft w:val="0"/>
      <w:marRight w:val="0"/>
      <w:marTop w:val="0"/>
      <w:marBottom w:val="0"/>
      <w:divBdr>
        <w:top w:val="none" w:sz="0" w:space="0" w:color="auto"/>
        <w:left w:val="none" w:sz="0" w:space="0" w:color="auto"/>
        <w:bottom w:val="none" w:sz="0" w:space="0" w:color="auto"/>
        <w:right w:val="none" w:sz="0" w:space="0" w:color="auto"/>
      </w:divBdr>
    </w:div>
    <w:div w:id="312373190">
      <w:bodyDiv w:val="1"/>
      <w:marLeft w:val="0"/>
      <w:marRight w:val="0"/>
      <w:marTop w:val="0"/>
      <w:marBottom w:val="0"/>
      <w:divBdr>
        <w:top w:val="none" w:sz="0" w:space="0" w:color="auto"/>
        <w:left w:val="none" w:sz="0" w:space="0" w:color="auto"/>
        <w:bottom w:val="none" w:sz="0" w:space="0" w:color="auto"/>
        <w:right w:val="none" w:sz="0" w:space="0" w:color="auto"/>
      </w:divBdr>
    </w:div>
    <w:div w:id="499975022">
      <w:bodyDiv w:val="1"/>
      <w:marLeft w:val="0"/>
      <w:marRight w:val="0"/>
      <w:marTop w:val="0"/>
      <w:marBottom w:val="0"/>
      <w:divBdr>
        <w:top w:val="none" w:sz="0" w:space="0" w:color="auto"/>
        <w:left w:val="none" w:sz="0" w:space="0" w:color="auto"/>
        <w:bottom w:val="none" w:sz="0" w:space="0" w:color="auto"/>
        <w:right w:val="none" w:sz="0" w:space="0" w:color="auto"/>
      </w:divBdr>
    </w:div>
    <w:div w:id="571081051">
      <w:bodyDiv w:val="1"/>
      <w:marLeft w:val="0"/>
      <w:marRight w:val="0"/>
      <w:marTop w:val="0"/>
      <w:marBottom w:val="0"/>
      <w:divBdr>
        <w:top w:val="none" w:sz="0" w:space="0" w:color="auto"/>
        <w:left w:val="none" w:sz="0" w:space="0" w:color="auto"/>
        <w:bottom w:val="none" w:sz="0" w:space="0" w:color="auto"/>
        <w:right w:val="none" w:sz="0" w:space="0" w:color="auto"/>
      </w:divBdr>
    </w:div>
    <w:div w:id="683094500">
      <w:bodyDiv w:val="1"/>
      <w:marLeft w:val="0"/>
      <w:marRight w:val="0"/>
      <w:marTop w:val="0"/>
      <w:marBottom w:val="0"/>
      <w:divBdr>
        <w:top w:val="none" w:sz="0" w:space="0" w:color="auto"/>
        <w:left w:val="none" w:sz="0" w:space="0" w:color="auto"/>
        <w:bottom w:val="none" w:sz="0" w:space="0" w:color="auto"/>
        <w:right w:val="none" w:sz="0" w:space="0" w:color="auto"/>
      </w:divBdr>
    </w:div>
    <w:div w:id="705108790">
      <w:bodyDiv w:val="1"/>
      <w:marLeft w:val="0"/>
      <w:marRight w:val="0"/>
      <w:marTop w:val="0"/>
      <w:marBottom w:val="0"/>
      <w:divBdr>
        <w:top w:val="none" w:sz="0" w:space="0" w:color="auto"/>
        <w:left w:val="none" w:sz="0" w:space="0" w:color="auto"/>
        <w:bottom w:val="none" w:sz="0" w:space="0" w:color="auto"/>
        <w:right w:val="none" w:sz="0" w:space="0" w:color="auto"/>
      </w:divBdr>
    </w:div>
    <w:div w:id="713575844">
      <w:bodyDiv w:val="1"/>
      <w:marLeft w:val="0"/>
      <w:marRight w:val="0"/>
      <w:marTop w:val="0"/>
      <w:marBottom w:val="0"/>
      <w:divBdr>
        <w:top w:val="none" w:sz="0" w:space="0" w:color="auto"/>
        <w:left w:val="none" w:sz="0" w:space="0" w:color="auto"/>
        <w:bottom w:val="none" w:sz="0" w:space="0" w:color="auto"/>
        <w:right w:val="none" w:sz="0" w:space="0" w:color="auto"/>
      </w:divBdr>
    </w:div>
    <w:div w:id="754981818">
      <w:bodyDiv w:val="1"/>
      <w:marLeft w:val="0"/>
      <w:marRight w:val="0"/>
      <w:marTop w:val="0"/>
      <w:marBottom w:val="0"/>
      <w:divBdr>
        <w:top w:val="none" w:sz="0" w:space="0" w:color="auto"/>
        <w:left w:val="none" w:sz="0" w:space="0" w:color="auto"/>
        <w:bottom w:val="none" w:sz="0" w:space="0" w:color="auto"/>
        <w:right w:val="none" w:sz="0" w:space="0" w:color="auto"/>
      </w:divBdr>
      <w:divsChild>
        <w:div w:id="1471970621">
          <w:marLeft w:val="0"/>
          <w:marRight w:val="0"/>
          <w:marTop w:val="0"/>
          <w:marBottom w:val="0"/>
          <w:divBdr>
            <w:top w:val="none" w:sz="0" w:space="0" w:color="auto"/>
            <w:left w:val="none" w:sz="0" w:space="0" w:color="auto"/>
            <w:bottom w:val="none" w:sz="0" w:space="0" w:color="auto"/>
            <w:right w:val="none" w:sz="0" w:space="0" w:color="auto"/>
          </w:divBdr>
        </w:div>
        <w:div w:id="1046028841">
          <w:marLeft w:val="0"/>
          <w:marRight w:val="0"/>
          <w:marTop w:val="0"/>
          <w:marBottom w:val="0"/>
          <w:divBdr>
            <w:top w:val="none" w:sz="0" w:space="0" w:color="auto"/>
            <w:left w:val="none" w:sz="0" w:space="0" w:color="auto"/>
            <w:bottom w:val="none" w:sz="0" w:space="0" w:color="auto"/>
            <w:right w:val="none" w:sz="0" w:space="0" w:color="auto"/>
          </w:divBdr>
        </w:div>
        <w:div w:id="15618934">
          <w:marLeft w:val="0"/>
          <w:marRight w:val="0"/>
          <w:marTop w:val="0"/>
          <w:marBottom w:val="0"/>
          <w:divBdr>
            <w:top w:val="none" w:sz="0" w:space="0" w:color="auto"/>
            <w:left w:val="none" w:sz="0" w:space="0" w:color="auto"/>
            <w:bottom w:val="none" w:sz="0" w:space="0" w:color="auto"/>
            <w:right w:val="none" w:sz="0" w:space="0" w:color="auto"/>
          </w:divBdr>
        </w:div>
        <w:div w:id="1819952899">
          <w:marLeft w:val="0"/>
          <w:marRight w:val="0"/>
          <w:marTop w:val="0"/>
          <w:marBottom w:val="0"/>
          <w:divBdr>
            <w:top w:val="none" w:sz="0" w:space="0" w:color="auto"/>
            <w:left w:val="none" w:sz="0" w:space="0" w:color="auto"/>
            <w:bottom w:val="none" w:sz="0" w:space="0" w:color="auto"/>
            <w:right w:val="none" w:sz="0" w:space="0" w:color="auto"/>
          </w:divBdr>
        </w:div>
        <w:div w:id="1306202014">
          <w:marLeft w:val="0"/>
          <w:marRight w:val="0"/>
          <w:marTop w:val="0"/>
          <w:marBottom w:val="0"/>
          <w:divBdr>
            <w:top w:val="none" w:sz="0" w:space="0" w:color="auto"/>
            <w:left w:val="none" w:sz="0" w:space="0" w:color="auto"/>
            <w:bottom w:val="none" w:sz="0" w:space="0" w:color="auto"/>
            <w:right w:val="none" w:sz="0" w:space="0" w:color="auto"/>
          </w:divBdr>
        </w:div>
      </w:divsChild>
    </w:div>
    <w:div w:id="823591928">
      <w:bodyDiv w:val="1"/>
      <w:marLeft w:val="0"/>
      <w:marRight w:val="0"/>
      <w:marTop w:val="0"/>
      <w:marBottom w:val="0"/>
      <w:divBdr>
        <w:top w:val="none" w:sz="0" w:space="0" w:color="auto"/>
        <w:left w:val="none" w:sz="0" w:space="0" w:color="auto"/>
        <w:bottom w:val="none" w:sz="0" w:space="0" w:color="auto"/>
        <w:right w:val="none" w:sz="0" w:space="0" w:color="auto"/>
      </w:divBdr>
    </w:div>
    <w:div w:id="825433859">
      <w:bodyDiv w:val="1"/>
      <w:marLeft w:val="0"/>
      <w:marRight w:val="0"/>
      <w:marTop w:val="0"/>
      <w:marBottom w:val="0"/>
      <w:divBdr>
        <w:top w:val="none" w:sz="0" w:space="0" w:color="auto"/>
        <w:left w:val="none" w:sz="0" w:space="0" w:color="auto"/>
        <w:bottom w:val="none" w:sz="0" w:space="0" w:color="auto"/>
        <w:right w:val="none" w:sz="0" w:space="0" w:color="auto"/>
      </w:divBdr>
      <w:divsChild>
        <w:div w:id="701059559">
          <w:marLeft w:val="0"/>
          <w:marRight w:val="0"/>
          <w:marTop w:val="0"/>
          <w:marBottom w:val="0"/>
          <w:divBdr>
            <w:top w:val="none" w:sz="0" w:space="0" w:color="auto"/>
            <w:left w:val="none" w:sz="0" w:space="0" w:color="auto"/>
            <w:bottom w:val="none" w:sz="0" w:space="0" w:color="auto"/>
            <w:right w:val="none" w:sz="0" w:space="0" w:color="auto"/>
          </w:divBdr>
          <w:divsChild>
            <w:div w:id="1066607497">
              <w:marLeft w:val="0"/>
              <w:marRight w:val="0"/>
              <w:marTop w:val="0"/>
              <w:marBottom w:val="0"/>
              <w:divBdr>
                <w:top w:val="none" w:sz="0" w:space="0" w:color="auto"/>
                <w:left w:val="none" w:sz="0" w:space="0" w:color="auto"/>
                <w:bottom w:val="none" w:sz="0" w:space="0" w:color="auto"/>
                <w:right w:val="none" w:sz="0" w:space="0" w:color="auto"/>
              </w:divBdr>
            </w:div>
            <w:div w:id="1320108965">
              <w:marLeft w:val="0"/>
              <w:marRight w:val="0"/>
              <w:marTop w:val="0"/>
              <w:marBottom w:val="0"/>
              <w:divBdr>
                <w:top w:val="none" w:sz="0" w:space="0" w:color="auto"/>
                <w:left w:val="none" w:sz="0" w:space="0" w:color="auto"/>
                <w:bottom w:val="none" w:sz="0" w:space="0" w:color="auto"/>
                <w:right w:val="none" w:sz="0" w:space="0" w:color="auto"/>
              </w:divBdr>
            </w:div>
            <w:div w:id="770126993">
              <w:marLeft w:val="0"/>
              <w:marRight w:val="0"/>
              <w:marTop w:val="0"/>
              <w:marBottom w:val="0"/>
              <w:divBdr>
                <w:top w:val="none" w:sz="0" w:space="0" w:color="auto"/>
                <w:left w:val="none" w:sz="0" w:space="0" w:color="auto"/>
                <w:bottom w:val="none" w:sz="0" w:space="0" w:color="auto"/>
                <w:right w:val="none" w:sz="0" w:space="0" w:color="auto"/>
              </w:divBdr>
            </w:div>
            <w:div w:id="675419579">
              <w:marLeft w:val="0"/>
              <w:marRight w:val="0"/>
              <w:marTop w:val="0"/>
              <w:marBottom w:val="0"/>
              <w:divBdr>
                <w:top w:val="none" w:sz="0" w:space="0" w:color="auto"/>
                <w:left w:val="none" w:sz="0" w:space="0" w:color="auto"/>
                <w:bottom w:val="none" w:sz="0" w:space="0" w:color="auto"/>
                <w:right w:val="none" w:sz="0" w:space="0" w:color="auto"/>
              </w:divBdr>
            </w:div>
            <w:div w:id="1012030180">
              <w:marLeft w:val="0"/>
              <w:marRight w:val="0"/>
              <w:marTop w:val="0"/>
              <w:marBottom w:val="0"/>
              <w:divBdr>
                <w:top w:val="none" w:sz="0" w:space="0" w:color="auto"/>
                <w:left w:val="none" w:sz="0" w:space="0" w:color="auto"/>
                <w:bottom w:val="none" w:sz="0" w:space="0" w:color="auto"/>
                <w:right w:val="none" w:sz="0" w:space="0" w:color="auto"/>
              </w:divBdr>
            </w:div>
            <w:div w:id="130288716">
              <w:marLeft w:val="0"/>
              <w:marRight w:val="0"/>
              <w:marTop w:val="0"/>
              <w:marBottom w:val="0"/>
              <w:divBdr>
                <w:top w:val="none" w:sz="0" w:space="0" w:color="auto"/>
                <w:left w:val="none" w:sz="0" w:space="0" w:color="auto"/>
                <w:bottom w:val="none" w:sz="0" w:space="0" w:color="auto"/>
                <w:right w:val="none" w:sz="0" w:space="0" w:color="auto"/>
              </w:divBdr>
            </w:div>
            <w:div w:id="1149710590">
              <w:marLeft w:val="0"/>
              <w:marRight w:val="0"/>
              <w:marTop w:val="0"/>
              <w:marBottom w:val="0"/>
              <w:divBdr>
                <w:top w:val="none" w:sz="0" w:space="0" w:color="auto"/>
                <w:left w:val="none" w:sz="0" w:space="0" w:color="auto"/>
                <w:bottom w:val="none" w:sz="0" w:space="0" w:color="auto"/>
                <w:right w:val="none" w:sz="0" w:space="0" w:color="auto"/>
              </w:divBdr>
            </w:div>
            <w:div w:id="363363704">
              <w:marLeft w:val="0"/>
              <w:marRight w:val="0"/>
              <w:marTop w:val="0"/>
              <w:marBottom w:val="0"/>
              <w:divBdr>
                <w:top w:val="none" w:sz="0" w:space="0" w:color="auto"/>
                <w:left w:val="none" w:sz="0" w:space="0" w:color="auto"/>
                <w:bottom w:val="none" w:sz="0" w:space="0" w:color="auto"/>
                <w:right w:val="none" w:sz="0" w:space="0" w:color="auto"/>
              </w:divBdr>
            </w:div>
            <w:div w:id="228811611">
              <w:marLeft w:val="0"/>
              <w:marRight w:val="0"/>
              <w:marTop w:val="0"/>
              <w:marBottom w:val="0"/>
              <w:divBdr>
                <w:top w:val="none" w:sz="0" w:space="0" w:color="auto"/>
                <w:left w:val="none" w:sz="0" w:space="0" w:color="auto"/>
                <w:bottom w:val="none" w:sz="0" w:space="0" w:color="auto"/>
                <w:right w:val="none" w:sz="0" w:space="0" w:color="auto"/>
              </w:divBdr>
            </w:div>
            <w:div w:id="1254052174">
              <w:marLeft w:val="0"/>
              <w:marRight w:val="0"/>
              <w:marTop w:val="0"/>
              <w:marBottom w:val="0"/>
              <w:divBdr>
                <w:top w:val="none" w:sz="0" w:space="0" w:color="auto"/>
                <w:left w:val="none" w:sz="0" w:space="0" w:color="auto"/>
                <w:bottom w:val="none" w:sz="0" w:space="0" w:color="auto"/>
                <w:right w:val="none" w:sz="0" w:space="0" w:color="auto"/>
              </w:divBdr>
            </w:div>
            <w:div w:id="9918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7795">
      <w:bodyDiv w:val="1"/>
      <w:marLeft w:val="0"/>
      <w:marRight w:val="0"/>
      <w:marTop w:val="0"/>
      <w:marBottom w:val="0"/>
      <w:divBdr>
        <w:top w:val="none" w:sz="0" w:space="0" w:color="auto"/>
        <w:left w:val="none" w:sz="0" w:space="0" w:color="auto"/>
        <w:bottom w:val="none" w:sz="0" w:space="0" w:color="auto"/>
        <w:right w:val="none" w:sz="0" w:space="0" w:color="auto"/>
      </w:divBdr>
    </w:div>
    <w:div w:id="894895339">
      <w:bodyDiv w:val="1"/>
      <w:marLeft w:val="0"/>
      <w:marRight w:val="0"/>
      <w:marTop w:val="0"/>
      <w:marBottom w:val="0"/>
      <w:divBdr>
        <w:top w:val="none" w:sz="0" w:space="0" w:color="auto"/>
        <w:left w:val="none" w:sz="0" w:space="0" w:color="auto"/>
        <w:bottom w:val="none" w:sz="0" w:space="0" w:color="auto"/>
        <w:right w:val="none" w:sz="0" w:space="0" w:color="auto"/>
      </w:divBdr>
    </w:div>
    <w:div w:id="913783525">
      <w:bodyDiv w:val="1"/>
      <w:marLeft w:val="0"/>
      <w:marRight w:val="0"/>
      <w:marTop w:val="0"/>
      <w:marBottom w:val="0"/>
      <w:divBdr>
        <w:top w:val="none" w:sz="0" w:space="0" w:color="auto"/>
        <w:left w:val="none" w:sz="0" w:space="0" w:color="auto"/>
        <w:bottom w:val="none" w:sz="0" w:space="0" w:color="auto"/>
        <w:right w:val="none" w:sz="0" w:space="0" w:color="auto"/>
      </w:divBdr>
    </w:div>
    <w:div w:id="939796469">
      <w:bodyDiv w:val="1"/>
      <w:marLeft w:val="0"/>
      <w:marRight w:val="0"/>
      <w:marTop w:val="0"/>
      <w:marBottom w:val="0"/>
      <w:divBdr>
        <w:top w:val="none" w:sz="0" w:space="0" w:color="auto"/>
        <w:left w:val="none" w:sz="0" w:space="0" w:color="auto"/>
        <w:bottom w:val="none" w:sz="0" w:space="0" w:color="auto"/>
        <w:right w:val="none" w:sz="0" w:space="0" w:color="auto"/>
      </w:divBdr>
    </w:div>
    <w:div w:id="950825034">
      <w:bodyDiv w:val="1"/>
      <w:marLeft w:val="0"/>
      <w:marRight w:val="0"/>
      <w:marTop w:val="0"/>
      <w:marBottom w:val="0"/>
      <w:divBdr>
        <w:top w:val="none" w:sz="0" w:space="0" w:color="auto"/>
        <w:left w:val="none" w:sz="0" w:space="0" w:color="auto"/>
        <w:bottom w:val="none" w:sz="0" w:space="0" w:color="auto"/>
        <w:right w:val="none" w:sz="0" w:space="0" w:color="auto"/>
      </w:divBdr>
    </w:div>
    <w:div w:id="981891027">
      <w:bodyDiv w:val="1"/>
      <w:marLeft w:val="0"/>
      <w:marRight w:val="0"/>
      <w:marTop w:val="0"/>
      <w:marBottom w:val="0"/>
      <w:divBdr>
        <w:top w:val="none" w:sz="0" w:space="0" w:color="auto"/>
        <w:left w:val="none" w:sz="0" w:space="0" w:color="auto"/>
        <w:bottom w:val="none" w:sz="0" w:space="0" w:color="auto"/>
        <w:right w:val="none" w:sz="0" w:space="0" w:color="auto"/>
      </w:divBdr>
    </w:div>
    <w:div w:id="998508688">
      <w:bodyDiv w:val="1"/>
      <w:marLeft w:val="0"/>
      <w:marRight w:val="0"/>
      <w:marTop w:val="0"/>
      <w:marBottom w:val="0"/>
      <w:divBdr>
        <w:top w:val="none" w:sz="0" w:space="0" w:color="auto"/>
        <w:left w:val="none" w:sz="0" w:space="0" w:color="auto"/>
        <w:bottom w:val="none" w:sz="0" w:space="0" w:color="auto"/>
        <w:right w:val="none" w:sz="0" w:space="0" w:color="auto"/>
      </w:divBdr>
    </w:div>
    <w:div w:id="1005131757">
      <w:bodyDiv w:val="1"/>
      <w:marLeft w:val="0"/>
      <w:marRight w:val="0"/>
      <w:marTop w:val="0"/>
      <w:marBottom w:val="0"/>
      <w:divBdr>
        <w:top w:val="none" w:sz="0" w:space="0" w:color="auto"/>
        <w:left w:val="none" w:sz="0" w:space="0" w:color="auto"/>
        <w:bottom w:val="none" w:sz="0" w:space="0" w:color="auto"/>
        <w:right w:val="none" w:sz="0" w:space="0" w:color="auto"/>
      </w:divBdr>
    </w:div>
    <w:div w:id="1133787611">
      <w:bodyDiv w:val="1"/>
      <w:marLeft w:val="0"/>
      <w:marRight w:val="0"/>
      <w:marTop w:val="0"/>
      <w:marBottom w:val="0"/>
      <w:divBdr>
        <w:top w:val="none" w:sz="0" w:space="0" w:color="auto"/>
        <w:left w:val="none" w:sz="0" w:space="0" w:color="auto"/>
        <w:bottom w:val="none" w:sz="0" w:space="0" w:color="auto"/>
        <w:right w:val="none" w:sz="0" w:space="0" w:color="auto"/>
      </w:divBdr>
    </w:div>
    <w:div w:id="1195197704">
      <w:bodyDiv w:val="1"/>
      <w:marLeft w:val="0"/>
      <w:marRight w:val="0"/>
      <w:marTop w:val="0"/>
      <w:marBottom w:val="0"/>
      <w:divBdr>
        <w:top w:val="none" w:sz="0" w:space="0" w:color="auto"/>
        <w:left w:val="none" w:sz="0" w:space="0" w:color="auto"/>
        <w:bottom w:val="none" w:sz="0" w:space="0" w:color="auto"/>
        <w:right w:val="none" w:sz="0" w:space="0" w:color="auto"/>
      </w:divBdr>
    </w:div>
    <w:div w:id="1210989947">
      <w:bodyDiv w:val="1"/>
      <w:marLeft w:val="0"/>
      <w:marRight w:val="0"/>
      <w:marTop w:val="0"/>
      <w:marBottom w:val="0"/>
      <w:divBdr>
        <w:top w:val="none" w:sz="0" w:space="0" w:color="auto"/>
        <w:left w:val="none" w:sz="0" w:space="0" w:color="auto"/>
        <w:bottom w:val="none" w:sz="0" w:space="0" w:color="auto"/>
        <w:right w:val="none" w:sz="0" w:space="0" w:color="auto"/>
      </w:divBdr>
    </w:div>
    <w:div w:id="1216089230">
      <w:bodyDiv w:val="1"/>
      <w:marLeft w:val="0"/>
      <w:marRight w:val="0"/>
      <w:marTop w:val="0"/>
      <w:marBottom w:val="0"/>
      <w:divBdr>
        <w:top w:val="none" w:sz="0" w:space="0" w:color="auto"/>
        <w:left w:val="none" w:sz="0" w:space="0" w:color="auto"/>
        <w:bottom w:val="none" w:sz="0" w:space="0" w:color="auto"/>
        <w:right w:val="none" w:sz="0" w:space="0" w:color="auto"/>
      </w:divBdr>
    </w:div>
    <w:div w:id="1247809198">
      <w:bodyDiv w:val="1"/>
      <w:marLeft w:val="0"/>
      <w:marRight w:val="0"/>
      <w:marTop w:val="0"/>
      <w:marBottom w:val="0"/>
      <w:divBdr>
        <w:top w:val="none" w:sz="0" w:space="0" w:color="auto"/>
        <w:left w:val="none" w:sz="0" w:space="0" w:color="auto"/>
        <w:bottom w:val="none" w:sz="0" w:space="0" w:color="auto"/>
        <w:right w:val="none" w:sz="0" w:space="0" w:color="auto"/>
      </w:divBdr>
    </w:div>
    <w:div w:id="1281569976">
      <w:bodyDiv w:val="1"/>
      <w:marLeft w:val="0"/>
      <w:marRight w:val="0"/>
      <w:marTop w:val="0"/>
      <w:marBottom w:val="0"/>
      <w:divBdr>
        <w:top w:val="none" w:sz="0" w:space="0" w:color="auto"/>
        <w:left w:val="none" w:sz="0" w:space="0" w:color="auto"/>
        <w:bottom w:val="none" w:sz="0" w:space="0" w:color="auto"/>
        <w:right w:val="none" w:sz="0" w:space="0" w:color="auto"/>
      </w:divBdr>
    </w:div>
    <w:div w:id="1323045170">
      <w:bodyDiv w:val="1"/>
      <w:marLeft w:val="0"/>
      <w:marRight w:val="0"/>
      <w:marTop w:val="0"/>
      <w:marBottom w:val="0"/>
      <w:divBdr>
        <w:top w:val="none" w:sz="0" w:space="0" w:color="auto"/>
        <w:left w:val="none" w:sz="0" w:space="0" w:color="auto"/>
        <w:bottom w:val="none" w:sz="0" w:space="0" w:color="auto"/>
        <w:right w:val="none" w:sz="0" w:space="0" w:color="auto"/>
      </w:divBdr>
      <w:divsChild>
        <w:div w:id="1145975085">
          <w:marLeft w:val="0"/>
          <w:marRight w:val="0"/>
          <w:marTop w:val="0"/>
          <w:marBottom w:val="0"/>
          <w:divBdr>
            <w:top w:val="none" w:sz="0" w:space="0" w:color="auto"/>
            <w:left w:val="none" w:sz="0" w:space="0" w:color="auto"/>
            <w:bottom w:val="none" w:sz="0" w:space="0" w:color="auto"/>
            <w:right w:val="none" w:sz="0" w:space="0" w:color="auto"/>
          </w:divBdr>
        </w:div>
        <w:div w:id="624508233">
          <w:marLeft w:val="0"/>
          <w:marRight w:val="0"/>
          <w:marTop w:val="0"/>
          <w:marBottom w:val="0"/>
          <w:divBdr>
            <w:top w:val="none" w:sz="0" w:space="0" w:color="auto"/>
            <w:left w:val="none" w:sz="0" w:space="0" w:color="auto"/>
            <w:bottom w:val="none" w:sz="0" w:space="0" w:color="auto"/>
            <w:right w:val="none" w:sz="0" w:space="0" w:color="auto"/>
          </w:divBdr>
        </w:div>
        <w:div w:id="1141965686">
          <w:marLeft w:val="0"/>
          <w:marRight w:val="0"/>
          <w:marTop w:val="0"/>
          <w:marBottom w:val="0"/>
          <w:divBdr>
            <w:top w:val="none" w:sz="0" w:space="0" w:color="auto"/>
            <w:left w:val="none" w:sz="0" w:space="0" w:color="auto"/>
            <w:bottom w:val="none" w:sz="0" w:space="0" w:color="auto"/>
            <w:right w:val="none" w:sz="0" w:space="0" w:color="auto"/>
          </w:divBdr>
        </w:div>
      </w:divsChild>
    </w:div>
    <w:div w:id="1358502840">
      <w:bodyDiv w:val="1"/>
      <w:marLeft w:val="0"/>
      <w:marRight w:val="0"/>
      <w:marTop w:val="0"/>
      <w:marBottom w:val="0"/>
      <w:divBdr>
        <w:top w:val="none" w:sz="0" w:space="0" w:color="auto"/>
        <w:left w:val="none" w:sz="0" w:space="0" w:color="auto"/>
        <w:bottom w:val="none" w:sz="0" w:space="0" w:color="auto"/>
        <w:right w:val="none" w:sz="0" w:space="0" w:color="auto"/>
      </w:divBdr>
    </w:div>
    <w:div w:id="1376273376">
      <w:bodyDiv w:val="1"/>
      <w:marLeft w:val="0"/>
      <w:marRight w:val="0"/>
      <w:marTop w:val="0"/>
      <w:marBottom w:val="0"/>
      <w:divBdr>
        <w:top w:val="none" w:sz="0" w:space="0" w:color="auto"/>
        <w:left w:val="none" w:sz="0" w:space="0" w:color="auto"/>
        <w:bottom w:val="none" w:sz="0" w:space="0" w:color="auto"/>
        <w:right w:val="none" w:sz="0" w:space="0" w:color="auto"/>
      </w:divBdr>
    </w:div>
    <w:div w:id="1544051715">
      <w:bodyDiv w:val="1"/>
      <w:marLeft w:val="0"/>
      <w:marRight w:val="0"/>
      <w:marTop w:val="0"/>
      <w:marBottom w:val="0"/>
      <w:divBdr>
        <w:top w:val="none" w:sz="0" w:space="0" w:color="auto"/>
        <w:left w:val="none" w:sz="0" w:space="0" w:color="auto"/>
        <w:bottom w:val="none" w:sz="0" w:space="0" w:color="auto"/>
        <w:right w:val="none" w:sz="0" w:space="0" w:color="auto"/>
      </w:divBdr>
    </w:div>
    <w:div w:id="1696881120">
      <w:bodyDiv w:val="1"/>
      <w:marLeft w:val="0"/>
      <w:marRight w:val="0"/>
      <w:marTop w:val="0"/>
      <w:marBottom w:val="0"/>
      <w:divBdr>
        <w:top w:val="none" w:sz="0" w:space="0" w:color="auto"/>
        <w:left w:val="none" w:sz="0" w:space="0" w:color="auto"/>
        <w:bottom w:val="none" w:sz="0" w:space="0" w:color="auto"/>
        <w:right w:val="none" w:sz="0" w:space="0" w:color="auto"/>
      </w:divBdr>
    </w:div>
    <w:div w:id="1751074780">
      <w:bodyDiv w:val="1"/>
      <w:marLeft w:val="0"/>
      <w:marRight w:val="0"/>
      <w:marTop w:val="0"/>
      <w:marBottom w:val="0"/>
      <w:divBdr>
        <w:top w:val="none" w:sz="0" w:space="0" w:color="auto"/>
        <w:left w:val="none" w:sz="0" w:space="0" w:color="auto"/>
        <w:bottom w:val="none" w:sz="0" w:space="0" w:color="auto"/>
        <w:right w:val="none" w:sz="0" w:space="0" w:color="auto"/>
      </w:divBdr>
    </w:div>
    <w:div w:id="1763062821">
      <w:bodyDiv w:val="1"/>
      <w:marLeft w:val="0"/>
      <w:marRight w:val="0"/>
      <w:marTop w:val="0"/>
      <w:marBottom w:val="0"/>
      <w:divBdr>
        <w:top w:val="none" w:sz="0" w:space="0" w:color="auto"/>
        <w:left w:val="none" w:sz="0" w:space="0" w:color="auto"/>
        <w:bottom w:val="none" w:sz="0" w:space="0" w:color="auto"/>
        <w:right w:val="none" w:sz="0" w:space="0" w:color="auto"/>
      </w:divBdr>
    </w:div>
    <w:div w:id="1899318791">
      <w:bodyDiv w:val="1"/>
      <w:marLeft w:val="0"/>
      <w:marRight w:val="0"/>
      <w:marTop w:val="0"/>
      <w:marBottom w:val="0"/>
      <w:divBdr>
        <w:top w:val="none" w:sz="0" w:space="0" w:color="auto"/>
        <w:left w:val="none" w:sz="0" w:space="0" w:color="auto"/>
        <w:bottom w:val="none" w:sz="0" w:space="0" w:color="auto"/>
        <w:right w:val="none" w:sz="0" w:space="0" w:color="auto"/>
      </w:divBdr>
    </w:div>
    <w:div w:id="1915704710">
      <w:bodyDiv w:val="1"/>
      <w:marLeft w:val="0"/>
      <w:marRight w:val="0"/>
      <w:marTop w:val="0"/>
      <w:marBottom w:val="0"/>
      <w:divBdr>
        <w:top w:val="none" w:sz="0" w:space="0" w:color="auto"/>
        <w:left w:val="none" w:sz="0" w:space="0" w:color="auto"/>
        <w:bottom w:val="none" w:sz="0" w:space="0" w:color="auto"/>
        <w:right w:val="none" w:sz="0" w:space="0" w:color="auto"/>
      </w:divBdr>
      <w:divsChild>
        <w:div w:id="1997418125">
          <w:marLeft w:val="0"/>
          <w:marRight w:val="0"/>
          <w:marTop w:val="0"/>
          <w:marBottom w:val="150"/>
          <w:divBdr>
            <w:top w:val="none" w:sz="0" w:space="0" w:color="auto"/>
            <w:left w:val="none" w:sz="0" w:space="0" w:color="auto"/>
            <w:bottom w:val="none" w:sz="0" w:space="0" w:color="auto"/>
            <w:right w:val="none" w:sz="0" w:space="0" w:color="auto"/>
          </w:divBdr>
        </w:div>
      </w:divsChild>
    </w:div>
    <w:div w:id="1953786291">
      <w:bodyDiv w:val="1"/>
      <w:marLeft w:val="0"/>
      <w:marRight w:val="0"/>
      <w:marTop w:val="0"/>
      <w:marBottom w:val="0"/>
      <w:divBdr>
        <w:top w:val="none" w:sz="0" w:space="0" w:color="auto"/>
        <w:left w:val="none" w:sz="0" w:space="0" w:color="auto"/>
        <w:bottom w:val="none" w:sz="0" w:space="0" w:color="auto"/>
        <w:right w:val="none" w:sz="0" w:space="0" w:color="auto"/>
      </w:divBdr>
    </w:div>
    <w:div w:id="1973899564">
      <w:bodyDiv w:val="1"/>
      <w:marLeft w:val="0"/>
      <w:marRight w:val="0"/>
      <w:marTop w:val="0"/>
      <w:marBottom w:val="0"/>
      <w:divBdr>
        <w:top w:val="none" w:sz="0" w:space="0" w:color="auto"/>
        <w:left w:val="none" w:sz="0" w:space="0" w:color="auto"/>
        <w:bottom w:val="none" w:sz="0" w:space="0" w:color="auto"/>
        <w:right w:val="none" w:sz="0" w:space="0" w:color="auto"/>
      </w:divBdr>
    </w:div>
    <w:div w:id="1978532506">
      <w:bodyDiv w:val="1"/>
      <w:marLeft w:val="0"/>
      <w:marRight w:val="0"/>
      <w:marTop w:val="0"/>
      <w:marBottom w:val="0"/>
      <w:divBdr>
        <w:top w:val="none" w:sz="0" w:space="0" w:color="auto"/>
        <w:left w:val="none" w:sz="0" w:space="0" w:color="auto"/>
        <w:bottom w:val="none" w:sz="0" w:space="0" w:color="auto"/>
        <w:right w:val="none" w:sz="0" w:space="0" w:color="auto"/>
      </w:divBdr>
    </w:div>
    <w:div w:id="2027242694">
      <w:bodyDiv w:val="1"/>
      <w:marLeft w:val="0"/>
      <w:marRight w:val="0"/>
      <w:marTop w:val="0"/>
      <w:marBottom w:val="0"/>
      <w:divBdr>
        <w:top w:val="none" w:sz="0" w:space="0" w:color="auto"/>
        <w:left w:val="none" w:sz="0" w:space="0" w:color="auto"/>
        <w:bottom w:val="none" w:sz="0" w:space="0" w:color="auto"/>
        <w:right w:val="none" w:sz="0" w:space="0" w:color="auto"/>
      </w:divBdr>
    </w:div>
    <w:div w:id="2053070482">
      <w:bodyDiv w:val="1"/>
      <w:marLeft w:val="0"/>
      <w:marRight w:val="0"/>
      <w:marTop w:val="0"/>
      <w:marBottom w:val="0"/>
      <w:divBdr>
        <w:top w:val="none" w:sz="0" w:space="0" w:color="auto"/>
        <w:left w:val="none" w:sz="0" w:space="0" w:color="auto"/>
        <w:bottom w:val="none" w:sz="0" w:space="0" w:color="auto"/>
        <w:right w:val="none" w:sz="0" w:space="0" w:color="auto"/>
      </w:divBdr>
    </w:div>
    <w:div w:id="2147358932">
      <w:bodyDiv w:val="1"/>
      <w:marLeft w:val="0"/>
      <w:marRight w:val="0"/>
      <w:marTop w:val="0"/>
      <w:marBottom w:val="0"/>
      <w:divBdr>
        <w:top w:val="none" w:sz="0" w:space="0" w:color="auto"/>
        <w:left w:val="none" w:sz="0" w:space="0" w:color="auto"/>
        <w:bottom w:val="none" w:sz="0" w:space="0" w:color="auto"/>
        <w:right w:val="none" w:sz="0" w:space="0" w:color="auto"/>
      </w:divBdr>
      <w:divsChild>
        <w:div w:id="653995133">
          <w:marLeft w:val="0"/>
          <w:marRight w:val="0"/>
          <w:marTop w:val="0"/>
          <w:marBottom w:val="0"/>
          <w:divBdr>
            <w:top w:val="none" w:sz="0" w:space="0" w:color="auto"/>
            <w:left w:val="none" w:sz="0" w:space="0" w:color="auto"/>
            <w:bottom w:val="none" w:sz="0" w:space="0" w:color="auto"/>
            <w:right w:val="none" w:sz="0" w:space="0" w:color="auto"/>
          </w:divBdr>
        </w:div>
        <w:div w:id="1491217336">
          <w:marLeft w:val="0"/>
          <w:marRight w:val="0"/>
          <w:marTop w:val="0"/>
          <w:marBottom w:val="0"/>
          <w:divBdr>
            <w:top w:val="none" w:sz="0" w:space="0" w:color="auto"/>
            <w:left w:val="none" w:sz="0" w:space="0" w:color="auto"/>
            <w:bottom w:val="none" w:sz="0" w:space="0" w:color="auto"/>
            <w:right w:val="none" w:sz="0" w:space="0" w:color="auto"/>
          </w:divBdr>
        </w:div>
        <w:div w:id="93070436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microsoft.com/office/2011/relationships/commentsExtended" Target="commentsExtended.xml"/><Relationship Id="rId18" Type="http://schemas.openxmlformats.org/officeDocument/2006/relationships/image" Target="media/image4.emf"/><Relationship Id="rId26" Type="http://schemas.openxmlformats.org/officeDocument/2006/relationships/image" Target="media/image11.png"/><Relationship Id="rId39" Type="http://schemas.openxmlformats.org/officeDocument/2006/relationships/hyperlink" Target="https://en.wikipedia.org/wiki/Cross-platform" TargetMode="Externa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elibrary.aisnet.org/Default.aspx?url=http://aisel.aisnet.org/cgi/viewcontent.cgi?article=3785&amp;context=cais" TargetMode="External"/><Relationship Id="rId47" Type="http://schemas.microsoft.com/office/2016/09/relationships/commentsIds" Target="commentsIds.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3.jpeg"/><Relationship Id="rId25" Type="http://schemas.openxmlformats.org/officeDocument/2006/relationships/hyperlink" Target="http://www.edureka.co/big-data-and-hadoop-course-curriculum" TargetMode="External"/><Relationship Id="rId33" Type="http://schemas.openxmlformats.org/officeDocument/2006/relationships/image" Target="media/image17.png"/><Relationship Id="rId38" Type="http://schemas.openxmlformats.org/officeDocument/2006/relationships/hyperlink" Target="https://link.springer.com/book/10.1007/978-3-319-23862-3"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hyperlink" Target="https://en.wikipedia.org/wiki/Unity_Technologi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chart" Target="charts/chart2.xml"/><Relationship Id="rId40" Type="http://schemas.openxmlformats.org/officeDocument/2006/relationships/hyperlink" Target="https://en.wikipedia.org/wiki/Game_engine"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www.omnivex.com/company/blog/what-is-big-data"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chart" Target="charts/chart1.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hyperlink" Target="http://www.virtuaalimaailma.fi/virtuaalilasit/"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19.png"/><Relationship Id="rId43" Type="http://schemas.openxmlformats.org/officeDocument/2006/relationships/footer" Target="footer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assisa\gradu\gradu\vastauks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assisa\gradu\gradu\vastaukse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i-FI"/>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i-FI"/>
              <a:t>Testiosioiden</a:t>
            </a:r>
            <a:r>
              <a:rPr lang="fi-FI" baseline="0"/>
              <a:t> tulokset (asteikko 1 - 10)</a:t>
            </a:r>
            <a:endParaRPr lang="fi-FI"/>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i-FI"/>
        </a:p>
      </c:txPr>
    </c:title>
    <c:autoTitleDeleted val="0"/>
    <c:plotArea>
      <c:layout/>
      <c:barChart>
        <c:barDir val="col"/>
        <c:grouping val="clustered"/>
        <c:varyColors val="0"/>
        <c:ser>
          <c:idx val="0"/>
          <c:order val="0"/>
          <c:tx>
            <c:strRef>
              <c:f>Arvot!$P$12</c:f>
              <c:strCache>
                <c:ptCount val="1"/>
                <c:pt idx="0">
                  <c:v>Luonnollisuus</c:v>
                </c:pt>
              </c:strCache>
            </c:strRef>
          </c:tx>
          <c:spPr>
            <a:solidFill>
              <a:schemeClr val="accent1"/>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Arvot!$P$13:$P$18</c:f>
              <c:numCache>
                <c:formatCode>General</c:formatCode>
                <c:ptCount val="6"/>
                <c:pt idx="0">
                  <c:v>6.1</c:v>
                </c:pt>
                <c:pt idx="1">
                  <c:v>6.3</c:v>
                </c:pt>
                <c:pt idx="2">
                  <c:v>5.8</c:v>
                </c:pt>
                <c:pt idx="3">
                  <c:v>7.8</c:v>
                </c:pt>
                <c:pt idx="4">
                  <c:v>7.4</c:v>
                </c:pt>
                <c:pt idx="5">
                  <c:v>7.4</c:v>
                </c:pt>
              </c:numCache>
            </c:numRef>
          </c:val>
        </c:ser>
        <c:ser>
          <c:idx val="1"/>
          <c:order val="1"/>
          <c:tx>
            <c:strRef>
              <c:f>Arvot!$Q$12</c:f>
              <c:strCache>
                <c:ptCount val="1"/>
                <c:pt idx="0">
                  <c:v>Miellyttävyys</c:v>
                </c:pt>
              </c:strCache>
            </c:strRef>
          </c:tx>
          <c:spPr>
            <a:solidFill>
              <a:schemeClr val="accent2"/>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Arvot!$Q$13:$Q$18</c:f>
              <c:numCache>
                <c:formatCode>General</c:formatCode>
                <c:ptCount val="6"/>
                <c:pt idx="0">
                  <c:v>5.3</c:v>
                </c:pt>
                <c:pt idx="1">
                  <c:v>5</c:v>
                </c:pt>
                <c:pt idx="2">
                  <c:v>5.0999999999999996</c:v>
                </c:pt>
                <c:pt idx="3">
                  <c:v>6.8</c:v>
                </c:pt>
                <c:pt idx="4">
                  <c:v>7</c:v>
                </c:pt>
                <c:pt idx="5">
                  <c:v>7</c:v>
                </c:pt>
              </c:numCache>
            </c:numRef>
          </c:val>
        </c:ser>
        <c:ser>
          <c:idx val="2"/>
          <c:order val="2"/>
          <c:tx>
            <c:strRef>
              <c:f>Arvot!$R$12</c:f>
              <c:strCache>
                <c:ptCount val="1"/>
                <c:pt idx="0">
                  <c:v>Tehokkuus</c:v>
                </c:pt>
              </c:strCache>
            </c:strRef>
          </c:tx>
          <c:spPr>
            <a:solidFill>
              <a:schemeClr val="accent3"/>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Arvot!$R$13:$R$18</c:f>
              <c:numCache>
                <c:formatCode>General</c:formatCode>
                <c:ptCount val="6"/>
                <c:pt idx="0">
                  <c:v>5.7</c:v>
                </c:pt>
                <c:pt idx="1">
                  <c:v>5.5</c:v>
                </c:pt>
                <c:pt idx="2">
                  <c:v>5.8</c:v>
                </c:pt>
                <c:pt idx="3">
                  <c:v>7.1</c:v>
                </c:pt>
                <c:pt idx="4">
                  <c:v>7.2</c:v>
                </c:pt>
                <c:pt idx="5">
                  <c:v>7.6</c:v>
                </c:pt>
              </c:numCache>
            </c:numRef>
          </c:val>
        </c:ser>
        <c:dLbls>
          <c:showLegendKey val="0"/>
          <c:showVal val="0"/>
          <c:showCatName val="0"/>
          <c:showSerName val="0"/>
          <c:showPercent val="0"/>
          <c:showBubbleSize val="0"/>
        </c:dLbls>
        <c:gapWidth val="219"/>
        <c:overlap val="-27"/>
        <c:axId val="341978184"/>
        <c:axId val="341978968"/>
      </c:barChart>
      <c:catAx>
        <c:axId val="341978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341978968"/>
        <c:crosses val="autoZero"/>
        <c:auto val="1"/>
        <c:lblAlgn val="ctr"/>
        <c:lblOffset val="100"/>
        <c:noMultiLvlLbl val="0"/>
      </c:catAx>
      <c:valAx>
        <c:axId val="3419789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341978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i-F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i-FI"/>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i-FI"/>
              <a:t>Kumpaa</a:t>
            </a:r>
            <a:r>
              <a:rPr lang="fi-FI" baseline="0"/>
              <a:t> hyödyntäisit tilanteen suorittamiseen </a:t>
            </a:r>
          </a:p>
          <a:p>
            <a:pPr>
              <a:defRPr/>
            </a:pPr>
            <a:r>
              <a:rPr lang="fi-FI" sz="1050" baseline="0"/>
              <a:t>(Ei osaa sanoa tilanteessa: +1 kummallekin)</a:t>
            </a:r>
            <a:endParaRPr lang="fi-FI" sz="105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i-FI"/>
        </a:p>
      </c:txPr>
    </c:title>
    <c:autoTitleDeleted val="0"/>
    <c:plotArea>
      <c:layout/>
      <c:barChart>
        <c:barDir val="col"/>
        <c:grouping val="clustered"/>
        <c:varyColors val="0"/>
        <c:ser>
          <c:idx val="0"/>
          <c:order val="0"/>
          <c:tx>
            <c:strRef>
              <c:f>Arvot!$AA$9</c:f>
              <c:strCache>
                <c:ptCount val="1"/>
                <c:pt idx="0">
                  <c:v>VR</c:v>
                </c:pt>
              </c:strCache>
            </c:strRef>
          </c:tx>
          <c:spPr>
            <a:solidFill>
              <a:schemeClr val="accent1"/>
            </a:solidFill>
            <a:ln>
              <a:noFill/>
            </a:ln>
            <a:effectLst/>
          </c:spPr>
          <c:invertIfNegative val="0"/>
          <c:cat>
            <c:strRef>
              <c:f>Arvot!$Z$10:$Z$12</c:f>
              <c:strCache>
                <c:ptCount val="3"/>
                <c:pt idx="0">
                  <c:v>Globe</c:v>
                </c:pt>
                <c:pt idx="1">
                  <c:v>Pylväs</c:v>
                </c:pt>
                <c:pt idx="2">
                  <c:v>Graafi</c:v>
                </c:pt>
              </c:strCache>
            </c:strRef>
          </c:cat>
          <c:val>
            <c:numRef>
              <c:f>Arvot!$AA$10:$AA$12</c:f>
              <c:numCache>
                <c:formatCode>General</c:formatCode>
                <c:ptCount val="3"/>
                <c:pt idx="0">
                  <c:v>7</c:v>
                </c:pt>
                <c:pt idx="1">
                  <c:v>3</c:v>
                </c:pt>
                <c:pt idx="2">
                  <c:v>7</c:v>
                </c:pt>
              </c:numCache>
            </c:numRef>
          </c:val>
        </c:ser>
        <c:ser>
          <c:idx val="1"/>
          <c:order val="1"/>
          <c:tx>
            <c:strRef>
              <c:f>Arvot!$AB$9</c:f>
              <c:strCache>
                <c:ptCount val="1"/>
                <c:pt idx="0">
                  <c:v>WS</c:v>
                </c:pt>
              </c:strCache>
            </c:strRef>
          </c:tx>
          <c:spPr>
            <a:solidFill>
              <a:schemeClr val="accent2"/>
            </a:solidFill>
            <a:ln>
              <a:noFill/>
            </a:ln>
            <a:effectLst/>
          </c:spPr>
          <c:invertIfNegative val="0"/>
          <c:cat>
            <c:strRef>
              <c:f>Arvot!$Z$10:$Z$12</c:f>
              <c:strCache>
                <c:ptCount val="3"/>
                <c:pt idx="0">
                  <c:v>Globe</c:v>
                </c:pt>
                <c:pt idx="1">
                  <c:v>Pylväs</c:v>
                </c:pt>
                <c:pt idx="2">
                  <c:v>Graafi</c:v>
                </c:pt>
              </c:strCache>
            </c:strRef>
          </c:cat>
          <c:val>
            <c:numRef>
              <c:f>Arvot!$AB$10:$AB$12</c:f>
              <c:numCache>
                <c:formatCode>General</c:formatCode>
                <c:ptCount val="3"/>
                <c:pt idx="0">
                  <c:v>4</c:v>
                </c:pt>
                <c:pt idx="1">
                  <c:v>8</c:v>
                </c:pt>
                <c:pt idx="2">
                  <c:v>5</c:v>
                </c:pt>
              </c:numCache>
            </c:numRef>
          </c:val>
        </c:ser>
        <c:dLbls>
          <c:showLegendKey val="0"/>
          <c:showVal val="0"/>
          <c:showCatName val="0"/>
          <c:showSerName val="0"/>
          <c:showPercent val="0"/>
          <c:showBubbleSize val="0"/>
        </c:dLbls>
        <c:gapWidth val="219"/>
        <c:overlap val="-27"/>
        <c:axId val="341978576"/>
        <c:axId val="351738800"/>
      </c:barChart>
      <c:catAx>
        <c:axId val="341978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351738800"/>
        <c:crosses val="autoZero"/>
        <c:auto val="1"/>
        <c:lblAlgn val="ctr"/>
        <c:lblOffset val="100"/>
        <c:noMultiLvlLbl val="0"/>
      </c:catAx>
      <c:valAx>
        <c:axId val="351738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341978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i-F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5D87942-99AA-4882-B00D-2BB02797A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5046</TotalTime>
  <Pages>67</Pages>
  <Words>14523</Words>
  <Characters>117644</Characters>
  <Application>Microsoft Office Word</Application>
  <DocSecurity>0</DocSecurity>
  <Lines>980</Lines>
  <Paragraphs>263</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131904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Sakari</dc:creator>
  <cp:lastModifiedBy>Hassi Sakari</cp:lastModifiedBy>
  <cp:revision>298</cp:revision>
  <cp:lastPrinted>2016-10-21T15:51:00Z</cp:lastPrinted>
  <dcterms:created xsi:type="dcterms:W3CDTF">2018-02-26T12:32:00Z</dcterms:created>
  <dcterms:modified xsi:type="dcterms:W3CDTF">2018-04-08T15:14:00Z</dcterms:modified>
  <dc:language>fi-FI</dc:language>
</cp:coreProperties>
</file>