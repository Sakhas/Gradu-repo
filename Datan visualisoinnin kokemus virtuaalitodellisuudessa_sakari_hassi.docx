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rsidP="00775B6D">
      <w:pPr>
        <w:pStyle w:val="Kansilehtijulkaisupaikka"/>
        <w:tabs>
          <w:tab w:val="left" w:pos="4536"/>
        </w:tabs>
        <w:spacing w:before="4400" w:line="360" w:lineRule="auto"/>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rsidP="00775B6D">
      <w:pPr>
        <w:pStyle w:val="Kansilehtijulkaisupaikka"/>
        <w:tabs>
          <w:tab w:val="left" w:pos="4536"/>
        </w:tabs>
        <w:spacing w:before="0" w:line="360" w:lineRule="auto"/>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2600594B" w:rsidR="00D91104" w:rsidRDefault="00152D44" w:rsidP="00775B6D">
      <w:pPr>
        <w:pStyle w:val="Kansilehtijulkaisupaikka"/>
        <w:tabs>
          <w:tab w:val="left" w:pos="4536"/>
        </w:tabs>
        <w:spacing w:before="0" w:line="360" w:lineRule="auto"/>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r>
      <w:r w:rsidR="00775B6D">
        <w:rPr>
          <w:rFonts w:ascii="Times New Roman" w:hAnsi="Times New Roman"/>
        </w:rPr>
        <w:t>Toukokuu</w:t>
      </w:r>
      <w:r w:rsidR="00AB0CE1">
        <w:rPr>
          <w:rFonts w:ascii="Times New Roman" w:hAnsi="Times New Roman"/>
        </w:rPr>
        <w:t xml:space="preserve">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2621AED3"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w:t>
      </w:r>
      <w:r w:rsidR="006C718B">
        <w:rPr>
          <w:rFonts w:ascii="Times New Roman" w:hAnsi="Times New Roman" w:cs="Times New Roman"/>
        </w:rPr>
        <w:t>isualisoinnin kokemus virtuaalitodellisuudessa</w:t>
      </w:r>
      <w:r>
        <w:rPr>
          <w:rFonts w:ascii="Times New Roman" w:hAnsi="Times New Roman" w:cs="Times New Roman"/>
        </w:rPr>
        <w:br/>
        <w:t>Pro gradu -tutkielma, 14 sivua, 4 liitesivua</w:t>
      </w:r>
    </w:p>
    <w:p w14:paraId="45DAC010" w14:textId="1332E73F" w:rsidR="00D91104" w:rsidRDefault="008871B9">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Toukokuu 2018</w:t>
      </w:r>
    </w:p>
    <w:p w14:paraId="74070A70" w14:textId="77777777" w:rsidR="00D91104" w:rsidRDefault="00D91104">
      <w:pPr>
        <w:pStyle w:val="Aloituskappale"/>
        <w:rPr>
          <w:rFonts w:ascii="Times New Roman" w:hAnsi="Times New Roman" w:cs="Times New Roman"/>
        </w:rPr>
      </w:pPr>
    </w:p>
    <w:p w14:paraId="77A28ECC" w14:textId="3DFDA1B1" w:rsidR="00D91104" w:rsidRPr="00873468" w:rsidRDefault="00DE759F" w:rsidP="00873468">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10285990"/>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27F3F0A2" w14:textId="77777777" w:rsidR="00DE711D"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E711D" w:rsidRPr="00D4411C">
        <w:rPr>
          <w:rFonts w:ascii="Times New Roman" w:hAnsi="Times New Roman"/>
          <w:noProof/>
        </w:rPr>
        <w:t>SISÄLLYSLUETTELO</w:t>
      </w:r>
      <w:r w:rsidR="00DE711D">
        <w:rPr>
          <w:noProof/>
        </w:rPr>
        <w:tab/>
      </w:r>
      <w:r w:rsidR="00DE711D">
        <w:rPr>
          <w:noProof/>
        </w:rPr>
        <w:fldChar w:fldCharType="begin"/>
      </w:r>
      <w:r w:rsidR="00DE711D">
        <w:rPr>
          <w:noProof/>
        </w:rPr>
        <w:instrText xml:space="preserve"> PAGEREF _Toc510285990 \h </w:instrText>
      </w:r>
      <w:r w:rsidR="00DE711D">
        <w:rPr>
          <w:noProof/>
        </w:rPr>
      </w:r>
      <w:r w:rsidR="00DE711D">
        <w:rPr>
          <w:noProof/>
        </w:rPr>
        <w:fldChar w:fldCharType="separate"/>
      </w:r>
      <w:r w:rsidR="00DE711D">
        <w:rPr>
          <w:noProof/>
        </w:rPr>
        <w:t>3</w:t>
      </w:r>
      <w:r w:rsidR="00DE711D">
        <w:rPr>
          <w:noProof/>
        </w:rPr>
        <w:fldChar w:fldCharType="end"/>
      </w:r>
    </w:p>
    <w:p w14:paraId="5463448D"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1. JOHDANTO</w:t>
      </w:r>
      <w:r>
        <w:rPr>
          <w:noProof/>
        </w:rPr>
        <w:tab/>
      </w:r>
      <w:r>
        <w:rPr>
          <w:noProof/>
        </w:rPr>
        <w:fldChar w:fldCharType="begin"/>
      </w:r>
      <w:r>
        <w:rPr>
          <w:noProof/>
        </w:rPr>
        <w:instrText xml:space="preserve"> PAGEREF _Toc510285991 \h </w:instrText>
      </w:r>
      <w:r>
        <w:rPr>
          <w:noProof/>
        </w:rPr>
      </w:r>
      <w:r>
        <w:rPr>
          <w:noProof/>
        </w:rPr>
        <w:fldChar w:fldCharType="separate"/>
      </w:r>
      <w:r>
        <w:rPr>
          <w:noProof/>
        </w:rPr>
        <w:t>5</w:t>
      </w:r>
      <w:r>
        <w:rPr>
          <w:noProof/>
        </w:rPr>
        <w:fldChar w:fldCharType="end"/>
      </w:r>
    </w:p>
    <w:p w14:paraId="7F49BCEB"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E711D">
        <w:rPr>
          <w:rFonts w:ascii="Times New Roman" w:hAnsi="Times New Roman"/>
          <w:noProof/>
        </w:rPr>
        <w:t>2. BIG DATA</w:t>
      </w:r>
      <w:r>
        <w:rPr>
          <w:noProof/>
        </w:rPr>
        <w:tab/>
      </w:r>
      <w:r>
        <w:rPr>
          <w:noProof/>
        </w:rPr>
        <w:fldChar w:fldCharType="begin"/>
      </w:r>
      <w:r>
        <w:rPr>
          <w:noProof/>
        </w:rPr>
        <w:instrText xml:space="preserve"> PAGEREF _Toc510285992 \h </w:instrText>
      </w:r>
      <w:r>
        <w:rPr>
          <w:noProof/>
        </w:rPr>
      </w:r>
      <w:r>
        <w:rPr>
          <w:noProof/>
        </w:rPr>
        <w:fldChar w:fldCharType="separate"/>
      </w:r>
      <w:r>
        <w:rPr>
          <w:noProof/>
        </w:rPr>
        <w:t>6</w:t>
      </w:r>
      <w:r>
        <w:rPr>
          <w:noProof/>
        </w:rPr>
        <w:fldChar w:fldCharType="end"/>
      </w:r>
    </w:p>
    <w:p w14:paraId="4AE1928F" w14:textId="77777777" w:rsidR="00DE711D" w:rsidRDefault="00DE711D">
      <w:pPr>
        <w:pStyle w:val="Sisluet2"/>
        <w:rPr>
          <w:rFonts w:asciiTheme="minorHAnsi" w:eastAsiaTheme="minorEastAsia" w:hAnsiTheme="minorHAnsi" w:cstheme="minorBidi"/>
          <w:noProof/>
          <w:color w:val="auto"/>
          <w:sz w:val="22"/>
          <w:szCs w:val="22"/>
          <w:lang w:eastAsia="fi-FI"/>
        </w:rPr>
      </w:pPr>
      <w:r w:rsidRPr="00DE711D">
        <w:rPr>
          <w:noProof/>
        </w:rPr>
        <w:t>2.1 Big Datan määrittely</w:t>
      </w:r>
      <w:r>
        <w:rPr>
          <w:noProof/>
        </w:rPr>
        <w:tab/>
      </w:r>
      <w:r>
        <w:rPr>
          <w:noProof/>
        </w:rPr>
        <w:fldChar w:fldCharType="begin"/>
      </w:r>
      <w:r>
        <w:rPr>
          <w:noProof/>
        </w:rPr>
        <w:instrText xml:space="preserve"> PAGEREF _Toc510285993 \h </w:instrText>
      </w:r>
      <w:r>
        <w:rPr>
          <w:noProof/>
        </w:rPr>
      </w:r>
      <w:r>
        <w:rPr>
          <w:noProof/>
        </w:rPr>
        <w:fldChar w:fldCharType="separate"/>
      </w:r>
      <w:r>
        <w:rPr>
          <w:noProof/>
        </w:rPr>
        <w:t>6</w:t>
      </w:r>
      <w:r>
        <w:rPr>
          <w:noProof/>
        </w:rPr>
        <w:fldChar w:fldCharType="end"/>
      </w:r>
    </w:p>
    <w:p w14:paraId="4AC05649" w14:textId="77777777" w:rsidR="00DE711D" w:rsidRDefault="00DE711D">
      <w:pPr>
        <w:pStyle w:val="Sisluet2"/>
        <w:rPr>
          <w:rFonts w:asciiTheme="minorHAnsi" w:eastAsiaTheme="minorEastAsia" w:hAnsiTheme="minorHAnsi" w:cstheme="minorBidi"/>
          <w:noProof/>
          <w:color w:val="auto"/>
          <w:sz w:val="22"/>
          <w:szCs w:val="22"/>
          <w:lang w:eastAsia="fi-FI"/>
        </w:rPr>
      </w:pPr>
      <w:r w:rsidRPr="00D4411C">
        <w:rPr>
          <w:noProof/>
        </w:rPr>
        <w:t>2.2 Big Datan kuudes V – Visualisointi</w:t>
      </w:r>
      <w:r>
        <w:rPr>
          <w:noProof/>
        </w:rPr>
        <w:tab/>
      </w:r>
      <w:r>
        <w:rPr>
          <w:noProof/>
        </w:rPr>
        <w:fldChar w:fldCharType="begin"/>
      </w:r>
      <w:r>
        <w:rPr>
          <w:noProof/>
        </w:rPr>
        <w:instrText xml:space="preserve"> PAGEREF _Toc510285994 \h </w:instrText>
      </w:r>
      <w:r>
        <w:rPr>
          <w:noProof/>
        </w:rPr>
      </w:r>
      <w:r>
        <w:rPr>
          <w:noProof/>
        </w:rPr>
        <w:fldChar w:fldCharType="separate"/>
      </w:r>
      <w:r>
        <w:rPr>
          <w:noProof/>
        </w:rPr>
        <w:t>8</w:t>
      </w:r>
      <w:r>
        <w:rPr>
          <w:noProof/>
        </w:rPr>
        <w:fldChar w:fldCharType="end"/>
      </w:r>
    </w:p>
    <w:p w14:paraId="4FBAFC4B" w14:textId="77777777" w:rsidR="00DE711D" w:rsidRDefault="00DE711D">
      <w:pPr>
        <w:pStyle w:val="Sisluet2"/>
        <w:rPr>
          <w:rFonts w:asciiTheme="minorHAnsi" w:eastAsiaTheme="minorEastAsia" w:hAnsiTheme="minorHAnsi" w:cstheme="minorBidi"/>
          <w:noProof/>
          <w:color w:val="auto"/>
          <w:sz w:val="22"/>
          <w:szCs w:val="22"/>
          <w:lang w:eastAsia="fi-FI"/>
        </w:rPr>
      </w:pPr>
      <w:r w:rsidRPr="00D4411C">
        <w:rPr>
          <w:noProof/>
          <w:color w:val="000000" w:themeColor="text1"/>
        </w:rPr>
        <w:t>2.3 Big datan hyödyt ja ongelmat</w:t>
      </w:r>
      <w:r>
        <w:rPr>
          <w:noProof/>
        </w:rPr>
        <w:tab/>
      </w:r>
      <w:r>
        <w:rPr>
          <w:noProof/>
        </w:rPr>
        <w:fldChar w:fldCharType="begin"/>
      </w:r>
      <w:r>
        <w:rPr>
          <w:noProof/>
        </w:rPr>
        <w:instrText xml:space="preserve"> PAGEREF _Toc510285995 \h </w:instrText>
      </w:r>
      <w:r>
        <w:rPr>
          <w:noProof/>
        </w:rPr>
      </w:r>
      <w:r>
        <w:rPr>
          <w:noProof/>
        </w:rPr>
        <w:fldChar w:fldCharType="separate"/>
      </w:r>
      <w:r>
        <w:rPr>
          <w:noProof/>
        </w:rPr>
        <w:t>10</w:t>
      </w:r>
      <w:r>
        <w:rPr>
          <w:noProof/>
        </w:rPr>
        <w:fldChar w:fldCharType="end"/>
      </w:r>
    </w:p>
    <w:p w14:paraId="536DB7EA"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3. TIEDON VISUALISOIMINEN</w:t>
      </w:r>
      <w:r>
        <w:rPr>
          <w:noProof/>
        </w:rPr>
        <w:tab/>
      </w:r>
      <w:r>
        <w:rPr>
          <w:noProof/>
        </w:rPr>
        <w:fldChar w:fldCharType="begin"/>
      </w:r>
      <w:r>
        <w:rPr>
          <w:noProof/>
        </w:rPr>
        <w:instrText xml:space="preserve"> PAGEREF _Toc510285996 \h </w:instrText>
      </w:r>
      <w:r>
        <w:rPr>
          <w:noProof/>
        </w:rPr>
      </w:r>
      <w:r>
        <w:rPr>
          <w:noProof/>
        </w:rPr>
        <w:fldChar w:fldCharType="separate"/>
      </w:r>
      <w:r>
        <w:rPr>
          <w:noProof/>
        </w:rPr>
        <w:t>13</w:t>
      </w:r>
      <w:r>
        <w:rPr>
          <w:noProof/>
        </w:rPr>
        <w:fldChar w:fldCharType="end"/>
      </w:r>
    </w:p>
    <w:p w14:paraId="333570B6"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_Toc510285997 \h </w:instrText>
      </w:r>
      <w:r>
        <w:rPr>
          <w:noProof/>
        </w:rPr>
      </w:r>
      <w:r>
        <w:rPr>
          <w:noProof/>
        </w:rPr>
        <w:fldChar w:fldCharType="separate"/>
      </w:r>
      <w:r>
        <w:rPr>
          <w:noProof/>
        </w:rPr>
        <w:t>13</w:t>
      </w:r>
      <w:r>
        <w:rPr>
          <w:noProof/>
        </w:rPr>
        <w:fldChar w:fldCharType="end"/>
      </w:r>
    </w:p>
    <w:p w14:paraId="2431D4C1"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_Toc510285998 \h </w:instrText>
      </w:r>
      <w:r>
        <w:rPr>
          <w:noProof/>
        </w:rPr>
      </w:r>
      <w:r>
        <w:rPr>
          <w:noProof/>
        </w:rPr>
        <w:fldChar w:fldCharType="separate"/>
      </w:r>
      <w:r>
        <w:rPr>
          <w:noProof/>
        </w:rPr>
        <w:t>14</w:t>
      </w:r>
      <w:r>
        <w:rPr>
          <w:noProof/>
        </w:rPr>
        <w:fldChar w:fldCharType="end"/>
      </w:r>
    </w:p>
    <w:p w14:paraId="26BBB367" w14:textId="77777777" w:rsidR="00DE711D" w:rsidRPr="00DE711D" w:rsidRDefault="00DE711D">
      <w:pPr>
        <w:pStyle w:val="Sisluet2"/>
        <w:rPr>
          <w:rFonts w:asciiTheme="minorHAnsi" w:eastAsiaTheme="minorEastAsia" w:hAnsiTheme="minorHAnsi" w:cstheme="minorBidi"/>
          <w:noProof/>
          <w:color w:val="auto"/>
          <w:sz w:val="22"/>
          <w:szCs w:val="22"/>
          <w:lang w:val="en-US" w:eastAsia="fi-FI"/>
        </w:rPr>
      </w:pPr>
      <w:r w:rsidRPr="00DE711D">
        <w:rPr>
          <w:noProof/>
          <w:lang w:val="en-US"/>
        </w:rPr>
        <w:t>3.2.1 Parallel coordinates</w:t>
      </w:r>
      <w:r w:rsidRPr="00DE711D">
        <w:rPr>
          <w:noProof/>
          <w:lang w:val="en-US"/>
        </w:rPr>
        <w:tab/>
      </w:r>
      <w:r>
        <w:rPr>
          <w:noProof/>
        </w:rPr>
        <w:fldChar w:fldCharType="begin"/>
      </w:r>
      <w:r w:rsidRPr="00DE711D">
        <w:rPr>
          <w:noProof/>
          <w:lang w:val="en-US"/>
        </w:rPr>
        <w:instrText xml:space="preserve"> PAGEREF _Toc510285999 \h </w:instrText>
      </w:r>
      <w:r>
        <w:rPr>
          <w:noProof/>
        </w:rPr>
      </w:r>
      <w:r>
        <w:rPr>
          <w:noProof/>
        </w:rPr>
        <w:fldChar w:fldCharType="separate"/>
      </w:r>
      <w:r w:rsidRPr="00DE711D">
        <w:rPr>
          <w:noProof/>
          <w:lang w:val="en-US"/>
        </w:rPr>
        <w:t>16</w:t>
      </w:r>
      <w:r>
        <w:rPr>
          <w:noProof/>
        </w:rPr>
        <w:fldChar w:fldCharType="end"/>
      </w:r>
    </w:p>
    <w:p w14:paraId="09DE2E3E" w14:textId="77777777" w:rsidR="00DE711D" w:rsidRPr="00DE711D" w:rsidRDefault="00DE711D">
      <w:pPr>
        <w:pStyle w:val="Sisluet2"/>
        <w:rPr>
          <w:rFonts w:asciiTheme="minorHAnsi" w:eastAsiaTheme="minorEastAsia" w:hAnsiTheme="minorHAnsi" w:cstheme="minorBidi"/>
          <w:noProof/>
          <w:color w:val="auto"/>
          <w:sz w:val="22"/>
          <w:szCs w:val="22"/>
          <w:lang w:val="en-US" w:eastAsia="fi-FI"/>
        </w:rPr>
      </w:pPr>
      <w:r w:rsidRPr="00DE711D">
        <w:rPr>
          <w:noProof/>
          <w:lang w:val="en-US"/>
        </w:rPr>
        <w:t>3.2.2 Star coordinates</w:t>
      </w:r>
      <w:r w:rsidRPr="00DE711D">
        <w:rPr>
          <w:noProof/>
          <w:lang w:val="en-US"/>
        </w:rPr>
        <w:tab/>
      </w:r>
      <w:r>
        <w:rPr>
          <w:noProof/>
        </w:rPr>
        <w:fldChar w:fldCharType="begin"/>
      </w:r>
      <w:r w:rsidRPr="00DE711D">
        <w:rPr>
          <w:noProof/>
          <w:lang w:val="en-US"/>
        </w:rPr>
        <w:instrText xml:space="preserve"> PAGEREF _Toc510286000 \h </w:instrText>
      </w:r>
      <w:r>
        <w:rPr>
          <w:noProof/>
        </w:rPr>
      </w:r>
      <w:r>
        <w:rPr>
          <w:noProof/>
        </w:rPr>
        <w:fldChar w:fldCharType="separate"/>
      </w:r>
      <w:r w:rsidRPr="00DE711D">
        <w:rPr>
          <w:noProof/>
          <w:lang w:val="en-US"/>
        </w:rPr>
        <w:t>17</w:t>
      </w:r>
      <w:r>
        <w:rPr>
          <w:noProof/>
        </w:rPr>
        <w:fldChar w:fldCharType="end"/>
      </w:r>
    </w:p>
    <w:p w14:paraId="2BA0C05D" w14:textId="77777777" w:rsidR="00DE711D" w:rsidRPr="00DE711D" w:rsidRDefault="00DE711D">
      <w:pPr>
        <w:pStyle w:val="Sisluet2"/>
        <w:rPr>
          <w:rFonts w:asciiTheme="minorHAnsi" w:eastAsiaTheme="minorEastAsia" w:hAnsiTheme="minorHAnsi" w:cstheme="minorBidi"/>
          <w:noProof/>
          <w:color w:val="auto"/>
          <w:sz w:val="22"/>
          <w:szCs w:val="22"/>
          <w:lang w:val="en-US" w:eastAsia="fi-FI"/>
        </w:rPr>
      </w:pPr>
      <w:r w:rsidRPr="00DE711D">
        <w:rPr>
          <w:noProof/>
          <w:lang w:val="en-US"/>
        </w:rPr>
        <w:t>3.2.3 Tree map</w:t>
      </w:r>
      <w:r w:rsidRPr="00DE711D">
        <w:rPr>
          <w:noProof/>
          <w:lang w:val="en-US"/>
        </w:rPr>
        <w:tab/>
      </w:r>
      <w:r>
        <w:rPr>
          <w:noProof/>
        </w:rPr>
        <w:fldChar w:fldCharType="begin"/>
      </w:r>
      <w:r w:rsidRPr="00DE711D">
        <w:rPr>
          <w:noProof/>
          <w:lang w:val="en-US"/>
        </w:rPr>
        <w:instrText xml:space="preserve"> PAGEREF _Toc510286001 \h </w:instrText>
      </w:r>
      <w:r>
        <w:rPr>
          <w:noProof/>
        </w:rPr>
      </w:r>
      <w:r>
        <w:rPr>
          <w:noProof/>
        </w:rPr>
        <w:fldChar w:fldCharType="separate"/>
      </w:r>
      <w:r w:rsidRPr="00DE711D">
        <w:rPr>
          <w:noProof/>
          <w:lang w:val="en-US"/>
        </w:rPr>
        <w:t>19</w:t>
      </w:r>
      <w:r>
        <w:rPr>
          <w:noProof/>
        </w:rPr>
        <w:fldChar w:fldCharType="end"/>
      </w:r>
    </w:p>
    <w:p w14:paraId="51008055"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_Toc510286002 \h </w:instrText>
      </w:r>
      <w:r>
        <w:rPr>
          <w:noProof/>
        </w:rPr>
      </w:r>
      <w:r>
        <w:rPr>
          <w:noProof/>
        </w:rPr>
        <w:fldChar w:fldCharType="separate"/>
      </w:r>
      <w:r>
        <w:rPr>
          <w:noProof/>
        </w:rPr>
        <w:t>20</w:t>
      </w:r>
      <w:r>
        <w:rPr>
          <w:noProof/>
        </w:rPr>
        <w:fldChar w:fldCharType="end"/>
      </w:r>
    </w:p>
    <w:p w14:paraId="1B4820D6"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_Toc510286003 \h </w:instrText>
      </w:r>
      <w:r>
        <w:rPr>
          <w:noProof/>
        </w:rPr>
      </w:r>
      <w:r>
        <w:rPr>
          <w:noProof/>
        </w:rPr>
        <w:fldChar w:fldCharType="separate"/>
      </w:r>
      <w:r>
        <w:rPr>
          <w:noProof/>
        </w:rPr>
        <w:t>21</w:t>
      </w:r>
      <w:r>
        <w:rPr>
          <w:noProof/>
        </w:rPr>
        <w:fldChar w:fldCharType="end"/>
      </w:r>
    </w:p>
    <w:p w14:paraId="3920710F"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_Toc510286004 \h </w:instrText>
      </w:r>
      <w:r>
        <w:rPr>
          <w:noProof/>
        </w:rPr>
      </w:r>
      <w:r>
        <w:rPr>
          <w:noProof/>
        </w:rPr>
        <w:fldChar w:fldCharType="separate"/>
      </w:r>
      <w:r>
        <w:rPr>
          <w:noProof/>
        </w:rPr>
        <w:t>23</w:t>
      </w:r>
      <w:r>
        <w:rPr>
          <w:noProof/>
        </w:rPr>
        <w:fldChar w:fldCharType="end"/>
      </w:r>
    </w:p>
    <w:p w14:paraId="2C9E1295"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4. VIRTUAALITODELLISUUDEN HYÖDYNTÄMINEN</w:t>
      </w:r>
      <w:r>
        <w:rPr>
          <w:noProof/>
        </w:rPr>
        <w:tab/>
      </w:r>
      <w:r>
        <w:rPr>
          <w:noProof/>
        </w:rPr>
        <w:fldChar w:fldCharType="begin"/>
      </w:r>
      <w:r>
        <w:rPr>
          <w:noProof/>
        </w:rPr>
        <w:instrText xml:space="preserve"> PAGEREF _Toc510286005 \h </w:instrText>
      </w:r>
      <w:r>
        <w:rPr>
          <w:noProof/>
        </w:rPr>
      </w:r>
      <w:r>
        <w:rPr>
          <w:noProof/>
        </w:rPr>
        <w:fldChar w:fldCharType="separate"/>
      </w:r>
      <w:r>
        <w:rPr>
          <w:noProof/>
        </w:rPr>
        <w:t>24</w:t>
      </w:r>
      <w:r>
        <w:rPr>
          <w:noProof/>
        </w:rPr>
        <w:fldChar w:fldCharType="end"/>
      </w:r>
    </w:p>
    <w:p w14:paraId="473BB891"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_Toc510286006 \h </w:instrText>
      </w:r>
      <w:r>
        <w:rPr>
          <w:noProof/>
        </w:rPr>
      </w:r>
      <w:r>
        <w:rPr>
          <w:noProof/>
        </w:rPr>
        <w:fldChar w:fldCharType="separate"/>
      </w:r>
      <w:r>
        <w:rPr>
          <w:noProof/>
        </w:rPr>
        <w:t>24</w:t>
      </w:r>
      <w:r>
        <w:rPr>
          <w:noProof/>
        </w:rPr>
        <w:fldChar w:fldCharType="end"/>
      </w:r>
    </w:p>
    <w:p w14:paraId="592475BB"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_Toc510286007 \h </w:instrText>
      </w:r>
      <w:r>
        <w:rPr>
          <w:noProof/>
        </w:rPr>
      </w:r>
      <w:r>
        <w:rPr>
          <w:noProof/>
        </w:rPr>
        <w:fldChar w:fldCharType="separate"/>
      </w:r>
      <w:r>
        <w:rPr>
          <w:noProof/>
        </w:rPr>
        <w:t>25</w:t>
      </w:r>
      <w:r>
        <w:rPr>
          <w:noProof/>
        </w:rPr>
        <w:fldChar w:fldCharType="end"/>
      </w:r>
    </w:p>
    <w:p w14:paraId="66C565B7"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_Toc510286008 \h </w:instrText>
      </w:r>
      <w:r>
        <w:rPr>
          <w:noProof/>
        </w:rPr>
      </w:r>
      <w:r>
        <w:rPr>
          <w:noProof/>
        </w:rPr>
        <w:fldChar w:fldCharType="separate"/>
      </w:r>
      <w:r>
        <w:rPr>
          <w:noProof/>
        </w:rPr>
        <w:t>29</w:t>
      </w:r>
      <w:r>
        <w:rPr>
          <w:noProof/>
        </w:rPr>
        <w:fldChar w:fldCharType="end"/>
      </w:r>
    </w:p>
    <w:p w14:paraId="3DDC1511"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_Toc510286009 \h </w:instrText>
      </w:r>
      <w:r>
        <w:rPr>
          <w:noProof/>
        </w:rPr>
      </w:r>
      <w:r>
        <w:rPr>
          <w:noProof/>
        </w:rPr>
        <w:fldChar w:fldCharType="separate"/>
      </w:r>
      <w:r>
        <w:rPr>
          <w:noProof/>
        </w:rPr>
        <w:t>30</w:t>
      </w:r>
      <w:r>
        <w:rPr>
          <w:noProof/>
        </w:rPr>
        <w:fldChar w:fldCharType="end"/>
      </w:r>
    </w:p>
    <w:p w14:paraId="3F21031E"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5. TESTIJÄRJESTELMÄN KEHITYS</w:t>
      </w:r>
      <w:r>
        <w:rPr>
          <w:noProof/>
        </w:rPr>
        <w:tab/>
      </w:r>
      <w:r>
        <w:rPr>
          <w:noProof/>
        </w:rPr>
        <w:fldChar w:fldCharType="begin"/>
      </w:r>
      <w:r>
        <w:rPr>
          <w:noProof/>
        </w:rPr>
        <w:instrText xml:space="preserve"> PAGEREF _Toc510286010 \h </w:instrText>
      </w:r>
      <w:r>
        <w:rPr>
          <w:noProof/>
        </w:rPr>
      </w:r>
      <w:r>
        <w:rPr>
          <w:noProof/>
        </w:rPr>
        <w:fldChar w:fldCharType="separate"/>
      </w:r>
      <w:r>
        <w:rPr>
          <w:noProof/>
        </w:rPr>
        <w:t>31</w:t>
      </w:r>
      <w:r>
        <w:rPr>
          <w:noProof/>
        </w:rPr>
        <w:fldChar w:fldCharType="end"/>
      </w:r>
    </w:p>
    <w:p w14:paraId="70817CD9"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_Toc510286011 \h </w:instrText>
      </w:r>
      <w:r>
        <w:rPr>
          <w:noProof/>
        </w:rPr>
      </w:r>
      <w:r>
        <w:rPr>
          <w:noProof/>
        </w:rPr>
        <w:fldChar w:fldCharType="separate"/>
      </w:r>
      <w:r>
        <w:rPr>
          <w:noProof/>
        </w:rPr>
        <w:t>32</w:t>
      </w:r>
      <w:r>
        <w:rPr>
          <w:noProof/>
        </w:rPr>
        <w:fldChar w:fldCharType="end"/>
      </w:r>
    </w:p>
    <w:p w14:paraId="329F80B3"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_Toc510286012 \h </w:instrText>
      </w:r>
      <w:r>
        <w:rPr>
          <w:noProof/>
        </w:rPr>
      </w:r>
      <w:r>
        <w:rPr>
          <w:noProof/>
        </w:rPr>
        <w:fldChar w:fldCharType="separate"/>
      </w:r>
      <w:r>
        <w:rPr>
          <w:noProof/>
        </w:rPr>
        <w:t>34</w:t>
      </w:r>
      <w:r>
        <w:rPr>
          <w:noProof/>
        </w:rPr>
        <w:fldChar w:fldCharType="end"/>
      </w:r>
    </w:p>
    <w:p w14:paraId="2C193436"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_Toc510286013 \h </w:instrText>
      </w:r>
      <w:r>
        <w:rPr>
          <w:noProof/>
        </w:rPr>
      </w:r>
      <w:r>
        <w:rPr>
          <w:noProof/>
        </w:rPr>
        <w:fldChar w:fldCharType="separate"/>
      </w:r>
      <w:r>
        <w:rPr>
          <w:noProof/>
        </w:rPr>
        <w:t>34</w:t>
      </w:r>
      <w:r>
        <w:rPr>
          <w:noProof/>
        </w:rPr>
        <w:fldChar w:fldCharType="end"/>
      </w:r>
    </w:p>
    <w:p w14:paraId="5DF4C5A5"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_Toc510286014 \h </w:instrText>
      </w:r>
      <w:r>
        <w:rPr>
          <w:noProof/>
        </w:rPr>
      </w:r>
      <w:r>
        <w:rPr>
          <w:noProof/>
        </w:rPr>
        <w:fldChar w:fldCharType="separate"/>
      </w:r>
      <w:r>
        <w:rPr>
          <w:noProof/>
        </w:rPr>
        <w:t>35</w:t>
      </w:r>
      <w:r>
        <w:rPr>
          <w:noProof/>
        </w:rPr>
        <w:fldChar w:fldCharType="end"/>
      </w:r>
    </w:p>
    <w:p w14:paraId="124F3677"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_Toc510286015 \h </w:instrText>
      </w:r>
      <w:r>
        <w:rPr>
          <w:noProof/>
        </w:rPr>
      </w:r>
      <w:r>
        <w:rPr>
          <w:noProof/>
        </w:rPr>
        <w:fldChar w:fldCharType="separate"/>
      </w:r>
      <w:r>
        <w:rPr>
          <w:noProof/>
        </w:rPr>
        <w:t>36</w:t>
      </w:r>
      <w:r>
        <w:rPr>
          <w:noProof/>
        </w:rPr>
        <w:fldChar w:fldCharType="end"/>
      </w:r>
    </w:p>
    <w:p w14:paraId="03E93FD0"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6. TESTIJÄRJESTELIEN KÄYTTÄJÄTESTAUS</w:t>
      </w:r>
      <w:r>
        <w:rPr>
          <w:noProof/>
        </w:rPr>
        <w:tab/>
      </w:r>
      <w:r>
        <w:rPr>
          <w:noProof/>
        </w:rPr>
        <w:fldChar w:fldCharType="begin"/>
      </w:r>
      <w:r>
        <w:rPr>
          <w:noProof/>
        </w:rPr>
        <w:instrText xml:space="preserve"> PAGEREF _Toc510286016 \h </w:instrText>
      </w:r>
      <w:r>
        <w:rPr>
          <w:noProof/>
        </w:rPr>
      </w:r>
      <w:r>
        <w:rPr>
          <w:noProof/>
        </w:rPr>
        <w:fldChar w:fldCharType="separate"/>
      </w:r>
      <w:r>
        <w:rPr>
          <w:noProof/>
        </w:rPr>
        <w:t>39</w:t>
      </w:r>
      <w:r>
        <w:rPr>
          <w:noProof/>
        </w:rPr>
        <w:fldChar w:fldCharType="end"/>
      </w:r>
    </w:p>
    <w:p w14:paraId="2641B41A"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_Toc510286017 \h </w:instrText>
      </w:r>
      <w:r>
        <w:rPr>
          <w:noProof/>
        </w:rPr>
      </w:r>
      <w:r>
        <w:rPr>
          <w:noProof/>
        </w:rPr>
        <w:fldChar w:fldCharType="separate"/>
      </w:r>
      <w:r>
        <w:rPr>
          <w:noProof/>
        </w:rPr>
        <w:t>39</w:t>
      </w:r>
      <w:r>
        <w:rPr>
          <w:noProof/>
        </w:rPr>
        <w:fldChar w:fldCharType="end"/>
      </w:r>
    </w:p>
    <w:p w14:paraId="41A7235C"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6.2 Tulokset</w:t>
      </w:r>
      <w:r>
        <w:rPr>
          <w:noProof/>
        </w:rPr>
        <w:tab/>
      </w:r>
      <w:r>
        <w:rPr>
          <w:noProof/>
        </w:rPr>
        <w:fldChar w:fldCharType="begin"/>
      </w:r>
      <w:r>
        <w:rPr>
          <w:noProof/>
        </w:rPr>
        <w:instrText xml:space="preserve"> PAGEREF _Toc510286018 \h </w:instrText>
      </w:r>
      <w:r>
        <w:rPr>
          <w:noProof/>
        </w:rPr>
      </w:r>
      <w:r>
        <w:rPr>
          <w:noProof/>
        </w:rPr>
        <w:fldChar w:fldCharType="separate"/>
      </w:r>
      <w:r>
        <w:rPr>
          <w:noProof/>
        </w:rPr>
        <w:t>44</w:t>
      </w:r>
      <w:r>
        <w:rPr>
          <w:noProof/>
        </w:rPr>
        <w:fldChar w:fldCharType="end"/>
      </w:r>
    </w:p>
    <w:p w14:paraId="44045910"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lastRenderedPageBreak/>
        <w:t>6.2.1 Osioiden käyttökokemuksen arviot</w:t>
      </w:r>
      <w:r>
        <w:rPr>
          <w:noProof/>
        </w:rPr>
        <w:tab/>
      </w:r>
      <w:r>
        <w:rPr>
          <w:noProof/>
        </w:rPr>
        <w:fldChar w:fldCharType="begin"/>
      </w:r>
      <w:r>
        <w:rPr>
          <w:noProof/>
        </w:rPr>
        <w:instrText xml:space="preserve"> PAGEREF _Toc510286019 \h </w:instrText>
      </w:r>
      <w:r>
        <w:rPr>
          <w:noProof/>
        </w:rPr>
      </w:r>
      <w:r>
        <w:rPr>
          <w:noProof/>
        </w:rPr>
        <w:fldChar w:fldCharType="separate"/>
      </w:r>
      <w:r>
        <w:rPr>
          <w:noProof/>
        </w:rPr>
        <w:t>44</w:t>
      </w:r>
      <w:r>
        <w:rPr>
          <w:noProof/>
        </w:rPr>
        <w:fldChar w:fldCharType="end"/>
      </w:r>
    </w:p>
    <w:p w14:paraId="75D99014"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6.2.2 Loppukysymysten vastaukset</w:t>
      </w:r>
      <w:r>
        <w:rPr>
          <w:noProof/>
        </w:rPr>
        <w:tab/>
      </w:r>
      <w:r>
        <w:rPr>
          <w:noProof/>
        </w:rPr>
        <w:fldChar w:fldCharType="begin"/>
      </w:r>
      <w:r>
        <w:rPr>
          <w:noProof/>
        </w:rPr>
        <w:instrText xml:space="preserve"> PAGEREF _Toc510286020 \h </w:instrText>
      </w:r>
      <w:r>
        <w:rPr>
          <w:noProof/>
        </w:rPr>
      </w:r>
      <w:r>
        <w:rPr>
          <w:noProof/>
        </w:rPr>
        <w:fldChar w:fldCharType="separate"/>
      </w:r>
      <w:r>
        <w:rPr>
          <w:noProof/>
        </w:rPr>
        <w:t>45</w:t>
      </w:r>
      <w:r>
        <w:rPr>
          <w:noProof/>
        </w:rPr>
        <w:fldChar w:fldCharType="end"/>
      </w:r>
    </w:p>
    <w:p w14:paraId="3679443B"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rPr>
        <w:t>8. YHTEENVETO</w:t>
      </w:r>
      <w:r>
        <w:rPr>
          <w:noProof/>
        </w:rPr>
        <w:tab/>
      </w:r>
      <w:r>
        <w:rPr>
          <w:noProof/>
        </w:rPr>
        <w:fldChar w:fldCharType="begin"/>
      </w:r>
      <w:r>
        <w:rPr>
          <w:noProof/>
        </w:rPr>
        <w:instrText xml:space="preserve"> PAGEREF _Toc510286021 \h </w:instrText>
      </w:r>
      <w:r>
        <w:rPr>
          <w:noProof/>
        </w:rPr>
      </w:r>
      <w:r>
        <w:rPr>
          <w:noProof/>
        </w:rPr>
        <w:fldChar w:fldCharType="separate"/>
      </w:r>
      <w:r>
        <w:rPr>
          <w:noProof/>
        </w:rPr>
        <w:t>46</w:t>
      </w:r>
      <w:r>
        <w:rPr>
          <w:noProof/>
        </w:rPr>
        <w:fldChar w:fldCharType="end"/>
      </w:r>
    </w:p>
    <w:p w14:paraId="653B53BD"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E711D">
        <w:rPr>
          <w:rFonts w:ascii="Times New Roman" w:hAnsi="Times New Roman"/>
          <w:noProof/>
        </w:rPr>
        <w:t>LÄHDELUETTELO</w:t>
      </w:r>
      <w:r>
        <w:rPr>
          <w:noProof/>
        </w:rPr>
        <w:tab/>
      </w:r>
      <w:r>
        <w:rPr>
          <w:noProof/>
        </w:rPr>
        <w:fldChar w:fldCharType="begin"/>
      </w:r>
      <w:r>
        <w:rPr>
          <w:noProof/>
        </w:rPr>
        <w:instrText xml:space="preserve"> PAGEREF _Toc510286022 \h </w:instrText>
      </w:r>
      <w:r>
        <w:rPr>
          <w:noProof/>
        </w:rPr>
      </w:r>
      <w:r>
        <w:rPr>
          <w:noProof/>
        </w:rPr>
        <w:fldChar w:fldCharType="separate"/>
      </w:r>
      <w:r>
        <w:rPr>
          <w:noProof/>
        </w:rPr>
        <w:t>47</w:t>
      </w:r>
      <w:r>
        <w:rPr>
          <w:noProof/>
        </w:rPr>
        <w:fldChar w:fldCharType="end"/>
      </w:r>
    </w:p>
    <w:p w14:paraId="30085E5D" w14:textId="77777777" w:rsidR="00DE711D" w:rsidRDefault="00DE711D">
      <w:pPr>
        <w:pStyle w:val="Sisluet1"/>
        <w:tabs>
          <w:tab w:val="right" w:leader="dot" w:pos="9628"/>
        </w:tabs>
        <w:rPr>
          <w:rFonts w:asciiTheme="minorHAnsi" w:eastAsiaTheme="minorEastAsia" w:hAnsiTheme="minorHAnsi" w:cstheme="minorBidi"/>
          <w:noProof/>
          <w:color w:val="auto"/>
          <w:sz w:val="22"/>
          <w:szCs w:val="22"/>
          <w:lang w:eastAsia="fi-FI"/>
        </w:rPr>
      </w:pPr>
      <w:r w:rsidRPr="00D4411C">
        <w:rPr>
          <w:rFonts w:ascii="Times New Roman" w:hAnsi="Times New Roman"/>
          <w:noProof/>
          <w:color w:val="auto"/>
        </w:rPr>
        <w:t>LIITTEET</w:t>
      </w:r>
      <w:r>
        <w:rPr>
          <w:noProof/>
        </w:rPr>
        <w:tab/>
      </w:r>
      <w:r>
        <w:rPr>
          <w:noProof/>
        </w:rPr>
        <w:fldChar w:fldCharType="begin"/>
      </w:r>
      <w:r>
        <w:rPr>
          <w:noProof/>
        </w:rPr>
        <w:instrText xml:space="preserve"> PAGEREF _Toc510286023 \h </w:instrText>
      </w:r>
      <w:r>
        <w:rPr>
          <w:noProof/>
        </w:rPr>
      </w:r>
      <w:r>
        <w:rPr>
          <w:noProof/>
        </w:rPr>
        <w:fldChar w:fldCharType="separate"/>
      </w:r>
      <w:r>
        <w:rPr>
          <w:noProof/>
        </w:rPr>
        <w:t>53</w:t>
      </w:r>
      <w:r>
        <w:rPr>
          <w:noProof/>
        </w:rPr>
        <w:fldChar w:fldCharType="end"/>
      </w:r>
    </w:p>
    <w:p w14:paraId="4C18F46B" w14:textId="77777777" w:rsidR="00DE711D" w:rsidRDefault="00DE711D">
      <w:pPr>
        <w:pStyle w:val="Sisluet2"/>
        <w:rPr>
          <w:rFonts w:asciiTheme="minorHAnsi" w:eastAsiaTheme="minorEastAsia" w:hAnsiTheme="minorHAnsi" w:cstheme="minorBidi"/>
          <w:noProof/>
          <w:color w:val="auto"/>
          <w:sz w:val="22"/>
          <w:szCs w:val="22"/>
          <w:lang w:eastAsia="fi-FI"/>
        </w:rPr>
      </w:pPr>
      <w:r w:rsidRPr="00D4411C">
        <w:rPr>
          <w:iCs/>
          <w:noProof/>
        </w:rPr>
        <w:t>Taustatietolomake</w:t>
      </w:r>
      <w:r>
        <w:rPr>
          <w:noProof/>
        </w:rPr>
        <w:tab/>
      </w:r>
      <w:r>
        <w:rPr>
          <w:noProof/>
        </w:rPr>
        <w:fldChar w:fldCharType="begin"/>
      </w:r>
      <w:r>
        <w:rPr>
          <w:noProof/>
        </w:rPr>
        <w:instrText xml:space="preserve"> PAGEREF _Toc510286024 \h </w:instrText>
      </w:r>
      <w:r>
        <w:rPr>
          <w:noProof/>
        </w:rPr>
      </w:r>
      <w:r>
        <w:rPr>
          <w:noProof/>
        </w:rPr>
        <w:fldChar w:fldCharType="separate"/>
      </w:r>
      <w:r>
        <w:rPr>
          <w:noProof/>
        </w:rPr>
        <w:t>53</w:t>
      </w:r>
      <w:r>
        <w:rPr>
          <w:noProof/>
        </w:rPr>
        <w:fldChar w:fldCharType="end"/>
      </w:r>
    </w:p>
    <w:p w14:paraId="74659684" w14:textId="77777777" w:rsidR="00DE711D" w:rsidRDefault="00DE711D">
      <w:pPr>
        <w:pStyle w:val="Sisluet2"/>
        <w:rPr>
          <w:rFonts w:asciiTheme="minorHAnsi" w:eastAsiaTheme="minorEastAsia" w:hAnsiTheme="minorHAnsi" w:cstheme="minorBidi"/>
          <w:noProof/>
          <w:color w:val="auto"/>
          <w:sz w:val="22"/>
          <w:szCs w:val="22"/>
          <w:lang w:eastAsia="fi-FI"/>
        </w:rPr>
      </w:pPr>
      <w:r w:rsidRPr="00DE711D">
        <w:rPr>
          <w:noProof/>
        </w:rPr>
        <w:t>Käyttäjätutkimuksen tehtävät:</w:t>
      </w:r>
      <w:r>
        <w:rPr>
          <w:noProof/>
        </w:rPr>
        <w:tab/>
      </w:r>
      <w:r>
        <w:rPr>
          <w:noProof/>
        </w:rPr>
        <w:fldChar w:fldCharType="begin"/>
      </w:r>
      <w:r>
        <w:rPr>
          <w:noProof/>
        </w:rPr>
        <w:instrText xml:space="preserve"> PAGEREF _Toc510286025 \h </w:instrText>
      </w:r>
      <w:r>
        <w:rPr>
          <w:noProof/>
        </w:rPr>
      </w:r>
      <w:r>
        <w:rPr>
          <w:noProof/>
        </w:rPr>
        <w:fldChar w:fldCharType="separate"/>
      </w:r>
      <w:r>
        <w:rPr>
          <w:noProof/>
        </w:rPr>
        <w:t>54</w:t>
      </w:r>
      <w:r>
        <w:rPr>
          <w:noProof/>
        </w:rPr>
        <w:fldChar w:fldCharType="end"/>
      </w:r>
    </w:p>
    <w:p w14:paraId="784C4A80" w14:textId="77777777" w:rsidR="00DE711D" w:rsidRDefault="00DE711D">
      <w:pPr>
        <w:pStyle w:val="Sisluet2"/>
        <w:rPr>
          <w:rFonts w:asciiTheme="minorHAnsi" w:eastAsiaTheme="minorEastAsia" w:hAnsiTheme="minorHAnsi" w:cstheme="minorBidi"/>
          <w:noProof/>
          <w:color w:val="auto"/>
          <w:sz w:val="22"/>
          <w:szCs w:val="22"/>
          <w:lang w:eastAsia="fi-FI"/>
        </w:rPr>
      </w:pPr>
      <w:r>
        <w:rPr>
          <w:noProof/>
        </w:rPr>
        <w:t>Käyttäjätutkimuksen haastattelukysymyslomakkeet</w:t>
      </w:r>
      <w:r>
        <w:rPr>
          <w:noProof/>
        </w:rPr>
        <w:tab/>
      </w:r>
      <w:r>
        <w:rPr>
          <w:noProof/>
        </w:rPr>
        <w:fldChar w:fldCharType="begin"/>
      </w:r>
      <w:r>
        <w:rPr>
          <w:noProof/>
        </w:rPr>
        <w:instrText xml:space="preserve"> PAGEREF _Toc510286026 \h </w:instrText>
      </w:r>
      <w:r>
        <w:rPr>
          <w:noProof/>
        </w:rPr>
      </w:r>
      <w:r>
        <w:rPr>
          <w:noProof/>
        </w:rPr>
        <w:fldChar w:fldCharType="separate"/>
      </w:r>
      <w:r>
        <w:rPr>
          <w:noProof/>
        </w:rPr>
        <w:t>55</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6" w:name="_Toc462643321"/>
      <w:bookmarkStart w:id="7" w:name="_Toc463943271"/>
      <w:bookmarkStart w:id="8" w:name="_Toc510285991"/>
      <w:bookmarkEnd w:id="6"/>
      <w:bookmarkEnd w:id="7"/>
      <w:r w:rsidRPr="007710C8">
        <w:rPr>
          <w:rFonts w:ascii="Times New Roman" w:hAnsi="Times New Roman"/>
          <w:color w:val="00000A"/>
        </w:rPr>
        <w:lastRenderedPageBreak/>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9" w:author="Hassi Sakari" w:date="2017-10-29T16:01:00Z">
        <w:r w:rsidRPr="007710C8" w:rsidDel="0037239A">
          <w:rPr>
            <w:rFonts w:ascii="Times New Roman" w:hAnsi="Times New Roman"/>
          </w:rPr>
          <w:delText>tai mikään fysikaalinen</w:delText>
        </w:r>
      </w:del>
      <w:ins w:id="10" w:author="Harri Siirtola" w:date="2017-06-18T15:13:00Z">
        <w:del w:id="11" w:author="Hassi Sakari" w:date="2017-10-29T16:01:00Z">
          <w:r w:rsidR="009A17A0" w:rsidRPr="007710C8" w:rsidDel="0037239A">
            <w:rPr>
              <w:rFonts w:ascii="Times New Roman" w:hAnsi="Times New Roman"/>
            </w:rPr>
            <w:delText>,</w:delText>
          </w:r>
        </w:del>
      </w:ins>
      <w:del w:id="12"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3" w:author="Hassi Sakari" w:date="2017-10-29T16:01:00Z">
        <w:r w:rsidR="0037239A" w:rsidRPr="007710C8">
          <w:rPr>
            <w:rFonts w:ascii="Times New Roman" w:hAnsi="Times New Roman"/>
          </w:rPr>
          <w:t>,</w:t>
        </w:r>
      </w:ins>
      <w:del w:id="14" w:author="Harri Siirtola" w:date="2017-06-18T15:13:00Z">
        <w:r w:rsidRPr="007710C8" w:rsidDel="009A17A0">
          <w:rPr>
            <w:rFonts w:ascii="Times New Roman" w:hAnsi="Times New Roman"/>
          </w:rPr>
          <w:delText>,</w:delText>
        </w:r>
      </w:del>
      <w:r w:rsidRPr="007710C8">
        <w:rPr>
          <w:rFonts w:ascii="Times New Roman" w:hAnsi="Times New Roman"/>
        </w:rPr>
        <w:t xml:space="preserve"> 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Big </w:t>
      </w:r>
      <w:ins w:id="15" w:author="Hassi Sakari" w:date="2017-10-29T16:02:00Z">
        <w:r w:rsidR="0037239A" w:rsidRPr="007710C8">
          <w:rPr>
            <w:rFonts w:ascii="Times New Roman" w:hAnsi="Times New Roman"/>
          </w:rPr>
          <w:t>D</w:t>
        </w:r>
      </w:ins>
      <w:del w:id="16"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r w:rsidRPr="007710C8">
        <w:rPr>
          <w:rFonts w:ascii="Times New Roman" w:hAnsi="Times New Roman"/>
        </w:rPr>
        <w:t xml:space="preserve">2013 </w:t>
      </w:r>
      <w:del w:id="17" w:author="Hassi Sakari" w:date="2017-10-29T16:03:00Z">
        <w:r w:rsidRPr="007710C8" w:rsidDel="0037239A">
          <w:rPr>
            <w:rFonts w:ascii="Times New Roman" w:hAnsi="Times New Roman"/>
          </w:rPr>
          <w:delText xml:space="preserve">ATTW </w:delText>
        </w:r>
      </w:del>
      <w:ins w:id="18" w:author="Hassi Sakari" w:date="2017-10-29T16:03:00Z">
        <w:r w:rsidR="0037239A" w:rsidRPr="007710C8">
          <w:rPr>
            <w:rFonts w:ascii="Times New Roman" w:hAnsi="Times New Roman"/>
          </w:rPr>
          <w:t>Association of Teachers of Technical Writing -k</w:t>
        </w:r>
      </w:ins>
      <w:del w:id="19"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15E81D88"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w:t>
      </w:r>
      <w:r w:rsidR="0045222A">
        <w:rPr>
          <w:rFonts w:ascii="Times New Roman" w:hAnsi="Times New Roman"/>
        </w:rPr>
        <w:t>tutkimuskysymyksenä on tarkoitus selvittää miten käyttäjien käyttökokemukset eroavat virtuaalitodellisuudessa ja työasemaympäristössä toteutettujen visualisointien välillä.</w:t>
      </w:r>
      <w:r w:rsidR="00054A2B" w:rsidRPr="007710C8">
        <w:rPr>
          <w:rFonts w:ascii="Times New Roman" w:hAnsi="Times New Roman"/>
        </w:rPr>
        <w:t xml:space="preserve">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5530BDAA" w14:textId="77777777" w:rsidR="00D91104" w:rsidRPr="007710C8" w:rsidRDefault="00152D44" w:rsidP="000210F6">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0" w:name="_Toc462643322"/>
      <w:bookmarkStart w:id="21" w:name="_Toc463943272"/>
      <w:bookmarkStart w:id="22" w:name="_Toc510285992"/>
      <w:bookmarkEnd w:id="20"/>
      <w:bookmarkEnd w:id="21"/>
      <w:r w:rsidRPr="007710C8">
        <w:rPr>
          <w:rFonts w:ascii="Times New Roman" w:hAnsi="Times New Roman"/>
          <w:color w:val="00000A"/>
          <w:lang w:val="en-US"/>
        </w:rPr>
        <w:lastRenderedPageBreak/>
        <w:t>2. BIG DATA</w:t>
      </w:r>
      <w:bookmarkEnd w:id="22"/>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3" w:name="_Toc463943273"/>
      <w:bookmarkStart w:id="24" w:name="_Toc510285993"/>
      <w:bookmarkEnd w:id="23"/>
      <w:r w:rsidRPr="007710C8">
        <w:rPr>
          <w:color w:val="00000A"/>
          <w:szCs w:val="24"/>
          <w:lang w:val="en-US"/>
        </w:rPr>
        <w:t>2.1 Big Datan määrittely</w:t>
      </w:r>
      <w:bookmarkEnd w:id="24"/>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5" w:author="Hassi Sakari" w:date="2017-10-29T16:03:00Z">
        <w:r w:rsidR="0037239A" w:rsidRPr="007710C8">
          <w:rPr>
            <w:rFonts w:ascii="Times New Roman" w:hAnsi="Times New Roman"/>
          </w:rPr>
          <w:t>D</w:t>
        </w:r>
      </w:ins>
      <w:del w:id="26"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27" w:author="Hassi Sakari" w:date="2017-10-29T16:03:00Z">
        <w:r w:rsidR="0037239A" w:rsidRPr="007710C8">
          <w:rPr>
            <w:rFonts w:ascii="Times New Roman" w:hAnsi="Times New Roman"/>
          </w:rPr>
          <w:t xml:space="preserve">ttä </w:t>
        </w:r>
      </w:ins>
      <w:del w:id="28" w:author="Hassi Sakari" w:date="2017-10-29T16:03:00Z">
        <w:r w:rsidRPr="007710C8" w:rsidDel="0037239A">
          <w:rPr>
            <w:rFonts w:ascii="Times New Roman" w:hAnsi="Times New Roman"/>
          </w:rPr>
          <w:delText xml:space="preserve">sin yhteistä </w:delText>
        </w:r>
      </w:del>
      <w:r w:rsidRPr="007710C8">
        <w:rPr>
          <w:rFonts w:ascii="Times New Roman" w:hAnsi="Times New Roman"/>
        </w:rPr>
        <w:t xml:space="preserve">konsensusta.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29" w:author="Hassi Sakari" w:date="2017-10-29T16:04:00Z">
        <w:r w:rsidR="0037239A" w:rsidRPr="007710C8">
          <w:rPr>
            <w:rFonts w:ascii="Times New Roman" w:hAnsi="Times New Roman"/>
          </w:rPr>
          <w:t>D</w:t>
        </w:r>
      </w:ins>
      <w:del w:id="3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r w:rsidRPr="00BB096C">
        <w:rPr>
          <w:rFonts w:ascii="Times New Roman" w:hAnsi="Times New Roman"/>
        </w:rPr>
        <w:t xml:space="preserve">Berkeleyn School of Information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1" w:author="Hassi Sakari" w:date="2017-10-29T16:04:00Z">
        <w:r w:rsidR="0037239A" w:rsidRPr="007710C8">
          <w:rPr>
            <w:rFonts w:ascii="Times New Roman" w:hAnsi="Times New Roman"/>
          </w:rPr>
          <w:t>D</w:t>
        </w:r>
      </w:ins>
      <w:del w:id="32"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33" w:author="Hassi Sakari" w:date="2017-10-29T17:30:00Z">
        <w:r w:rsidR="0013072E" w:rsidRPr="007710C8">
          <w:rPr>
            <w:rFonts w:ascii="Times New Roman" w:hAnsi="Times New Roman"/>
          </w:rPr>
          <w:t>D</w:t>
        </w:r>
      </w:ins>
      <w:del w:id="34"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35"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36"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37" w:author="Hassi Sakari" w:date="2017-10-29T16:04:00Z">
        <w:r w:rsidR="0037239A" w:rsidRPr="007710C8">
          <w:rPr>
            <w:rFonts w:ascii="Times New Roman" w:hAnsi="Times New Roman"/>
          </w:rPr>
          <w:t>[</w:t>
        </w:r>
      </w:ins>
      <w:del w:id="38" w:author="Hassi Sakari" w:date="2017-10-29T16:04:00Z">
        <w:r w:rsidRPr="007710C8" w:rsidDel="0037239A">
          <w:rPr>
            <w:rFonts w:ascii="Times New Roman" w:hAnsi="Times New Roman"/>
          </w:rPr>
          <w:delText>(</w:delText>
        </w:r>
      </w:del>
      <w:r w:rsidRPr="007710C8">
        <w:rPr>
          <w:rFonts w:ascii="Times New Roman" w:hAnsi="Times New Roman"/>
        </w:rPr>
        <w:t>2001</w:t>
      </w:r>
      <w:ins w:id="39" w:author="Hassi Sakari" w:date="2017-10-29T16:04:00Z">
        <w:r w:rsidR="0037239A" w:rsidRPr="007710C8">
          <w:rPr>
            <w:rFonts w:ascii="Times New Roman" w:hAnsi="Times New Roman"/>
          </w:rPr>
          <w:t>]</w:t>
        </w:r>
      </w:ins>
      <w:del w:id="40"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1" w:author="Hassi Sakari" w:date="2017-10-29T16:05:00Z">
        <w:r w:rsidR="0037239A" w:rsidRPr="007710C8">
          <w:rPr>
            <w:rFonts w:ascii="Times New Roman" w:hAnsi="Times New Roman"/>
          </w:rPr>
          <w:t xml:space="preserve">alusti </w:t>
        </w:r>
      </w:ins>
      <w:ins w:id="42"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43"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44" w:author="Hassi Sakari" w:date="2017-10-29T16:07:00Z">
        <w:r w:rsidR="0037239A" w:rsidRPr="007710C8">
          <w:rPr>
            <w:rFonts w:ascii="Times New Roman" w:hAnsi="Times New Roman"/>
          </w:rPr>
          <w:t xml:space="preserve"> </w:t>
        </w:r>
      </w:ins>
      <w:del w:id="45" w:author="Hassi Sakari" w:date="2017-10-29T16:05:00Z">
        <w:r w:rsidRPr="007710C8" w:rsidDel="0037239A">
          <w:rPr>
            <w:rFonts w:ascii="Times New Roman" w:hAnsi="Times New Roman"/>
          </w:rPr>
          <w:delText xml:space="preserve">toimesta 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46" w:author="Hassi Sakari" w:date="2017-10-29T16:08:00Z">
        <w:r w:rsidR="0037239A" w:rsidRPr="007710C8">
          <w:rPr>
            <w:rFonts w:ascii="Times New Roman" w:hAnsi="Times New Roman"/>
          </w:rPr>
          <w:t xml:space="preserve"> </w:t>
        </w:r>
      </w:ins>
      <w:del w:id="47"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toimesta,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4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4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50" w:author="Hassi Sakari" w:date="2017-10-29T16:09:00Z">
        <w:r w:rsidR="0037239A" w:rsidRPr="007710C8">
          <w:rPr>
            <w:rFonts w:ascii="Times New Roman" w:hAnsi="Times New Roman"/>
          </w:rPr>
          <w:t>, joten</w:t>
        </w:r>
      </w:ins>
      <w:del w:id="51" w:author="Hassi Sakari" w:date="2017-10-29T16:09:00Z">
        <w:r w:rsidRPr="007710C8" w:rsidDel="0037239A">
          <w:rPr>
            <w:rFonts w:ascii="Times New Roman" w:hAnsi="Times New Roman"/>
          </w:rPr>
          <w:delText>. Täten</w:delText>
        </w:r>
        <w:r w:rsidR="0054609C" w:rsidRPr="007710C8" w:rsidDel="0037239A">
          <w:rPr>
            <w:rFonts w:ascii="Times New Roman" w:hAnsi="Times New Roman"/>
          </w:rPr>
          <w:delText>,</w:delText>
        </w:r>
      </w:del>
      <w:r w:rsidRPr="007710C8">
        <w:rPr>
          <w:rFonts w:ascii="Times New Roman" w:hAnsi="Times New Roman"/>
        </w:rPr>
        <w:t xml:space="preserve"> Big </w:t>
      </w:r>
      <w:ins w:id="52" w:author="Hassi Sakari" w:date="2017-10-29T16:09:00Z">
        <w:r w:rsidR="0037239A" w:rsidRPr="007710C8">
          <w:rPr>
            <w:rFonts w:ascii="Times New Roman" w:hAnsi="Times New Roman"/>
          </w:rPr>
          <w:t>D</w:t>
        </w:r>
      </w:ins>
      <w:del w:id="53"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54"/>
      <w:del w:id="55" w:author="Hassi Sakari" w:date="2017-10-29T16:09:00Z">
        <w:r w:rsidRPr="007710C8" w:rsidDel="0037239A">
          <w:rPr>
            <w:rFonts w:ascii="Times New Roman" w:hAnsi="Times New Roman"/>
          </w:rPr>
          <w:delText xml:space="preserve">niiden </w:delText>
        </w:r>
      </w:del>
      <w:commentRangeEnd w:id="54"/>
      <w:ins w:id="56" w:author="Hassi Sakari" w:date="2017-10-29T16:10:00Z">
        <w:r w:rsidR="002C0413" w:rsidRPr="007710C8">
          <w:rPr>
            <w:rFonts w:ascii="Times New Roman" w:hAnsi="Times New Roman"/>
          </w:rPr>
          <w:t>tiedon</w:t>
        </w:r>
      </w:ins>
      <w:ins w:id="57"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54"/>
      </w:r>
      <w:r w:rsidRPr="007710C8">
        <w:rPr>
          <w:rFonts w:ascii="Times New Roman" w:hAnsi="Times New Roman"/>
        </w:rPr>
        <w:t xml:space="preserve">analysointi tulisi suorittaa nopeasti </w:t>
      </w:r>
      <w:commentRangeStart w:id="58"/>
      <w:del w:id="59" w:author="Hassi Sakari" w:date="2017-10-29T16:10:00Z">
        <w:r w:rsidRPr="007710C8" w:rsidDel="002C0413">
          <w:rPr>
            <w:rFonts w:ascii="Times New Roman" w:hAnsi="Times New Roman"/>
          </w:rPr>
          <w:delText xml:space="preserve">niiden </w:delText>
        </w:r>
      </w:del>
      <w:commentRangeEnd w:id="58"/>
      <w:ins w:id="60"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58"/>
      </w:r>
      <w:r w:rsidRPr="007710C8">
        <w:rPr>
          <w:rFonts w:ascii="Times New Roman" w:hAnsi="Times New Roman"/>
        </w:rPr>
        <w:t xml:space="preserve">tuottamisen jälkeen, sillä muuten tieto </w:t>
      </w:r>
      <w:r w:rsidRPr="007710C8">
        <w:rPr>
          <w:rFonts w:ascii="Times New Roman" w:hAnsi="Times New Roman"/>
        </w:rPr>
        <w:lastRenderedPageBreak/>
        <w:t>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61"/>
      <w:r w:rsidRPr="007710C8">
        <w:rPr>
          <w:rFonts w:ascii="Times New Roman" w:hAnsi="Times New Roman"/>
        </w:rPr>
        <w:t xml:space="preserve">tuottaessa </w:t>
      </w:r>
      <w:ins w:id="62"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61"/>
      <w:r w:rsidR="00F22305" w:rsidRPr="007710C8">
        <w:rPr>
          <w:rStyle w:val="Kommentinviite"/>
          <w:rFonts w:ascii="Times New Roman" w:hAnsi="Times New Roman"/>
        </w:rPr>
        <w:commentReference w:id="61"/>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63"/>
      <w:r w:rsidRPr="007710C8">
        <w:rPr>
          <w:rFonts w:ascii="Times New Roman" w:hAnsi="Times New Roman"/>
          <w:i/>
          <w:sz w:val="20"/>
        </w:rPr>
        <w:t>Kuva 1.</w:t>
      </w:r>
      <w:commentRangeEnd w:id="63"/>
      <w:r w:rsidR="00B60EF2" w:rsidRPr="007710C8">
        <w:rPr>
          <w:rStyle w:val="Kommentinviite"/>
          <w:rFonts w:ascii="Times New Roman" w:hAnsi="Times New Roman"/>
        </w:rPr>
        <w:commentReference w:id="63"/>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64"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65" w:author="Hassi Sakari" w:date="2017-10-29T16:11:00Z">
              <w:rPr>
                <w:rFonts w:ascii="Times New Roman" w:hAnsi="Times New Roman"/>
                <w:i/>
              </w:rPr>
            </w:rPrChange>
          </w:rPr>
          <w:t>)</w:t>
        </w:r>
      </w:ins>
      <w:r w:rsidRPr="007710C8">
        <w:rPr>
          <w:rFonts w:ascii="Times New Roman" w:hAnsi="Times New Roman"/>
          <w:rPrChange w:id="66"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67" w:author="Hassi Sakari" w:date="2017-10-29T16:13:00Z">
            <w:rPr/>
          </w:rPrChange>
        </w:rPr>
        <w:pPrChange w:id="68"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69" w:author="Hassi Sakari" w:date="2017-10-29T16:14:00Z">
        <w:r w:rsidR="002C0413" w:rsidRPr="007710C8">
          <w:rPr>
            <w:rFonts w:ascii="Times New Roman" w:hAnsi="Times New Roman"/>
          </w:rPr>
          <w:t xml:space="preserve">autonomisten, </w:t>
        </w:r>
      </w:ins>
      <w:ins w:id="70" w:author="Hassi Sakari" w:date="2017-10-29T16:13:00Z">
        <w:r w:rsidR="002C0413" w:rsidRPr="007710C8">
          <w:rPr>
            <w:rFonts w:ascii="Times New Roman" w:hAnsi="Times New Roman"/>
          </w:rPr>
          <w:t xml:space="preserve">tietokonealgoritmien avulla </w:t>
        </w:r>
      </w:ins>
      <w:ins w:id="71" w:author="Hassi Sakari" w:date="2017-10-29T16:14:00Z">
        <w:r w:rsidR="002C0413" w:rsidRPr="007710C8">
          <w:rPr>
            <w:rFonts w:ascii="Times New Roman" w:hAnsi="Times New Roman"/>
          </w:rPr>
          <w:t>ohjattujen</w:t>
        </w:r>
      </w:ins>
      <w:ins w:id="72" w:author="Hassi Sakari" w:date="2017-10-29T16:13:00Z">
        <w:r w:rsidR="002C0413" w:rsidRPr="007710C8">
          <w:rPr>
            <w:rFonts w:ascii="Times New Roman" w:hAnsi="Times New Roman"/>
          </w:rPr>
          <w:t xml:space="preserve">, </w:t>
        </w:r>
      </w:ins>
      <w:commentRangeStart w:id="73"/>
      <w:r w:rsidRPr="007710C8">
        <w:rPr>
          <w:rFonts w:ascii="Times New Roman" w:hAnsi="Times New Roman"/>
          <w:i/>
          <w:rPrChange w:id="74" w:author="Hassi Sakari" w:date="2017-10-29T16:13:00Z">
            <w:rPr>
              <w:i/>
            </w:rPr>
          </w:rPrChange>
        </w:rPr>
        <w:t xml:space="preserve">Cyber-Physical-Systems </w:t>
      </w:r>
      <w:commentRangeEnd w:id="73"/>
      <w:r w:rsidR="00F22305" w:rsidRPr="007710C8">
        <w:rPr>
          <w:rStyle w:val="Kommentinviite"/>
          <w:rFonts w:ascii="Times New Roman" w:hAnsi="Times New Roman"/>
        </w:rPr>
        <w:commentReference w:id="73"/>
      </w:r>
      <w:r w:rsidRPr="007710C8">
        <w:rPr>
          <w:rFonts w:ascii="Times New Roman" w:hAnsi="Times New Roman"/>
          <w:i/>
          <w:rPrChange w:id="75" w:author="Hassi Sakari" w:date="2017-10-29T16:13:00Z">
            <w:rPr>
              <w:i/>
            </w:rPr>
          </w:rPrChange>
        </w:rPr>
        <w:t>(CPS</w:t>
      </w:r>
      <w:r w:rsidRPr="007710C8">
        <w:rPr>
          <w:rFonts w:ascii="Times New Roman" w:hAnsi="Times New Roman"/>
          <w:rPrChange w:id="76" w:author="Hassi Sakari" w:date="2017-10-29T16:13:00Z">
            <w:rPr/>
          </w:rPrChange>
        </w:rPr>
        <w:t>) j</w:t>
      </w:r>
      <w:r w:rsidRPr="007710C8">
        <w:rPr>
          <w:rFonts w:ascii="Times New Roman" w:hAnsi="Times New Roman" w:hint="eastAsia"/>
          <w:rPrChange w:id="77" w:author="Hassi Sakari" w:date="2017-10-29T16:13:00Z">
            <w:rPr>
              <w:rFonts w:hint="eastAsia"/>
            </w:rPr>
          </w:rPrChange>
        </w:rPr>
        <w:t>ä</w:t>
      </w:r>
      <w:r w:rsidRPr="007710C8">
        <w:rPr>
          <w:rFonts w:ascii="Times New Roman" w:hAnsi="Times New Roman"/>
          <w:rPrChange w:id="78" w:author="Hassi Sakari" w:date="2017-10-29T16:13:00Z">
            <w:rPr/>
          </w:rPrChange>
        </w:rPr>
        <w:t>rjestelmien kohdalla sensoridatan ep</w:t>
      </w:r>
      <w:r w:rsidRPr="007710C8">
        <w:rPr>
          <w:rFonts w:ascii="Times New Roman" w:hAnsi="Times New Roman" w:hint="eastAsia"/>
          <w:rPrChange w:id="79" w:author="Hassi Sakari" w:date="2017-10-29T16:13:00Z">
            <w:rPr>
              <w:rFonts w:hint="eastAsia"/>
            </w:rPr>
          </w:rPrChange>
        </w:rPr>
        <w:t>ä</w:t>
      </w:r>
      <w:r w:rsidRPr="007710C8">
        <w:rPr>
          <w:rFonts w:ascii="Times New Roman" w:hAnsi="Times New Roman"/>
          <w:rPrChange w:id="80" w:author="Hassi Sakari" w:date="2017-10-29T16:13:00Z">
            <w:rPr/>
          </w:rPrChange>
        </w:rPr>
        <w:t>luotettavuus on arvioitu suurimmaksi verkon toimintaa est</w:t>
      </w:r>
      <w:r w:rsidRPr="007710C8">
        <w:rPr>
          <w:rFonts w:ascii="Times New Roman" w:hAnsi="Times New Roman" w:hint="eastAsia"/>
          <w:rPrChange w:id="81" w:author="Hassi Sakari" w:date="2017-10-29T16:13:00Z">
            <w:rPr>
              <w:rFonts w:hint="eastAsia"/>
            </w:rPr>
          </w:rPrChange>
        </w:rPr>
        <w:t>ä</w:t>
      </w:r>
      <w:r w:rsidRPr="007710C8">
        <w:rPr>
          <w:rFonts w:ascii="Times New Roman" w:hAnsi="Times New Roman"/>
          <w:rPrChange w:id="82" w:author="Hassi Sakari" w:date="2017-10-29T16:13:00Z">
            <w:rPr/>
          </w:rPrChange>
        </w:rPr>
        <w:t>v</w:t>
      </w:r>
      <w:r w:rsidRPr="007710C8">
        <w:rPr>
          <w:rFonts w:ascii="Times New Roman" w:hAnsi="Times New Roman" w:hint="eastAsia"/>
          <w:rPrChange w:id="83" w:author="Hassi Sakari" w:date="2017-10-29T16:13:00Z">
            <w:rPr>
              <w:rFonts w:hint="eastAsia"/>
            </w:rPr>
          </w:rPrChange>
        </w:rPr>
        <w:t>ä</w:t>
      </w:r>
      <w:r w:rsidRPr="007710C8">
        <w:rPr>
          <w:rFonts w:ascii="Times New Roman" w:hAnsi="Times New Roman"/>
          <w:rPrChange w:id="84" w:author="Hassi Sakari" w:date="2017-10-29T16:13:00Z">
            <w:rPr/>
          </w:rPrChange>
        </w:rPr>
        <w:t>ksi tekij</w:t>
      </w:r>
      <w:r w:rsidRPr="007710C8">
        <w:rPr>
          <w:rFonts w:ascii="Times New Roman" w:hAnsi="Times New Roman" w:hint="eastAsia"/>
          <w:rPrChange w:id="85"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86" w:author="Hassi Sakari" w:date="2017-10-29T16:13:00Z">
            <w:rPr/>
          </w:rPrChange>
        </w:rPr>
        <w:t>]</w:t>
      </w:r>
      <w:r w:rsidRPr="007710C8">
        <w:rPr>
          <w:rFonts w:ascii="Times New Roman" w:hAnsi="Times New Roman"/>
          <w:rPrChange w:id="87"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w:t>
      </w:r>
      <w:r w:rsidRPr="007710C8">
        <w:rPr>
          <w:rFonts w:ascii="Times New Roman" w:hAnsi="Times New Roman"/>
        </w:rPr>
        <w:lastRenderedPageBreak/>
        <w:t xml:space="preserve">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88" w:name="_Toc463943274"/>
      <w:bookmarkStart w:id="89" w:name="_Toc510285994"/>
      <w:bookmarkEnd w:id="88"/>
      <w:r w:rsidRPr="007710C8">
        <w:rPr>
          <w:color w:val="00000A"/>
          <w:szCs w:val="24"/>
        </w:rPr>
        <w:t>2.2 Big Datan kuudes V – Visualisointi</w:t>
      </w:r>
      <w:bookmarkEnd w:id="89"/>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90"/>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90"/>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90"/>
      </w:r>
      <w:r w:rsidRPr="007710C8">
        <w:rPr>
          <w:rFonts w:ascii="Times New Roman" w:hAnsi="Times New Roman"/>
        </w:rPr>
        <w:t>. Monien mielestä visualisoinnin tehokas käyttö onkin ainoa tapa</w:t>
      </w:r>
      <w:ins w:id="91" w:author="Harri Siirtola" w:date="2017-06-18T15:44:00Z">
        <w:r w:rsidR="00F312A9" w:rsidRPr="007710C8">
          <w:rPr>
            <w:rFonts w:ascii="Times New Roman" w:hAnsi="Times New Roman"/>
          </w:rPr>
          <w:t xml:space="preserve"> siihen</w:t>
        </w:r>
      </w:ins>
      <w:del w:id="92"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93"/>
      <w:r w:rsidRPr="007710C8">
        <w:rPr>
          <w:rFonts w:ascii="Times New Roman" w:hAnsi="Times New Roman"/>
        </w:rPr>
        <w:t xml:space="preserve">Kuva </w:t>
      </w:r>
      <w:ins w:id="94" w:author="Hassi Sakari" w:date="2017-10-29T16:15:00Z">
        <w:r w:rsidR="00800CA9" w:rsidRPr="007710C8">
          <w:rPr>
            <w:rFonts w:ascii="Times New Roman" w:hAnsi="Times New Roman"/>
          </w:rPr>
          <w:t>2)</w:t>
        </w:r>
      </w:ins>
      <w:del w:id="95" w:author="Hassi Sakari" w:date="2017-10-29T16:15:00Z">
        <w:r w:rsidRPr="007710C8" w:rsidDel="00800CA9">
          <w:rPr>
            <w:rFonts w:ascii="Times New Roman" w:hAnsi="Times New Roman"/>
          </w:rPr>
          <w:delText>3.</w:delText>
        </w:r>
        <w:commentRangeEnd w:id="93"/>
        <w:r w:rsidR="00B60EF2" w:rsidRPr="007710C8" w:rsidDel="00800CA9">
          <w:rPr>
            <w:rStyle w:val="Kommentinviite"/>
            <w:rFonts w:ascii="Times New Roman" w:hAnsi="Times New Roman"/>
          </w:rPr>
          <w:commentReference w:id="93"/>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lastRenderedPageBreak/>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96" w:author="Hassi Sakari" w:date="2017-10-29T16:15:00Z">
        <w:r w:rsidR="00800CA9" w:rsidRPr="007710C8">
          <w:rPr>
            <w:rFonts w:ascii="Times New Roman" w:hAnsi="Times New Roman"/>
            <w:i/>
            <w:sz w:val="22"/>
            <w:szCs w:val="22"/>
          </w:rPr>
          <w:t>2</w:t>
        </w:r>
      </w:ins>
      <w:del w:id="97"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98"/>
      <w:r w:rsidRPr="007710C8">
        <w:rPr>
          <w:rFonts w:ascii="Times New Roman" w:hAnsi="Times New Roman"/>
          <w:rPrChange w:id="99" w:author="Hassi Sakari" w:date="2017-10-29T16:16:00Z">
            <w:rPr>
              <w:rFonts w:ascii="Times New Roman" w:hAnsi="Times New Roman"/>
              <w:i/>
            </w:rPr>
          </w:rPrChange>
        </w:rPr>
        <w:t xml:space="preserve">Kuva </w:t>
      </w:r>
      <w:ins w:id="100" w:author="Hassi Sakari" w:date="2017-10-29T16:16:00Z">
        <w:r w:rsidR="00800CA9" w:rsidRPr="007710C8">
          <w:rPr>
            <w:rFonts w:ascii="Times New Roman" w:hAnsi="Times New Roman"/>
          </w:rPr>
          <w:t>3</w:t>
        </w:r>
      </w:ins>
      <w:del w:id="101"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98"/>
      <w:r w:rsidR="00B60EF2" w:rsidRPr="007710C8">
        <w:rPr>
          <w:rStyle w:val="Kommentinviite"/>
          <w:rFonts w:ascii="Times New Roman" w:hAnsi="Times New Roman"/>
        </w:rPr>
        <w:commentReference w:id="98"/>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2A1E6A6" wp14:editId="5541615C">
            <wp:extent cx="4709160" cy="2825496"/>
            <wp:effectExtent l="76200" t="76200" r="129540" b="127635"/>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4715408" cy="282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C12B3" w14:textId="01DC97E3" w:rsidR="00D91104" w:rsidRPr="007710C8" w:rsidRDefault="00152D44" w:rsidP="00F6373A">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2" w:author="Hassi Sakari" w:date="2017-10-29T16:16:00Z">
        <w:r w:rsidR="00800CA9" w:rsidRPr="007710C8">
          <w:rPr>
            <w:rFonts w:ascii="Times New Roman" w:hAnsi="Times New Roman"/>
            <w:i/>
            <w:sz w:val="22"/>
            <w:szCs w:val="22"/>
          </w:rPr>
          <w:t>3</w:t>
        </w:r>
      </w:ins>
      <w:del w:id="103"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04"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05" w:author="Hassi Sakari" w:date="2017-10-29T16:16:00Z">
        <w:r w:rsidR="00152D44" w:rsidRPr="007710C8" w:rsidDel="00800CA9">
          <w:rPr>
            <w:rFonts w:ascii="Times New Roman" w:hAnsi="Times New Roman"/>
            <w:szCs w:val="24"/>
          </w:rPr>
          <w:delText xml:space="preserve">antanut </w:delText>
        </w:r>
      </w:del>
      <w:ins w:id="106" w:author="Hassi Sakari" w:date="2017-10-29T16:16:00Z">
        <w:r w:rsidR="00800CA9" w:rsidRPr="007710C8">
          <w:rPr>
            <w:rFonts w:ascii="Times New Roman" w:hAnsi="Times New Roman"/>
            <w:szCs w:val="24"/>
          </w:rPr>
          <w:t xml:space="preserve">tehnyt </w:t>
        </w:r>
      </w:ins>
      <w:commentRangeStart w:id="107"/>
      <w:r w:rsidR="00152D44" w:rsidRPr="007710C8">
        <w:rPr>
          <w:rFonts w:ascii="Times New Roman" w:hAnsi="Times New Roman"/>
          <w:szCs w:val="24"/>
        </w:rPr>
        <w:t xml:space="preserve">datan </w:t>
      </w:r>
      <w:del w:id="108" w:author="Hassi Sakari" w:date="2017-10-29T16:16:00Z">
        <w:r w:rsidR="00152D44" w:rsidRPr="007710C8" w:rsidDel="00800CA9">
          <w:rPr>
            <w:rFonts w:ascii="Times New Roman" w:hAnsi="Times New Roman"/>
            <w:szCs w:val="24"/>
          </w:rPr>
          <w:delText xml:space="preserve">sisällön </w:delText>
        </w:r>
      </w:del>
      <w:commentRangeEnd w:id="107"/>
      <w:ins w:id="109"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07"/>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10" w:author="Hassi Sakari" w:date="2017-10-29T17:31:00Z">
        <w:r w:rsidR="0013072E" w:rsidRPr="007710C8">
          <w:rPr>
            <w:rFonts w:ascii="Times New Roman" w:hAnsi="Times New Roman"/>
            <w:szCs w:val="24"/>
          </w:rPr>
          <w:t>D</w:t>
        </w:r>
      </w:ins>
      <w:del w:id="111"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12" w:author="Hassi Sakari" w:date="2017-10-29T16:17:00Z">
        <w:r w:rsidR="00800CA9" w:rsidRPr="007710C8">
          <w:rPr>
            <w:rFonts w:ascii="Times New Roman" w:hAnsi="Times New Roman"/>
            <w:szCs w:val="24"/>
          </w:rPr>
          <w:t>K</w:t>
        </w:r>
      </w:ins>
      <w:commentRangeStart w:id="113"/>
      <w:del w:id="114"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13"/>
      <w:r w:rsidR="00B60EF2" w:rsidRPr="007710C8">
        <w:rPr>
          <w:rStyle w:val="Kommentinviite"/>
          <w:rFonts w:ascii="Times New Roman" w:hAnsi="Times New Roman"/>
        </w:rPr>
        <w:commentReference w:id="113"/>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15" w:name="_Toc510285995"/>
      <w:r w:rsidRPr="007710C8">
        <w:rPr>
          <w:color w:val="000000" w:themeColor="text1"/>
          <w:szCs w:val="24"/>
        </w:rPr>
        <w:t>2.3 Big datan hyödyt ja ongelmat</w:t>
      </w:r>
      <w:bookmarkEnd w:id="115"/>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16" w:author="Hassi Sakari" w:date="2017-10-29T17:31:00Z">
        <w:r w:rsidR="0013072E" w:rsidRPr="007710C8">
          <w:rPr>
            <w:rFonts w:ascii="Times New Roman" w:hAnsi="Times New Roman"/>
          </w:rPr>
          <w:t>D</w:t>
        </w:r>
      </w:ins>
      <w:del w:id="117"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18" w:author="Hassi Sakari" w:date="2017-10-29T17:31:00Z">
        <w:r w:rsidR="00944ED9" w:rsidRPr="007710C8">
          <w:rPr>
            <w:rFonts w:ascii="Times New Roman" w:hAnsi="Times New Roman"/>
          </w:rPr>
          <w:t>B</w:t>
        </w:r>
      </w:ins>
      <w:del w:id="119"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20" w:author="Hassi Sakari" w:date="2017-10-29T17:31:00Z">
        <w:r w:rsidR="00944ED9" w:rsidRPr="007710C8">
          <w:rPr>
            <w:rFonts w:ascii="Times New Roman" w:hAnsi="Times New Roman"/>
          </w:rPr>
          <w:t>D</w:t>
        </w:r>
      </w:ins>
      <w:del w:id="12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w:t>
      </w:r>
      <w:r w:rsidR="00152D44" w:rsidRPr="007710C8">
        <w:rPr>
          <w:rFonts w:ascii="Times New Roman" w:hAnsi="Times New Roman"/>
        </w:rPr>
        <w:lastRenderedPageBreak/>
        <w:t xml:space="preserve">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22" w:author="Hassi Sakari" w:date="2017-10-29T17:31:00Z">
        <w:r w:rsidR="00944ED9" w:rsidRPr="007710C8">
          <w:rPr>
            <w:rFonts w:ascii="Times New Roman" w:hAnsi="Times New Roman"/>
          </w:rPr>
          <w:t>D</w:t>
        </w:r>
      </w:ins>
      <w:del w:id="123"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24"/>
      <w:r w:rsidRPr="007710C8">
        <w:rPr>
          <w:rFonts w:ascii="Times New Roman" w:hAnsi="Times New Roman"/>
        </w:rPr>
        <w:t>Akerkarin</w:t>
      </w:r>
      <w:r w:rsidR="0016619F" w:rsidRPr="007710C8">
        <w:rPr>
          <w:rFonts w:ascii="Times New Roman" w:hAnsi="Times New Roman"/>
        </w:rPr>
        <w:t xml:space="preserve"> </w:t>
      </w:r>
      <w:ins w:id="125" w:author="Hassi Sakari" w:date="2017-10-29T16:17:00Z">
        <w:r w:rsidR="00800CA9" w:rsidRPr="007710C8">
          <w:rPr>
            <w:rFonts w:ascii="Times New Roman" w:hAnsi="Times New Roman"/>
          </w:rPr>
          <w:t>[</w:t>
        </w:r>
      </w:ins>
      <w:r w:rsidR="001668D3" w:rsidRPr="007710C8">
        <w:rPr>
          <w:rFonts w:ascii="Times New Roman" w:hAnsi="Times New Roman"/>
        </w:rPr>
        <w:t>2013</w:t>
      </w:r>
      <w:ins w:id="126"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24"/>
      <w:r w:rsidR="00B64CCF" w:rsidRPr="007710C8">
        <w:rPr>
          <w:rStyle w:val="Kommentinviite"/>
          <w:rFonts w:ascii="Times New Roman" w:hAnsi="Times New Roman"/>
        </w:rPr>
        <w:commentReference w:id="124"/>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27"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nen 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28"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29" w:author="Hassi Sakari" w:date="2017-10-29T17:32:00Z">
        <w:r w:rsidR="001641AA" w:rsidRPr="007710C8">
          <w:rPr>
            <w:rFonts w:ascii="Times New Roman" w:hAnsi="Times New Roman"/>
          </w:rPr>
          <w:t>yhtenä isoimpana tietoon tulleista</w:t>
        </w:r>
      </w:ins>
      <w:del w:id="130"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31" w:author="Hassi Sakari" w:date="2017-10-29T17:32:00Z">
        <w:r w:rsidRPr="007710C8" w:rsidDel="001641AA">
          <w:rPr>
            <w:rFonts w:ascii="Times New Roman" w:hAnsi="Times New Roman"/>
          </w:rPr>
          <w:delText xml:space="preserve">tietoturvamurtona </w:delText>
        </w:r>
      </w:del>
      <w:ins w:id="132" w:author="Hassi Sakari" w:date="2017-10-29T17:32:00Z">
        <w:r w:rsidR="001641AA" w:rsidRPr="007710C8">
          <w:rPr>
            <w:rFonts w:ascii="Times New Roman" w:hAnsi="Times New Roman"/>
          </w:rPr>
          <w:t>tietomurroista</w:t>
        </w:r>
      </w:ins>
      <w:del w:id="133"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34" w:author="Hassi Sakari" w:date="2017-10-29T16:17:00Z">
        <w:r w:rsidR="00800CA9" w:rsidRPr="007710C8">
          <w:rPr>
            <w:rFonts w:ascii="Times New Roman" w:hAnsi="Times New Roman"/>
          </w:rPr>
          <w:t>D</w:t>
        </w:r>
      </w:ins>
      <w:del w:id="135"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36" w:author="Hassi Sakari" w:date="2017-10-29T16:18:00Z">
        <w:r w:rsidR="00800CA9" w:rsidRPr="007710C8">
          <w:rPr>
            <w:rFonts w:ascii="Times New Roman" w:hAnsi="Times New Roman"/>
          </w:rPr>
          <w:t>ei voida turvautua siihen</w:t>
        </w:r>
      </w:ins>
      <w:del w:id="137" w:author="Hassi Sakari" w:date="2017-10-29T16:18:00Z">
        <w:r w:rsidRPr="007710C8" w:rsidDel="00800CA9">
          <w:rPr>
            <w:rFonts w:ascii="Times New Roman" w:hAnsi="Times New Roman"/>
          </w:rPr>
          <w:delText xml:space="preserve">on väärin </w:delText>
        </w:r>
        <w:commentRangeStart w:id="138"/>
        <w:r w:rsidRPr="007710C8" w:rsidDel="00800CA9">
          <w:rPr>
            <w:rFonts w:ascii="Times New Roman" w:hAnsi="Times New Roman"/>
          </w:rPr>
          <w:delText xml:space="preserve">alkaa </w:delText>
        </w:r>
      </w:del>
      <w:del w:id="139" w:author="Harri Siirtola" w:date="2017-06-18T15:56:00Z">
        <w:r w:rsidRPr="007710C8" w:rsidDel="00B64CCF">
          <w:rPr>
            <w:rFonts w:ascii="Times New Roman" w:hAnsi="Times New Roman"/>
          </w:rPr>
          <w:delText>ajattelemaan</w:delText>
        </w:r>
      </w:del>
      <w:ins w:id="140" w:author="Harri Siirtola" w:date="2017-06-18T15:56:00Z">
        <w:del w:id="141" w:author="Hassi Sakari" w:date="2017-10-29T16:17:00Z">
          <w:r w:rsidR="00B64CCF" w:rsidRPr="007710C8" w:rsidDel="00800CA9">
            <w:rPr>
              <w:rFonts w:ascii="Times New Roman" w:hAnsi="Times New Roman"/>
            </w:rPr>
            <w:delText>ajatella</w:delText>
          </w:r>
          <w:commentRangeEnd w:id="138"/>
          <w:r w:rsidR="00B64CCF" w:rsidRPr="007710C8" w:rsidDel="00800CA9">
            <w:rPr>
              <w:rStyle w:val="Kommentinviite"/>
              <w:rFonts w:ascii="Times New Roman" w:hAnsi="Times New Roman"/>
            </w:rPr>
            <w:commentReference w:id="138"/>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42" w:author="Hassi Sakari" w:date="2017-10-29T17:34:00Z">
        <w:r w:rsidR="009D2B58" w:rsidRPr="007710C8">
          <w:rPr>
            <w:rFonts w:ascii="Times New Roman" w:hAnsi="Times New Roman"/>
          </w:rPr>
          <w:t>D</w:t>
        </w:r>
      </w:ins>
      <w:del w:id="143"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t xml:space="preserve">Big Datan </w:t>
      </w:r>
      <w:r w:rsidR="00300105" w:rsidRPr="007710C8">
        <w:rPr>
          <w:rFonts w:ascii="Times New Roman" w:hAnsi="Times New Roman"/>
        </w:rPr>
        <w:t>tietokantahallintajärjestelmän (</w:t>
      </w:r>
      <w:commentRangeStart w:id="144"/>
      <w:r w:rsidRPr="007710C8">
        <w:rPr>
          <w:rFonts w:ascii="Times New Roman" w:hAnsi="Times New Roman"/>
        </w:rPr>
        <w:t xml:space="preserve">Big Data </w:t>
      </w:r>
      <w:del w:id="145"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44"/>
      <w:r w:rsidR="00B14613" w:rsidRPr="007710C8">
        <w:rPr>
          <w:rStyle w:val="Kommentinviite"/>
          <w:rFonts w:ascii="Times New Roman" w:hAnsi="Times New Roman"/>
        </w:rPr>
        <w:commentReference w:id="144"/>
      </w:r>
      <w:r w:rsidRPr="007710C8">
        <w:rPr>
          <w:rFonts w:ascii="Times New Roman" w:hAnsi="Times New Roman"/>
        </w:rPr>
        <w:t xml:space="preserve">, </w:t>
      </w:r>
      <w:del w:id="146" w:author="Hassi Sakari" w:date="2017-10-29T16:19:00Z">
        <w:r w:rsidRPr="007710C8" w:rsidDel="00800CA9">
          <w:rPr>
            <w:rFonts w:ascii="Times New Roman" w:hAnsi="Times New Roman"/>
          </w:rPr>
          <w:delText>DBMS</w:delText>
        </w:r>
      </w:del>
      <w:ins w:id="147"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48" w:author="Hassi Sakari" w:date="2017-10-29T17:34:00Z">
        <w:r w:rsidR="009D2B58" w:rsidRPr="007710C8">
          <w:rPr>
            <w:rFonts w:ascii="Times New Roman" w:hAnsi="Times New Roman"/>
          </w:rPr>
          <w:t>D</w:t>
        </w:r>
      </w:ins>
      <w:del w:id="149"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50" w:author="Harri Siirtola" w:date="2017-06-18T16:19:00Z">
        <w:r w:rsidRPr="007710C8" w:rsidDel="006D321A">
          <w:rPr>
            <w:rFonts w:ascii="Times New Roman" w:hAnsi="Times New Roman"/>
          </w:rPr>
          <w:delText>-</w:delText>
        </w:r>
      </w:del>
      <w:ins w:id="151"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52"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53"/>
      <w:r w:rsidRPr="007710C8">
        <w:rPr>
          <w:rFonts w:ascii="Times New Roman" w:hAnsi="Times New Roman"/>
        </w:rPr>
        <w:t>data</w:t>
      </w:r>
      <w:ins w:id="154" w:author="Hassi Sakari" w:date="2017-10-29T16:19:00Z">
        <w:r w:rsidR="00800CA9" w:rsidRPr="007710C8">
          <w:rPr>
            <w:rFonts w:ascii="Times New Roman" w:hAnsi="Times New Roman"/>
          </w:rPr>
          <w:t xml:space="preserve">määrän kasvun </w:t>
        </w:r>
      </w:ins>
      <w:del w:id="155" w:author="Hassi Sakari" w:date="2017-10-29T16:19:00Z">
        <w:r w:rsidRPr="007710C8" w:rsidDel="00800CA9">
          <w:rPr>
            <w:rFonts w:ascii="Times New Roman" w:hAnsi="Times New Roman"/>
          </w:rPr>
          <w:delText xml:space="preserve">n lisääntyvyyden </w:delText>
        </w:r>
        <w:commentRangeEnd w:id="153"/>
        <w:r w:rsidR="006D321A" w:rsidRPr="007710C8" w:rsidDel="00800CA9">
          <w:rPr>
            <w:rStyle w:val="Kommentinviite"/>
            <w:rFonts w:ascii="Times New Roman" w:hAnsi="Times New Roman"/>
          </w:rPr>
          <w:commentReference w:id="153"/>
        </w:r>
        <w:r w:rsidRPr="007710C8" w:rsidDel="00800CA9">
          <w:rPr>
            <w:rFonts w:ascii="Times New Roman" w:hAnsi="Times New Roman"/>
          </w:rPr>
          <w:delText>takia</w:delText>
        </w:r>
      </w:del>
      <w:ins w:id="156"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57" w:author="Hassi Sakari" w:date="2017-10-29T17:34:00Z">
        <w:r w:rsidR="009D2B58" w:rsidRPr="007710C8">
          <w:rPr>
            <w:rFonts w:ascii="Times New Roman" w:hAnsi="Times New Roman"/>
          </w:rPr>
          <w:t>D</w:t>
        </w:r>
      </w:ins>
      <w:del w:id="158"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59"/>
      <w:r w:rsidRPr="007710C8">
        <w:rPr>
          <w:rFonts w:ascii="Times New Roman" w:hAnsi="Times New Roman"/>
        </w:rPr>
        <w:t xml:space="preserve">Klein </w:t>
      </w:r>
      <w:ins w:id="160" w:author="Hassi Sakari" w:date="2017-10-29T17:35:00Z">
        <w:r w:rsidR="009D2B58" w:rsidRPr="007710C8">
          <w:rPr>
            <w:rFonts w:ascii="Times New Roman" w:hAnsi="Times New Roman"/>
          </w:rPr>
          <w:t xml:space="preserve">ja </w:t>
        </w:r>
      </w:ins>
      <w:del w:id="161"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59"/>
      <w:r w:rsidR="006D321A" w:rsidRPr="007710C8">
        <w:rPr>
          <w:rStyle w:val="Kommentinviite"/>
          <w:rFonts w:ascii="Times New Roman" w:hAnsi="Times New Roman"/>
        </w:rPr>
        <w:commentReference w:id="159"/>
      </w:r>
      <w:ins w:id="162" w:author="Hassi Sakari" w:date="2017-10-29T16:20:00Z">
        <w:r w:rsidR="00E66B0E" w:rsidRPr="007710C8">
          <w:rPr>
            <w:rFonts w:ascii="Times New Roman" w:hAnsi="Times New Roman"/>
          </w:rPr>
          <w:t>[</w:t>
        </w:r>
      </w:ins>
      <w:ins w:id="163" w:author="Hassi Sakari" w:date="2017-10-29T17:34:00Z">
        <w:r w:rsidR="009D2B58" w:rsidRPr="007710C8">
          <w:rPr>
            <w:rFonts w:ascii="Times New Roman" w:hAnsi="Times New Roman"/>
          </w:rPr>
          <w:t>2015</w:t>
        </w:r>
      </w:ins>
      <w:ins w:id="164"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65" w:author="Hassi Sakari" w:date="2017-10-29T17:35:00Z">
        <w:r w:rsidR="009D2B58" w:rsidRPr="007710C8">
          <w:rPr>
            <w:rFonts w:ascii="Times New Roman" w:hAnsi="Times New Roman"/>
          </w:rPr>
          <w:t xml:space="preserve"> </w:t>
        </w:r>
      </w:ins>
      <w:del w:id="166"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67" w:author="Harri Siirtola" w:date="2017-06-18T16:20:00Z">
        <w:r w:rsidR="006D321A" w:rsidRPr="007710C8">
          <w:rPr>
            <w:rFonts w:ascii="Times New Roman" w:hAnsi="Times New Roman"/>
          </w:rPr>
          <w:t>-</w:t>
        </w:r>
      </w:ins>
      <w:del w:id="168"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69" w:author="Hassi Sakari" w:date="2017-10-29T17:35:00Z">
        <w:r w:rsidR="009D2B58" w:rsidRPr="007710C8">
          <w:rPr>
            <w:rFonts w:ascii="Times New Roman" w:hAnsi="Times New Roman"/>
          </w:rPr>
          <w:t>D</w:t>
        </w:r>
      </w:ins>
      <w:del w:id="170"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71" w:author="Hassi Sakari" w:date="2017-10-29T16:20:00Z">
        <w:r w:rsidR="00E66B0E" w:rsidRPr="007710C8">
          <w:rPr>
            <w:rFonts w:ascii="Times New Roman" w:hAnsi="Times New Roman"/>
          </w:rPr>
          <w:t>K</w:t>
        </w:r>
      </w:ins>
      <w:commentRangeStart w:id="172"/>
      <w:del w:id="173"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72"/>
      <w:r w:rsidR="006D321A" w:rsidRPr="007710C8">
        <w:rPr>
          <w:rStyle w:val="Kommentinviite"/>
          <w:rFonts w:ascii="Times New Roman" w:hAnsi="Times New Roman"/>
        </w:rPr>
        <w:commentReference w:id="172"/>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74" w:author="Harri Siirtola" w:date="2017-06-18T16:23:00Z">
        <w:r w:rsidRPr="007710C8" w:rsidDel="00D22ED2">
          <w:rPr>
            <w:rFonts w:ascii="Times New Roman" w:hAnsi="Times New Roman"/>
          </w:rPr>
          <w:delText xml:space="preserve">Internet </w:delText>
        </w:r>
      </w:del>
      <w:ins w:id="175"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76"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77"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78"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79" w:author="Hassi Sakari" w:date="2017-10-29T17:36:00Z">
        <w:r w:rsidR="009D2B58" w:rsidRPr="007710C8">
          <w:rPr>
            <w:rFonts w:ascii="Times New Roman" w:hAnsi="Times New Roman"/>
          </w:rPr>
          <w:t>D</w:t>
        </w:r>
      </w:ins>
      <w:del w:id="180"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81" w:name="_Toc462643323"/>
      <w:bookmarkStart w:id="182" w:name="_Toc463943275"/>
      <w:bookmarkStart w:id="183" w:name="_Toc510285996"/>
      <w:bookmarkEnd w:id="181"/>
      <w:bookmarkEnd w:id="182"/>
      <w:r w:rsidRPr="007710C8">
        <w:rPr>
          <w:rFonts w:ascii="Times New Roman" w:hAnsi="Times New Roman"/>
          <w:color w:val="00000A"/>
        </w:rPr>
        <w:t>3. TIEDON VISUALISOIMINEN</w:t>
      </w:r>
      <w:bookmarkEnd w:id="183"/>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lastRenderedPageBreak/>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84" w:author="Hassi Sakari" w:date="2017-10-29T17:40:00Z">
        <w:r w:rsidR="009D2B58" w:rsidRPr="007710C8">
          <w:rPr>
            <w:rFonts w:ascii="Times New Roman" w:hAnsi="Times New Roman"/>
          </w:rPr>
          <w:t>B</w:t>
        </w:r>
      </w:ins>
      <w:del w:id="185"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86" w:author="Hassi Sakari" w:date="2017-10-29T17:40:00Z">
        <w:r w:rsidR="009D2B58" w:rsidRPr="007710C8">
          <w:rPr>
            <w:rFonts w:ascii="Times New Roman" w:hAnsi="Times New Roman"/>
          </w:rPr>
          <w:t>D</w:t>
        </w:r>
      </w:ins>
      <w:del w:id="187"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88" w:author="Hassi Sakari" w:date="2017-10-29T17:40:00Z">
        <w:r w:rsidR="009D2B58" w:rsidRPr="007710C8">
          <w:rPr>
            <w:rFonts w:ascii="Times New Roman" w:hAnsi="Times New Roman"/>
          </w:rPr>
          <w:t>B</w:t>
        </w:r>
      </w:ins>
      <w:del w:id="189"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0" w:author="Hassi Sakari" w:date="2017-10-29T17:40:00Z">
        <w:r w:rsidR="009D2B58" w:rsidRPr="007710C8">
          <w:rPr>
            <w:rFonts w:ascii="Times New Roman" w:hAnsi="Times New Roman"/>
          </w:rPr>
          <w:t>D</w:t>
        </w:r>
      </w:ins>
      <w:del w:id="191"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192" w:name="_Toc510285997"/>
      <w:r w:rsidRPr="007710C8">
        <w:t>3.1 Visualisointi yleisesti</w:t>
      </w:r>
      <w:bookmarkEnd w:id="192"/>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193"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194" w:author="Hassi Sakari" w:date="2017-10-29T17:41:00Z">
        <w:r w:rsidR="009D2B58" w:rsidRPr="007710C8">
          <w:rPr>
            <w:rFonts w:ascii="Times New Roman" w:hAnsi="Times New Roman"/>
          </w:rPr>
          <w:t xml:space="preserve"> </w:t>
        </w:r>
      </w:ins>
      <w:del w:id="195"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196" w:author="Hassi Sakari" w:date="2017-10-29T17:43:00Z"/>
          <w:rFonts w:ascii="Times New Roman" w:hAnsi="Times New Roman"/>
        </w:rPr>
      </w:pPr>
      <w:r w:rsidRPr="007710C8">
        <w:rPr>
          <w:rFonts w:ascii="Times New Roman" w:hAnsi="Times New Roman"/>
          <w:szCs w:val="24"/>
        </w:rPr>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197" w:author="Hassi Sakari" w:date="2017-10-29T17:42:00Z">
        <w:r w:rsidR="00C50F21" w:rsidRPr="007710C8">
          <w:rPr>
            <w:rFonts w:ascii="Times New Roman" w:hAnsi="Times New Roman"/>
            <w:szCs w:val="24"/>
          </w:rPr>
          <w:t xml:space="preserve"> </w:t>
        </w:r>
      </w:ins>
      <w:del w:id="198" w:author="Hassi Sakari" w:date="2017-10-29T17:42:00Z">
        <w:r w:rsidR="00152D44" w:rsidRPr="007710C8" w:rsidDel="00C50F21">
          <w:rPr>
            <w:rFonts w:ascii="Times New Roman" w:hAnsi="Times New Roman"/>
            <w:szCs w:val="24"/>
          </w:rPr>
          <w:delText xml:space="preserve">. </w:delText>
        </w:r>
      </w:del>
      <w:commentRangeStart w:id="199"/>
      <w:r w:rsidR="00152D44" w:rsidRPr="007710C8">
        <w:rPr>
          <w:rFonts w:ascii="Times New Roman" w:hAnsi="Times New Roman"/>
          <w:szCs w:val="24"/>
        </w:rPr>
        <w:t>[</w:t>
      </w:r>
      <w:ins w:id="200" w:author="Hassi Sakari" w:date="2017-10-29T17:42:00Z">
        <w:r w:rsidR="00C50F21" w:rsidRPr="007710C8">
          <w:rPr>
            <w:rFonts w:ascii="Times New Roman" w:hAnsi="Times New Roman"/>
            <w:szCs w:val="24"/>
            <w:rPrChange w:id="201" w:author="Hassi Sakari" w:date="2017-10-29T17:42:00Z">
              <w:rPr>
                <w:rFonts w:ascii="Times New Roman" w:hAnsi="Times New Roman"/>
                <w:sz w:val="22"/>
                <w:szCs w:val="22"/>
                <w:lang w:val="en-US"/>
              </w:rPr>
            </w:rPrChange>
          </w:rPr>
          <w:t>Haber &amp; McNabb</w:t>
        </w:r>
      </w:ins>
      <w:ins w:id="202" w:author="Hassi Sakari" w:date="2017-10-29T17:43:00Z">
        <w:r w:rsidR="00C50F21" w:rsidRPr="007710C8">
          <w:rPr>
            <w:rFonts w:ascii="Times New Roman" w:hAnsi="Times New Roman"/>
            <w:szCs w:val="24"/>
          </w:rPr>
          <w:t>,</w:t>
        </w:r>
      </w:ins>
      <w:ins w:id="203"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04"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199"/>
      <w:r w:rsidR="00D22ED2" w:rsidRPr="007710C8">
        <w:rPr>
          <w:rStyle w:val="Kommentinviite"/>
          <w:rFonts w:ascii="Times New Roman" w:hAnsi="Times New Roman"/>
        </w:rPr>
        <w:commentReference w:id="199"/>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05"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06"/>
      <w:r w:rsidR="00152D44" w:rsidRPr="007710C8">
        <w:rPr>
          <w:rFonts w:ascii="Times New Roman" w:hAnsi="Times New Roman"/>
          <w:szCs w:val="24"/>
        </w:rPr>
        <w:t>Johnson</w:t>
      </w:r>
      <w:r w:rsidR="0073660F" w:rsidRPr="007710C8">
        <w:rPr>
          <w:rFonts w:ascii="Times New Roman" w:hAnsi="Times New Roman"/>
          <w:szCs w:val="24"/>
        </w:rPr>
        <w:t xml:space="preserve"> et al.</w:t>
      </w:r>
      <w:ins w:id="207" w:author="Hassi Sakari" w:date="2017-10-29T16:20:00Z">
        <w:r w:rsidR="00E66B0E" w:rsidRPr="007710C8">
          <w:rPr>
            <w:rFonts w:ascii="Times New Roman" w:hAnsi="Times New Roman"/>
            <w:szCs w:val="24"/>
          </w:rPr>
          <w:t xml:space="preserve">, </w:t>
        </w:r>
      </w:ins>
      <w:del w:id="208"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06"/>
      <w:r w:rsidR="0073660F" w:rsidRPr="007710C8">
        <w:rPr>
          <w:rFonts w:ascii="Times New Roman" w:hAnsi="Times New Roman"/>
          <w:szCs w:val="24"/>
        </w:rPr>
        <w:t>5</w:t>
      </w:r>
      <w:r w:rsidR="00D22ED2" w:rsidRPr="007710C8">
        <w:rPr>
          <w:rStyle w:val="Kommentinviite"/>
          <w:rFonts w:ascii="Times New Roman" w:hAnsi="Times New Roman"/>
        </w:rPr>
        <w:commentReference w:id="206"/>
      </w:r>
      <w:r w:rsidR="00152D44" w:rsidRPr="007710C8">
        <w:rPr>
          <w:rFonts w:ascii="Times New Roman" w:hAnsi="Times New Roman"/>
          <w:szCs w:val="24"/>
        </w:rPr>
        <w:t>]</w:t>
      </w:r>
      <w:ins w:id="209"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10"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11"/>
      <w:r w:rsidR="0073660F" w:rsidRPr="007710C8">
        <w:rPr>
          <w:rFonts w:ascii="Times New Roman" w:hAnsi="Times New Roman"/>
          <w:szCs w:val="24"/>
        </w:rPr>
        <w:t>Johnson et al.</w:t>
      </w:r>
      <w:ins w:id="212" w:author="Hassi Sakari" w:date="2017-10-29T16:20:00Z">
        <w:r w:rsidR="0073660F" w:rsidRPr="007710C8">
          <w:rPr>
            <w:rFonts w:ascii="Times New Roman" w:hAnsi="Times New Roman"/>
            <w:szCs w:val="24"/>
          </w:rPr>
          <w:t xml:space="preserve">, </w:t>
        </w:r>
      </w:ins>
      <w:del w:id="213"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11"/>
      <w:r w:rsidR="0073660F" w:rsidRPr="007710C8">
        <w:rPr>
          <w:rFonts w:ascii="Times New Roman" w:hAnsi="Times New Roman"/>
          <w:szCs w:val="24"/>
        </w:rPr>
        <w:t>5</w:t>
      </w:r>
      <w:r w:rsidR="0073660F" w:rsidRPr="007710C8">
        <w:rPr>
          <w:rStyle w:val="Kommentinviite"/>
          <w:rFonts w:ascii="Times New Roman" w:hAnsi="Times New Roman"/>
        </w:rPr>
        <w:commentReference w:id="211"/>
      </w:r>
      <w:r w:rsidR="0073660F" w:rsidRPr="007710C8">
        <w:rPr>
          <w:rFonts w:ascii="Times New Roman" w:hAnsi="Times New Roman"/>
          <w:szCs w:val="24"/>
        </w:rPr>
        <w:t>]</w:t>
      </w:r>
      <w:ins w:id="214"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15" w:author="Harri Siirtola" w:date="2017-06-18T16:25:00Z">
        <w:r w:rsidRPr="007710C8" w:rsidDel="00D22ED2">
          <w:rPr>
            <w:rFonts w:ascii="Times New Roman" w:hAnsi="Times New Roman"/>
            <w:szCs w:val="24"/>
          </w:rPr>
          <w:delText xml:space="preserve">Ihmisen </w:delText>
        </w:r>
      </w:del>
      <w:ins w:id="216"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17" w:author="Harri Siirtola" w:date="2017-06-18T16:26:00Z">
        <w:r w:rsidRPr="007710C8" w:rsidDel="00D22ED2">
          <w:rPr>
            <w:rFonts w:ascii="Times New Roman" w:hAnsi="Times New Roman"/>
            <w:szCs w:val="24"/>
          </w:rPr>
          <w:delText xml:space="preserve">teknologian </w:delText>
        </w:r>
      </w:del>
      <w:ins w:id="218"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19"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2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21"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22"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lastRenderedPageBreak/>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23"/>
      <w:r w:rsidR="00152D44" w:rsidRPr="007710C8">
        <w:rPr>
          <w:rFonts w:ascii="Times New Roman" w:hAnsi="Times New Roman"/>
          <w:szCs w:val="24"/>
        </w:rPr>
        <w:t>mutta painottaa erityisesti visuaalisten teknologioiden sekä työkalujen kehittämistä ja hyödyntämistä</w:t>
      </w:r>
      <w:commentRangeEnd w:id="223"/>
      <w:r w:rsidR="001C0C6D" w:rsidRPr="007710C8">
        <w:rPr>
          <w:rStyle w:val="Kommentinviite"/>
          <w:rFonts w:ascii="Times New Roman" w:hAnsi="Times New Roman"/>
        </w:rPr>
        <w:commentReference w:id="223"/>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Informaation visualisointiin pohjautuvasti, työssä pyritään löytämään mahdollisimman hyvin käyttäjien mentaalimalleja tukeva ja virtuaalitodellisuuden mahdollisuuksia hyödyntä</w:t>
      </w:r>
      <w:r w:rsidR="00544FBC" w:rsidRPr="007710C8">
        <w:rPr>
          <w:rFonts w:ascii="Times New Roman" w:hAnsi="Times New Roman"/>
          <w:szCs w:val="24"/>
        </w:rPr>
        <w:t xml:space="preserve">vä visualisointitapa Big </w:t>
      </w:r>
      <w:ins w:id="224" w:author="Hassi Sakari" w:date="2017-10-29T17:46:00Z">
        <w:r w:rsidR="00C50F21" w:rsidRPr="007710C8">
          <w:rPr>
            <w:rFonts w:ascii="Times New Roman" w:hAnsi="Times New Roman"/>
            <w:szCs w:val="24"/>
          </w:rPr>
          <w:t>D</w:t>
        </w:r>
      </w:ins>
      <w:del w:id="225"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5193E7A" w14:textId="0BC16FD3" w:rsidR="00AB6BDC" w:rsidRPr="00337503" w:rsidRDefault="00263D7A" w:rsidP="00337503">
      <w:pPr>
        <w:pStyle w:val="Otsikko21"/>
        <w:spacing w:line="360" w:lineRule="auto"/>
        <w:ind w:firstLine="0"/>
      </w:pPr>
      <w:bookmarkStart w:id="226" w:name="_Toc510285998"/>
      <w:r w:rsidRPr="007710C8">
        <w:t>3.2 Visualisoinnin tyypit</w:t>
      </w:r>
      <w:bookmarkEnd w:id="226"/>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27" w:author="Hassi Sakari" w:date="2017-10-29T17:46:00Z">
        <w:r w:rsidR="00A962E3" w:rsidRPr="007710C8">
          <w:rPr>
            <w:rFonts w:ascii="Times New Roman" w:hAnsi="Times New Roman"/>
            <w:szCs w:val="24"/>
          </w:rPr>
          <w:t>[</w:t>
        </w:r>
      </w:ins>
      <w:del w:id="22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29" w:author="Hassi Sakari" w:date="2017-10-29T17:46:00Z">
        <w:r w:rsidR="00A962E3" w:rsidRPr="007710C8">
          <w:rPr>
            <w:rFonts w:ascii="Times New Roman" w:hAnsi="Times New Roman"/>
            <w:szCs w:val="24"/>
          </w:rPr>
          <w:t>]</w:t>
        </w:r>
      </w:ins>
      <w:del w:id="230"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lastRenderedPageBreak/>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31"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32" w:author="Hassi Sakari" w:date="2017-10-29T16:22:00Z">
        <w:r w:rsidR="00E66B0E" w:rsidRPr="007710C8">
          <w:rPr>
            <w:rFonts w:ascii="Times New Roman" w:hAnsi="Times New Roman"/>
            <w:szCs w:val="24"/>
            <w:rPrChange w:id="233" w:author="Hassi Sakari" w:date="2017-10-29T16:22:00Z">
              <w:rPr>
                <w:rFonts w:ascii="Times New Roman" w:hAnsi="Times New Roman"/>
                <w:i/>
                <w:szCs w:val="24"/>
              </w:rPr>
            </w:rPrChange>
          </w:rPr>
          <w:t>K</w:t>
        </w:r>
      </w:ins>
      <w:commentRangeStart w:id="234"/>
      <w:del w:id="235" w:author="Hassi Sakari" w:date="2017-10-29T16:22:00Z">
        <w:r w:rsidR="00566896" w:rsidRPr="007710C8" w:rsidDel="00E66B0E">
          <w:rPr>
            <w:rFonts w:ascii="Times New Roman" w:hAnsi="Times New Roman"/>
            <w:szCs w:val="24"/>
            <w:rPrChange w:id="236"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37" w:author="Hassi Sakari" w:date="2017-10-29T16:22:00Z">
            <w:rPr>
              <w:rFonts w:ascii="Times New Roman" w:hAnsi="Times New Roman"/>
              <w:i/>
              <w:szCs w:val="24"/>
            </w:rPr>
          </w:rPrChange>
        </w:rPr>
        <w:t>appaleessa 2.1</w:t>
      </w:r>
      <w:commentRangeEnd w:id="234"/>
      <w:r w:rsidR="00757336" w:rsidRPr="007710C8">
        <w:rPr>
          <w:rStyle w:val="Kommentinviite"/>
          <w:rFonts w:ascii="Times New Roman" w:hAnsi="Times New Roman"/>
        </w:rPr>
        <w:commentReference w:id="234"/>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38" w:author="Hassi Sakari" w:date="2017-10-29T17:46:00Z">
        <w:r w:rsidR="00A962E3" w:rsidRPr="007710C8">
          <w:rPr>
            <w:rFonts w:ascii="Times New Roman" w:hAnsi="Times New Roman"/>
            <w:szCs w:val="24"/>
          </w:rPr>
          <w:t>B</w:t>
        </w:r>
      </w:ins>
      <w:del w:id="239"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40" w:author="Hassi Sakari" w:date="2017-10-29T17:46:00Z">
        <w:r w:rsidR="00A962E3" w:rsidRPr="007710C8">
          <w:rPr>
            <w:rFonts w:ascii="Times New Roman" w:hAnsi="Times New Roman"/>
            <w:szCs w:val="24"/>
          </w:rPr>
          <w:t>D</w:t>
        </w:r>
      </w:ins>
      <w:del w:id="241"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0F7A553B"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42" w:author="Hassi Sakari" w:date="2017-10-29T17:46:00Z">
        <w:r w:rsidR="00A962E3" w:rsidRPr="007710C8">
          <w:rPr>
            <w:rFonts w:ascii="Times New Roman" w:hAnsi="Times New Roman"/>
            <w:szCs w:val="24"/>
          </w:rPr>
          <w:t>D</w:t>
        </w:r>
      </w:ins>
      <w:del w:id="243"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522268">
        <w:rPr>
          <w:rFonts w:ascii="Times New Roman" w:hAnsi="Times New Roman"/>
          <w:i/>
          <w:szCs w:val="24"/>
        </w:rPr>
        <w:t xml:space="preserve"> </w:t>
      </w:r>
      <w:commentRangeStart w:id="244"/>
      <w:r w:rsidR="0035666B" w:rsidRPr="007710C8">
        <w:rPr>
          <w:rFonts w:ascii="Times New Roman" w:hAnsi="Times New Roman"/>
          <w:i/>
          <w:szCs w:val="24"/>
        </w:rPr>
        <w:t xml:space="preserve">Scatter </w:t>
      </w:r>
      <w:ins w:id="245" w:author="Hassi Sakari" w:date="2017-10-29T16:23:00Z">
        <w:r w:rsidR="00E66B0E" w:rsidRPr="007710C8">
          <w:rPr>
            <w:rFonts w:ascii="Times New Roman" w:hAnsi="Times New Roman"/>
            <w:i/>
            <w:szCs w:val="24"/>
          </w:rPr>
          <w:t>P</w:t>
        </w:r>
      </w:ins>
      <w:del w:id="246"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47" w:author="Hassi Sakari" w:date="2017-10-29T16:23:00Z">
        <w:r w:rsidR="00E66B0E" w:rsidRPr="007710C8">
          <w:rPr>
            <w:rFonts w:ascii="Times New Roman" w:hAnsi="Times New Roman"/>
            <w:i/>
            <w:szCs w:val="24"/>
          </w:rPr>
          <w:t>M</w:t>
        </w:r>
      </w:ins>
      <w:del w:id="248"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44"/>
      <w:r w:rsidR="00757336" w:rsidRPr="007710C8">
        <w:rPr>
          <w:rStyle w:val="Kommentinviite"/>
          <w:rFonts w:ascii="Times New Roman" w:hAnsi="Times New Roman"/>
        </w:rPr>
        <w:commentReference w:id="244"/>
      </w:r>
      <w:ins w:id="249" w:author="Hassi Sakari" w:date="2017-10-29T16:23:00Z">
        <w:r w:rsidR="00E66B0E" w:rsidRPr="007710C8">
          <w:rPr>
            <w:rFonts w:ascii="Times New Roman" w:hAnsi="Times New Roman"/>
            <w:i/>
            <w:szCs w:val="24"/>
          </w:rPr>
          <w:t xml:space="preserve"> </w:t>
        </w:r>
      </w:ins>
      <w:r w:rsidR="00522268">
        <w:rPr>
          <w:rFonts w:ascii="Times New Roman" w:hAnsi="Times New Roman"/>
          <w:i/>
          <w:szCs w:val="24"/>
        </w:rPr>
        <w:t>(</w:t>
      </w:r>
      <w:ins w:id="250" w:author="Hassi Sakari" w:date="2017-10-29T16:23:00Z">
        <w:r w:rsidR="00E66B0E" w:rsidRPr="007710C8">
          <w:rPr>
            <w:rFonts w:ascii="Times New Roman" w:hAnsi="Times New Roman"/>
            <w:i/>
            <w:szCs w:val="24"/>
          </w:rPr>
          <w:t>SPLOM</w:t>
        </w:r>
      </w:ins>
      <w:r w:rsidR="00522268">
        <w:rPr>
          <w:rFonts w:ascii="Times New Roman" w:hAnsi="Times New Roman"/>
          <w:i/>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Pisteparvet auttavat segmenttien, raja-arvojen, trendien ja korrelaatioiden löytämisessä, mutta laajaa 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51" w:author="Hassi Sakari" w:date="2017-10-29T18:02:00Z">
        <w:r w:rsidR="002E0562" w:rsidRPr="007710C8">
          <w:rPr>
            <w:rFonts w:ascii="Times New Roman" w:hAnsi="Times New Roman"/>
            <w:szCs w:val="24"/>
          </w:rPr>
          <w:t>esiintyy, kun datapisteitä on niin paljon, että pisteet alkavat piirtymään toistensa päälle</w:t>
        </w:r>
      </w:ins>
      <w:del w:id="252" w:author="Hassi Sakari" w:date="2017-10-29T18:02:00Z">
        <w:r w:rsidR="00BA6485" w:rsidRPr="007710C8" w:rsidDel="002E0562">
          <w:rPr>
            <w:rFonts w:ascii="Times New Roman" w:hAnsi="Times New Roman"/>
            <w:szCs w:val="24"/>
          </w:rPr>
          <w:delText xml:space="preserve">on visuaalisuuden </w:delText>
        </w:r>
      </w:del>
      <w:del w:id="253" w:author="Hassi Sakari" w:date="2017-10-29T18:01:00Z">
        <w:r w:rsidR="00BA6485" w:rsidRPr="007710C8" w:rsidDel="00C95E6F">
          <w:rPr>
            <w:rFonts w:ascii="Times New Roman" w:hAnsi="Times New Roman"/>
            <w:szCs w:val="24"/>
          </w:rPr>
          <w:delText xml:space="preserve">heikkenemisen </w:delText>
        </w:r>
      </w:del>
      <w:del w:id="25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55"/>
        <w:r w:rsidR="00BA6485" w:rsidRPr="007710C8" w:rsidDel="002E0562">
          <w:rPr>
            <w:rFonts w:ascii="Times New Roman" w:hAnsi="Times New Roman"/>
            <w:i/>
            <w:szCs w:val="24"/>
          </w:rPr>
          <w:delText>clotting</w:delText>
        </w:r>
        <w:commentRangeEnd w:id="255"/>
        <w:r w:rsidR="00994C12" w:rsidRPr="007710C8" w:rsidDel="002E0562">
          <w:rPr>
            <w:rStyle w:val="Kommentinviite"/>
            <w:rFonts w:ascii="Times New Roman" w:hAnsi="Times New Roman"/>
          </w:rPr>
          <w:commentReference w:id="25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56" w:author="Hassi Sakari" w:date="2017-10-29T18:03:00Z">
        <w:r w:rsidR="00BA6485" w:rsidRPr="007710C8" w:rsidDel="002E0562">
          <w:rPr>
            <w:rFonts w:ascii="Times New Roman" w:hAnsi="Times New Roman"/>
            <w:szCs w:val="24"/>
          </w:rPr>
          <w:delText xml:space="preserve">, jossa datapisteitä on niin paljon, </w:delText>
        </w:r>
      </w:del>
      <w:del w:id="25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5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59"/>
        <w:r w:rsidR="002E0562" w:rsidRPr="007710C8">
          <w:rPr>
            <w:rFonts w:ascii="Times New Roman" w:hAnsi="Times New Roman"/>
            <w:i/>
            <w:szCs w:val="24"/>
          </w:rPr>
          <w:t>clotting</w:t>
        </w:r>
        <w:commentRangeEnd w:id="259"/>
        <w:r w:rsidR="002E0562" w:rsidRPr="007710C8">
          <w:rPr>
            <w:rStyle w:val="Kommentinviite"/>
            <w:rFonts w:ascii="Times New Roman" w:hAnsi="Times New Roman"/>
          </w:rPr>
          <w:commentReference w:id="259"/>
        </w:r>
        <w:r w:rsidR="002E0562" w:rsidRPr="007710C8">
          <w:rPr>
            <w:rFonts w:ascii="Times New Roman" w:hAnsi="Times New Roman"/>
            <w:szCs w:val="24"/>
          </w:rPr>
          <w:t xml:space="preserve">) </w:t>
        </w:r>
      </w:ins>
      <w:ins w:id="26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61" w:author="Hassi Sakari" w:date="2017-10-29T18:04:00Z">
        <w:r w:rsidR="002E0562" w:rsidRPr="007710C8">
          <w:rPr>
            <w:rFonts w:ascii="Times New Roman" w:hAnsi="Times New Roman"/>
            <w:szCs w:val="24"/>
          </w:rPr>
          <w:t>juontuva ongelma, jolloin ei voida enää hahmottaa datapisteiden</w:t>
        </w:r>
      </w:ins>
      <w:ins w:id="262" w:author="Hassi Sakari" w:date="2017-10-29T18:05:00Z">
        <w:r w:rsidR="002E0562" w:rsidRPr="007710C8">
          <w:rPr>
            <w:rFonts w:ascii="Times New Roman" w:hAnsi="Times New Roman"/>
            <w:szCs w:val="24"/>
          </w:rPr>
          <w:t xml:space="preserve"> </w:t>
        </w:r>
      </w:ins>
      <w:ins w:id="263" w:author="Hassi Sakari" w:date="2017-10-29T18:04:00Z">
        <w:r w:rsidR="002E0562" w:rsidRPr="007710C8">
          <w:rPr>
            <w:rFonts w:ascii="Times New Roman" w:hAnsi="Times New Roman"/>
            <w:szCs w:val="24"/>
          </w:rPr>
          <w:t>sijaintia</w:t>
        </w:r>
      </w:ins>
      <w:ins w:id="264" w:author="Hassi Sakari" w:date="2017-10-29T18:05:00Z">
        <w:r w:rsidR="002E0562" w:rsidRPr="007710C8">
          <w:rPr>
            <w:rFonts w:ascii="Times New Roman" w:hAnsi="Times New Roman"/>
            <w:szCs w:val="24"/>
          </w:rPr>
          <w:t xml:space="preserve"> ja raja-alueita</w:t>
        </w:r>
      </w:ins>
      <w:ins w:id="265" w:author="Hassi Sakari" w:date="2017-10-29T18:04:00Z">
        <w:r w:rsidR="002E0562" w:rsidRPr="007710C8">
          <w:rPr>
            <w:rFonts w:ascii="Times New Roman" w:hAnsi="Times New Roman"/>
            <w:szCs w:val="24"/>
          </w:rPr>
          <w:t xml:space="preserve"> </w:t>
        </w:r>
      </w:ins>
      <w:ins w:id="266" w:author="Hassi Sakari" w:date="2017-10-29T18:05:00Z">
        <w:r w:rsidR="002E0562" w:rsidRPr="007710C8">
          <w:rPr>
            <w:rFonts w:ascii="Times New Roman" w:hAnsi="Times New Roman"/>
            <w:szCs w:val="24"/>
          </w:rPr>
          <w:t>visualisoinnin</w:t>
        </w:r>
      </w:ins>
      <w:ins w:id="267" w:author="Hassi Sakari" w:date="2017-10-29T18:04:00Z">
        <w:r w:rsidR="002E0562" w:rsidRPr="007710C8">
          <w:rPr>
            <w:rFonts w:ascii="Times New Roman" w:hAnsi="Times New Roman"/>
            <w:szCs w:val="24"/>
          </w:rPr>
          <w:t xml:space="preserve"> </w:t>
        </w:r>
      </w:ins>
      <w:ins w:id="26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69" w:author="Hassi Sakari" w:date="2017-10-29T18:05:00Z">
        <w:r w:rsidR="002E0562" w:rsidRPr="007710C8">
          <w:rPr>
            <w:rFonts w:ascii="Times New Roman" w:hAnsi="Times New Roman"/>
            <w:szCs w:val="24"/>
          </w:rPr>
          <w:t>Du</w:t>
        </w:r>
      </w:ins>
      <w:del w:id="27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7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72"/>
      <w:r w:rsidR="00F56A58" w:rsidRPr="007710C8">
        <w:rPr>
          <w:rFonts w:ascii="Times New Roman" w:hAnsi="Times New Roman"/>
          <w:szCs w:val="24"/>
          <w:rPrChange w:id="273" w:author="Hassi Sakari" w:date="2017-10-29T16:24:00Z">
            <w:rPr>
              <w:rFonts w:ascii="Times New Roman" w:hAnsi="Times New Roman"/>
              <w:i/>
              <w:szCs w:val="24"/>
            </w:rPr>
          </w:rPrChange>
        </w:rPr>
        <w:t>Kuvassa 3</w:t>
      </w:r>
      <w:commentRangeEnd w:id="272"/>
      <w:r w:rsidR="00757336" w:rsidRPr="007710C8">
        <w:rPr>
          <w:rStyle w:val="Kommentinviite"/>
          <w:rFonts w:ascii="Times New Roman" w:hAnsi="Times New Roman"/>
        </w:rPr>
        <w:commentReference w:id="27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8F1112">
      <w:pPr>
        <w:spacing w:line="360" w:lineRule="auto"/>
        <w:ind w:firstLine="1304"/>
        <w:jc w:val="center"/>
        <w:rPr>
          <w:rFonts w:ascii="Times New Roman" w:hAnsi="Times New Roman"/>
          <w:szCs w:val="24"/>
        </w:rPr>
      </w:pPr>
      <w:r w:rsidRPr="007710C8">
        <w:rPr>
          <w:rFonts w:ascii="Times New Roman" w:hAnsi="Times New Roman"/>
          <w:noProof/>
          <w:szCs w:val="24"/>
          <w:lang w:eastAsia="fi-FI"/>
        </w:rPr>
        <w:lastRenderedPageBreak/>
        <w:drawing>
          <wp:inline distT="0" distB="0" distL="0" distR="0" wp14:anchorId="381FADA2" wp14:editId="06B11488">
            <wp:extent cx="2949835" cy="2914650"/>
            <wp:effectExtent l="0" t="0" r="3175"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0641" cy="2925327"/>
                    </a:xfrm>
                    <a:prstGeom prst="rect">
                      <a:avLst/>
                    </a:prstGeom>
                    <a:noFill/>
                    <a:ln>
                      <a:noFill/>
                    </a:ln>
                  </pic:spPr>
                </pic:pic>
              </a:graphicData>
            </a:graphic>
          </wp:inline>
        </w:drawing>
      </w:r>
    </w:p>
    <w:p w14:paraId="26462BD5" w14:textId="1A112C9D" w:rsidR="00F56A58" w:rsidRPr="007710C8" w:rsidRDefault="00F56A58" w:rsidP="008F1112">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74" w:author="Hassi Sakari" w:date="2017-10-29T18:06:00Z">
        <w:r w:rsidRPr="007710C8" w:rsidDel="0063171B">
          <w:rPr>
            <w:rFonts w:ascii="Times New Roman" w:hAnsi="Times New Roman"/>
            <w:i/>
            <w:sz w:val="22"/>
            <w:szCs w:val="22"/>
          </w:rPr>
          <w:delText>Fe</w:delText>
        </w:r>
      </w:del>
      <w:ins w:id="275" w:author="Hassi Sakari" w:date="2017-10-29T18:06:00Z">
        <w:r w:rsidR="0063171B" w:rsidRPr="007710C8">
          <w:rPr>
            <w:rFonts w:ascii="Times New Roman" w:hAnsi="Times New Roman"/>
            <w:i/>
            <w:sz w:val="22"/>
            <w:szCs w:val="22"/>
          </w:rPr>
          <w:t>Du</w:t>
        </w:r>
      </w:ins>
      <w:del w:id="27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8F1112">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7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77"/>
      <w:r w:rsidR="00E639B5" w:rsidRPr="007710C8">
        <w:rPr>
          <w:rStyle w:val="Kommentinviite"/>
          <w:rFonts w:ascii="Times New Roman" w:hAnsi="Times New Roman"/>
        </w:rPr>
        <w:commentReference w:id="27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78" w:name="_Toc510285999"/>
      <w:r w:rsidRPr="007710C8">
        <w:t xml:space="preserve">3.2.1 </w:t>
      </w:r>
      <w:r w:rsidR="006660E6" w:rsidRPr="007710C8">
        <w:t>Parallel coordinates</w:t>
      </w:r>
      <w:bookmarkEnd w:id="278"/>
    </w:p>
    <w:p w14:paraId="5060823F" w14:textId="77777777" w:rsidR="00516FFB" w:rsidRPr="007710C8" w:rsidRDefault="00516FFB" w:rsidP="007710C8">
      <w:pPr>
        <w:spacing w:line="360" w:lineRule="auto"/>
        <w:ind w:firstLine="0"/>
        <w:rPr>
          <w:rFonts w:ascii="Times New Roman" w:hAnsi="Times New Roman"/>
          <w:szCs w:val="24"/>
        </w:rPr>
      </w:pPr>
      <w:commentRangeStart w:id="279"/>
      <w:r w:rsidRPr="007710C8">
        <w:rPr>
          <w:rFonts w:ascii="Times New Roman" w:hAnsi="Times New Roman"/>
          <w:i/>
          <w:szCs w:val="24"/>
        </w:rPr>
        <w:t xml:space="preserve">Rinnakkaisten koordinaattien </w:t>
      </w:r>
      <w:commentRangeEnd w:id="279"/>
      <w:r w:rsidR="00315B33" w:rsidRPr="007710C8">
        <w:rPr>
          <w:rStyle w:val="Kommentinviite"/>
          <w:rFonts w:ascii="Times New Roman" w:hAnsi="Times New Roman"/>
        </w:rPr>
        <w:commentReference w:id="27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8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80"/>
      <w:r w:rsidR="007349FF" w:rsidRPr="007710C8">
        <w:rPr>
          <w:rStyle w:val="Kommentinviite"/>
          <w:rFonts w:ascii="Times New Roman" w:hAnsi="Times New Roman"/>
        </w:rPr>
        <w:commentReference w:id="28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 xml:space="preserve">inkitetty osaksi omaa akseliaan. Visualisointityyli voidaan nähdä yksinkertaisemmillaan kuin taulukkona, jonka rivien sarakkeiden välille on vedetty </w:t>
      </w:r>
      <w:r w:rsidR="0045651F" w:rsidRPr="007710C8">
        <w:rPr>
          <w:rFonts w:ascii="Times New Roman" w:hAnsi="Times New Roman"/>
          <w:szCs w:val="24"/>
        </w:rPr>
        <w:lastRenderedPageBreak/>
        <w:t>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02F9B828" w14:textId="342647FF" w:rsidR="001B3764" w:rsidRPr="007710C8" w:rsidRDefault="00D74554" w:rsidP="001B3764">
      <w:pPr>
        <w:pStyle w:val="otsikko22"/>
      </w:pPr>
      <w:bookmarkStart w:id="281" w:name="_Toc510286000"/>
      <w:r w:rsidRPr="007710C8">
        <w:t>3.2.2 Star co</w:t>
      </w:r>
      <w:r w:rsidR="0057456A" w:rsidRPr="007710C8">
        <w:t>o</w:t>
      </w:r>
      <w:r w:rsidRPr="007710C8">
        <w:t>rdinates</w:t>
      </w:r>
      <w:bookmarkEnd w:id="281"/>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xml:space="preserve">) välisiä etäisyyksiä, vaan tieto </w:t>
      </w:r>
      <w:r w:rsidR="00ED6B28" w:rsidRPr="007710C8">
        <w:rPr>
          <w:rFonts w:ascii="Times New Roman" w:hAnsi="Times New Roman"/>
          <w:szCs w:val="24"/>
        </w:rPr>
        <w:lastRenderedPageBreak/>
        <w:t>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82" w:name="_Toc510286001"/>
      <w:r w:rsidRPr="007710C8">
        <w:t>3.2.3</w:t>
      </w:r>
      <w:r w:rsidR="00DC2C3E" w:rsidRPr="007710C8">
        <w:t xml:space="preserve"> Tree map</w:t>
      </w:r>
      <w:bookmarkEnd w:id="28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drawing>
          <wp:inline distT="0" distB="0" distL="0" distR="0" wp14:anchorId="00121DB9" wp14:editId="0273829F">
            <wp:extent cx="3232023" cy="2693353"/>
            <wp:effectExtent l="0" t="0" r="6985"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84" cy="2700071"/>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83" w:name="_Toc510286002"/>
      <w:r w:rsidRPr="007710C8">
        <w:t>3.3</w:t>
      </w:r>
      <w:r w:rsidR="00152D44" w:rsidRPr="007710C8">
        <w:t xml:space="preserve"> Visualisoinnin </w:t>
      </w:r>
      <w:r w:rsidR="00451140" w:rsidRPr="007710C8">
        <w:t>työkalut</w:t>
      </w:r>
      <w:bookmarkEnd w:id="28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0D34BE3" w14:textId="77777777" w:rsidR="00D91104" w:rsidRPr="007710C8" w:rsidRDefault="00D91104" w:rsidP="00337503">
      <w:pPr>
        <w:pStyle w:val="Default"/>
        <w:spacing w:line="360" w:lineRule="auto"/>
        <w:rPr>
          <w:b/>
          <w:bCs/>
        </w:rPr>
      </w:pPr>
    </w:p>
    <w:p w14:paraId="4512EA34" w14:textId="2BBAA663" w:rsidR="00D91104" w:rsidRPr="007710C8" w:rsidRDefault="000075BC" w:rsidP="007710C8">
      <w:pPr>
        <w:pStyle w:val="Default"/>
        <w:spacing w:line="360" w:lineRule="auto"/>
        <w:jc w:val="both"/>
        <w:rPr>
          <w:bCs/>
        </w:rPr>
      </w:pPr>
      <w:r w:rsidRPr="007710C8">
        <w:rPr>
          <w:bCs/>
        </w:rPr>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 xml:space="preserve">seuraavat kolme vaatimusta: Ilmaisevuus </w:t>
      </w:r>
      <w:r w:rsidRPr="007710C8">
        <w:rPr>
          <w:rFonts w:ascii="Times New Roman" w:hAnsi="Times New Roman"/>
        </w:rPr>
        <w:lastRenderedPageBreak/>
        <w:t>(esitä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84" w:name="_Toc510286003"/>
      <w:r w:rsidRPr="007710C8">
        <w:t>3.4</w:t>
      </w:r>
      <w:r w:rsidR="00342402" w:rsidRPr="007710C8">
        <w:t xml:space="preserve"> Visualisoinnin prosessi</w:t>
      </w:r>
      <w:bookmarkEnd w:id="28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85" w:name="_Toc510286004"/>
      <w:r w:rsidRPr="007710C8">
        <w:t xml:space="preserve">3.5 </w:t>
      </w:r>
      <w:r w:rsidR="00B31899" w:rsidRPr="007710C8">
        <w:t>MapReduce</w:t>
      </w:r>
      <w:bookmarkEnd w:id="28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lastRenderedPageBreak/>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lastRenderedPageBreak/>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86" w:name="_Toc462643324"/>
      <w:bookmarkStart w:id="287" w:name="_Toc463943276"/>
      <w:bookmarkStart w:id="288" w:name="_Toc510286005"/>
      <w:bookmarkEnd w:id="286"/>
      <w:bookmarkEnd w:id="287"/>
      <w:r w:rsidRPr="007710C8">
        <w:rPr>
          <w:rFonts w:ascii="Times New Roman" w:hAnsi="Times New Roman"/>
          <w:color w:val="00000A"/>
        </w:rPr>
        <w:t>4. VIRTUAALITODELLISUUDEN HYÖDYNTÄMINEN</w:t>
      </w:r>
      <w:bookmarkEnd w:id="288"/>
    </w:p>
    <w:p w14:paraId="4B906C02" w14:textId="77777777" w:rsidR="00A911D0" w:rsidRPr="007710C8" w:rsidRDefault="00A911D0" w:rsidP="007710C8">
      <w:pPr>
        <w:spacing w:line="360" w:lineRule="auto"/>
        <w:ind w:firstLine="0"/>
        <w:rPr>
          <w:rFonts w:ascii="Times New Roman" w:hAnsi="Times New Roman"/>
        </w:rPr>
      </w:pPr>
    </w:p>
    <w:p w14:paraId="6DFB4053" w14:textId="2573CDD3" w:rsidR="00A50B8C" w:rsidRPr="007710C8" w:rsidRDefault="00EA5354" w:rsidP="009416B0">
      <w:pPr>
        <w:pStyle w:val="Otsikko21"/>
        <w:spacing w:line="360" w:lineRule="auto"/>
        <w:ind w:firstLine="0"/>
      </w:pPr>
      <w:bookmarkStart w:id="289" w:name="_Toc510286006"/>
      <w:r w:rsidRPr="007710C8">
        <w:t>4.1 Virtuaalitodellisuus aikaisemmin</w:t>
      </w:r>
      <w:bookmarkEnd w:id="289"/>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29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xml:space="preserve">. </w:t>
      </w:r>
      <w:r w:rsidR="00FC10B3" w:rsidRPr="007710C8">
        <w:rPr>
          <w:rFonts w:ascii="Times New Roman" w:hAnsi="Times New Roman"/>
        </w:rPr>
        <w:lastRenderedPageBreak/>
        <w:t>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7064ED9D" w14:textId="50DC8470" w:rsidR="000F6E20" w:rsidRPr="009416B0" w:rsidRDefault="00E35009" w:rsidP="009416B0">
      <w:pPr>
        <w:pStyle w:val="Otsikko21"/>
        <w:spacing w:line="360" w:lineRule="auto"/>
        <w:ind w:firstLine="0"/>
      </w:pPr>
      <w:bookmarkStart w:id="291" w:name="_Toc510286007"/>
      <w:r w:rsidRPr="007710C8">
        <w:t>4.2</w:t>
      </w:r>
      <w:r w:rsidR="00CF6D83" w:rsidRPr="007710C8">
        <w:t xml:space="preserve"> Big Datan visualisointijärjestelmät</w:t>
      </w:r>
      <w:bookmarkEnd w:id="291"/>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292"/>
      <w:r w:rsidRPr="007710C8">
        <w:rPr>
          <w:rFonts w:ascii="Times New Roman" w:hAnsi="Times New Roman"/>
        </w:rPr>
        <w:t>kattavaa tiedonvisualisointia vaatimuksena sille, että kerätty tieto saadaan valjastettua käyttöön</w:t>
      </w:r>
      <w:commentRangeEnd w:id="292"/>
      <w:r w:rsidR="00E377AE" w:rsidRPr="007710C8">
        <w:rPr>
          <w:rStyle w:val="Kommentinviite"/>
          <w:rFonts w:ascii="Times New Roman" w:hAnsi="Times New Roman"/>
        </w:rPr>
        <w:commentReference w:id="29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293" w:author="Harri Siirtola" w:date="2017-06-18T18:54:00Z">
        <w:r w:rsidR="00D72115" w:rsidRPr="007710C8" w:rsidDel="00EA70C2">
          <w:rPr>
            <w:rFonts w:ascii="Times New Roman" w:hAnsi="Times New Roman"/>
          </w:rPr>
          <w:delText>abstraktoituna</w:delText>
        </w:r>
      </w:del>
      <w:ins w:id="29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w:t>
      </w:r>
      <w:r w:rsidR="001751EE" w:rsidRPr="007710C8">
        <w:rPr>
          <w:rFonts w:ascii="Times New Roman" w:hAnsi="Times New Roman"/>
        </w:rPr>
        <w:lastRenderedPageBreak/>
        <w:t xml:space="preserve">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F15B77B" wp14:editId="1E04A187">
            <wp:extent cx="5608320" cy="2955453"/>
            <wp:effectExtent l="76200" t="76200" r="125730" b="13081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295" w:author="Harri Siirtola" w:date="2017-06-18T18:55:00Z">
        <w:r w:rsidR="004A4AF3" w:rsidRPr="007710C8">
          <w:rPr>
            <w:rFonts w:ascii="Times New Roman" w:hAnsi="Times New Roman"/>
          </w:rPr>
          <w:t>-</w:t>
        </w:r>
      </w:ins>
      <w:del w:id="29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29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xml:space="preserve">, että pisteparvi-tekniikka toimii heikosti myös </w:t>
      </w:r>
      <w:r w:rsidR="00972B7B" w:rsidRPr="007710C8">
        <w:rPr>
          <w:rFonts w:ascii="Times New Roman" w:hAnsi="Times New Roman"/>
        </w:rPr>
        <w:lastRenderedPageBreak/>
        <w:t>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298" w:author="Hassi Sakari" w:date="2017-10-29T16:27:00Z">
        <w:r w:rsidR="00E66B0E" w:rsidRPr="007710C8">
          <w:rPr>
            <w:rFonts w:ascii="Times New Roman" w:hAnsi="Times New Roman"/>
          </w:rPr>
          <w:t>. Vaikuttaa kuitenkin siltä</w:t>
        </w:r>
      </w:ins>
      <w:del w:id="299" w:author="Hassi Sakari" w:date="2017-10-29T16:27:00Z">
        <w:r w:rsidR="00A53CB5" w:rsidRPr="007710C8" w:rsidDel="00E66B0E">
          <w:rPr>
            <w:rFonts w:ascii="Times New Roman" w:hAnsi="Times New Roman"/>
          </w:rPr>
          <w:delText xml:space="preserve">, mutta </w:delText>
        </w:r>
      </w:del>
      <w:commentRangeStart w:id="300"/>
      <w:del w:id="30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02" w:author="Hassi Sakari" w:date="2017-10-29T16:27:00Z">
        <w:r w:rsidR="00E66B0E" w:rsidRPr="007710C8">
          <w:rPr>
            <w:rFonts w:ascii="Times New Roman" w:hAnsi="Times New Roman"/>
          </w:rPr>
          <w:t>, että</w:t>
        </w:r>
      </w:ins>
      <w:ins w:id="30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00"/>
      <w:r w:rsidR="004A4AF3" w:rsidRPr="007710C8">
        <w:rPr>
          <w:rStyle w:val="Kommentinviite"/>
          <w:rFonts w:ascii="Times New Roman" w:hAnsi="Times New Roman"/>
        </w:rPr>
        <w:commentReference w:id="30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04"/>
      <w:del w:id="305" w:author="Hassi Sakari" w:date="2017-10-29T16:27:00Z">
        <w:r w:rsidRPr="007710C8" w:rsidDel="00E66B0E">
          <w:rPr>
            <w:rFonts w:ascii="Times New Roman" w:hAnsi="Times New Roman"/>
          </w:rPr>
          <w:delText>toimesta</w:delText>
        </w:r>
        <w:commentRangeEnd w:id="304"/>
        <w:r w:rsidR="004A4AF3" w:rsidRPr="007710C8" w:rsidDel="00E66B0E">
          <w:rPr>
            <w:rStyle w:val="Kommentinviite"/>
            <w:rFonts w:ascii="Times New Roman" w:hAnsi="Times New Roman"/>
          </w:rPr>
          <w:commentReference w:id="304"/>
        </w:r>
      </w:del>
      <w:ins w:id="306" w:author="Hassi Sakari" w:date="2017-10-29T16:27:00Z">
        <w:r w:rsidR="00E66B0E" w:rsidRPr="007710C8">
          <w:rPr>
            <w:rFonts w:ascii="Times New Roman" w:hAnsi="Times New Roman"/>
          </w:rPr>
          <w:t>tutkimustyössä</w:t>
        </w:r>
      </w:ins>
      <w:r w:rsidRPr="007710C8">
        <w:rPr>
          <w:rFonts w:ascii="Times New Roman" w:hAnsi="Times New Roman"/>
        </w:rPr>
        <w:t>. Heidän tutkimuksessaan 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07" w:author="Harri Siirtola" w:date="2017-06-18T18:59:00Z">
        <w:r w:rsidR="004A4AF3" w:rsidRPr="007710C8">
          <w:rPr>
            <w:rFonts w:ascii="Times New Roman" w:hAnsi="Times New Roman"/>
          </w:rPr>
          <w:t>-</w:t>
        </w:r>
      </w:ins>
      <w:del w:id="30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09"/>
      <w:del w:id="310" w:author="Hassi Sakari" w:date="2017-10-29T16:27:00Z">
        <w:r w:rsidR="00F83192" w:rsidRPr="007710C8" w:rsidDel="00E66B0E">
          <w:rPr>
            <w:rFonts w:ascii="Times New Roman" w:hAnsi="Times New Roman"/>
          </w:rPr>
          <w:delText xml:space="preserve">tutkimus </w:delText>
        </w:r>
      </w:del>
      <w:commentRangeEnd w:id="309"/>
      <w:ins w:id="31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0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3687FDBA">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7D1866C6">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1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w:t>
      </w:r>
      <w:r w:rsidR="00341CFA" w:rsidRPr="007710C8">
        <w:rPr>
          <w:rFonts w:ascii="Times New Roman" w:hAnsi="Times New Roman"/>
        </w:rPr>
        <w:lastRenderedPageBreak/>
        <w:t>[2015] tutkimuksissa</w:t>
      </w:r>
      <w:ins w:id="313" w:author="Hassi Sakari" w:date="2017-10-29T16:29:00Z">
        <w:r w:rsidR="00E66B0E" w:rsidRPr="007710C8">
          <w:rPr>
            <w:rFonts w:ascii="Times New Roman" w:hAnsi="Times New Roman"/>
          </w:rPr>
          <w:t>,</w:t>
        </w:r>
      </w:ins>
      <w:del w:id="31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15" w:author="Hassi Sakari" w:date="2017-10-29T16:29:00Z">
        <w:r w:rsidR="00E66B0E" w:rsidRPr="007710C8">
          <w:rPr>
            <w:rFonts w:ascii="Times New Roman" w:hAnsi="Times New Roman"/>
          </w:rPr>
          <w:t>.</w:t>
        </w:r>
      </w:ins>
      <w:del w:id="31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17" w:author="Hassi Sakari" w:date="2017-10-29T16:29:00Z">
        <w:r w:rsidRPr="007710C8" w:rsidDel="00E66B0E">
          <w:rPr>
            <w:rFonts w:ascii="Times New Roman" w:hAnsi="Times New Roman"/>
          </w:rPr>
          <w:delText>vaan visualisoinnin</w:delText>
        </w:r>
      </w:del>
      <w:ins w:id="31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19" w:author="Hassi Sakari" w:date="2017-10-29T16:29:00Z">
        <w:r w:rsidRPr="007710C8" w:rsidDel="00E66B0E">
          <w:rPr>
            <w:rFonts w:ascii="Times New Roman" w:hAnsi="Times New Roman"/>
          </w:rPr>
          <w:delText xml:space="preserve">täytyy </w:delText>
        </w:r>
      </w:del>
      <w:ins w:id="320" w:author="Hassi Sakari" w:date="2017-10-29T16:29:00Z">
        <w:r w:rsidR="00E66B0E" w:rsidRPr="007710C8">
          <w:rPr>
            <w:rFonts w:ascii="Times New Roman" w:hAnsi="Times New Roman"/>
          </w:rPr>
          <w:t>täytyisi</w:t>
        </w:r>
      </w:ins>
      <w:ins w:id="321" w:author="Hassi Sakari" w:date="2017-10-29T16:30:00Z">
        <w:r w:rsidR="00F75446" w:rsidRPr="007710C8">
          <w:rPr>
            <w:rFonts w:ascii="Times New Roman" w:hAnsi="Times New Roman"/>
          </w:rPr>
          <w:t>kin</w:t>
        </w:r>
      </w:ins>
      <w:ins w:id="32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12"/>
      <w:r w:rsidR="003D22E8" w:rsidRPr="007710C8">
        <w:rPr>
          <w:rStyle w:val="Kommentinviite"/>
          <w:rFonts w:ascii="Times New Roman" w:hAnsi="Times New Roman"/>
        </w:rPr>
        <w:commentReference w:id="31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5947C175">
            <wp:extent cx="5090160" cy="3096981"/>
            <wp:effectExtent l="76200" t="76200" r="129540" b="14160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7FBC42E1" w14:textId="2BC5D30A" w:rsidR="00D05BB8" w:rsidRPr="007710C8" w:rsidRDefault="00443891" w:rsidP="006C14B8">
      <w:pPr>
        <w:pStyle w:val="Otsikko21"/>
        <w:spacing w:line="360" w:lineRule="auto"/>
        <w:ind w:firstLine="0"/>
      </w:pPr>
      <w:bookmarkStart w:id="323" w:name="_Toc510286008"/>
      <w:r w:rsidRPr="007710C8">
        <w:t>4.3 Yhteenveto aikaisempien järjestelmien pohjalta</w:t>
      </w:r>
      <w:bookmarkEnd w:id="323"/>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xml:space="preserve">, sillä </w:t>
      </w:r>
      <w:r w:rsidR="00283657" w:rsidRPr="007710C8">
        <w:rPr>
          <w:rFonts w:ascii="Times New Roman" w:hAnsi="Times New Roman"/>
        </w:rPr>
        <w:lastRenderedPageBreak/>
        <w:t>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voidaan nähdä myös mahdollisuutena 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054CCC48" w14:textId="7C42DFDA" w:rsidR="00443891" w:rsidRDefault="00443891" w:rsidP="00166E3A">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24" w:author="Harri Siirtola" w:date="2017-06-18T19:09:00Z">
        <w:r w:rsidR="00583442" w:rsidRPr="007710C8">
          <w:rPr>
            <w:rFonts w:ascii="Times New Roman" w:hAnsi="Times New Roman"/>
          </w:rPr>
          <w:softHyphen/>
        </w:r>
      </w:ins>
      <w:r w:rsidRPr="007710C8">
        <w:rPr>
          <w:rFonts w:ascii="Times New Roman" w:hAnsi="Times New Roman"/>
        </w:rPr>
        <w:t>todellisuus</w:t>
      </w:r>
      <w:ins w:id="32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26"/>
      <w:r w:rsidRPr="007710C8">
        <w:rPr>
          <w:rFonts w:ascii="Times New Roman" w:hAnsi="Times New Roman"/>
        </w:rPr>
        <w:t xml:space="preserve">erinomaisen kyvyn havaita </w:t>
      </w:r>
      <w:ins w:id="32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2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29" w:author="Hassi Sakari" w:date="2017-10-29T16:30:00Z">
        <w:r w:rsidRPr="007710C8" w:rsidDel="00F75446">
          <w:rPr>
            <w:rFonts w:ascii="Times New Roman" w:hAnsi="Times New Roman"/>
          </w:rPr>
          <w:delText>yhtäläisyyksiä ja riippuvuussuhteita</w:delText>
        </w:r>
        <w:commentRangeEnd w:id="326"/>
        <w:r w:rsidR="00583442" w:rsidRPr="007710C8" w:rsidDel="00F75446">
          <w:rPr>
            <w:rStyle w:val="Kommentinviite"/>
            <w:rFonts w:ascii="Times New Roman" w:hAnsi="Times New Roman"/>
          </w:rPr>
          <w:commentReference w:id="32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5138CED9" w14:textId="77777777" w:rsidR="00995D2F" w:rsidRPr="007710C8" w:rsidRDefault="00995D2F" w:rsidP="00166E3A">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30" w:name="_Toc510286009"/>
      <w:r w:rsidRPr="007710C8">
        <w:t>4</w:t>
      </w:r>
      <w:r w:rsidR="00443891" w:rsidRPr="007710C8">
        <w:t>.4</w:t>
      </w:r>
      <w:r w:rsidRPr="007710C8">
        <w:t xml:space="preserve"> HTC Vive</w:t>
      </w:r>
      <w:bookmarkEnd w:id="33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 xml:space="preserve">liikehdintä </w:t>
      </w:r>
      <w:r w:rsidRPr="007710C8">
        <w:rPr>
          <w:rFonts w:ascii="Times New Roman" w:hAnsi="Times New Roman"/>
        </w:rPr>
        <w:lastRenderedPageBreak/>
        <w:t>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3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32" w:author="Harri Siirtola" w:date="2017-06-18T19:12:00Z">
        <w:r w:rsidR="000D2359" w:rsidRPr="007710C8">
          <w:rPr>
            <w:rFonts w:ascii="Times New Roman" w:hAnsi="Times New Roman"/>
          </w:rPr>
          <w:t>-</w:t>
        </w:r>
      </w:ins>
      <w:del w:id="33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34"/>
      <w:r w:rsidRPr="007710C8">
        <w:rPr>
          <w:rFonts w:ascii="Times New Roman" w:eastAsia="SimSun" w:hAnsi="Times New Roman"/>
          <w:color w:val="auto"/>
          <w:szCs w:val="24"/>
          <w:rPrChange w:id="33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34"/>
      <w:r w:rsidR="000D2359" w:rsidRPr="007710C8">
        <w:rPr>
          <w:rStyle w:val="Kommentinviite"/>
          <w:rFonts w:ascii="Times New Roman" w:hAnsi="Times New Roman"/>
        </w:rPr>
        <w:commentReference w:id="33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3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 xml:space="preserve">n teknologian </w:t>
      </w:r>
      <w:r w:rsidRPr="007710C8">
        <w:rPr>
          <w:rFonts w:ascii="Times New Roman" w:eastAsia="SimSun" w:hAnsi="Times New Roman"/>
          <w:color w:val="auto"/>
          <w:szCs w:val="24"/>
        </w:rPr>
        <w:lastRenderedPageBreak/>
        <w:t>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37" w:name="_Toc463943277"/>
      <w:bookmarkEnd w:id="33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38" w:name="_Toc462643325"/>
      <w:bookmarkStart w:id="339" w:name="_Toc463943278"/>
      <w:bookmarkStart w:id="340" w:name="_Toc510286010"/>
      <w:bookmarkEnd w:id="338"/>
      <w:bookmarkEnd w:id="339"/>
      <w:r w:rsidRPr="007710C8">
        <w:rPr>
          <w:rFonts w:ascii="Times New Roman" w:hAnsi="Times New Roman"/>
          <w:color w:val="00000A"/>
        </w:rPr>
        <w:t>5</w:t>
      </w:r>
      <w:r w:rsidR="00152D44" w:rsidRPr="007710C8">
        <w:rPr>
          <w:rFonts w:ascii="Times New Roman" w:hAnsi="Times New Roman"/>
          <w:color w:val="00000A"/>
        </w:rPr>
        <w:t>. TESTIJÄRJESTELMÄN KEHITYS</w:t>
      </w:r>
      <w:bookmarkEnd w:id="340"/>
    </w:p>
    <w:p w14:paraId="5F95AEA8" w14:textId="77777777" w:rsidR="00F23DD0" w:rsidRPr="007710C8" w:rsidRDefault="00F23DD0" w:rsidP="00AB7FDC">
      <w:pPr>
        <w:spacing w:line="360" w:lineRule="auto"/>
        <w:rPr>
          <w:rFonts w:ascii="Times New Roman" w:hAnsi="Times New Roman"/>
        </w:rPr>
      </w:pPr>
    </w:p>
    <w:p w14:paraId="7E8AF62B" w14:textId="130908C4"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6627E310" w14:textId="228DAF3B" w:rsidR="002E71DE" w:rsidRDefault="00F23DD0" w:rsidP="002E71DE">
      <w:pPr>
        <w:spacing w:line="360" w:lineRule="auto"/>
        <w:ind w:firstLine="1304"/>
        <w:rPr>
          <w:rFonts w:ascii="Times New Roman" w:hAnsi="Times New Roman"/>
        </w:rPr>
      </w:pPr>
      <w:r w:rsidRPr="007710C8">
        <w:rPr>
          <w:rFonts w:ascii="Times New Roman" w:hAnsi="Times New Roman"/>
        </w:rPr>
        <w:t xml:space="preserve">Visualisointidemoja luotiin </w:t>
      </w:r>
      <w:r w:rsidR="002E71DE">
        <w:rPr>
          <w:rFonts w:ascii="Times New Roman" w:hAnsi="Times New Roman"/>
        </w:rPr>
        <w:t>kolme</w:t>
      </w:r>
      <w:r w:rsidRPr="007710C8">
        <w:rPr>
          <w:rFonts w:ascii="Times New Roman" w:hAnsi="Times New Roman"/>
        </w:rPr>
        <w:t xml:space="preserve">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002E71DE">
        <w:rPr>
          <w:rFonts w:ascii="Times New Roman" w:hAnsi="Times New Roman"/>
        </w:rPr>
        <w:t>. Jokaisella visualisointitavalla on tutkimuksessa oma roolinsa, minkä takia kyseinen visualisointitapa on käyttäjätutkimukseen valittu:</w:t>
      </w:r>
    </w:p>
    <w:p w14:paraId="6DB581A2" w14:textId="7669E229" w:rsidR="002E71DE" w:rsidRDefault="002E71DE" w:rsidP="002E71DE">
      <w:pPr>
        <w:pStyle w:val="Luettelokappale"/>
        <w:numPr>
          <w:ilvl w:val="0"/>
          <w:numId w:val="32"/>
        </w:numPr>
        <w:spacing w:line="360" w:lineRule="auto"/>
        <w:rPr>
          <w:rFonts w:ascii="Times New Roman" w:hAnsi="Times New Roman"/>
        </w:rPr>
      </w:pPr>
      <w:r>
        <w:rPr>
          <w:rFonts w:ascii="Times New Roman" w:hAnsi="Times New Roman"/>
        </w:rPr>
        <w:t>Maapallo demo edustaa räätälöidympää ja dynaamisempaa visualisointia, jossa data on sidottu vahvasti näkymän kontekstiin. V</w:t>
      </w:r>
      <w:r w:rsidR="00866BE2">
        <w:rPr>
          <w:rFonts w:ascii="Times New Roman" w:hAnsi="Times New Roman"/>
        </w:rPr>
        <w:t xml:space="preserve">isualisoinnin pitäisi luoduista demoista </w:t>
      </w:r>
      <w:r w:rsidR="00C6395A">
        <w:rPr>
          <w:rFonts w:ascii="Times New Roman" w:hAnsi="Times New Roman"/>
        </w:rPr>
        <w:t xml:space="preserve">pystyä </w:t>
      </w:r>
      <w:r>
        <w:rPr>
          <w:rFonts w:ascii="Times New Roman" w:hAnsi="Times New Roman"/>
        </w:rPr>
        <w:t>ta</w:t>
      </w:r>
      <w:r w:rsidR="00866BE2">
        <w:rPr>
          <w:rFonts w:ascii="Times New Roman" w:hAnsi="Times New Roman"/>
        </w:rPr>
        <w:t xml:space="preserve">rjoamaan vahvimman immersion. </w:t>
      </w:r>
    </w:p>
    <w:p w14:paraId="4FF47BA2" w14:textId="77777777" w:rsidR="00444C1E" w:rsidRDefault="00C6395A" w:rsidP="002E71DE">
      <w:pPr>
        <w:pStyle w:val="Luettelokappale"/>
        <w:numPr>
          <w:ilvl w:val="0"/>
          <w:numId w:val="32"/>
        </w:numPr>
        <w:spacing w:line="360" w:lineRule="auto"/>
        <w:rPr>
          <w:rFonts w:ascii="Times New Roman" w:hAnsi="Times New Roman"/>
        </w:rPr>
      </w:pPr>
      <w:r>
        <w:rPr>
          <w:rFonts w:ascii="Times New Roman" w:hAnsi="Times New Roman"/>
        </w:rPr>
        <w:t xml:space="preserve">Pylväsdiagrammi edustaa perinteistä visualisointitapaa, jossa palkit on diagrammissa aseteltu toisiinsa nähden lomittain, jolloin 3D-maailman syvyysaspekti </w:t>
      </w:r>
      <w:r w:rsidR="00444C1E">
        <w:rPr>
          <w:rFonts w:ascii="Times New Roman" w:hAnsi="Times New Roman"/>
        </w:rPr>
        <w:t xml:space="preserve">tulee käytössä ottaa huomioon. </w:t>
      </w:r>
    </w:p>
    <w:p w14:paraId="57163F3F" w14:textId="1EEB5B75" w:rsidR="00C6395A" w:rsidRDefault="00444C1E" w:rsidP="002E71DE">
      <w:pPr>
        <w:pStyle w:val="Luettelokappale"/>
        <w:numPr>
          <w:ilvl w:val="0"/>
          <w:numId w:val="32"/>
        </w:numPr>
        <w:spacing w:line="360" w:lineRule="auto"/>
        <w:rPr>
          <w:rFonts w:ascii="Times New Roman" w:hAnsi="Times New Roman"/>
        </w:rPr>
      </w:pPr>
      <w:r>
        <w:rPr>
          <w:rFonts w:ascii="Times New Roman" w:hAnsi="Times New Roman"/>
        </w:rPr>
        <w:t>Graafi demossa on poistettu käyttäjän mahdollisuus vuorovaikuttaa visualisoinnin kanssa, jolloin demo keskittyy kaikista yksinkertaisimmillaan vertaamaan kahden eri visualisointinäkymän kokemuksellisuutta, ilman että ympäristöjen välillä eroavat kon</w:t>
      </w:r>
      <w:r w:rsidR="00734CDA">
        <w:rPr>
          <w:rFonts w:ascii="Times New Roman" w:hAnsi="Times New Roman"/>
        </w:rPr>
        <w:t>trollit vaikuttavat kokemukseen.</w:t>
      </w:r>
      <w:r>
        <w:rPr>
          <w:rFonts w:ascii="Times New Roman" w:hAnsi="Times New Roman"/>
        </w:rPr>
        <w:t xml:space="preserve"> </w:t>
      </w:r>
    </w:p>
    <w:p w14:paraId="41EAC9F7" w14:textId="77777777" w:rsidR="00462B41" w:rsidRPr="00462B41" w:rsidRDefault="00462B41" w:rsidP="00462B41">
      <w:pPr>
        <w:spacing w:line="360" w:lineRule="auto"/>
        <w:rPr>
          <w:rFonts w:ascii="Times New Roman" w:hAnsi="Times New Roman"/>
        </w:rPr>
      </w:pPr>
    </w:p>
    <w:p w14:paraId="13C6F14A" w14:textId="1189DF16" w:rsidR="006074A6" w:rsidRDefault="004E7321" w:rsidP="00462B41">
      <w:pPr>
        <w:spacing w:line="360" w:lineRule="auto"/>
        <w:ind w:firstLine="1304"/>
        <w:rPr>
          <w:rFonts w:ascii="Times New Roman" w:hAnsi="Times New Roman"/>
        </w:rPr>
      </w:pPr>
      <w:r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Pr="007710C8">
        <w:rPr>
          <w:rFonts w:ascii="Times New Roman" w:hAnsi="Times New Roman"/>
        </w:rPr>
        <w:t>, joka</w:t>
      </w:r>
      <w:r w:rsidR="002A15FF">
        <w:rPr>
          <w:rFonts w:ascii="Times New Roman" w:hAnsi="Times New Roman"/>
        </w:rPr>
        <w:t xml:space="preserve"> erityisesti</w:t>
      </w:r>
      <w:r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 xml:space="preserve">Kappaleessa 4.4 arvioitiin HTC Vive – </w:t>
      </w:r>
      <w:r w:rsidR="00DF7A43">
        <w:rPr>
          <w:rFonts w:ascii="Times New Roman" w:hAnsi="Times New Roman"/>
        </w:rPr>
        <w:lastRenderedPageBreak/>
        <w:t>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w:t>
      </w:r>
      <w:r w:rsidR="000665D6">
        <w:rPr>
          <w:rFonts w:ascii="Times New Roman" w:hAnsi="Times New Roman"/>
        </w:rPr>
        <w:t xml:space="preserve">4 </w:t>
      </w:r>
      <w:r w:rsidR="00395D0F">
        <w:rPr>
          <w:rFonts w:ascii="Times New Roman" w:hAnsi="Times New Roman"/>
        </w:rPr>
        <w:t xml:space="preserve">–ohjainta. </w:t>
      </w:r>
      <w:r w:rsidR="003F2C14">
        <w:rPr>
          <w:rFonts w:ascii="Times New Roman" w:hAnsi="Times New Roman"/>
        </w:rPr>
        <w:t>Käyttäjätestauksia varten ei myöskään päästy hyödyntämään tehotyöasemaa vaan testit jouduttiin suorittamaan Lenovo ThinkPad W541 kannettavalla tietokoneella. Tästä syystä tehojen puutteella on vaikutusta testauksessa läpikäytävien demojen suorituskykyyn erityisesti virtuaalitodellisuuden näkymien osalta.</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548177D0" w14:textId="338F3339" w:rsidR="001B3764" w:rsidRDefault="00F23DD0" w:rsidP="00166E3A">
      <w:pPr>
        <w:pStyle w:val="Otsikko21"/>
        <w:ind w:firstLine="0"/>
      </w:pPr>
      <w:bookmarkStart w:id="341" w:name="_Toc510286011"/>
      <w:r w:rsidRPr="007710C8">
        <w:t>5.1 Twitte</w:t>
      </w:r>
      <w:r w:rsidR="00DC7695" w:rsidRPr="007710C8">
        <w:t>r-viestien visualisoiminen maailmankartalla</w:t>
      </w:r>
      <w:bookmarkEnd w:id="341"/>
    </w:p>
    <w:p w14:paraId="35D9E287" w14:textId="77777777" w:rsidR="00166E3A" w:rsidRPr="00166E3A" w:rsidRDefault="00166E3A" w:rsidP="00166E3A"/>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 xml:space="preserve">Viestien visualisoiminen maapallon </w:t>
      </w:r>
      <w:r w:rsidR="00F16C29">
        <w:rPr>
          <w:rFonts w:ascii="Times New Roman" w:hAnsi="Times New Roman"/>
        </w:rPr>
        <w:lastRenderedPageBreak/>
        <w:t>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4BBB4F2B" w:rsidR="001D11D7" w:rsidRPr="007710C8" w:rsidRDefault="008469DC" w:rsidP="008469DC">
      <w:pPr>
        <w:spacing w:line="360" w:lineRule="auto"/>
        <w:ind w:firstLine="0"/>
        <w:jc w:val="center"/>
        <w:rPr>
          <w:rFonts w:ascii="Times New Roman" w:hAnsi="Times New Roman"/>
        </w:rPr>
      </w:pPr>
      <w:r>
        <w:rPr>
          <w:noProof/>
          <w:lang w:eastAsia="fi-FI"/>
        </w:rPr>
        <w:drawing>
          <wp:inline distT="0" distB="0" distL="0" distR="0" wp14:anchorId="6BD90BA5" wp14:editId="7EB80DDF">
            <wp:extent cx="5745480" cy="4040554"/>
            <wp:effectExtent l="76200" t="76200" r="140970" b="13144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9018" cy="40430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B4083D" w14:textId="5B17F5CE"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w:t>
      </w:r>
      <w:r w:rsidR="00BB2FD5">
        <w:rPr>
          <w:rFonts w:ascii="Times New Roman" w:hAnsi="Times New Roman"/>
          <w:i/>
          <w:sz w:val="22"/>
          <w:szCs w:val="22"/>
        </w:rPr>
        <w:t xml:space="preserve"> maapallo</w:t>
      </w:r>
      <w:r w:rsidRPr="007710C8">
        <w:rPr>
          <w:rFonts w:ascii="Times New Roman" w:hAnsi="Times New Roman"/>
          <w:i/>
          <w:sz w:val="22"/>
          <w:szCs w:val="22"/>
        </w:rPr>
        <w:t xml:space="preserve">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42" w:name="_Toc510286012"/>
      <w:r w:rsidRPr="007710C8">
        <w:t xml:space="preserve">5.1.1 </w:t>
      </w:r>
      <w:r w:rsidR="00E35997" w:rsidRPr="007710C8">
        <w:t>Toiminnollisuus</w:t>
      </w:r>
      <w:bookmarkEnd w:id="34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w:t>
      </w:r>
      <w:r w:rsidRPr="007710C8">
        <w:rPr>
          <w:rFonts w:ascii="Times New Roman" w:hAnsi="Times New Roman"/>
        </w:rPr>
        <w:lastRenderedPageBreak/>
        <w:t xml:space="preserve">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1BB9BDBB" w:rsidR="00A02E90" w:rsidRPr="00DA448D" w:rsidRDefault="002E71DE" w:rsidP="002E71DE">
            <w:pPr>
              <w:spacing w:line="360" w:lineRule="auto"/>
              <w:ind w:firstLine="0"/>
              <w:rPr>
                <w:rFonts w:ascii="Times New Roman" w:hAnsi="Times New Roman"/>
                <w:szCs w:val="24"/>
              </w:rPr>
            </w:pPr>
            <w:r w:rsidRPr="00DA448D">
              <w:rPr>
                <w:rFonts w:ascii="Times New Roman" w:hAnsi="Times New Roman"/>
                <w:szCs w:val="24"/>
              </w:rPr>
              <w:t xml:space="preserve">Toteutettu </w:t>
            </w:r>
            <w:r>
              <w:rPr>
                <w:rFonts w:ascii="Times New Roman" w:hAnsi="Times New Roman"/>
                <w:szCs w:val="24"/>
              </w:rPr>
              <w:t xml:space="preserve">PS4 - </w:t>
            </w:r>
            <w:r w:rsidRPr="00DA448D">
              <w:rPr>
                <w:rFonts w:ascii="Times New Roman" w:hAnsi="Times New Roman"/>
                <w:szCs w:val="24"/>
              </w:rPr>
              <w:t xml:space="preserve">ohjaimen avulla. </w:t>
            </w:r>
            <w:r>
              <w:rPr>
                <w:rFonts w:ascii="Times New Roman" w:hAnsi="Times New Roman"/>
                <w:szCs w:val="24"/>
              </w:rPr>
              <w:t>Ohjaimen vasemman analogisen sauvan avulla maapalloa mahdollista pyörittää haluamaansa suuntaan.</w:t>
            </w:r>
          </w:p>
        </w:tc>
        <w:tc>
          <w:tcPr>
            <w:tcW w:w="3210" w:type="dxa"/>
          </w:tcPr>
          <w:p w14:paraId="25346D79" w14:textId="71371436" w:rsidR="00A02E90" w:rsidRPr="00DA448D" w:rsidRDefault="00D4335D" w:rsidP="002E71DE">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w:t>
            </w:r>
            <w:r w:rsidR="002E71DE">
              <w:rPr>
                <w:rFonts w:ascii="Times New Roman" w:hAnsi="Times New Roman"/>
                <w:szCs w:val="24"/>
              </w:rPr>
              <w:t>vetämällä</w:t>
            </w:r>
            <w:r w:rsidRPr="00DA448D">
              <w:rPr>
                <w:rFonts w:ascii="Times New Roman" w:hAnsi="Times New Roman"/>
                <w:szCs w:val="24"/>
              </w:rPr>
              <w:t xml:space="preserve"> maapalloa haluttuun suuntaan.</w:t>
            </w:r>
          </w:p>
        </w:tc>
      </w:tr>
      <w:tr w:rsidR="002E71DE" w:rsidRPr="007710C8" w14:paraId="354C69CB" w14:textId="77777777" w:rsidTr="003145DD">
        <w:tc>
          <w:tcPr>
            <w:tcW w:w="2689" w:type="dxa"/>
          </w:tcPr>
          <w:p w14:paraId="3FAC73E2" w14:textId="7FC50C5A" w:rsidR="002E71DE" w:rsidRPr="00DA448D" w:rsidRDefault="002E71DE" w:rsidP="007710C8">
            <w:pPr>
              <w:spacing w:line="360" w:lineRule="auto"/>
              <w:ind w:firstLine="0"/>
              <w:rPr>
                <w:rFonts w:ascii="Times New Roman" w:hAnsi="Times New Roman"/>
                <w:b/>
                <w:szCs w:val="24"/>
              </w:rPr>
            </w:pPr>
            <w:r>
              <w:rPr>
                <w:rFonts w:ascii="Times New Roman" w:hAnsi="Times New Roman"/>
                <w:b/>
                <w:szCs w:val="24"/>
              </w:rPr>
              <w:t>Maapallon pyörittäminen paikallaan</w:t>
            </w:r>
          </w:p>
        </w:tc>
        <w:tc>
          <w:tcPr>
            <w:tcW w:w="3729" w:type="dxa"/>
          </w:tcPr>
          <w:p w14:paraId="55E67220" w14:textId="601B61D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Ohjaimen X –painikkeen avulla mahdollista pyörittää mallia paikallaan, jotta maapallon saa helpommin käännettyä haluttuun kulmaan</w:t>
            </w:r>
          </w:p>
        </w:tc>
        <w:tc>
          <w:tcPr>
            <w:tcW w:w="3210" w:type="dxa"/>
          </w:tcPr>
          <w:p w14:paraId="04B52B57" w14:textId="023A562F" w:rsidR="002E71DE" w:rsidRPr="00DA448D" w:rsidRDefault="002E71DE" w:rsidP="002E71DE">
            <w:pPr>
              <w:spacing w:line="360" w:lineRule="auto"/>
              <w:ind w:firstLine="0"/>
              <w:rPr>
                <w:rFonts w:ascii="Times New Roman" w:hAnsi="Times New Roman"/>
                <w:szCs w:val="24"/>
              </w:rPr>
            </w:pPr>
            <w:r>
              <w:rPr>
                <w:rFonts w:ascii="Times New Roman" w:hAnsi="Times New Roman"/>
                <w:szCs w:val="24"/>
              </w:rPr>
              <w:t>Hiiren oikean –painikkeen avulla mahdollista pyörittää mallia paikallaan, jotta maapallon saa helpommin käännettyä haluttuun kulmaan</w:t>
            </w:r>
          </w:p>
        </w:tc>
      </w:tr>
    </w:tbl>
    <w:p w14:paraId="5149102E" w14:textId="2AD3D602"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43" w:name="_Toc510286013"/>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43"/>
    </w:p>
    <w:p w14:paraId="31C1E04A" w14:textId="77777777" w:rsidR="00B93C65" w:rsidRPr="00B93C65" w:rsidRDefault="00B93C65" w:rsidP="00B93C65"/>
    <w:p w14:paraId="07FA389B" w14:textId="6905A75B" w:rsidR="00BC6481"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1196093C" w14:textId="77777777" w:rsidR="00BC6481" w:rsidRDefault="00BC6481" w:rsidP="001B54BF">
      <w:pPr>
        <w:spacing w:line="360" w:lineRule="auto"/>
        <w:ind w:firstLine="0"/>
        <w:rPr>
          <w:rFonts w:ascii="Times New Roman" w:hAnsi="Times New Roman"/>
        </w:rPr>
      </w:pPr>
    </w:p>
    <w:p w14:paraId="2D01356C" w14:textId="082DCE68" w:rsidR="00BC6481" w:rsidRDefault="000D43C7" w:rsidP="00BC6481">
      <w:pPr>
        <w:spacing w:line="360" w:lineRule="auto"/>
        <w:ind w:firstLine="0"/>
        <w:rPr>
          <w:rFonts w:ascii="Times New Roman" w:hAnsi="Times New Roman"/>
        </w:rPr>
      </w:pPr>
      <w:r>
        <w:rPr>
          <w:noProof/>
          <w:lang w:eastAsia="fi-FI"/>
        </w:rPr>
        <w:lastRenderedPageBreak/>
        <w:drawing>
          <wp:inline distT="0" distB="0" distL="0" distR="0" wp14:anchorId="60541C09" wp14:editId="15C45E36">
            <wp:extent cx="3624580" cy="2110139"/>
            <wp:effectExtent l="76200" t="76200" r="128270" b="13779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4574" cy="2139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fi-FI"/>
        </w:rPr>
        <w:drawing>
          <wp:inline distT="0" distB="0" distL="0" distR="0" wp14:anchorId="12D53012" wp14:editId="71554576">
            <wp:extent cx="2072640" cy="1869508"/>
            <wp:effectExtent l="76200" t="76200" r="137160" b="13081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8256" cy="1937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B431E">
        <w:rPr>
          <w:rFonts w:ascii="Times New Roman" w:hAnsi="Times New Roman"/>
          <w:noProof/>
          <w:lang w:eastAsia="fi-FI"/>
        </w:rPr>
        <w:t xml:space="preserve"> </w:t>
      </w:r>
    </w:p>
    <w:p w14:paraId="026FC3F6" w14:textId="766EDB83" w:rsidR="00BC6481" w:rsidRPr="00BC6481" w:rsidRDefault="00BC6481" w:rsidP="00BC6481">
      <w:pPr>
        <w:spacing w:line="360" w:lineRule="auto"/>
        <w:ind w:firstLine="0"/>
        <w:jc w:val="center"/>
        <w:rPr>
          <w:rFonts w:ascii="Times New Roman" w:hAnsi="Times New Roman"/>
          <w:i/>
          <w:sz w:val="22"/>
          <w:szCs w:val="22"/>
        </w:rPr>
      </w:pPr>
      <w:r w:rsidRPr="00BC6481">
        <w:rPr>
          <w:rFonts w:ascii="Times New Roman" w:hAnsi="Times New Roman"/>
          <w:i/>
          <w:sz w:val="22"/>
          <w:szCs w:val="22"/>
        </w:rPr>
        <w:t>Kuvat 12. Pylväsdiagrammin visualisointidemosta sekä Kuva 13. graafin visualisoinnista.</w:t>
      </w:r>
    </w:p>
    <w:p w14:paraId="2F4197F8" w14:textId="77777777" w:rsidR="00BC6481" w:rsidRDefault="00BC6481" w:rsidP="001B54BF">
      <w:pPr>
        <w:spacing w:line="360" w:lineRule="auto"/>
        <w:ind w:firstLine="1304"/>
        <w:rPr>
          <w:rFonts w:ascii="Times New Roman" w:hAnsi="Times New Roman"/>
        </w:rPr>
      </w:pPr>
    </w:p>
    <w:p w14:paraId="5B6E6342" w14:textId="61DDE215" w:rsidR="007B431E" w:rsidRDefault="00560ACA" w:rsidP="00BC6481">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2BE67974" w14:textId="77777777" w:rsidR="000D43C7" w:rsidRDefault="000D43C7" w:rsidP="00BC6481">
      <w:pPr>
        <w:spacing w:line="360" w:lineRule="auto"/>
        <w:ind w:firstLine="1304"/>
        <w:rPr>
          <w:rFonts w:ascii="Times New Roman" w:hAnsi="Times New Roman"/>
        </w:rPr>
      </w:pPr>
    </w:p>
    <w:p w14:paraId="7EF90BF1" w14:textId="45ACC1F2" w:rsidR="005E7D59" w:rsidRDefault="00CC6DD0" w:rsidP="001B3764">
      <w:pPr>
        <w:pStyle w:val="Otsikko21"/>
        <w:ind w:firstLine="0"/>
      </w:pPr>
      <w:bookmarkStart w:id="344" w:name="_Toc510286014"/>
      <w:r w:rsidRPr="009074A3">
        <w:t>5.2.1 Toiminnollisuus</w:t>
      </w:r>
      <w:bookmarkEnd w:id="344"/>
    </w:p>
    <w:p w14:paraId="510F8501" w14:textId="77777777" w:rsidR="007B431E" w:rsidRPr="007B431E" w:rsidRDefault="007B431E" w:rsidP="007B431E"/>
    <w:p w14:paraId="483B71B4" w14:textId="647765E0" w:rsidR="009074A3" w:rsidRDefault="009074A3" w:rsidP="007B431E">
      <w:pPr>
        <w:spacing w:line="360" w:lineRule="auto"/>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4B2BC6CB" w14:textId="77777777" w:rsidR="0027164A" w:rsidRDefault="0027164A" w:rsidP="007B431E">
      <w:pPr>
        <w:spacing w:line="360" w:lineRule="auto"/>
        <w:ind w:firstLine="0"/>
        <w:rPr>
          <w:rFonts w:ascii="Times New Roman" w:hAnsi="Times New Roman"/>
        </w:rPr>
      </w:pPr>
    </w:p>
    <w:p w14:paraId="0DCAF3A1" w14:textId="77777777" w:rsidR="0027164A" w:rsidRPr="009074A3" w:rsidRDefault="0027164A" w:rsidP="007B431E">
      <w:pPr>
        <w:spacing w:line="360" w:lineRule="auto"/>
        <w:ind w:firstLine="0"/>
        <w:rPr>
          <w:rFonts w:ascii="Times New Roman" w:hAnsi="Times New Roman"/>
        </w:rPr>
      </w:pP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lastRenderedPageBreak/>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6D51EB3E" w:rsidR="005E7D59" w:rsidRPr="00DA448D" w:rsidRDefault="005E7D59" w:rsidP="001244E5">
            <w:pPr>
              <w:spacing w:line="360" w:lineRule="auto"/>
              <w:ind w:firstLine="0"/>
              <w:rPr>
                <w:rFonts w:ascii="Times New Roman" w:hAnsi="Times New Roman"/>
                <w:szCs w:val="24"/>
              </w:rPr>
            </w:pPr>
            <w:r w:rsidRPr="00DA448D">
              <w:rPr>
                <w:rFonts w:ascii="Times New Roman" w:hAnsi="Times New Roman"/>
                <w:szCs w:val="24"/>
              </w:rPr>
              <w:t xml:space="preserve">Toteutettu </w:t>
            </w:r>
            <w:r w:rsidR="001244E5">
              <w:rPr>
                <w:rFonts w:ascii="Times New Roman" w:hAnsi="Times New Roman"/>
                <w:szCs w:val="24"/>
              </w:rPr>
              <w:t xml:space="preserve">PS4 - </w:t>
            </w:r>
            <w:r w:rsidRPr="00DA448D">
              <w:rPr>
                <w:rFonts w:ascii="Times New Roman" w:hAnsi="Times New Roman"/>
                <w:szCs w:val="24"/>
              </w:rPr>
              <w:t xml:space="preserve">ohjaimen avulla. </w:t>
            </w:r>
            <w:r w:rsidR="001244E5">
              <w:rPr>
                <w:rFonts w:ascii="Times New Roman" w:hAnsi="Times New Roman"/>
                <w:szCs w:val="24"/>
              </w:rPr>
              <w:t>Ohjaimen vasemman analogisen sauvan avulla mallia mahdollista kääntää haluamaansa kulmaan.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45" w:name="_Toc510286015"/>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4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lastRenderedPageBreak/>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 xml:space="preserve">Käytetty datajoukko on jokseenkin luettavaa suoraan tai taulukkopohjaisessa esitysmuodossa. Visualisointien avulla </w:t>
            </w:r>
            <w:r>
              <w:rPr>
                <w:rFonts w:ascii="Times New Roman" w:hAnsi="Times New Roman"/>
              </w:rPr>
              <w:lastRenderedPageBreak/>
              <w:t>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Default="00775C81" w:rsidP="00775C81">
      <w:pPr>
        <w:jc w:val="center"/>
        <w:rPr>
          <w:rFonts w:ascii="Times New Roman" w:hAnsi="Times New Roman"/>
          <w:i/>
          <w:sz w:val="22"/>
          <w:szCs w:val="22"/>
        </w:rPr>
      </w:pPr>
      <w:r>
        <w:rPr>
          <w:rFonts w:ascii="Times New Roman" w:hAnsi="Times New Roman"/>
          <w:i/>
          <w:sz w:val="22"/>
          <w:szCs w:val="22"/>
        </w:rPr>
        <w:lastRenderedPageBreak/>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0C08C79D" w14:textId="77777777" w:rsidR="0054399E" w:rsidRPr="00775C81" w:rsidRDefault="0054399E" w:rsidP="00775C81">
      <w:pPr>
        <w:jc w:val="center"/>
        <w:rPr>
          <w:rFonts w:ascii="Times New Roman" w:hAnsi="Times New Roman"/>
          <w:i/>
          <w:sz w:val="22"/>
          <w:szCs w:val="22"/>
        </w:rPr>
      </w:pP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 xml:space="preserve">Hyödynnettävän tiedon tuntematon rakenne (Variety) ja tiedon epäluotettavuus (Veracity) nähtiin kehitystyön aikana kaikista suurimpina ongelmakohtina Big Dataan pohjautuvia järjestelmiä luotaessa. Rakenteeltaan tuntemattoman datan visualisoiminen tehokkaasti </w:t>
      </w:r>
      <w:r>
        <w:rPr>
          <w:rFonts w:ascii="Times New Roman" w:hAnsi="Times New Roman"/>
        </w:rPr>
        <w:lastRenderedPageBreak/>
        <w:t>virtuaalitodellisuuden ympäristössä ei tämän taustatutkimus- ja kehitystyön pohjalta vaikuta merkityksellistä tai sen ratkaiseminen vaatii huomattavasti laajemman selvityksen kuin tässä työssä.</w:t>
      </w:r>
    </w:p>
    <w:p w14:paraId="14D5284B" w14:textId="5B4328AB"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54399E">
        <w:rPr>
          <w:rFonts w:ascii="Times New Roman" w:hAnsi="Times New Roman"/>
        </w:rPr>
        <w:t>anskyy et al., 2016; Wu, 2017] ja k</w:t>
      </w:r>
      <w:r w:rsidR="008732DC">
        <w:rPr>
          <w:rFonts w:ascii="Times New Roman" w:hAnsi="Times New Roman"/>
        </w:rPr>
        <w:t>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0BDE265D" w:rsidR="00D91104" w:rsidRPr="007710C8" w:rsidRDefault="00981DAB" w:rsidP="00D42138">
      <w:pPr>
        <w:pStyle w:val="Otsikko11"/>
        <w:spacing w:line="360" w:lineRule="auto"/>
        <w:ind w:firstLine="0"/>
        <w:rPr>
          <w:rFonts w:ascii="Times New Roman" w:hAnsi="Times New Roman"/>
          <w:color w:val="00000A"/>
        </w:rPr>
      </w:pPr>
      <w:bookmarkStart w:id="346" w:name="_Toc462643326"/>
      <w:bookmarkStart w:id="347" w:name="_Toc463943279"/>
      <w:bookmarkStart w:id="348" w:name="_Toc510286016"/>
      <w:bookmarkEnd w:id="346"/>
      <w:bookmarkEnd w:id="347"/>
      <w:r w:rsidRPr="007710C8">
        <w:rPr>
          <w:rFonts w:ascii="Times New Roman" w:hAnsi="Times New Roman"/>
          <w:color w:val="00000A"/>
        </w:rPr>
        <w:t>6.</w:t>
      </w:r>
      <w:r w:rsidR="008E0545">
        <w:rPr>
          <w:rFonts w:ascii="Times New Roman" w:hAnsi="Times New Roman"/>
          <w:color w:val="00000A"/>
        </w:rPr>
        <w:t xml:space="preserve"> TESTIJÄRJESTELIEN</w:t>
      </w:r>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48"/>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49" w:name="_Toc510286017"/>
      <w:r w:rsidRPr="0084798B">
        <w:t>6.1 Testisuunnitelma</w:t>
      </w:r>
      <w:bookmarkEnd w:id="349"/>
    </w:p>
    <w:p w14:paraId="673361BF" w14:textId="77777777" w:rsidR="00602911"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602911">
        <w:rPr>
          <w:rFonts w:ascii="Times New Roman" w:hAnsi="Times New Roman"/>
        </w:rPr>
        <w:t xml:space="preserve">Käyttäjätutkimuksen osallistujamäärä on 10 henkilöä. Osallistujiksi pyritään valitsemaan sekoitus sellaisia henkilöitä, jotka eivät ole aikaisemmin kokeneet virtuaalitodellisuuden ympäristöjä missään muodossa sekä osallistujia, joilta löytyy ainakin yksi aikaisempi kokemus. Muita osallistujiin kohdistettuja kriteereitä ei tutkimuksessa ole asetettu. </w:t>
      </w:r>
    </w:p>
    <w:p w14:paraId="4DA9A728" w14:textId="448583D5" w:rsidR="00410130" w:rsidRDefault="008931F2" w:rsidP="00602911">
      <w:pPr>
        <w:spacing w:line="360" w:lineRule="auto"/>
        <w:ind w:firstLine="1304"/>
        <w:rPr>
          <w:rFonts w:ascii="Times New Roman" w:hAnsi="Times New Roman"/>
        </w:rPr>
      </w:pPr>
      <w:r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C77E04">
        <w:rPr>
          <w:rFonts w:ascii="Times New Roman" w:hAnsi="Times New Roman"/>
        </w:rPr>
        <w:t xml:space="preserve">Järjestyksen satunnaistamista varten </w:t>
      </w:r>
      <w:r w:rsidR="00C77E04">
        <w:rPr>
          <w:rFonts w:ascii="Times New Roman" w:hAnsi="Times New Roman"/>
        </w:rPr>
        <w:lastRenderedPageBreak/>
        <w:t xml:space="preserve">hyödynnetään Latin square </w:t>
      </w:r>
      <w:r w:rsidR="003C4F00">
        <w:rPr>
          <w:rFonts w:ascii="Times New Roman" w:hAnsi="Times New Roman"/>
        </w:rPr>
        <w:t>– algoritmia</w:t>
      </w:r>
      <w:r w:rsidR="00C77E04">
        <w:rPr>
          <w:rFonts w:ascii="Times New Roman" w:hAnsi="Times New Roman"/>
        </w:rPr>
        <w:t xml:space="preserve">, joka takaa sen, että tutkimuksessa hyödynnettyjen eri järjestysten määrä on yhtenevä [Latin Square].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35FF12E6" w14:textId="1A5066F5" w:rsidR="008722AD" w:rsidRPr="00955028" w:rsidRDefault="00410130" w:rsidP="00955028">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783FA4C" w14:textId="77777777" w:rsidR="005D23ED" w:rsidRPr="005D23ED" w:rsidRDefault="005D23ED" w:rsidP="005D23ED"/>
    <w:p w14:paraId="1533FB27" w14:textId="77777777" w:rsidR="005D23ED" w:rsidRDefault="005D23ED" w:rsidP="005D23ED">
      <w:pPr>
        <w:ind w:firstLine="0"/>
      </w:pPr>
    </w:p>
    <w:p w14:paraId="1584DB2C" w14:textId="55FEA68F" w:rsidR="008722AD" w:rsidRPr="00955028" w:rsidRDefault="005D23ED" w:rsidP="00955028">
      <w:pPr>
        <w:ind w:firstLine="0"/>
      </w:pPr>
      <w:r>
        <w:rPr>
          <w:noProof/>
          <w:lang w:eastAsia="fi-FI"/>
        </w:rPr>
        <w:drawing>
          <wp:inline distT="0" distB="0" distL="0" distR="0" wp14:anchorId="6832DF11" wp14:editId="31F01F37">
            <wp:extent cx="6196330" cy="1699260"/>
            <wp:effectExtent l="76200" t="76200" r="128270" b="12954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5855" cy="1701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DC6662">
      <w:pPr>
        <w:spacing w:line="360" w:lineRule="auto"/>
        <w:ind w:firstLine="0"/>
      </w:pPr>
    </w:p>
    <w:p w14:paraId="78460144" w14:textId="599B3885" w:rsidR="0082063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0AE3C044" w14:textId="70817A56"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w:t>
      </w:r>
      <w:r w:rsidR="00123058">
        <w:rPr>
          <w:rFonts w:ascii="Times New Roman" w:hAnsi="Times New Roman"/>
        </w:rPr>
        <w:t xml:space="preserve"> </w:t>
      </w:r>
      <w:r w:rsidR="00CF3208" w:rsidRPr="00820630">
        <w:rPr>
          <w:rFonts w:ascii="Times New Roman" w:hAnsi="Times New Roman"/>
        </w:rPr>
        <w:t>-</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 xml:space="preserve">käytetään tutkimuksen lopussa ensisijaisesti </w:t>
      </w:r>
      <w:r w:rsidR="00F93237" w:rsidRPr="00820630">
        <w:rPr>
          <w:rFonts w:ascii="Times New Roman" w:hAnsi="Times New Roman"/>
        </w:rPr>
        <w:lastRenderedPageBreak/>
        <w:t>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08327D39"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r w:rsidR="008A3852">
        <w:rPr>
          <w:rFonts w:ascii="Times New Roman" w:hAnsi="Times New Roman"/>
          <w:i/>
        </w:rPr>
        <w:t xml:space="preserve"> (vapaa kuvaus)</w:t>
      </w:r>
    </w:p>
    <w:p w14:paraId="0C744C50" w14:textId="55893E82"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r w:rsidR="008A3852">
        <w:rPr>
          <w:rFonts w:ascii="Times New Roman" w:hAnsi="Times New Roman"/>
          <w:i/>
        </w:rPr>
        <w:t xml:space="preserve"> (asteikko 1 – 10)</w:t>
      </w:r>
    </w:p>
    <w:p w14:paraId="611971FC" w14:textId="2008AF1C"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r w:rsidR="008A3852">
        <w:rPr>
          <w:rFonts w:ascii="Times New Roman" w:hAnsi="Times New Roman"/>
          <w:i/>
        </w:rPr>
        <w:t xml:space="preserve"> (asteikko 1 – 10)</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530AF64D" w14:textId="795F0120" w:rsidR="00522268" w:rsidRDefault="008A3852" w:rsidP="007B2BEF">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virtuaalitodellisuudessa tuntui? (asteikko 1-10)</w:t>
      </w:r>
    </w:p>
    <w:p w14:paraId="175655A3" w14:textId="21EF2A65" w:rsidR="008A3852" w:rsidRPr="008A3852" w:rsidRDefault="008A3852" w:rsidP="008A3852">
      <w:pPr>
        <w:pStyle w:val="Luettelokappale"/>
        <w:numPr>
          <w:ilvl w:val="0"/>
          <w:numId w:val="20"/>
        </w:numPr>
        <w:spacing w:line="360" w:lineRule="auto"/>
        <w:ind w:left="1280"/>
        <w:jc w:val="left"/>
        <w:rPr>
          <w:rFonts w:ascii="Times New Roman" w:hAnsi="Times New Roman"/>
          <w:i/>
        </w:rPr>
      </w:pPr>
      <w:r>
        <w:rPr>
          <w:rFonts w:ascii="Times New Roman" w:hAnsi="Times New Roman"/>
          <w:i/>
        </w:rPr>
        <w:t>Kuinka tehokkaalta järjestelmän käyttö tietokoneen näytöllä tuntui? (asteikko 1-10)</w:t>
      </w:r>
    </w:p>
    <w:p w14:paraId="5172ECFB" w14:textId="77777777" w:rsidR="0079433A" w:rsidRDefault="0079433A" w:rsidP="008A3852">
      <w:pPr>
        <w:spacing w:line="360" w:lineRule="auto"/>
        <w:ind w:firstLine="0"/>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C3C642" w14:textId="2A2811D5" w:rsidR="008A3852" w:rsidRDefault="008A3852" w:rsidP="008A3852">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Mikä näistä kolmesta demos</w:t>
      </w:r>
      <w:r>
        <w:rPr>
          <w:rFonts w:ascii="Times New Roman" w:hAnsi="Times New Roman"/>
          <w:i/>
        </w:rPr>
        <w:t>ta: Maapallo, pylväsdiagrammi tai graafi</w:t>
      </w:r>
      <w:r w:rsidRPr="007B2BEF">
        <w:rPr>
          <w:rFonts w:ascii="Times New Roman" w:hAnsi="Times New Roman"/>
          <w:i/>
        </w:rPr>
        <w:t xml:space="preserve"> toimi mielestäsi parhaiten </w:t>
      </w:r>
      <w:r>
        <w:rPr>
          <w:rFonts w:ascii="Times New Roman" w:hAnsi="Times New Roman"/>
          <w:i/>
        </w:rPr>
        <w:t>VR – ympäristössä ja mikä taas työasemaympäristössä?</w:t>
      </w:r>
      <w:r w:rsidRPr="007B2BEF">
        <w:rPr>
          <w:rFonts w:ascii="Times New Roman" w:hAnsi="Times New Roman"/>
          <w:i/>
        </w:rPr>
        <w:t xml:space="preserve"> </w:t>
      </w:r>
    </w:p>
    <w:p w14:paraId="20AB17FB" w14:textId="73B082D0" w:rsidR="008A3852" w:rsidRPr="002B36EA" w:rsidRDefault="008A3852" w:rsidP="002B36EA">
      <w:pPr>
        <w:pStyle w:val="Luettelokappale"/>
        <w:numPr>
          <w:ilvl w:val="0"/>
          <w:numId w:val="20"/>
        </w:numPr>
        <w:spacing w:line="360" w:lineRule="auto"/>
        <w:ind w:left="1280"/>
        <w:jc w:val="left"/>
        <w:rPr>
          <w:rFonts w:ascii="Times New Roman" w:hAnsi="Times New Roman"/>
          <w:i/>
        </w:rPr>
      </w:pPr>
      <w:r>
        <w:rPr>
          <w:rFonts w:ascii="Times New Roman" w:hAnsi="Times New Roman"/>
          <w:i/>
        </w:rPr>
        <w:t>Minkä näet syynä tähän?</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24F9395E" w14:textId="6EC887DF" w:rsidR="0084798B" w:rsidRPr="00BD1F76" w:rsidRDefault="00484EFA" w:rsidP="009745BC">
      <w:pPr>
        <w:spacing w:line="360" w:lineRule="auto"/>
        <w:ind w:firstLine="0"/>
        <w:rPr>
          <w:rFonts w:ascii="Times New Roman" w:hAnsi="Times New Roman"/>
        </w:rPr>
      </w:pPr>
      <w:r w:rsidRPr="00BD1F76">
        <w:rPr>
          <w:rFonts w:ascii="Times New Roman" w:hAnsi="Times New Roman"/>
        </w:rPr>
        <w:t>Kysymysjoukkojen esittämisen vaihe käyttäjätutkimuksen aikana</w:t>
      </w:r>
      <w:r w:rsidR="00AA7A91" w:rsidRPr="00BD1F76">
        <w:rPr>
          <w:rFonts w:ascii="Times New Roman" w:hAnsi="Times New Roman"/>
        </w:rPr>
        <w:t xml:space="preserve"> riippuu siitä, mikä demo-osio on</w:t>
      </w:r>
      <w:r w:rsidR="000D06F5" w:rsidRPr="00BD1F76">
        <w:rPr>
          <w:rFonts w:ascii="Times New Roman" w:hAnsi="Times New Roman"/>
        </w:rPr>
        <w:t xml:space="preserve"> ennen kysymyksiä</w:t>
      </w:r>
      <w:r w:rsidR="00AA7A91" w:rsidRPr="00BD1F76">
        <w:rPr>
          <w:rFonts w:ascii="Times New Roman" w:hAnsi="Times New Roman"/>
        </w:rPr>
        <w:t xml:space="preserve"> suoritettu</w:t>
      </w:r>
      <w:r w:rsidR="000D06F5" w:rsidRPr="00BD1F76">
        <w:rPr>
          <w:rFonts w:ascii="Times New Roman" w:hAnsi="Times New Roman"/>
        </w:rPr>
        <w:t>. Kolmen toisistaan eroavan kysymysjoukon esittämisen kriteerit ovat</w:t>
      </w:r>
      <w:r w:rsidR="00AA7A91" w:rsidRPr="00BD1F76">
        <w:rPr>
          <w:rFonts w:ascii="Times New Roman" w:hAnsi="Times New Roman"/>
        </w:rPr>
        <w:t xml:space="preserve"> seuraavien sääntöjen </w:t>
      </w:r>
      <w:r w:rsidR="000D06F5" w:rsidRPr="00BD1F76">
        <w:rPr>
          <w:rFonts w:ascii="Times New Roman" w:hAnsi="Times New Roman"/>
        </w:rPr>
        <w:t>mukaiset</w:t>
      </w:r>
      <w:r w:rsidR="00AA7A91" w:rsidRPr="00BD1F76">
        <w:rPr>
          <w:rFonts w:ascii="Times New Roman" w:hAnsi="Times New Roman"/>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4C4DE718" w14:textId="77777777" w:rsidR="009419CC" w:rsidRDefault="009419CC" w:rsidP="00F611D2">
      <w:pPr>
        <w:spacing w:line="360" w:lineRule="auto"/>
        <w:ind w:firstLine="0"/>
        <w:rPr>
          <w:rFonts w:ascii="Times New Roman" w:hAnsi="Times New Roman"/>
        </w:rPr>
      </w:pPr>
    </w:p>
    <w:p w14:paraId="63A75EFB" w14:textId="77777777" w:rsidR="009419CC" w:rsidRDefault="009419CC"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6382B4FC" w14:textId="778E445F" w:rsidR="002B5C60" w:rsidRDefault="00820630" w:rsidP="00F611D2">
      <w:pPr>
        <w:spacing w:line="360" w:lineRule="auto"/>
        <w:ind w:firstLine="0"/>
        <w:rPr>
          <w:rFonts w:ascii="Times New Roman" w:hAnsi="Times New Roman"/>
          <w:b/>
        </w:rPr>
      </w:pPr>
      <w:r w:rsidRPr="00820630">
        <w:rPr>
          <w:rFonts w:ascii="Times New Roman" w:hAnsi="Times New Roman"/>
          <w:b/>
        </w:rPr>
        <w:lastRenderedPageBreak/>
        <w:t xml:space="preserve">6.1.2 </w:t>
      </w:r>
      <w:r w:rsidR="003653C8">
        <w:rPr>
          <w:rFonts w:ascii="Times New Roman" w:hAnsi="Times New Roman"/>
          <w:b/>
        </w:rPr>
        <w:t xml:space="preserve">Käyttäjätestin </w:t>
      </w:r>
      <w:r w:rsidRPr="00820630">
        <w:rPr>
          <w:rFonts w:ascii="Times New Roman" w:hAnsi="Times New Roman"/>
          <w:b/>
        </w:rPr>
        <w:t>tehtävät</w:t>
      </w:r>
    </w:p>
    <w:p w14:paraId="199C61B5" w14:textId="621F012A" w:rsidR="008931F2" w:rsidRPr="004C556C" w:rsidRDefault="008931F2" w:rsidP="009419CC">
      <w:pPr>
        <w:spacing w:line="360" w:lineRule="auto"/>
        <w:ind w:firstLine="0"/>
        <w:rPr>
          <w:rFonts w:ascii="Times New Roman" w:hAnsi="Times New Roman"/>
        </w:rPr>
      </w:pPr>
      <w:r w:rsidRPr="004C556C">
        <w:rPr>
          <w:rFonts w:ascii="Times New Roman" w:hAnsi="Times New Roman"/>
        </w:rPr>
        <w:t xml:space="preserve">Käyttäjätestauksen sisällöksi on jokaiseen demojärjestelmään mietitty ennalta tehtäviä, joita käyttäjä pyydetään testin aikana tekemään tai esittämään vastaus. Tehtävien sisältö </w:t>
      </w:r>
      <w:r w:rsidR="003653C8" w:rsidRPr="004C556C">
        <w:rPr>
          <w:rFonts w:ascii="Times New Roman" w:hAnsi="Times New Roman"/>
        </w:rPr>
        <w:t xml:space="preserve">on jokaisessa osiossa säilytetty </w:t>
      </w:r>
      <w:r w:rsidRPr="004C556C">
        <w:rPr>
          <w:rFonts w:ascii="Times New Roman" w:hAnsi="Times New Roman"/>
        </w:rPr>
        <w:t>yksinkertaisena</w:t>
      </w:r>
      <w:r w:rsidR="003653C8" w:rsidRPr="004C556C">
        <w:rPr>
          <w:rFonts w:ascii="Times New Roman" w:hAnsi="Times New Roman"/>
        </w:rPr>
        <w:t xml:space="preserve"> ja helposti ymmärrettävänä. Tehtävien tarkoituksena</w:t>
      </w:r>
      <w:r w:rsidRPr="004C556C">
        <w:rPr>
          <w:rFonts w:ascii="Times New Roman" w:hAnsi="Times New Roman"/>
        </w:rPr>
        <w:t xml:space="preserve"> on</w:t>
      </w:r>
      <w:r w:rsidR="003653C8" w:rsidRPr="004C556C">
        <w:rPr>
          <w:rFonts w:ascii="Times New Roman" w:hAnsi="Times New Roman"/>
        </w:rPr>
        <w:t>kin</w:t>
      </w:r>
      <w:r w:rsidRPr="004C556C">
        <w:rPr>
          <w:rFonts w:ascii="Times New Roman" w:hAnsi="Times New Roman"/>
        </w:rPr>
        <w:t xml:space="preserve"> lähinnä antaa motiivi järjestelmän sekä sen sisältämän datan </w:t>
      </w:r>
      <w:r w:rsidR="006160FC" w:rsidRPr="004C556C">
        <w:rPr>
          <w:rFonts w:ascii="Times New Roman" w:hAnsi="Times New Roman"/>
        </w:rPr>
        <w:t>hyödyntämiselle</w:t>
      </w:r>
      <w:r w:rsidRPr="004C556C">
        <w:rPr>
          <w:rFonts w:ascii="Times New Roman" w:hAnsi="Times New Roman"/>
        </w:rPr>
        <w:t xml:space="preserve">. Kaikille asetetuille tehtäville ei tarkoituksellisesti ole määritetty yksittäistä oikeaa vastausta, vaan käyttäjälle tarjotaan </w:t>
      </w:r>
      <w:r w:rsidR="003653C8" w:rsidRPr="004C556C">
        <w:rPr>
          <w:rFonts w:ascii="Times New Roman" w:hAnsi="Times New Roman"/>
        </w:rPr>
        <w:t>mahdollisuus omaan tulkintaan</w:t>
      </w:r>
      <w:r w:rsidRPr="004C556C">
        <w:rPr>
          <w:rFonts w:ascii="Times New Roman" w:hAnsi="Times New Roman"/>
        </w:rPr>
        <w:t xml:space="preserve">. Kysymysten vapaamuotoisuus myös toivottavasti saa käyttäjät pohtimaan </w:t>
      </w:r>
      <w:r w:rsidR="003653C8" w:rsidRPr="004C556C">
        <w:rPr>
          <w:rFonts w:ascii="Times New Roman" w:hAnsi="Times New Roman"/>
        </w:rPr>
        <w:t>vastauksia</w:t>
      </w:r>
      <w:r w:rsidRPr="004C556C">
        <w:rPr>
          <w:rFonts w:ascii="Times New Roman" w:hAnsi="Times New Roman"/>
        </w:rPr>
        <w:t xml:space="preserve"> erilaisista näkökulmista ja etsimään </w:t>
      </w:r>
      <w:r w:rsidR="003653C8" w:rsidRPr="004C556C">
        <w:rPr>
          <w:rFonts w:ascii="Times New Roman" w:hAnsi="Times New Roman"/>
        </w:rPr>
        <w:t>niitä</w:t>
      </w:r>
      <w:r w:rsidRPr="004C556C">
        <w:rPr>
          <w:rFonts w:ascii="Times New Roman" w:hAnsi="Times New Roman"/>
        </w:rPr>
        <w:t xml:space="preserve"> eri tavoin. Vapaamuotoisempien kysymysten lisäksi, osaan kysymyksistä on etukäteen mietitty absoluuttinen o</w:t>
      </w:r>
      <w:r w:rsidR="003653C8" w:rsidRPr="004C556C">
        <w:rPr>
          <w:rFonts w:ascii="Times New Roman" w:hAnsi="Times New Roman"/>
        </w:rPr>
        <w:t>ikea vastaus. Näiden kysymysten vastauksia ei kuitenkaan kirjata ja seurata käyttäjätutkimuksen aikana sen tarkemmin, vaan tutkimuksessa keskitytään käyttäjien käyttökokemuksiin perustuvien ajatuksien ja mielipiteiden kirjaamiseen.</w:t>
      </w:r>
    </w:p>
    <w:p w14:paraId="131C7C63" w14:textId="15DE383D" w:rsidR="007D0E1D" w:rsidRDefault="008D4DEA" w:rsidP="004C556C">
      <w:pPr>
        <w:spacing w:line="360" w:lineRule="auto"/>
        <w:rPr>
          <w:rFonts w:ascii="Times New Roman" w:hAnsi="Times New Roman"/>
        </w:rPr>
      </w:pPr>
      <w:r w:rsidRPr="004C556C">
        <w:rPr>
          <w:rFonts w:ascii="Times New Roman" w:hAnsi="Times New Roman"/>
        </w:rPr>
        <w:t xml:space="preserve">Testaussuunnitelmassa esitellyn prosessin mukaisesti testin läpivieminen sisältää demo-osioiden suorittamisen virtuaalitodellisuudessa sekä työasemaympäristössä. </w:t>
      </w:r>
      <w:r w:rsidR="00C15EF9" w:rsidRPr="004C556C">
        <w:rPr>
          <w:rFonts w:ascii="Times New Roman" w:hAnsi="Times New Roman"/>
        </w:rPr>
        <w:t>Kumpaankin demo-osioon, maapallovisualisointiin sekä diagrammeihin, on luotuna kaksi eri tehtäväjoukkoa, jotka peruspohjaltaan ovat samat, mutta</w:t>
      </w:r>
      <w:r w:rsidR="003653C8" w:rsidRPr="004C556C">
        <w:rPr>
          <w:rFonts w:ascii="Times New Roman" w:hAnsi="Times New Roman"/>
        </w:rPr>
        <w:t xml:space="preserve"> eroavat kysymysten tarkemmassa muotoilussa</w:t>
      </w:r>
      <w:r w:rsidR="00C15EF9" w:rsidRPr="004C556C">
        <w:rPr>
          <w:rFonts w:ascii="Times New Roman" w:hAnsi="Times New Roman"/>
        </w:rPr>
        <w:t xml:space="preserve">. </w:t>
      </w:r>
      <w:r w:rsidR="003653C8" w:rsidRPr="004C556C">
        <w:rPr>
          <w:rFonts w:ascii="Times New Roman" w:hAnsi="Times New Roman"/>
        </w:rPr>
        <w:t>Ennen testin suorittamista jokaisessa demossa hyödynnettävänä oleva tehtäväjoukko on arvottu</w:t>
      </w:r>
      <w:r w:rsidR="007D0DDB" w:rsidRPr="004C556C">
        <w:rPr>
          <w:rFonts w:ascii="Times New Roman" w:hAnsi="Times New Roman"/>
        </w:rPr>
        <w:t xml:space="preserve">. </w:t>
      </w:r>
      <w:r w:rsidR="002E3100" w:rsidRPr="004C556C">
        <w:rPr>
          <w:rFonts w:ascii="Times New Roman" w:hAnsi="Times New Roman"/>
        </w:rPr>
        <w:t>Satunnaistamisen avulla</w:t>
      </w:r>
      <w:r w:rsidR="007D0DDB" w:rsidRPr="004C556C">
        <w:rPr>
          <w:rFonts w:ascii="Times New Roman" w:hAnsi="Times New Roman"/>
        </w:rPr>
        <w:t xml:space="preserve"> tehtäväjoukkojen tulokset voidaan testien analysointivaiheessa arvioida</w:t>
      </w:r>
      <w:r w:rsidR="001E49BB" w:rsidRPr="004C556C">
        <w:rPr>
          <w:rFonts w:ascii="Times New Roman" w:hAnsi="Times New Roman"/>
        </w:rPr>
        <w:t xml:space="preserve"> riippumattomana suorituksen alaisesta ympäristöstä sekä testauksen aikaisesta oppimistekijästä.</w:t>
      </w:r>
      <w:r w:rsidR="008834F1" w:rsidRPr="004C556C">
        <w:rPr>
          <w:rFonts w:ascii="Times New Roman" w:hAnsi="Times New Roman"/>
        </w:rPr>
        <w:t xml:space="preserve"> </w:t>
      </w:r>
      <w:r w:rsidR="00E60085" w:rsidRPr="004C556C">
        <w:rPr>
          <w:rFonts w:ascii="Times New Roman" w:hAnsi="Times New Roman"/>
        </w:rPr>
        <w:t xml:space="preserve">Käyttäjätestissä suoritettavien tehtäväjoukkojen </w:t>
      </w:r>
      <w:r w:rsidR="002C222F" w:rsidRPr="004C556C">
        <w:rPr>
          <w:rFonts w:ascii="Times New Roman" w:hAnsi="Times New Roman"/>
        </w:rPr>
        <w:t>tarkka sisältö</w:t>
      </w:r>
      <w:r w:rsidR="005F6D14" w:rsidRPr="004C556C">
        <w:rPr>
          <w:rFonts w:ascii="Times New Roman" w:hAnsi="Times New Roman"/>
        </w:rPr>
        <w:t xml:space="preserve"> esitellään</w:t>
      </w:r>
      <w:r w:rsidR="003653C8" w:rsidRPr="004C556C">
        <w:rPr>
          <w:rFonts w:ascii="Times New Roman" w:hAnsi="Times New Roman"/>
        </w:rPr>
        <w:t xml:space="preserve"> vielä</w:t>
      </w:r>
      <w:r w:rsidR="005F6D14" w:rsidRPr="004C556C">
        <w:rPr>
          <w:rFonts w:ascii="Times New Roman" w:hAnsi="Times New Roman"/>
        </w:rPr>
        <w:t xml:space="preserve"> seuraavaksi.</w:t>
      </w:r>
      <w:r w:rsidR="003653C8" w:rsidRPr="004C556C">
        <w:rPr>
          <w:rFonts w:ascii="Times New Roman" w:hAnsi="Times New Roman"/>
        </w:rPr>
        <w:t xml:space="preserve"> Tarkemmat kysymyslomakkeet löytyvät tutkimuksen Liitteet </w:t>
      </w:r>
      <w:r w:rsidR="003C4F00" w:rsidRPr="004C556C">
        <w:rPr>
          <w:rFonts w:ascii="Times New Roman" w:hAnsi="Times New Roman"/>
        </w:rPr>
        <w:t>– osiosta</w:t>
      </w:r>
      <w:r w:rsidR="003653C8" w:rsidRPr="004C556C">
        <w:rPr>
          <w:rFonts w:ascii="Times New Roman" w:hAnsi="Times New Roman"/>
        </w:rPr>
        <w:t>.</w:t>
      </w:r>
    </w:p>
    <w:p w14:paraId="7E225433" w14:textId="77777777" w:rsidR="00DF763D" w:rsidRPr="004C556C" w:rsidRDefault="00DF763D" w:rsidP="004C556C">
      <w:pPr>
        <w:spacing w:line="360" w:lineRule="auto"/>
        <w:rPr>
          <w:rFonts w:ascii="Times New Roman" w:hAnsi="Times New Roman"/>
        </w:rPr>
      </w:pPr>
    </w:p>
    <w:p w14:paraId="34AD5097" w14:textId="3D83524B" w:rsidR="00AD33E6" w:rsidRDefault="00D87055" w:rsidP="00DF763D">
      <w:pPr>
        <w:ind w:left="560"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0C217C9C" w14:textId="38B7B6CB"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DF763D">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DF763D">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DF763D">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02311D83" w14:textId="77777777" w:rsidTr="00DF763D">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DF763D">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F763D">
      <w:pPr>
        <w:ind w:left="560" w:firstLine="0"/>
        <w:rPr>
          <w:rFonts w:ascii="Times New Roman" w:hAnsi="Times New Roman"/>
        </w:rPr>
      </w:pPr>
    </w:p>
    <w:p w14:paraId="2DAFE3AA" w14:textId="7AEC5C77" w:rsidR="006861EB" w:rsidRPr="006C31DB" w:rsidRDefault="00AD33E6" w:rsidP="00DF763D">
      <w:pPr>
        <w:ind w:left="560"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DF763D">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DF763D">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DF763D">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3709BAFA" w14:textId="77777777" w:rsidTr="00DF763D">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DF763D">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lastRenderedPageBreak/>
              <w:t>Etsi Afrikasta jokin maa, josta ei ole lähetetty yhtäkään Twitter-viestiä.</w:t>
            </w:r>
          </w:p>
        </w:tc>
      </w:tr>
    </w:tbl>
    <w:p w14:paraId="58A42F73" w14:textId="77777777" w:rsidR="00D87055" w:rsidRDefault="00D87055" w:rsidP="00DF763D">
      <w:pPr>
        <w:ind w:left="560" w:firstLine="0"/>
      </w:pPr>
    </w:p>
    <w:p w14:paraId="2DBD301C" w14:textId="728BBE3C" w:rsidR="00D87055" w:rsidRPr="00DF763D" w:rsidRDefault="00D87055" w:rsidP="00DF763D">
      <w:pPr>
        <w:ind w:left="560" w:firstLine="0"/>
        <w:rPr>
          <w:rFonts w:ascii="Times New Roman" w:hAnsi="Times New Roman"/>
          <w:b/>
        </w:rPr>
      </w:pPr>
      <w:r w:rsidRPr="00D87055">
        <w:rPr>
          <w:rFonts w:ascii="Times New Roman" w:hAnsi="Times New Roman"/>
          <w:b/>
        </w:rPr>
        <w:t>Diagrammidemojen te</w:t>
      </w:r>
      <w:r w:rsidR="00DF763D">
        <w:rPr>
          <w:rFonts w:ascii="Times New Roman" w:hAnsi="Times New Roman"/>
          <w:b/>
        </w:rPr>
        <w:t>htävät</w:t>
      </w:r>
    </w:p>
    <w:p w14:paraId="0AD33117" w14:textId="5683CD62" w:rsidR="006861EB" w:rsidRPr="006C31DB" w:rsidRDefault="006861EB" w:rsidP="00DF763D">
      <w:pPr>
        <w:ind w:left="560"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F763D">
        <w:tc>
          <w:tcPr>
            <w:tcW w:w="8215" w:type="dxa"/>
          </w:tcPr>
          <w:p w14:paraId="2D918183" w14:textId="40C9D547" w:rsidR="006C31DB" w:rsidRPr="006C31DB" w:rsidRDefault="006F0613" w:rsidP="006C31DB">
            <w:pPr>
              <w:pStyle w:val="Luettelokappale"/>
              <w:numPr>
                <w:ilvl w:val="0"/>
                <w:numId w:val="24"/>
              </w:numPr>
              <w:rPr>
                <w:rFonts w:ascii="Times New Roman" w:hAnsi="Times New Roman"/>
                <w:i/>
              </w:rPr>
            </w:pPr>
            <w:r>
              <w:rPr>
                <w:rFonts w:ascii="Times New Roman" w:hAnsi="Times New Roman"/>
                <w:i/>
              </w:rPr>
              <w:t>Mikä on auton 6</w:t>
            </w:r>
            <w:r w:rsidR="006C31DB" w:rsidRPr="006C31DB">
              <w:rPr>
                <w:rFonts w:ascii="Times New Roman" w:hAnsi="Times New Roman"/>
                <w:i/>
              </w:rPr>
              <w:t>. turvaluokitus?</w:t>
            </w:r>
          </w:p>
        </w:tc>
      </w:tr>
      <w:tr w:rsidR="006C31DB" w:rsidRPr="006861EB" w14:paraId="53ACF2BA" w14:textId="77777777" w:rsidTr="00DF763D">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F763D">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DF763D">
      <w:pPr>
        <w:ind w:left="560" w:firstLine="0"/>
        <w:rPr>
          <w:rFonts w:ascii="Times New Roman" w:hAnsi="Times New Roman"/>
          <w:color w:val="auto"/>
          <w:szCs w:val="26"/>
        </w:rPr>
      </w:pPr>
    </w:p>
    <w:p w14:paraId="6976F5E8" w14:textId="050F026E" w:rsidR="006861EB"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F763D">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F763D">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F763D">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0DCE0723" w14:textId="77777777" w:rsidR="006861EB" w:rsidRDefault="006861EB" w:rsidP="00DF763D">
      <w:pPr>
        <w:ind w:left="560" w:firstLine="0"/>
        <w:rPr>
          <w:rFonts w:ascii="Times New Roman" w:hAnsi="Times New Roman"/>
          <w:b/>
          <w:color w:val="auto"/>
          <w:szCs w:val="26"/>
        </w:rPr>
      </w:pPr>
    </w:p>
    <w:p w14:paraId="7560C698" w14:textId="72957D69"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DF763D">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DF763D">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DF763D">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DF763D">
      <w:pPr>
        <w:ind w:left="560" w:firstLine="0"/>
        <w:rPr>
          <w:rFonts w:ascii="Times New Roman" w:hAnsi="Times New Roman"/>
          <w:b/>
          <w:color w:val="auto"/>
          <w:szCs w:val="26"/>
        </w:rPr>
      </w:pPr>
    </w:p>
    <w:p w14:paraId="083B713A" w14:textId="4F544214" w:rsidR="00594811" w:rsidRPr="006C31DB" w:rsidRDefault="00594811" w:rsidP="00DF763D">
      <w:pPr>
        <w:ind w:left="560"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Ind w:w="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DF763D">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DF763D">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DF763D">
        <w:trPr>
          <w:trHeight w:val="733"/>
        </w:trPr>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1E3EEC7" w14:textId="77777777" w:rsidR="0084798B" w:rsidRDefault="0084798B" w:rsidP="0045222A">
      <w:pPr>
        <w:spacing w:line="360" w:lineRule="auto"/>
        <w:ind w:firstLine="0"/>
        <w:rPr>
          <w:rFonts w:ascii="Times New Roman" w:hAnsi="Times New Roman"/>
        </w:rPr>
      </w:pPr>
    </w:p>
    <w:p w14:paraId="0AC0B57F" w14:textId="740B8D95" w:rsidR="004C5BA3" w:rsidRDefault="00303C10" w:rsidP="00DF763D">
      <w:pPr>
        <w:pStyle w:val="otsikko22"/>
      </w:pPr>
      <w:bookmarkStart w:id="350" w:name="_Toc510286018"/>
      <w:r>
        <w:t>6.2 Tulokset</w:t>
      </w:r>
      <w:bookmarkEnd w:id="350"/>
    </w:p>
    <w:p w14:paraId="1C04829E" w14:textId="77777777" w:rsidR="00DF763D" w:rsidRDefault="00DF763D" w:rsidP="00DF763D">
      <w:pPr>
        <w:pStyle w:val="otsikko22"/>
      </w:pPr>
    </w:p>
    <w:p w14:paraId="1BB20B91" w14:textId="497ECD5D" w:rsidR="00303C10" w:rsidRDefault="00303C10" w:rsidP="004C5BA3">
      <w:pPr>
        <w:spacing w:line="360" w:lineRule="auto"/>
        <w:ind w:firstLine="0"/>
        <w:rPr>
          <w:rFonts w:ascii="Times New Roman" w:hAnsi="Times New Roman"/>
        </w:rPr>
      </w:pPr>
      <w:r w:rsidRPr="00034C76">
        <w:rPr>
          <w:rFonts w:ascii="Times New Roman" w:hAnsi="Times New Roman"/>
        </w:rPr>
        <w:t xml:space="preserve">Käyttäjätutkimus suoritettiin suunnitelman mukaisesti kymmenelle koehenkilölle. Testiin osallistujista kuusi oli miehiä ja neljä naisia. Osallistujia voidaan yleisesti kuvata nuoriksi aikuisiksi iän vaihteluvälin ollessa 18 – 39 vuotta. Testin osallistujista viisi kertoi omaavansa aikaisempaa kokemusta virtuaalitodellisuuden käyttöön liittyen. </w:t>
      </w:r>
      <w:r w:rsidR="003C4F00">
        <w:rPr>
          <w:rFonts w:ascii="Times New Roman" w:hAnsi="Times New Roman"/>
        </w:rPr>
        <w:t xml:space="preserve">Aikaisempien virtuaalisten kokemusten </w:t>
      </w:r>
      <w:r w:rsidR="00FC385A" w:rsidRPr="00034C76">
        <w:rPr>
          <w:rFonts w:ascii="Times New Roman" w:hAnsi="Times New Roman"/>
        </w:rPr>
        <w:lastRenderedPageBreak/>
        <w:t xml:space="preserve">selvityksen pohjalta, yhtäkään osallistujaa ei kuitenkaan voida kategorisoida erityisen kokeneeksi </w:t>
      </w:r>
      <w:r w:rsidR="003C4F00">
        <w:rPr>
          <w:rFonts w:ascii="Times New Roman" w:hAnsi="Times New Roman"/>
        </w:rPr>
        <w:t>virtuaalitodellisuuden hyödyntämisen osalta</w:t>
      </w:r>
      <w:r w:rsidR="00FC385A" w:rsidRPr="00034C76">
        <w:rPr>
          <w:rFonts w:ascii="Times New Roman" w:hAnsi="Times New Roman"/>
        </w:rPr>
        <w:t>.</w:t>
      </w:r>
      <w:r w:rsidR="00167EAD">
        <w:rPr>
          <w:rFonts w:ascii="Times New Roman" w:hAnsi="Times New Roman"/>
        </w:rPr>
        <w:t xml:space="preserve"> Vähäisten virtuaalitodellisuuteen pohjautuvien kokemusten</w:t>
      </w:r>
      <w:r w:rsidR="00770EC5">
        <w:rPr>
          <w:rFonts w:ascii="Times New Roman" w:hAnsi="Times New Roman"/>
        </w:rPr>
        <w:t xml:space="preserve"> vaikuttamattomuus huomattiin myös käyttäjätutkimuksen tietoja analysoitaessa. Aikaisemmalla kokemuksella tai osallistujan demograafisilla tiedoilla, ikä ja sukupuoli, ei ollut vaikutusta eri osioiden tulosten pisteyttämisessä. Tästä syystä osallistujiin liittyviä tekijöitä ei enää huomioida tulosten läpikäynnin tulevissa osioissa, vaan arvioista käytetään laskettuja kokonaiskeskiarvoja ja käyttäjien esittämät kommentit esitetään irrallisena osallistujan tiedoista. Tarkemmat käyttäjätutkimukseen annetut vastaukset ja arviot on esitetty osallistujakohtaisesti </w:t>
      </w:r>
      <w:r w:rsidR="00D93D84">
        <w:rPr>
          <w:rFonts w:ascii="Times New Roman" w:hAnsi="Times New Roman"/>
        </w:rPr>
        <w:t>tutkimuksen Liitteet – osiossa.</w:t>
      </w:r>
    </w:p>
    <w:p w14:paraId="4A6FC266" w14:textId="1813D446" w:rsidR="00D93D84" w:rsidRPr="00034C76" w:rsidRDefault="00D93D84" w:rsidP="004C5BA3">
      <w:pPr>
        <w:spacing w:line="360" w:lineRule="auto"/>
        <w:ind w:firstLine="0"/>
        <w:rPr>
          <w:rFonts w:ascii="Times New Roman" w:hAnsi="Times New Roman"/>
        </w:rPr>
      </w:pPr>
      <w:r>
        <w:rPr>
          <w:rFonts w:ascii="Times New Roman" w:hAnsi="Times New Roman"/>
        </w:rPr>
        <w:tab/>
        <w:t xml:space="preserve">Seuraavaksi tutkimustulosten analysoinnissa käydään demo-osiokohtaisesti osallistujien arviot sekä vastaukset lävitse. Tämän jälkeen kappaleessa 6.2.2 käydään </w:t>
      </w:r>
      <w:r w:rsidR="007A5FDB">
        <w:rPr>
          <w:rFonts w:ascii="Times New Roman" w:hAnsi="Times New Roman"/>
        </w:rPr>
        <w:t>vielä lävitse käyttäjätutkimusten lopuksi esitettyjen koostavien kysymysten vastaukset</w:t>
      </w:r>
      <w:r w:rsidR="00655CDF">
        <w:rPr>
          <w:rFonts w:ascii="Times New Roman" w:hAnsi="Times New Roman"/>
        </w:rPr>
        <w:t xml:space="preserve"> ja esitetään pohdintoja vastausten taustoista.</w:t>
      </w:r>
    </w:p>
    <w:p w14:paraId="1A478063" w14:textId="77777777" w:rsidR="00604675" w:rsidRDefault="00604675" w:rsidP="00303C10">
      <w:pPr>
        <w:pStyle w:val="otsikko22"/>
        <w:rPr>
          <w:b w:val="0"/>
        </w:rPr>
      </w:pPr>
    </w:p>
    <w:p w14:paraId="658EFF29" w14:textId="2A01CB76" w:rsidR="00604675" w:rsidRDefault="00604675" w:rsidP="00303C10">
      <w:pPr>
        <w:pStyle w:val="otsikko22"/>
      </w:pPr>
      <w:bookmarkStart w:id="351" w:name="_Toc510286019"/>
      <w:r w:rsidRPr="00034C76">
        <w:t>6.2.1</w:t>
      </w:r>
      <w:r w:rsidR="00034C76" w:rsidRPr="00034C76">
        <w:t xml:space="preserve"> Osioiden käyttökokemuksen arviot</w:t>
      </w:r>
      <w:bookmarkEnd w:id="351"/>
    </w:p>
    <w:p w14:paraId="3853B5D9" w14:textId="6AB30E7F" w:rsidR="004C5BA3" w:rsidRPr="004C5BA3" w:rsidRDefault="004C5BA3" w:rsidP="004C5BA3">
      <w:pPr>
        <w:spacing w:line="360" w:lineRule="auto"/>
        <w:rPr>
          <w:rFonts w:ascii="Times New Roman" w:hAnsi="Times New Roman"/>
        </w:rPr>
      </w:pPr>
    </w:p>
    <w:tbl>
      <w:tblPr>
        <w:tblW w:w="7660" w:type="dxa"/>
        <w:jc w:val="center"/>
        <w:tblCellMar>
          <w:left w:w="70" w:type="dxa"/>
          <w:right w:w="70" w:type="dxa"/>
        </w:tblCellMar>
        <w:tblLook w:val="04A0" w:firstRow="1" w:lastRow="0" w:firstColumn="1" w:lastColumn="0" w:noHBand="0" w:noVBand="1"/>
      </w:tblPr>
      <w:tblGrid>
        <w:gridCol w:w="1960"/>
        <w:gridCol w:w="1600"/>
        <w:gridCol w:w="2060"/>
        <w:gridCol w:w="2040"/>
      </w:tblGrid>
      <w:tr w:rsidR="00E03200" w:rsidRPr="00E03200" w14:paraId="4B7EB13A" w14:textId="77777777" w:rsidTr="00E03200">
        <w:trPr>
          <w:trHeight w:val="288"/>
          <w:jc w:val="center"/>
        </w:trPr>
        <w:tc>
          <w:tcPr>
            <w:tcW w:w="1960"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14:paraId="60A0EC1C"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Testi</w:t>
            </w:r>
          </w:p>
        </w:tc>
        <w:tc>
          <w:tcPr>
            <w:tcW w:w="1600" w:type="dxa"/>
            <w:tcBorders>
              <w:top w:val="single" w:sz="4" w:space="0" w:color="auto"/>
              <w:left w:val="nil"/>
              <w:bottom w:val="single" w:sz="4" w:space="0" w:color="auto"/>
              <w:right w:val="single" w:sz="4" w:space="0" w:color="auto"/>
            </w:tcBorders>
            <w:shd w:val="clear" w:color="000000" w:fill="C5D9F1"/>
            <w:noWrap/>
            <w:vAlign w:val="center"/>
            <w:hideMark/>
          </w:tcPr>
          <w:p w14:paraId="188EE7A2"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Luonnollisuus</w:t>
            </w:r>
          </w:p>
        </w:tc>
        <w:tc>
          <w:tcPr>
            <w:tcW w:w="2060" w:type="dxa"/>
            <w:tcBorders>
              <w:top w:val="single" w:sz="4" w:space="0" w:color="auto"/>
              <w:left w:val="nil"/>
              <w:bottom w:val="single" w:sz="4" w:space="0" w:color="auto"/>
              <w:right w:val="single" w:sz="4" w:space="0" w:color="auto"/>
            </w:tcBorders>
            <w:shd w:val="clear" w:color="000000" w:fill="C5D9F1"/>
            <w:noWrap/>
            <w:vAlign w:val="center"/>
            <w:hideMark/>
          </w:tcPr>
          <w:p w14:paraId="3D58F63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Miellyttävyys</w:t>
            </w:r>
          </w:p>
        </w:tc>
        <w:tc>
          <w:tcPr>
            <w:tcW w:w="2040" w:type="dxa"/>
            <w:tcBorders>
              <w:top w:val="single" w:sz="4" w:space="0" w:color="auto"/>
              <w:left w:val="nil"/>
              <w:bottom w:val="single" w:sz="4" w:space="0" w:color="auto"/>
              <w:right w:val="single" w:sz="4" w:space="0" w:color="auto"/>
            </w:tcBorders>
            <w:shd w:val="clear" w:color="000000" w:fill="C5D9F1"/>
            <w:noWrap/>
            <w:vAlign w:val="center"/>
            <w:hideMark/>
          </w:tcPr>
          <w:p w14:paraId="18E95C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Tehokkuus</w:t>
            </w:r>
          </w:p>
        </w:tc>
      </w:tr>
      <w:tr w:rsidR="00E03200" w:rsidRPr="00E03200" w14:paraId="67C6FBF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661D3DD" w14:textId="45ACE1E3"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02099E4E"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6,1</w:t>
            </w:r>
          </w:p>
        </w:tc>
        <w:tc>
          <w:tcPr>
            <w:tcW w:w="2060" w:type="dxa"/>
            <w:tcBorders>
              <w:top w:val="nil"/>
              <w:left w:val="nil"/>
              <w:bottom w:val="single" w:sz="4" w:space="0" w:color="auto"/>
              <w:right w:val="single" w:sz="4" w:space="0" w:color="auto"/>
            </w:tcBorders>
            <w:shd w:val="clear" w:color="000000" w:fill="FDE9D9"/>
            <w:noWrap/>
            <w:vAlign w:val="center"/>
            <w:hideMark/>
          </w:tcPr>
          <w:p w14:paraId="460AC1B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5,3</w:t>
            </w:r>
          </w:p>
        </w:tc>
        <w:tc>
          <w:tcPr>
            <w:tcW w:w="2040" w:type="dxa"/>
            <w:tcBorders>
              <w:top w:val="nil"/>
              <w:left w:val="nil"/>
              <w:bottom w:val="single" w:sz="4" w:space="0" w:color="auto"/>
              <w:right w:val="single" w:sz="4" w:space="0" w:color="auto"/>
            </w:tcBorders>
            <w:shd w:val="clear" w:color="000000" w:fill="FDE9D9"/>
            <w:noWrap/>
            <w:vAlign w:val="center"/>
            <w:hideMark/>
          </w:tcPr>
          <w:p w14:paraId="25B6903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5,7</w:t>
            </w:r>
          </w:p>
        </w:tc>
      </w:tr>
      <w:tr w:rsidR="00E03200" w:rsidRPr="00E03200" w14:paraId="4D1F340D"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57BE4F0F" w14:textId="63135B14" w:rsidR="00E03200" w:rsidRPr="00E03200" w:rsidRDefault="004F10C6" w:rsidP="00E03200">
            <w:pPr>
              <w:suppressAutoHyphens w:val="0"/>
              <w:spacing w:line="240" w:lineRule="auto"/>
              <w:ind w:firstLine="0"/>
              <w:jc w:val="center"/>
              <w:rPr>
                <w:rFonts w:ascii="Calibri" w:hAnsi="Calibri"/>
                <w:color w:val="000000"/>
                <w:sz w:val="22"/>
                <w:szCs w:val="22"/>
                <w:lang w:eastAsia="fi-FI"/>
              </w:rPr>
            </w:pPr>
            <w:r>
              <w:rPr>
                <w:rFonts w:ascii="Calibri" w:hAnsi="Calibri"/>
                <w:color w:val="000000"/>
                <w:sz w:val="22"/>
                <w:szCs w:val="22"/>
                <w:lang w:eastAsia="fi-FI"/>
              </w:rPr>
              <w:t>WS Maapallo</w:t>
            </w:r>
          </w:p>
        </w:tc>
        <w:tc>
          <w:tcPr>
            <w:tcW w:w="1600" w:type="dxa"/>
            <w:tcBorders>
              <w:top w:val="nil"/>
              <w:left w:val="nil"/>
              <w:bottom w:val="single" w:sz="4" w:space="0" w:color="auto"/>
              <w:right w:val="single" w:sz="4" w:space="0" w:color="auto"/>
            </w:tcBorders>
            <w:shd w:val="clear" w:color="000000" w:fill="FDE9D9"/>
            <w:noWrap/>
            <w:vAlign w:val="center"/>
            <w:hideMark/>
          </w:tcPr>
          <w:p w14:paraId="3AEBE21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6,3</w:t>
            </w:r>
          </w:p>
        </w:tc>
        <w:tc>
          <w:tcPr>
            <w:tcW w:w="2060" w:type="dxa"/>
            <w:tcBorders>
              <w:top w:val="nil"/>
              <w:left w:val="nil"/>
              <w:bottom w:val="single" w:sz="4" w:space="0" w:color="auto"/>
              <w:right w:val="single" w:sz="4" w:space="0" w:color="auto"/>
            </w:tcBorders>
            <w:shd w:val="clear" w:color="000000" w:fill="FDE9D9"/>
            <w:noWrap/>
            <w:vAlign w:val="center"/>
            <w:hideMark/>
          </w:tcPr>
          <w:p w14:paraId="064D7EE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w:t>
            </w:r>
          </w:p>
        </w:tc>
        <w:tc>
          <w:tcPr>
            <w:tcW w:w="2040" w:type="dxa"/>
            <w:tcBorders>
              <w:top w:val="nil"/>
              <w:left w:val="nil"/>
              <w:bottom w:val="single" w:sz="4" w:space="0" w:color="auto"/>
              <w:right w:val="single" w:sz="4" w:space="0" w:color="auto"/>
            </w:tcBorders>
            <w:shd w:val="clear" w:color="000000" w:fill="FDE9D9"/>
            <w:noWrap/>
            <w:vAlign w:val="center"/>
            <w:hideMark/>
          </w:tcPr>
          <w:p w14:paraId="660AF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5,5</w:t>
            </w:r>
          </w:p>
        </w:tc>
      </w:tr>
      <w:tr w:rsidR="00E03200" w:rsidRPr="00E03200" w14:paraId="1E07E622"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11CAD7D"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VR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04387B4A"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c>
          <w:tcPr>
            <w:tcW w:w="2060" w:type="dxa"/>
            <w:tcBorders>
              <w:top w:val="nil"/>
              <w:left w:val="nil"/>
              <w:bottom w:val="single" w:sz="4" w:space="0" w:color="auto"/>
              <w:right w:val="single" w:sz="4" w:space="0" w:color="auto"/>
            </w:tcBorders>
            <w:shd w:val="clear" w:color="000000" w:fill="FABF8F"/>
            <w:noWrap/>
            <w:vAlign w:val="center"/>
            <w:hideMark/>
          </w:tcPr>
          <w:p w14:paraId="05DE886C"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5,1</w:t>
            </w:r>
          </w:p>
        </w:tc>
        <w:tc>
          <w:tcPr>
            <w:tcW w:w="2040" w:type="dxa"/>
            <w:tcBorders>
              <w:top w:val="nil"/>
              <w:left w:val="nil"/>
              <w:bottom w:val="single" w:sz="4" w:space="0" w:color="auto"/>
              <w:right w:val="single" w:sz="4" w:space="0" w:color="auto"/>
            </w:tcBorders>
            <w:shd w:val="clear" w:color="000000" w:fill="FABF8F"/>
            <w:noWrap/>
            <w:vAlign w:val="center"/>
            <w:hideMark/>
          </w:tcPr>
          <w:p w14:paraId="45245619"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5,8</w:t>
            </w:r>
          </w:p>
        </w:tc>
      </w:tr>
      <w:tr w:rsidR="00E03200" w:rsidRPr="00E03200" w14:paraId="55F24B7F"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30147328"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WS Pylväs</w:t>
            </w:r>
          </w:p>
        </w:tc>
        <w:tc>
          <w:tcPr>
            <w:tcW w:w="1600" w:type="dxa"/>
            <w:tcBorders>
              <w:top w:val="nil"/>
              <w:left w:val="nil"/>
              <w:bottom w:val="single" w:sz="4" w:space="0" w:color="auto"/>
              <w:right w:val="single" w:sz="4" w:space="0" w:color="auto"/>
            </w:tcBorders>
            <w:shd w:val="clear" w:color="000000" w:fill="FABF8F"/>
            <w:noWrap/>
            <w:vAlign w:val="center"/>
            <w:hideMark/>
          </w:tcPr>
          <w:p w14:paraId="1B927FFA"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7,8</w:t>
            </w:r>
          </w:p>
        </w:tc>
        <w:tc>
          <w:tcPr>
            <w:tcW w:w="2060" w:type="dxa"/>
            <w:tcBorders>
              <w:top w:val="nil"/>
              <w:left w:val="nil"/>
              <w:bottom w:val="single" w:sz="4" w:space="0" w:color="auto"/>
              <w:right w:val="single" w:sz="4" w:space="0" w:color="auto"/>
            </w:tcBorders>
            <w:shd w:val="clear" w:color="000000" w:fill="FABF8F"/>
            <w:noWrap/>
            <w:vAlign w:val="center"/>
            <w:hideMark/>
          </w:tcPr>
          <w:p w14:paraId="5E44675F"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6,8</w:t>
            </w:r>
          </w:p>
        </w:tc>
        <w:tc>
          <w:tcPr>
            <w:tcW w:w="2040" w:type="dxa"/>
            <w:tcBorders>
              <w:top w:val="nil"/>
              <w:left w:val="nil"/>
              <w:bottom w:val="single" w:sz="4" w:space="0" w:color="auto"/>
              <w:right w:val="single" w:sz="4" w:space="0" w:color="auto"/>
            </w:tcBorders>
            <w:shd w:val="clear" w:color="000000" w:fill="FABF8F"/>
            <w:noWrap/>
            <w:vAlign w:val="center"/>
            <w:hideMark/>
          </w:tcPr>
          <w:p w14:paraId="013E8148"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7,1</w:t>
            </w:r>
          </w:p>
        </w:tc>
      </w:tr>
      <w:tr w:rsidR="00E03200" w:rsidRPr="00E03200" w14:paraId="7D4FF8E6"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4B4724A6" w14:textId="3E273F50"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VR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0355CDA0"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0DBE1406"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5012D3B0" w14:textId="77777777" w:rsidR="00E03200" w:rsidRPr="00E03200" w:rsidRDefault="00E03200" w:rsidP="00E03200">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7,2</w:t>
            </w:r>
          </w:p>
        </w:tc>
      </w:tr>
      <w:tr w:rsidR="00E03200" w:rsidRPr="00E03200" w14:paraId="6A544163" w14:textId="77777777" w:rsidTr="00E03200">
        <w:trPr>
          <w:trHeight w:val="288"/>
          <w:jc w:val="center"/>
        </w:trPr>
        <w:tc>
          <w:tcPr>
            <w:tcW w:w="1960" w:type="dxa"/>
            <w:tcBorders>
              <w:top w:val="nil"/>
              <w:left w:val="single" w:sz="4" w:space="0" w:color="auto"/>
              <w:bottom w:val="single" w:sz="4" w:space="0" w:color="auto"/>
              <w:right w:val="single" w:sz="4" w:space="0" w:color="auto"/>
            </w:tcBorders>
            <w:shd w:val="clear" w:color="000000" w:fill="B8CCE4"/>
            <w:noWrap/>
            <w:vAlign w:val="center"/>
            <w:hideMark/>
          </w:tcPr>
          <w:p w14:paraId="000C9A53" w14:textId="508149CE" w:rsidR="00E03200" w:rsidRPr="00E03200" w:rsidRDefault="00E03200" w:rsidP="004F10C6">
            <w:pPr>
              <w:suppressAutoHyphens w:val="0"/>
              <w:spacing w:line="240" w:lineRule="auto"/>
              <w:ind w:firstLine="0"/>
              <w:jc w:val="center"/>
              <w:rPr>
                <w:rFonts w:ascii="Calibri" w:hAnsi="Calibri"/>
                <w:color w:val="000000"/>
                <w:sz w:val="22"/>
                <w:szCs w:val="22"/>
                <w:lang w:eastAsia="fi-FI"/>
              </w:rPr>
            </w:pPr>
            <w:r w:rsidRPr="00E03200">
              <w:rPr>
                <w:rFonts w:ascii="Calibri" w:hAnsi="Calibri"/>
                <w:color w:val="000000"/>
                <w:sz w:val="22"/>
                <w:szCs w:val="22"/>
                <w:lang w:eastAsia="fi-FI"/>
              </w:rPr>
              <w:t xml:space="preserve">WS </w:t>
            </w:r>
            <w:r w:rsidR="004F10C6">
              <w:rPr>
                <w:rFonts w:ascii="Calibri" w:hAnsi="Calibri"/>
                <w:color w:val="000000"/>
                <w:sz w:val="22"/>
                <w:szCs w:val="22"/>
                <w:lang w:eastAsia="fi-FI"/>
              </w:rPr>
              <w:t>Graafi</w:t>
            </w:r>
          </w:p>
        </w:tc>
        <w:tc>
          <w:tcPr>
            <w:tcW w:w="1600" w:type="dxa"/>
            <w:tcBorders>
              <w:top w:val="nil"/>
              <w:left w:val="nil"/>
              <w:bottom w:val="single" w:sz="4" w:space="0" w:color="auto"/>
              <w:right w:val="single" w:sz="4" w:space="0" w:color="auto"/>
            </w:tcBorders>
            <w:shd w:val="clear" w:color="000000" w:fill="B1A0C7"/>
            <w:noWrap/>
            <w:vAlign w:val="center"/>
            <w:hideMark/>
          </w:tcPr>
          <w:p w14:paraId="7E8924E9"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7,4</w:t>
            </w:r>
          </w:p>
        </w:tc>
        <w:tc>
          <w:tcPr>
            <w:tcW w:w="2060" w:type="dxa"/>
            <w:tcBorders>
              <w:top w:val="nil"/>
              <w:left w:val="nil"/>
              <w:bottom w:val="single" w:sz="4" w:space="0" w:color="auto"/>
              <w:right w:val="single" w:sz="4" w:space="0" w:color="auto"/>
            </w:tcBorders>
            <w:shd w:val="clear" w:color="000000" w:fill="B1A0C7"/>
            <w:noWrap/>
            <w:vAlign w:val="center"/>
            <w:hideMark/>
          </w:tcPr>
          <w:p w14:paraId="6E59F8C7"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w:t>
            </w:r>
          </w:p>
        </w:tc>
        <w:tc>
          <w:tcPr>
            <w:tcW w:w="2040" w:type="dxa"/>
            <w:tcBorders>
              <w:top w:val="nil"/>
              <w:left w:val="nil"/>
              <w:bottom w:val="single" w:sz="4" w:space="0" w:color="auto"/>
              <w:right w:val="single" w:sz="4" w:space="0" w:color="auto"/>
            </w:tcBorders>
            <w:shd w:val="clear" w:color="000000" w:fill="B1A0C7"/>
            <w:noWrap/>
            <w:vAlign w:val="center"/>
            <w:hideMark/>
          </w:tcPr>
          <w:p w14:paraId="0CA9D4C5" w14:textId="77777777" w:rsidR="00E03200" w:rsidRPr="00E03200" w:rsidRDefault="00E03200" w:rsidP="00E03200">
            <w:pPr>
              <w:suppressAutoHyphens w:val="0"/>
              <w:spacing w:line="240" w:lineRule="auto"/>
              <w:ind w:firstLine="0"/>
              <w:jc w:val="center"/>
              <w:rPr>
                <w:rFonts w:ascii="Calibri" w:hAnsi="Calibri"/>
                <w:b/>
                <w:bCs/>
                <w:color w:val="000000"/>
                <w:sz w:val="22"/>
                <w:szCs w:val="22"/>
                <w:lang w:eastAsia="fi-FI"/>
              </w:rPr>
            </w:pPr>
            <w:r w:rsidRPr="00E03200">
              <w:rPr>
                <w:rFonts w:ascii="Calibri" w:hAnsi="Calibri"/>
                <w:b/>
                <w:bCs/>
                <w:color w:val="000000"/>
                <w:sz w:val="22"/>
                <w:szCs w:val="22"/>
                <w:lang w:eastAsia="fi-FI"/>
              </w:rPr>
              <w:t>7,6</w:t>
            </w:r>
          </w:p>
        </w:tc>
      </w:tr>
    </w:tbl>
    <w:p w14:paraId="6F6FC755" w14:textId="08BCAB60" w:rsidR="00581020" w:rsidRDefault="00034C76" w:rsidP="00581020">
      <w:pPr>
        <w:jc w:val="center"/>
        <w:rPr>
          <w:rFonts w:ascii="Times New Roman" w:hAnsi="Times New Roman"/>
          <w:i/>
          <w:sz w:val="22"/>
          <w:szCs w:val="22"/>
        </w:rPr>
      </w:pPr>
      <w:r w:rsidRPr="006350BD">
        <w:rPr>
          <w:rFonts w:ascii="Times New Roman" w:hAnsi="Times New Roman"/>
          <w:i/>
          <w:sz w:val="22"/>
          <w:szCs w:val="22"/>
        </w:rPr>
        <w:t>Taulukko 7. Käyttäjätestauksen kvantitatiiviset arvot taulukoituna.</w:t>
      </w:r>
    </w:p>
    <w:p w14:paraId="60B8CCAC" w14:textId="77777777" w:rsidR="004C5BA3" w:rsidRDefault="004C5BA3" w:rsidP="00034C76">
      <w:pPr>
        <w:jc w:val="center"/>
        <w:rPr>
          <w:rFonts w:ascii="Times New Roman" w:hAnsi="Times New Roman"/>
          <w:i/>
          <w:sz w:val="22"/>
          <w:szCs w:val="22"/>
        </w:rPr>
      </w:pPr>
    </w:p>
    <w:p w14:paraId="72CE158D" w14:textId="77777777" w:rsidR="00A11E2D" w:rsidRDefault="004C5BA3" w:rsidP="004C5BA3">
      <w:pPr>
        <w:spacing w:line="360" w:lineRule="auto"/>
        <w:ind w:firstLine="0"/>
        <w:rPr>
          <w:rFonts w:ascii="Times New Roman" w:hAnsi="Times New Roman"/>
        </w:rPr>
      </w:pPr>
      <w:r w:rsidRPr="00E03200">
        <w:rPr>
          <w:rFonts w:ascii="Times New Roman" w:hAnsi="Times New Roman"/>
        </w:rPr>
        <w:t xml:space="preserve">Eri demo-osioiden käyttökokemusta arvioitiin jokaisen demon suorittamisen jälkeen yhdellä kuvailevalla ”Miltä osion käyttäminen tuntui” – kysymyksellä sekä kahdella kvantitatiivisella arviolla osion luonnollisuuden ja miellyttävyyden suhteen. Virtuaalitodellisuus ja työasema demon jälkeen osallistujaa pyydettiin lisäksi arvioimaan osioiden tehokkuutta kokemuksen pohjalta. Käyttäjätestauksessa saatujen kvantitatiivisten kysymysten tulosten keskiarvot on esitetty Taulukossa 7 sekä pylväsdiagrammeina Kaaviossa 2. </w:t>
      </w:r>
      <w:r w:rsidR="004F10C6">
        <w:rPr>
          <w:rFonts w:ascii="Times New Roman" w:hAnsi="Times New Roman"/>
        </w:rPr>
        <w:t xml:space="preserve">Tuloksissa virtuaalitodellisuutta on kuvattu lyhenteellä VR sekä työasemaympäristöä lyhenteellä WS. </w:t>
      </w:r>
    </w:p>
    <w:p w14:paraId="252C7322" w14:textId="77777777" w:rsidR="008E6640" w:rsidRDefault="008E6640" w:rsidP="004C5BA3">
      <w:pPr>
        <w:spacing w:line="360" w:lineRule="auto"/>
        <w:ind w:firstLine="0"/>
        <w:rPr>
          <w:rFonts w:ascii="Times New Roman" w:hAnsi="Times New Roman"/>
        </w:rPr>
      </w:pPr>
    </w:p>
    <w:p w14:paraId="01B86D70" w14:textId="77777777" w:rsidR="008E6640" w:rsidRDefault="008E6640" w:rsidP="008E6640">
      <w:pPr>
        <w:jc w:val="center"/>
      </w:pPr>
      <w:r>
        <w:rPr>
          <w:noProof/>
          <w:lang w:eastAsia="fi-FI"/>
        </w:rPr>
        <w:lastRenderedPageBreak/>
        <w:drawing>
          <wp:inline distT="0" distB="0" distL="0" distR="0" wp14:anchorId="2BE1EDA3" wp14:editId="13CD6745">
            <wp:extent cx="5212080" cy="2743200"/>
            <wp:effectExtent l="0" t="0" r="7620" b="0"/>
            <wp:docPr id="20" name="Kaavi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B4B1E9B" w14:textId="77777777" w:rsidR="008E6640" w:rsidRPr="006350BD" w:rsidRDefault="008E6640" w:rsidP="008E6640">
      <w:pPr>
        <w:jc w:val="center"/>
        <w:rPr>
          <w:rFonts w:ascii="Times New Roman" w:hAnsi="Times New Roman"/>
          <w:i/>
          <w:sz w:val="22"/>
          <w:szCs w:val="22"/>
        </w:rPr>
      </w:pPr>
      <w:r w:rsidRPr="006350BD">
        <w:rPr>
          <w:rFonts w:ascii="Times New Roman" w:hAnsi="Times New Roman"/>
          <w:i/>
          <w:sz w:val="22"/>
          <w:szCs w:val="22"/>
        </w:rPr>
        <w:t>Kaavio 2. Käyttäjätestauksen tulokset kysymyskohtaisesti.</w:t>
      </w:r>
    </w:p>
    <w:p w14:paraId="4501D223" w14:textId="77777777" w:rsidR="008E6640" w:rsidRDefault="008E6640" w:rsidP="004C5BA3">
      <w:pPr>
        <w:spacing w:line="360" w:lineRule="auto"/>
        <w:ind w:firstLine="0"/>
        <w:rPr>
          <w:rFonts w:ascii="Times New Roman" w:hAnsi="Times New Roman"/>
        </w:rPr>
      </w:pPr>
    </w:p>
    <w:p w14:paraId="408CB01F" w14:textId="762AA255" w:rsidR="004C5BA3" w:rsidRDefault="004C5BA3" w:rsidP="00A11E2D">
      <w:pPr>
        <w:spacing w:line="360" w:lineRule="auto"/>
        <w:ind w:firstLine="1304"/>
        <w:rPr>
          <w:rFonts w:ascii="Times New Roman" w:hAnsi="Times New Roman"/>
        </w:rPr>
      </w:pPr>
      <w:r w:rsidRPr="00E03200">
        <w:rPr>
          <w:rFonts w:ascii="Times New Roman" w:hAnsi="Times New Roman"/>
        </w:rPr>
        <w:t>Näiden tietojen pohjalta voidaan yleisesti sanoa, että</w:t>
      </w:r>
      <w:r w:rsidR="00770AEA">
        <w:rPr>
          <w:rFonts w:ascii="Times New Roman" w:hAnsi="Times New Roman"/>
        </w:rPr>
        <w:t xml:space="preserve"> </w:t>
      </w:r>
      <w:r w:rsidR="00770AEA" w:rsidRPr="00E03200">
        <w:rPr>
          <w:rFonts w:ascii="Times New Roman" w:hAnsi="Times New Roman"/>
        </w:rPr>
        <w:t>Maapall</w:t>
      </w:r>
      <w:r w:rsidR="00770AEA">
        <w:rPr>
          <w:rFonts w:ascii="Times New Roman" w:hAnsi="Times New Roman"/>
        </w:rPr>
        <w:t>o sekä graafi – demojen</w:t>
      </w:r>
      <w:r w:rsidRPr="00E03200">
        <w:rPr>
          <w:rFonts w:ascii="Times New Roman" w:hAnsi="Times New Roman"/>
        </w:rPr>
        <w:t xml:space="preserve"> osioiden välillä oli erittäin vähän hajontaa</w:t>
      </w:r>
      <w:r w:rsidR="00770AEA">
        <w:rPr>
          <w:rFonts w:ascii="Times New Roman" w:hAnsi="Times New Roman"/>
        </w:rPr>
        <w:t>. Graafi – demon osioiden keskiarvojen ollessa lähes kaikkien arvojen osalta yhtenevät.</w:t>
      </w:r>
      <w:r w:rsidRPr="00E03200">
        <w:rPr>
          <w:rFonts w:ascii="Times New Roman" w:hAnsi="Times New Roman"/>
        </w:rPr>
        <w:t xml:space="preserve"> Suurimmat eroavaisuudet esiintyivät selvästi pylväsdiagrammidemossa, jonka vastaukset kääntyivät selvästi suosimaan perinteistä työasemaa.</w:t>
      </w:r>
      <w:r w:rsidR="004F10C6">
        <w:rPr>
          <w:rFonts w:ascii="Times New Roman" w:hAnsi="Times New Roman"/>
        </w:rPr>
        <w:t xml:space="preserve"> Seuraavaksi käydään lyhyesti lävitse käyttäjien antamat sanalliset kuvaukset jokaiseen osioon liittyen, jotka </w:t>
      </w:r>
      <w:r w:rsidR="00A11E2D">
        <w:rPr>
          <w:rFonts w:ascii="Times New Roman" w:hAnsi="Times New Roman"/>
        </w:rPr>
        <w:t>tarjoavat perusteita osioille annettujen arvioiden osalta.</w:t>
      </w:r>
    </w:p>
    <w:p w14:paraId="653FB34E" w14:textId="77777777" w:rsidR="00A11E2D" w:rsidRDefault="00A11E2D" w:rsidP="00A11E2D">
      <w:pPr>
        <w:spacing w:line="360" w:lineRule="auto"/>
        <w:ind w:firstLine="0"/>
        <w:rPr>
          <w:rFonts w:ascii="Times New Roman" w:hAnsi="Times New Roman"/>
        </w:rPr>
      </w:pPr>
    </w:p>
    <w:p w14:paraId="58448F3B" w14:textId="6C66FB6B" w:rsidR="00A11E2D" w:rsidRPr="00BF3C3D" w:rsidRDefault="00A11E2D" w:rsidP="00BF3C3D">
      <w:pPr>
        <w:pStyle w:val="Luettelokappale"/>
        <w:numPr>
          <w:ilvl w:val="0"/>
          <w:numId w:val="38"/>
        </w:numPr>
        <w:spacing w:line="360" w:lineRule="auto"/>
        <w:rPr>
          <w:rFonts w:ascii="Times New Roman" w:hAnsi="Times New Roman"/>
          <w:b/>
        </w:rPr>
      </w:pPr>
      <w:r w:rsidRPr="00BF3C3D">
        <w:rPr>
          <w:rFonts w:ascii="Times New Roman" w:hAnsi="Times New Roman"/>
          <w:b/>
        </w:rPr>
        <w:t>Maapallovisualisointi virtuaalitodellisuudessa (VR maapallo)</w:t>
      </w:r>
    </w:p>
    <w:p w14:paraId="2BC51357" w14:textId="2E03D62B" w:rsidR="008E6640" w:rsidRPr="00BF3C3D" w:rsidRDefault="00A11E2D" w:rsidP="00BF3C3D">
      <w:pPr>
        <w:pStyle w:val="Luettelokappale"/>
        <w:spacing w:line="360" w:lineRule="auto"/>
        <w:ind w:left="920" w:firstLine="0"/>
        <w:rPr>
          <w:rFonts w:ascii="Times New Roman" w:hAnsi="Times New Roman"/>
        </w:rPr>
      </w:pPr>
      <w:r w:rsidRPr="00BF3C3D">
        <w:rPr>
          <w:rFonts w:ascii="Times New Roman" w:hAnsi="Times New Roman"/>
        </w:rPr>
        <w:t xml:space="preserve">Lähes kaikki osallistujat ilmaisivat osion ja järjestelmän käytön olleen enemmän tai vähemmän kankeaa PS4-ohjaimen käytön vuoksi tai ohjaus ei vastannut sitä, mitä he olisivat odottaneet. Tämä demo oli myös ainoa, jossa muutamat osallistujat kokivat maltillista huonovointisuutta, jonka syyksi mainitsivat maapallon nopean kääntymisen. </w:t>
      </w:r>
      <w:r w:rsidR="0025634D" w:rsidRPr="00BF3C3D">
        <w:rPr>
          <w:rFonts w:ascii="Times New Roman" w:hAnsi="Times New Roman"/>
        </w:rPr>
        <w:t>Moni osallistujista</w:t>
      </w:r>
      <w:r w:rsidRPr="00BF3C3D">
        <w:rPr>
          <w:rFonts w:ascii="Times New Roman" w:hAnsi="Times New Roman"/>
        </w:rPr>
        <w:t xml:space="preserve"> kuitenkin </w:t>
      </w:r>
      <w:r w:rsidR="0025634D" w:rsidRPr="00BF3C3D">
        <w:rPr>
          <w:rFonts w:ascii="Times New Roman" w:hAnsi="Times New Roman"/>
        </w:rPr>
        <w:t>koki</w:t>
      </w:r>
      <w:r w:rsidRPr="00BF3C3D">
        <w:rPr>
          <w:rFonts w:ascii="Times New Roman" w:hAnsi="Times New Roman"/>
        </w:rPr>
        <w:t xml:space="preserve"> pään liikettä seuraavan kursorin käytön hyödylliseksi ja käytt</w:t>
      </w:r>
      <w:r w:rsidR="0025634D" w:rsidRPr="00BF3C3D">
        <w:rPr>
          <w:rFonts w:ascii="Times New Roman" w:hAnsi="Times New Roman"/>
        </w:rPr>
        <w:t xml:space="preserve">öä nopeuttavaksi. Kaikki osallistujat eivät kuitenkaan pään kääntämistä halunneet tai huomanneet hyödyntää, vaan näkymän vaihtaminen toteutui pelkästään mallia ohjaimella kääntämällä. </w:t>
      </w:r>
      <w:r w:rsidR="008E6640" w:rsidRPr="00BF3C3D">
        <w:rPr>
          <w:rFonts w:ascii="Times New Roman" w:hAnsi="Times New Roman"/>
        </w:rPr>
        <w:t>Katseenseurannan hyödyntämisen mahdollisuus voidaankin tulosten perusteella nähdä tässä positiivisena osatekijänä, joka vaikutti virtuaalitodellisuusympäristön hieman korkeampiin arvosanoihin tehokkuutta mitattaessa.</w:t>
      </w:r>
    </w:p>
    <w:p w14:paraId="7BF12009" w14:textId="4283B158" w:rsidR="00A11E2D" w:rsidRPr="00BF3C3D" w:rsidRDefault="0025634D" w:rsidP="00BF3C3D">
      <w:pPr>
        <w:spacing w:line="360" w:lineRule="auto"/>
        <w:ind w:left="920" w:firstLine="384"/>
        <w:rPr>
          <w:rFonts w:ascii="Times New Roman" w:hAnsi="Times New Roman"/>
        </w:rPr>
      </w:pPr>
      <w:r w:rsidRPr="00BF3C3D">
        <w:rPr>
          <w:rFonts w:ascii="Times New Roman" w:hAnsi="Times New Roman"/>
        </w:rPr>
        <w:t>Suurin osa käyttäjistä koki osion käytön kokonaisvaltaisena kokemuksena, jossa he pääsivät lähemmäksi näkymää ja maapallon pintaa, mikä heidän mukaansa erityisesti helpotti maiden löytämistä työasemanäyttöön verrattuna.</w:t>
      </w:r>
      <w:r w:rsidR="008E6640" w:rsidRPr="00BF3C3D">
        <w:rPr>
          <w:rFonts w:ascii="Times New Roman" w:hAnsi="Times New Roman"/>
        </w:rPr>
        <w:t xml:space="preserve"> Tätä kokonaisvaltaisuuden </w:t>
      </w:r>
      <w:r w:rsidR="008E6640" w:rsidRPr="00BF3C3D">
        <w:rPr>
          <w:rFonts w:ascii="Times New Roman" w:hAnsi="Times New Roman"/>
        </w:rPr>
        <w:lastRenderedPageBreak/>
        <w:t xml:space="preserve">tuntemusta voidaankin pitää yhtenä selittävänä tekijänä miellyttävyyden hieman paremmille arvioille työasemaympäristöön verrattuna. </w:t>
      </w:r>
    </w:p>
    <w:p w14:paraId="5B5203A4" w14:textId="77777777" w:rsidR="00A877A6" w:rsidRDefault="00A877A6" w:rsidP="00460023">
      <w:pPr>
        <w:spacing w:line="360" w:lineRule="auto"/>
        <w:ind w:firstLine="0"/>
        <w:rPr>
          <w:rFonts w:ascii="Times New Roman" w:hAnsi="Times New Roman"/>
        </w:rPr>
      </w:pPr>
    </w:p>
    <w:p w14:paraId="186F4CC2" w14:textId="6E5484AA" w:rsidR="00A877A6" w:rsidRPr="00BF3C3D" w:rsidRDefault="00A877A6" w:rsidP="00BF3C3D">
      <w:pPr>
        <w:pStyle w:val="Luettelokappale"/>
        <w:numPr>
          <w:ilvl w:val="0"/>
          <w:numId w:val="38"/>
        </w:numPr>
        <w:spacing w:line="360" w:lineRule="auto"/>
        <w:rPr>
          <w:rFonts w:ascii="Times New Roman" w:hAnsi="Times New Roman"/>
          <w:b/>
        </w:rPr>
      </w:pPr>
      <w:r w:rsidRPr="00BF3C3D">
        <w:rPr>
          <w:rFonts w:ascii="Times New Roman" w:hAnsi="Times New Roman"/>
          <w:b/>
        </w:rPr>
        <w:t>Maapallovisualisointi työasemalla (WS maapallo)</w:t>
      </w:r>
    </w:p>
    <w:p w14:paraId="3C441673" w14:textId="4BC55AD6" w:rsidR="008E6640" w:rsidRPr="00BF3C3D" w:rsidRDefault="008E6640" w:rsidP="00BF3C3D">
      <w:pPr>
        <w:pStyle w:val="Luettelokappale"/>
        <w:spacing w:line="360" w:lineRule="auto"/>
        <w:ind w:left="920" w:firstLine="0"/>
        <w:rPr>
          <w:rFonts w:ascii="Times New Roman" w:hAnsi="Times New Roman"/>
        </w:rPr>
      </w:pPr>
      <w:r w:rsidRPr="00BF3C3D">
        <w:rPr>
          <w:rFonts w:ascii="Times New Roman" w:hAnsi="Times New Roman"/>
        </w:rPr>
        <w:t xml:space="preserve">Suurin osa osallistujista piti työasemalla toteutetun visualisoinnin kontrolleja intuitiivisena ja ne vastasivat osallistujien aikaisempia käyttötottumuksia. Aikaisemmat ja perinteisemmät käyttömallit selittävätkin tässä </w:t>
      </w:r>
      <w:r w:rsidR="00003154" w:rsidRPr="00BF3C3D">
        <w:rPr>
          <w:rFonts w:ascii="Times New Roman" w:hAnsi="Times New Roman"/>
        </w:rPr>
        <w:t xml:space="preserve">työasemademon hieman korkeampia arviointeja </w:t>
      </w:r>
      <w:r w:rsidRPr="00BF3C3D">
        <w:rPr>
          <w:rFonts w:ascii="Times New Roman" w:hAnsi="Times New Roman"/>
        </w:rPr>
        <w:t xml:space="preserve">käytön </w:t>
      </w:r>
      <w:r w:rsidR="00003154" w:rsidRPr="00BF3C3D">
        <w:rPr>
          <w:rFonts w:ascii="Times New Roman" w:hAnsi="Times New Roman"/>
        </w:rPr>
        <w:t>luonnollisuuden suhteen</w:t>
      </w:r>
      <w:r w:rsidRPr="00BF3C3D">
        <w:rPr>
          <w:rFonts w:ascii="Times New Roman" w:hAnsi="Times New Roman"/>
        </w:rPr>
        <w:t xml:space="preserve">. Lähes puolet osallistujista pitivät työaseman käyttömallia kuitenkin hitaampana kuin virtuaalitodellisuuden toteutusta. Tämä johtui siitä, että käyttäjillä ei samaan tapaan kuin virtuaalitodellisuudessa ollut mahdollista valita maita hyödyntämällä omaa katsettaan. Lisäksi maapallon ”vedättäminen” hiirellä tuntui monesta hitaalta verrattuna ohjaimen kontrolleihin. </w:t>
      </w:r>
    </w:p>
    <w:p w14:paraId="7AA1FECE" w14:textId="77777777" w:rsidR="00034C76" w:rsidRDefault="00034C76" w:rsidP="00460023">
      <w:pPr>
        <w:ind w:firstLine="0"/>
        <w:rPr>
          <w:rFonts w:ascii="Times New Roman" w:hAnsi="Times New Roman"/>
          <w:b/>
        </w:rPr>
      </w:pPr>
    </w:p>
    <w:p w14:paraId="69ADBD2C" w14:textId="191DEBA2" w:rsidR="00321F84" w:rsidRPr="00BF3C3D" w:rsidRDefault="008C5D43" w:rsidP="00BF3C3D">
      <w:pPr>
        <w:pStyle w:val="Luettelokappale"/>
        <w:numPr>
          <w:ilvl w:val="0"/>
          <w:numId w:val="38"/>
        </w:numPr>
        <w:spacing w:line="360" w:lineRule="auto"/>
        <w:rPr>
          <w:rFonts w:ascii="Times New Roman" w:hAnsi="Times New Roman"/>
          <w:b/>
          <w:szCs w:val="24"/>
        </w:rPr>
      </w:pPr>
      <w:r w:rsidRPr="00BF3C3D">
        <w:rPr>
          <w:rFonts w:ascii="Times New Roman" w:hAnsi="Times New Roman"/>
          <w:b/>
          <w:szCs w:val="24"/>
        </w:rPr>
        <w:t>Pylväsdiagrammi virtuaalitodellisuudessa (VR pylväs)</w:t>
      </w:r>
    </w:p>
    <w:p w14:paraId="38D108DA" w14:textId="72F12C51" w:rsidR="008C5D43" w:rsidRPr="00BF3C3D" w:rsidRDefault="00460023" w:rsidP="00BF3C3D">
      <w:pPr>
        <w:pStyle w:val="Luettelokappale"/>
        <w:spacing w:line="360" w:lineRule="auto"/>
        <w:ind w:left="920" w:firstLine="0"/>
        <w:rPr>
          <w:rFonts w:ascii="Times New Roman" w:hAnsi="Times New Roman"/>
          <w:szCs w:val="24"/>
        </w:rPr>
      </w:pPr>
      <w:r w:rsidRPr="00BF3C3D">
        <w:rPr>
          <w:rFonts w:ascii="Times New Roman" w:hAnsi="Times New Roman"/>
          <w:szCs w:val="24"/>
        </w:rPr>
        <w:t xml:space="preserve">Käyttäjätestin osallistujista vain kaksi henkilöä näki pylväsdiagrammitoteutuksen ainakin joiltain osin parempana virtuaalitodellisuudessa kuin työasemaympäristössä. Virtuaalitodellisuuden selkeästi huonompaa menestystä tässä demossa selittivät osallistujien vastausten pohjalta visualisoinnin heikompi hallittavuus sekä huonon resoluution takia sisällön hahmottamisen heikentyminen. Osallistujat lisäksi kokivat, että pylväiden koon ja arvojen vertailu oli virtuaalitodellisuudessa hankalampaa. Tämä osittain varmasti johtunee siitä, että virtuaalitodellisuudessa osallistujat pääsivät jo liian lähelle itse visualisointia, jolloin perspektiivi sisältöön nähden heikkeni. </w:t>
      </w:r>
      <w:r w:rsidR="00321F84" w:rsidRPr="00BF3C3D">
        <w:rPr>
          <w:rFonts w:ascii="Times New Roman" w:hAnsi="Times New Roman"/>
          <w:szCs w:val="24"/>
        </w:rPr>
        <w:t>Esimerkkinä tästä y</w:t>
      </w:r>
      <w:r w:rsidRPr="00BF3C3D">
        <w:rPr>
          <w:rFonts w:ascii="Times New Roman" w:hAnsi="Times New Roman"/>
          <w:szCs w:val="24"/>
        </w:rPr>
        <w:t xml:space="preserve">ksi osallistujista mainitsi kokeneensa olonsa ”hiireksi suurien pylväiden alapuolella”. </w:t>
      </w:r>
      <w:r w:rsidR="00321F84" w:rsidRPr="00BF3C3D">
        <w:rPr>
          <w:rFonts w:ascii="Times New Roman" w:hAnsi="Times New Roman"/>
          <w:szCs w:val="24"/>
        </w:rPr>
        <w:t xml:space="preserve">Muutamat osallistujat myös kommentoivat, että he pitivät virtuaalitodellisuuden hyödyntämistä tällaisessa tilanteessa täysin turhana ja vain lisäepämukavuutta tuovana tekijänä päässä pidettävien lasien takia. </w:t>
      </w:r>
    </w:p>
    <w:p w14:paraId="000661EE" w14:textId="77777777" w:rsidR="00460023" w:rsidRDefault="00460023" w:rsidP="00460023">
      <w:pPr>
        <w:ind w:firstLine="0"/>
        <w:rPr>
          <w:rFonts w:ascii="Times New Roman" w:hAnsi="Times New Roman"/>
          <w:b/>
          <w:sz w:val="22"/>
          <w:szCs w:val="22"/>
        </w:rPr>
      </w:pPr>
    </w:p>
    <w:p w14:paraId="127FEA40" w14:textId="138F342E" w:rsidR="008C5D43" w:rsidRPr="00BF3C3D" w:rsidRDefault="008C5D43" w:rsidP="00BF3C3D">
      <w:pPr>
        <w:pStyle w:val="Luettelokappale"/>
        <w:numPr>
          <w:ilvl w:val="0"/>
          <w:numId w:val="38"/>
        </w:numPr>
        <w:spacing w:line="360" w:lineRule="auto"/>
        <w:rPr>
          <w:rFonts w:ascii="Times New Roman" w:hAnsi="Times New Roman"/>
          <w:b/>
          <w:szCs w:val="24"/>
        </w:rPr>
      </w:pPr>
      <w:r w:rsidRPr="00BF3C3D">
        <w:rPr>
          <w:rFonts w:ascii="Times New Roman" w:hAnsi="Times New Roman"/>
          <w:b/>
          <w:szCs w:val="24"/>
        </w:rPr>
        <w:t>Pylväsdiagrammi työasemalla (WS pylväs)</w:t>
      </w:r>
    </w:p>
    <w:p w14:paraId="086876D0" w14:textId="599B175F" w:rsidR="00574203" w:rsidRPr="00574203" w:rsidRDefault="00DD1446" w:rsidP="00574203">
      <w:pPr>
        <w:pStyle w:val="Luettelokappale"/>
        <w:spacing w:line="360" w:lineRule="auto"/>
        <w:ind w:left="920" w:firstLine="0"/>
        <w:rPr>
          <w:rFonts w:ascii="Times New Roman" w:hAnsi="Times New Roman"/>
        </w:rPr>
      </w:pPr>
      <w:r w:rsidRPr="00BF3C3D">
        <w:rPr>
          <w:rFonts w:ascii="Times New Roman" w:hAnsi="Times New Roman"/>
        </w:rPr>
        <w:t xml:space="preserve">Pylväsdiagrammidemon käyttö työasemalla tuntui hieman odotetustikin osallistujien mielestä tavalliselta ja yllätyksettömältä. </w:t>
      </w:r>
      <w:r w:rsidR="00F76EDC" w:rsidRPr="00BF3C3D">
        <w:rPr>
          <w:rFonts w:ascii="Times New Roman" w:hAnsi="Times New Roman"/>
        </w:rPr>
        <w:t>Muutamat osallistujat kokivat demon kontrollien hiirellä ja näppäimistöllä olevan hieman kankeita, mutta yleisesti d</w:t>
      </w:r>
      <w:r w:rsidRPr="00BF3C3D">
        <w:rPr>
          <w:rFonts w:ascii="Times New Roman" w:hAnsi="Times New Roman"/>
        </w:rPr>
        <w:t xml:space="preserve">emoa kuvattiin yksinkertaiseksi ja </w:t>
      </w:r>
      <w:r w:rsidR="00F76EDC" w:rsidRPr="00BF3C3D">
        <w:rPr>
          <w:rFonts w:ascii="Times New Roman" w:hAnsi="Times New Roman"/>
        </w:rPr>
        <w:t xml:space="preserve">sen sisältöä helppolukuiseksi. Demon sisällön normaalius verrattaessa osallistujien aikaisempiin kokemuksiin datan hallinnasta varmasti vaikutti siihen, että </w:t>
      </w:r>
      <w:r w:rsidR="00F76EDC" w:rsidRPr="00BF3C3D">
        <w:rPr>
          <w:rFonts w:ascii="Times New Roman" w:hAnsi="Times New Roman"/>
        </w:rPr>
        <w:lastRenderedPageBreak/>
        <w:t>demon käytöstä kirjatut kokemukselliset tiedot olivat hyvin yhtenäisiä ja osio saavutti kyselyssä selkeästi korkeammat arvot virtuaalitodellisuuteen verrattuna</w:t>
      </w:r>
      <w:r w:rsidR="00574203">
        <w:rPr>
          <w:rFonts w:ascii="Times New Roman" w:hAnsi="Times New Roman"/>
        </w:rPr>
        <w:t>.</w:t>
      </w:r>
    </w:p>
    <w:p w14:paraId="49118656" w14:textId="3BEC6796" w:rsidR="00034C76" w:rsidRDefault="003E5387" w:rsidP="00BF3C3D">
      <w:pPr>
        <w:pStyle w:val="otsikko22"/>
        <w:numPr>
          <w:ilvl w:val="0"/>
          <w:numId w:val="38"/>
        </w:numPr>
        <w:spacing w:line="360" w:lineRule="auto"/>
      </w:pPr>
      <w:r w:rsidRPr="003E5387">
        <w:lastRenderedPageBreak/>
        <w:t>Graafi virtuaalitodellisuudessa (VR Graafi)</w:t>
      </w:r>
    </w:p>
    <w:p w14:paraId="450EBAAC" w14:textId="72387AA7" w:rsidR="003E5387" w:rsidRPr="003E5387" w:rsidRDefault="00371E3F" w:rsidP="00BF3C3D">
      <w:pPr>
        <w:pStyle w:val="otsikko22"/>
        <w:spacing w:line="360" w:lineRule="auto"/>
        <w:ind w:left="920"/>
        <w:rPr>
          <w:b w:val="0"/>
        </w:rPr>
      </w:pPr>
      <w:r>
        <w:rPr>
          <w:b w:val="0"/>
        </w:rPr>
        <w:t xml:space="preserve">Viimeisessä graafidemossa käyttäjien ei tarkoituksellisesti tarvinnut tehdä muuta kuin seurata datan muuttumista katseellaan. </w:t>
      </w:r>
      <w:r w:rsidR="00D61251">
        <w:rPr>
          <w:b w:val="0"/>
        </w:rPr>
        <w:t xml:space="preserve">Tästä syystä kaikki osallistujat pitivätkin kokemusta helppona. Osa osallistujista koki näkymän seuraamisen virtuaalitodellisuudessa helpompana paremman kokonaiskuvan takia. Muutokset pistivät silmään paremmin ja päätä sekä katsetta ei tarvinnut erikseen käännellä tiedon ollessa jo niin sanotusti iholla. Yksi osallistujista kuitenkin mainitsi kokeneensa erityisesti virtuaalitodellisuudessa tunnelinäköä, jolloin hän koki tiedon tulleen liian lähelle häntä häiriten keskittymistä muuta kuin yhteen tietopisteeseen kerrallaan. </w:t>
      </w:r>
      <w:r w:rsidR="00F93EF5">
        <w:rPr>
          <w:b w:val="0"/>
        </w:rPr>
        <w:t>Samaan tapaan kuin maapallovisualisoinnin kohdalla, osallistujat eivät osanneet mainita suuria eroavaisuuksia, mutta kokivat tässäkin virtuaalitodellisuuden immersion parempana ja mielenkiintoisempana vaihtoehtona.</w:t>
      </w:r>
    </w:p>
    <w:p w14:paraId="47B65980" w14:textId="77777777" w:rsidR="003E5387" w:rsidRPr="003E5387" w:rsidRDefault="003E5387" w:rsidP="003E5387">
      <w:pPr>
        <w:pStyle w:val="otsikko22"/>
        <w:spacing w:line="360" w:lineRule="auto"/>
      </w:pPr>
    </w:p>
    <w:p w14:paraId="389EB757" w14:textId="10889746" w:rsidR="003E5387" w:rsidRPr="003E5387" w:rsidRDefault="003E5387" w:rsidP="00BF3C3D">
      <w:pPr>
        <w:pStyle w:val="otsikko22"/>
        <w:numPr>
          <w:ilvl w:val="0"/>
          <w:numId w:val="38"/>
        </w:numPr>
        <w:spacing w:line="360" w:lineRule="auto"/>
      </w:pPr>
      <w:r w:rsidRPr="003E5387">
        <w:t>Graafi työasemalla (WS Graafi)</w:t>
      </w:r>
    </w:p>
    <w:p w14:paraId="605DA1D3" w14:textId="67006BB9" w:rsidR="00034C76" w:rsidRPr="00F93EF5" w:rsidRDefault="00F93EF5" w:rsidP="00BF3C3D">
      <w:pPr>
        <w:pStyle w:val="otsikko22"/>
        <w:spacing w:line="360" w:lineRule="auto"/>
        <w:ind w:left="920"/>
        <w:rPr>
          <w:b w:val="0"/>
        </w:rPr>
      </w:pPr>
      <w:r>
        <w:rPr>
          <w:b w:val="0"/>
        </w:rPr>
        <w:t xml:space="preserve">Graafin osalta työasemaversiota pidettiin hyvin samanlaisena kuin virtuaalitodellisuuden toteutusta käyttäjälle tarjotun vuorovaikutuksen puuttuessa. </w:t>
      </w:r>
      <w:r w:rsidR="00500376">
        <w:rPr>
          <w:b w:val="0"/>
        </w:rPr>
        <w:t xml:space="preserve">Osallistujien vastauksissa työasemaversio keräsi positiivisia mainintoja siitä, että päässä ei tarvinnut pitää virtuaalilaseja ja näkymä oli yksinkertaisuudessaan helppolukuinen. </w:t>
      </w:r>
      <w:r w:rsidR="002B3987">
        <w:rPr>
          <w:b w:val="0"/>
        </w:rPr>
        <w:t xml:space="preserve">Kaksi käyttäjää mainitsi työasemaversiossa tarvittavan enemmän päänkääntelyä kaikkien muutosten seuraamiseksi, mikä työasemaversion osalta olikin odotettua. Tehokkuutta lukuun ottamatta osiot saivatkin täysin saman keskiarvon luonnollisuuden ja miellyttävyyden osalta. </w:t>
      </w:r>
    </w:p>
    <w:p w14:paraId="313630AD" w14:textId="77777777" w:rsidR="00371E3F" w:rsidRDefault="00371E3F" w:rsidP="00303C10">
      <w:pPr>
        <w:pStyle w:val="otsikko22"/>
      </w:pPr>
    </w:p>
    <w:p w14:paraId="4865E227" w14:textId="77777777" w:rsidR="004E7C72" w:rsidRDefault="004E7C72" w:rsidP="00303C10">
      <w:pPr>
        <w:pStyle w:val="otsikko22"/>
      </w:pPr>
    </w:p>
    <w:p w14:paraId="1E481C34" w14:textId="63F61424" w:rsidR="009657F5" w:rsidRDefault="00034C76" w:rsidP="00053B51">
      <w:pPr>
        <w:pStyle w:val="otsikko22"/>
        <w:spacing w:line="360" w:lineRule="auto"/>
      </w:pPr>
      <w:bookmarkStart w:id="352" w:name="_Toc510286020"/>
      <w:r>
        <w:t>6.2.2 Loppukysymysten vastaukset</w:t>
      </w:r>
      <w:bookmarkEnd w:id="352"/>
    </w:p>
    <w:p w14:paraId="6B42F7DF" w14:textId="3FDEBD28" w:rsidR="00034C76" w:rsidRDefault="00E12DE3" w:rsidP="00053B51">
      <w:pPr>
        <w:pStyle w:val="otsikko22"/>
        <w:spacing w:line="360" w:lineRule="auto"/>
        <w:rPr>
          <w:b w:val="0"/>
        </w:rPr>
      </w:pPr>
      <w:r>
        <w:rPr>
          <w:b w:val="0"/>
        </w:rPr>
        <w:t xml:space="preserve">Käyttäjätutkimuksen loppukysymyksissä pyrittiin vielä summaamaan osallistujien ajatukset sen jälkeen, kun he olivat päässeet koittamaan kaikkia kolmea eri visualisointikokonaisuutta. </w:t>
      </w:r>
      <w:r w:rsidR="007A3CF1">
        <w:rPr>
          <w:b w:val="0"/>
        </w:rPr>
        <w:t xml:space="preserve">Kysymyksillä pyrittiin vielä kartoittamaan ympäristöille ominaisia tekijöitä sekä miten osallistujat kokivat eroavaisuuden ympäristöjen välillä. Osallistujia pyydettiin myös kertomaan, kumpaa ympäristöä demojen käyttämisen pohjalta suosisi erilaisissa käyttötapauksissa. Nämä osallistujien suosimat käyttöympäristöt on esitetty Kaaviossa 3. </w:t>
      </w:r>
      <w:r w:rsidR="006B3272">
        <w:rPr>
          <w:b w:val="0"/>
        </w:rPr>
        <w:t>Seuraavaksi osallistujien antamat vastaukset käydään vielä tarkemmin lävitse kysymyskohtaisesti ja pohditaan vastauksien taustalla vaikuttavia tekijöitä.</w:t>
      </w:r>
    </w:p>
    <w:p w14:paraId="2A63056D" w14:textId="77777777" w:rsidR="009657F5" w:rsidRDefault="009657F5" w:rsidP="009657F5">
      <w:pPr>
        <w:spacing w:line="360" w:lineRule="auto"/>
        <w:jc w:val="center"/>
        <w:rPr>
          <w:rFonts w:ascii="Times New Roman" w:hAnsi="Times New Roman"/>
        </w:rPr>
      </w:pPr>
      <w:r>
        <w:rPr>
          <w:noProof/>
          <w:lang w:eastAsia="fi-FI"/>
        </w:rPr>
        <w:lastRenderedPageBreak/>
        <w:drawing>
          <wp:inline distT="0" distB="0" distL="0" distR="0" wp14:anchorId="643BFBB9" wp14:editId="430FE979">
            <wp:extent cx="4572000" cy="2743200"/>
            <wp:effectExtent l="0" t="0" r="0" b="0"/>
            <wp:docPr id="21" name="Kaavi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3D3ED1B" w14:textId="77777777" w:rsidR="009657F5" w:rsidRPr="00CF0D7B" w:rsidRDefault="009657F5" w:rsidP="009657F5">
      <w:pPr>
        <w:spacing w:line="360" w:lineRule="auto"/>
        <w:jc w:val="center"/>
        <w:rPr>
          <w:rFonts w:ascii="Times New Roman" w:hAnsi="Times New Roman"/>
          <w:i/>
          <w:sz w:val="22"/>
          <w:szCs w:val="22"/>
        </w:rPr>
      </w:pPr>
      <w:r w:rsidRPr="00CF0D7B">
        <w:rPr>
          <w:rFonts w:ascii="Times New Roman" w:hAnsi="Times New Roman"/>
          <w:i/>
          <w:sz w:val="22"/>
          <w:szCs w:val="22"/>
        </w:rPr>
        <w:t xml:space="preserve">Kaavio 3. </w:t>
      </w:r>
      <w:r>
        <w:rPr>
          <w:rFonts w:ascii="Times New Roman" w:hAnsi="Times New Roman"/>
          <w:i/>
          <w:sz w:val="22"/>
          <w:szCs w:val="22"/>
        </w:rPr>
        <w:t>Osallistujien käyttäjätestissä</w:t>
      </w:r>
      <w:r w:rsidRPr="00CF0D7B">
        <w:rPr>
          <w:rFonts w:ascii="Times New Roman" w:hAnsi="Times New Roman"/>
          <w:i/>
          <w:sz w:val="22"/>
          <w:szCs w:val="22"/>
        </w:rPr>
        <w:t xml:space="preserve"> suosimat käyttöympäristöt demokohtaisesti</w:t>
      </w:r>
      <w:r>
        <w:rPr>
          <w:rFonts w:ascii="Times New Roman" w:hAnsi="Times New Roman"/>
          <w:i/>
          <w:sz w:val="22"/>
          <w:szCs w:val="22"/>
        </w:rPr>
        <w:t>.</w:t>
      </w:r>
    </w:p>
    <w:p w14:paraId="535B953F" w14:textId="77777777" w:rsidR="009657F5" w:rsidRPr="00E12DE3" w:rsidRDefault="009657F5" w:rsidP="00053B51">
      <w:pPr>
        <w:pStyle w:val="otsikko22"/>
        <w:spacing w:line="360" w:lineRule="auto"/>
        <w:rPr>
          <w:b w:val="0"/>
        </w:rPr>
      </w:pPr>
    </w:p>
    <w:p w14:paraId="5DCD9590" w14:textId="77777777" w:rsidR="00F93EF5" w:rsidRDefault="00F93EF5" w:rsidP="00303C10">
      <w:pPr>
        <w:pStyle w:val="otsikko22"/>
      </w:pPr>
    </w:p>
    <w:p w14:paraId="7B22D2CF" w14:textId="77777777" w:rsidR="00034C76" w:rsidRDefault="00034C76" w:rsidP="00034C76">
      <w:pPr>
        <w:pStyle w:val="Luettelokappale"/>
        <w:numPr>
          <w:ilvl w:val="0"/>
          <w:numId w:val="33"/>
        </w:numPr>
        <w:spacing w:line="360" w:lineRule="auto"/>
        <w:rPr>
          <w:rFonts w:ascii="Times New Roman" w:hAnsi="Times New Roman"/>
          <w:b/>
        </w:rPr>
      </w:pPr>
      <w:r w:rsidRPr="00DC29A7">
        <w:rPr>
          <w:rFonts w:ascii="Times New Roman" w:hAnsi="Times New Roman"/>
          <w:b/>
        </w:rPr>
        <w:t xml:space="preserve">Mitkä demot toimivat parhaiten missäkin </w:t>
      </w:r>
      <w:r>
        <w:rPr>
          <w:rFonts w:ascii="Times New Roman" w:hAnsi="Times New Roman"/>
          <w:b/>
        </w:rPr>
        <w:t>ympäristössä</w:t>
      </w:r>
      <w:r w:rsidRPr="00DC29A7">
        <w:rPr>
          <w:rFonts w:ascii="Times New Roman" w:hAnsi="Times New Roman"/>
          <w:b/>
        </w:rPr>
        <w:t xml:space="preserve"> ja miksi?</w:t>
      </w:r>
    </w:p>
    <w:p w14:paraId="78FD1BC7" w14:textId="2F9B365D" w:rsidR="00EC48AD" w:rsidRDefault="00FB2303" w:rsidP="006B3272">
      <w:pPr>
        <w:spacing w:line="360" w:lineRule="auto"/>
        <w:ind w:left="920" w:firstLine="0"/>
        <w:rPr>
          <w:rFonts w:ascii="Times New Roman" w:hAnsi="Times New Roman"/>
        </w:rPr>
      </w:pPr>
      <w:r>
        <w:rPr>
          <w:rFonts w:ascii="Times New Roman" w:hAnsi="Times New Roman"/>
        </w:rPr>
        <w:t xml:space="preserve">Maapallo – ja graafidemojen ympäristöjenvälisistä hyvin tasaisista </w:t>
      </w:r>
      <w:r>
        <w:rPr>
          <w:rFonts w:ascii="Times New Roman" w:hAnsi="Times New Roman"/>
        </w:rPr>
        <w:t xml:space="preserve">ja virtuaalitodellisuuden jopa heikommista </w:t>
      </w:r>
      <w:r>
        <w:rPr>
          <w:rFonts w:ascii="Times New Roman" w:hAnsi="Times New Roman"/>
        </w:rPr>
        <w:t>arvioista huolimatta, osal</w:t>
      </w:r>
      <w:r>
        <w:rPr>
          <w:rFonts w:ascii="Times New Roman" w:hAnsi="Times New Roman"/>
        </w:rPr>
        <w:t xml:space="preserve">listujat kallistuivat lopussa kuitenkin </w:t>
      </w:r>
      <w:r>
        <w:rPr>
          <w:rFonts w:ascii="Times New Roman" w:hAnsi="Times New Roman"/>
        </w:rPr>
        <w:t xml:space="preserve">tukemaan virtuaalitodellisuuden vaihtoehtoa. </w:t>
      </w:r>
      <w:r w:rsidR="00E152A1">
        <w:rPr>
          <w:rFonts w:ascii="Times New Roman" w:hAnsi="Times New Roman"/>
        </w:rPr>
        <w:t xml:space="preserve">Osa osallistujista </w:t>
      </w:r>
      <w:r w:rsidR="00531495">
        <w:rPr>
          <w:rFonts w:ascii="Times New Roman" w:hAnsi="Times New Roman"/>
        </w:rPr>
        <w:t>kuvasi</w:t>
      </w:r>
      <w:r w:rsidR="00E152A1">
        <w:rPr>
          <w:rFonts w:ascii="Times New Roman" w:hAnsi="Times New Roman"/>
        </w:rPr>
        <w:t xml:space="preserve"> lopuksi virtuaalitodellisuuden kokemuksen olleen useasti mielenkiintoisempi</w:t>
      </w:r>
      <w:r w:rsidR="00531495">
        <w:rPr>
          <w:rFonts w:ascii="Times New Roman" w:hAnsi="Times New Roman"/>
        </w:rPr>
        <w:t>, intensiivisempi</w:t>
      </w:r>
      <w:r w:rsidR="00E152A1">
        <w:rPr>
          <w:rFonts w:ascii="Times New Roman" w:hAnsi="Times New Roman"/>
        </w:rPr>
        <w:t xml:space="preserve"> ja ympäristön kasvattaneen heidän keskittymiskykyään osion suorittamisen aikana</w:t>
      </w:r>
      <w:r w:rsidR="00531495">
        <w:rPr>
          <w:rFonts w:ascii="Times New Roman" w:hAnsi="Times New Roman"/>
        </w:rPr>
        <w:t xml:space="preserve"> sisällön tullessa niin sanotusti ”iholle”</w:t>
      </w:r>
      <w:r w:rsidR="00E152A1">
        <w:rPr>
          <w:rFonts w:ascii="Times New Roman" w:hAnsi="Times New Roman"/>
        </w:rPr>
        <w:t xml:space="preserve">. </w:t>
      </w:r>
      <w:r w:rsidR="00EC48AD">
        <w:rPr>
          <w:rFonts w:ascii="Times New Roman" w:hAnsi="Times New Roman"/>
        </w:rPr>
        <w:t xml:space="preserve">Kuten osioiden tarkemmassa läpikäynnissäkin mainittiin, niin tämä kokonaisvaltaisemman kokemuksen tunne voidaan jälleen nähdä tekijänä, joka asetti käyttäjät arvioista huolimatta suosimaan virtuaalitodellisuuden toteutusta. </w:t>
      </w:r>
      <w:r w:rsidR="00531495">
        <w:rPr>
          <w:rFonts w:ascii="Times New Roman" w:hAnsi="Times New Roman"/>
        </w:rPr>
        <w:t>Mahdollisesti myös uutuuden viehätys sai osallistujat painottamaan vastauksissaan uutta vaihtoehtoa.</w:t>
      </w:r>
    </w:p>
    <w:p w14:paraId="5468A88C" w14:textId="77777777" w:rsidR="004D2382" w:rsidRDefault="00EC48AD" w:rsidP="006B3272">
      <w:pPr>
        <w:spacing w:line="360" w:lineRule="auto"/>
        <w:ind w:left="920" w:firstLine="0"/>
        <w:rPr>
          <w:rFonts w:ascii="Times New Roman" w:hAnsi="Times New Roman"/>
        </w:rPr>
      </w:pPr>
      <w:r>
        <w:rPr>
          <w:rFonts w:ascii="Times New Roman" w:hAnsi="Times New Roman"/>
        </w:rPr>
        <w:tab/>
        <w:t>Virtuaalitodellisuuden heikosta menestyksestä mainitsi kaksi</w:t>
      </w:r>
      <w:r w:rsidR="00FB2303">
        <w:rPr>
          <w:rFonts w:ascii="Times New Roman" w:hAnsi="Times New Roman"/>
        </w:rPr>
        <w:t xml:space="preserve"> osallistujaa</w:t>
      </w:r>
      <w:r>
        <w:rPr>
          <w:rFonts w:ascii="Times New Roman" w:hAnsi="Times New Roman"/>
        </w:rPr>
        <w:t>, jotka</w:t>
      </w:r>
      <w:r w:rsidR="00FB2303">
        <w:rPr>
          <w:rFonts w:ascii="Times New Roman" w:hAnsi="Times New Roman"/>
        </w:rPr>
        <w:t xml:space="preserve"> olivat tutkimuksessa sitä mieltä, että virtuaalitodellisuus ei</w:t>
      </w:r>
      <w:r>
        <w:rPr>
          <w:rFonts w:ascii="Times New Roman" w:hAnsi="Times New Roman"/>
        </w:rPr>
        <w:t xml:space="preserve"> välttämättä</w:t>
      </w:r>
      <w:r w:rsidR="00FB2303">
        <w:rPr>
          <w:rFonts w:ascii="Times New Roman" w:hAnsi="Times New Roman"/>
        </w:rPr>
        <w:t xml:space="preserve"> soveltuisi minkään kolmen esityksen visualisointiympäristöksi</w:t>
      </w:r>
      <w:r>
        <w:rPr>
          <w:rFonts w:ascii="Times New Roman" w:hAnsi="Times New Roman"/>
        </w:rPr>
        <w:t>,</w:t>
      </w:r>
      <w:r w:rsidR="00FB2303">
        <w:rPr>
          <w:rFonts w:ascii="Times New Roman" w:hAnsi="Times New Roman"/>
        </w:rPr>
        <w:t xml:space="preserve"> ja että se tuo mukanaan enemmän ongelmia kuin hyötyjä päässä pidettävien lasien ja heikomman näyttöresoluution muodossa. </w:t>
      </w:r>
      <w:r>
        <w:rPr>
          <w:rFonts w:ascii="Times New Roman" w:hAnsi="Times New Roman"/>
        </w:rPr>
        <w:t>Tutkimuksen virtuaalitodellisuudessa toteutettujen demo-osioiden</w:t>
      </w:r>
      <w:r w:rsidR="00FB2303">
        <w:rPr>
          <w:rFonts w:ascii="Times New Roman" w:hAnsi="Times New Roman"/>
        </w:rPr>
        <w:t xml:space="preserve"> kielteisesti näkevät osallistujat olivat erityisesti sitä mieltä, että visualisointi </w:t>
      </w:r>
      <w:r>
        <w:rPr>
          <w:rFonts w:ascii="Times New Roman" w:hAnsi="Times New Roman"/>
        </w:rPr>
        <w:t>tulisi</w:t>
      </w:r>
      <w:r w:rsidR="00FB2303">
        <w:rPr>
          <w:rFonts w:ascii="Times New Roman" w:hAnsi="Times New Roman"/>
        </w:rPr>
        <w:t xml:space="preserve"> olla tarkasti suunniteltu virtuaalitodellisuutta varten, jotta käytön hyödyt ylittäisivät ympäristölle ominaiset haitat.</w:t>
      </w:r>
      <w:r>
        <w:rPr>
          <w:rFonts w:ascii="Times New Roman" w:hAnsi="Times New Roman"/>
        </w:rPr>
        <w:t xml:space="preserve"> </w:t>
      </w:r>
    </w:p>
    <w:p w14:paraId="4EDCA9F1" w14:textId="5A6D740A" w:rsidR="006B3272" w:rsidRPr="00FB2303" w:rsidRDefault="004D2382" w:rsidP="004D2382">
      <w:pPr>
        <w:spacing w:line="360" w:lineRule="auto"/>
        <w:ind w:left="920" w:firstLine="384"/>
        <w:rPr>
          <w:rFonts w:ascii="Times New Roman" w:hAnsi="Times New Roman"/>
        </w:rPr>
      </w:pPr>
      <w:r>
        <w:rPr>
          <w:rFonts w:ascii="Times New Roman" w:hAnsi="Times New Roman"/>
        </w:rPr>
        <w:t xml:space="preserve">Työasemaympäristön osioita kiiteltiinkin erityisesti niiden helposta lähestyttävyydestä ja </w:t>
      </w:r>
      <w:r>
        <w:rPr>
          <w:rFonts w:ascii="Times New Roman" w:hAnsi="Times New Roman"/>
        </w:rPr>
        <w:t>työasemaympäristön</w:t>
      </w:r>
      <w:r>
        <w:rPr>
          <w:rFonts w:ascii="Times New Roman" w:hAnsi="Times New Roman"/>
        </w:rPr>
        <w:t xml:space="preserve"> </w:t>
      </w:r>
      <w:r>
        <w:rPr>
          <w:rFonts w:ascii="Times New Roman" w:hAnsi="Times New Roman"/>
        </w:rPr>
        <w:t>tottumuksien</w:t>
      </w:r>
      <w:r>
        <w:rPr>
          <w:rFonts w:ascii="Times New Roman" w:hAnsi="Times New Roman"/>
        </w:rPr>
        <w:t xml:space="preserve"> mukaisuudesta. </w:t>
      </w:r>
      <w:r>
        <w:rPr>
          <w:rFonts w:ascii="Times New Roman" w:hAnsi="Times New Roman"/>
        </w:rPr>
        <w:t>Mielenkiintoisena huomiona yhden osallistujan</w:t>
      </w:r>
      <w:r w:rsidR="00EC48AD">
        <w:rPr>
          <w:rFonts w:ascii="Times New Roman" w:hAnsi="Times New Roman"/>
        </w:rPr>
        <w:t xml:space="preserve"> mukaan virtuaalitodellisuuden toteutukset eivät</w:t>
      </w:r>
      <w:r>
        <w:rPr>
          <w:rFonts w:ascii="Times New Roman" w:hAnsi="Times New Roman"/>
        </w:rPr>
        <w:t xml:space="preserve"> taas</w:t>
      </w:r>
      <w:r w:rsidR="00EC48AD">
        <w:rPr>
          <w:rFonts w:ascii="Times New Roman" w:hAnsi="Times New Roman"/>
        </w:rPr>
        <w:t xml:space="preserve"> hänen mielestään </w:t>
      </w:r>
      <w:r w:rsidR="00EC48AD">
        <w:rPr>
          <w:rFonts w:ascii="Times New Roman" w:hAnsi="Times New Roman"/>
        </w:rPr>
        <w:lastRenderedPageBreak/>
        <w:t xml:space="preserve">vastanneet ympäristön mukaisia normeja, </w:t>
      </w:r>
      <w:r>
        <w:rPr>
          <w:rFonts w:ascii="Times New Roman" w:hAnsi="Times New Roman"/>
        </w:rPr>
        <w:t xml:space="preserve">minkä hän koki käyttöä haittaavana tekijänä. Osallistuja ei kuitenkaan pystynyt näitä normeja nimeämään, mutta tämä oli häneltä osuva toteamus – mitä ovat virtuaalitodellisuuden interaktion normit ja onko niitä? </w:t>
      </w:r>
    </w:p>
    <w:p w14:paraId="01FE4AFC" w14:textId="77777777" w:rsidR="00034C76" w:rsidRPr="00DC29A7" w:rsidRDefault="00034C76" w:rsidP="00034C76">
      <w:pPr>
        <w:pStyle w:val="Luettelokappale"/>
        <w:spacing w:line="360" w:lineRule="auto"/>
        <w:ind w:left="920" w:firstLine="0"/>
        <w:rPr>
          <w:rFonts w:ascii="Times New Roman" w:hAnsi="Times New Roman"/>
          <w:b/>
        </w:rPr>
      </w:pPr>
    </w:p>
    <w:p w14:paraId="138F5BB9" w14:textId="77777777" w:rsidR="00034C76" w:rsidRDefault="00034C76" w:rsidP="00477406">
      <w:pPr>
        <w:pStyle w:val="Luettelokappale"/>
        <w:numPr>
          <w:ilvl w:val="0"/>
          <w:numId w:val="33"/>
        </w:numPr>
        <w:spacing w:line="360" w:lineRule="auto"/>
        <w:rPr>
          <w:rFonts w:ascii="Times New Roman" w:hAnsi="Times New Roman"/>
          <w:b/>
        </w:rPr>
      </w:pPr>
      <w:r w:rsidRPr="00DC29A7">
        <w:rPr>
          <w:rFonts w:ascii="Times New Roman" w:hAnsi="Times New Roman"/>
          <w:b/>
        </w:rPr>
        <w:t>Minkälaisia eroavaisuuksia näit ja koit näiden kahden ympäristön välillä?</w:t>
      </w:r>
    </w:p>
    <w:p w14:paraId="3001A134" w14:textId="5D2DC8C9" w:rsidR="00531495" w:rsidRPr="00132C57" w:rsidRDefault="00132C57" w:rsidP="00477406">
      <w:pPr>
        <w:pStyle w:val="Luettelokappale"/>
        <w:spacing w:line="360" w:lineRule="auto"/>
        <w:ind w:left="920" w:firstLine="0"/>
        <w:rPr>
          <w:rFonts w:ascii="Times New Roman" w:hAnsi="Times New Roman"/>
        </w:rPr>
      </w:pPr>
      <w:r>
        <w:rPr>
          <w:rFonts w:ascii="Times New Roman" w:hAnsi="Times New Roman"/>
        </w:rPr>
        <w:t xml:space="preserve">Viisi osallistujaa mainitsi ympäristöjen eroavaisuuksissa virtuaalitodellisuuden olleen ajoittain tai koko ajan epämukava lasien painamisen tai yleisen päässä pitämisen takia. Kuusi osallistujaa myös mainitsi virtuaalitodellisuudessa häiritseviksi tekijöiksi erityisesti epätarkemman kuvanlaadun sekä hitaan kuvanpäivityksen. Nämä tekijät voidaankin erityisesti nähdä nykyisten virtuaalisten toteutusten haittatekijöinä, jos käytössä oleva laitteisto ja sen teho ei ole täysin ajanmukaista. Kolme osallistujista kuitenkin mainitsi virtuaalitodellisuuden olleen demoissa parempi tapa päästä sisältöön kiinni ja poistaneen ulkopuoliset haittatekijät tehtäviä tehdessä. </w:t>
      </w:r>
      <w:r w:rsidR="0098296B">
        <w:rPr>
          <w:rFonts w:ascii="Times New Roman" w:hAnsi="Times New Roman"/>
        </w:rPr>
        <w:t>Varsinaisia merkittäviä eroavaisuuksia osallistujat eivät työasemaympäristön osalta maininneet, muuta kuin käytön olleen normaalin näytön kautta vain hyvin perinteistä.</w:t>
      </w:r>
    </w:p>
    <w:p w14:paraId="7DBE8832" w14:textId="77777777" w:rsidR="00034C76" w:rsidRPr="00DC29A7" w:rsidRDefault="00034C76" w:rsidP="00360807">
      <w:pPr>
        <w:ind w:firstLine="0"/>
        <w:rPr>
          <w:rFonts w:ascii="Times New Roman" w:hAnsi="Times New Roman"/>
          <w:b/>
        </w:rPr>
      </w:pPr>
    </w:p>
    <w:p w14:paraId="117BDBA8" w14:textId="77777777" w:rsidR="00034C76" w:rsidRDefault="00034C76" w:rsidP="00034C76">
      <w:pPr>
        <w:pStyle w:val="Luettelokappale"/>
        <w:numPr>
          <w:ilvl w:val="0"/>
          <w:numId w:val="33"/>
        </w:numPr>
        <w:rPr>
          <w:rFonts w:ascii="Times New Roman" w:hAnsi="Times New Roman"/>
          <w:b/>
        </w:rPr>
      </w:pPr>
      <w:r w:rsidRPr="00DC29A7">
        <w:rPr>
          <w:rFonts w:ascii="Times New Roman" w:hAnsi="Times New Roman"/>
          <w:b/>
        </w:rPr>
        <w:t>Kumpaa tapaa suosittelisit vastaavien tilanteiden suorittamiseen?</w:t>
      </w:r>
    </w:p>
    <w:p w14:paraId="60105291" w14:textId="77777777" w:rsidR="00574203" w:rsidRPr="00DC29A7" w:rsidRDefault="00574203" w:rsidP="00E3238C">
      <w:pPr>
        <w:pStyle w:val="Luettelokappale"/>
        <w:ind w:left="920" w:firstLine="0"/>
        <w:rPr>
          <w:rFonts w:ascii="Times New Roman" w:hAnsi="Times New Roman"/>
          <w:b/>
        </w:rPr>
      </w:pPr>
    </w:p>
    <w:p w14:paraId="57A66850" w14:textId="77777777" w:rsidR="00034C76" w:rsidRDefault="00034C76" w:rsidP="00034C76">
      <w:pPr>
        <w:spacing w:line="360" w:lineRule="auto"/>
        <w:rPr>
          <w:rFonts w:ascii="Times New Roman" w:hAnsi="Times New Roman"/>
        </w:rPr>
      </w:pPr>
      <w:bookmarkStart w:id="353" w:name="_GoBack"/>
      <w:bookmarkEnd w:id="353"/>
    </w:p>
    <w:p w14:paraId="4E938310" w14:textId="77777777" w:rsidR="00034C76" w:rsidRDefault="00034C76" w:rsidP="00303C10">
      <w:pPr>
        <w:pStyle w:val="otsikko22"/>
      </w:pPr>
    </w:p>
    <w:p w14:paraId="7323B7F4" w14:textId="77777777" w:rsidR="00034C76" w:rsidRDefault="00034C76" w:rsidP="00303C10">
      <w:pPr>
        <w:pStyle w:val="otsikko22"/>
      </w:pPr>
    </w:p>
    <w:p w14:paraId="534FB053" w14:textId="77777777" w:rsidR="00034C76" w:rsidRPr="00034C76" w:rsidRDefault="00034C76" w:rsidP="00303C10">
      <w:pPr>
        <w:pStyle w:val="otsikko22"/>
      </w:pPr>
    </w:p>
    <w:p w14:paraId="0889E25E" w14:textId="77047CFC" w:rsidR="00E3238C" w:rsidRDefault="00E43259" w:rsidP="00E3238C">
      <w:pPr>
        <w:pStyle w:val="Otsikko11"/>
        <w:spacing w:line="360" w:lineRule="auto"/>
        <w:ind w:firstLine="0"/>
        <w:rPr>
          <w:rFonts w:ascii="Times New Roman" w:hAnsi="Times New Roman"/>
          <w:color w:val="00000A"/>
        </w:rPr>
      </w:pPr>
      <w:bookmarkStart w:id="354" w:name="_Toc462643327"/>
      <w:bookmarkStart w:id="355" w:name="_Toc463943280"/>
      <w:bookmarkEnd w:id="354"/>
      <w:bookmarkEnd w:id="355"/>
      <w:r>
        <w:rPr>
          <w:rFonts w:ascii="Times New Roman" w:hAnsi="Times New Roman"/>
          <w:color w:val="00000A"/>
        </w:rPr>
        <w:t>7</w:t>
      </w:r>
      <w:r w:rsidR="00152D44" w:rsidRPr="007710C8">
        <w:rPr>
          <w:rFonts w:ascii="Times New Roman" w:hAnsi="Times New Roman"/>
          <w:color w:val="00000A"/>
        </w:rPr>
        <w:t xml:space="preserve">. </w:t>
      </w:r>
      <w:bookmarkStart w:id="356" w:name="_Toc510286021"/>
      <w:r w:rsidR="006C4D7A" w:rsidRPr="007710C8">
        <w:rPr>
          <w:rFonts w:ascii="Times New Roman" w:hAnsi="Times New Roman"/>
          <w:color w:val="00000A"/>
        </w:rPr>
        <w:t>YHTEENVETO</w:t>
      </w:r>
      <w:bookmarkEnd w:id="356"/>
    </w:p>
    <w:p w14:paraId="05FF3091" w14:textId="77777777" w:rsidR="00BF7DA0" w:rsidRPr="00BF7DA0" w:rsidRDefault="00BF7DA0" w:rsidP="00BF7DA0"/>
    <w:p w14:paraId="3DE3C4E4" w14:textId="38F8F8E2" w:rsidR="009251EF" w:rsidRDefault="009251EF" w:rsidP="00E354F5">
      <w:pPr>
        <w:spacing w:line="360" w:lineRule="auto"/>
        <w:ind w:firstLine="0"/>
        <w:rPr>
          <w:rFonts w:ascii="Times New Roman" w:hAnsi="Times New Roman"/>
        </w:rPr>
      </w:pPr>
      <w:r>
        <w:rPr>
          <w:rFonts w:ascii="Times New Roman" w:hAnsi="Times New Roman"/>
        </w:rPr>
        <w:t>Tässä tutkimuksessa pyrittiin kartoittamaan vastauksia kahteen tutkimuskysymykseen:</w:t>
      </w:r>
    </w:p>
    <w:p w14:paraId="4E6C1559" w14:textId="77777777" w:rsidR="00BF7DA0" w:rsidRDefault="00BF7DA0" w:rsidP="00E354F5">
      <w:pPr>
        <w:spacing w:line="360" w:lineRule="auto"/>
        <w:ind w:firstLine="0"/>
        <w:rPr>
          <w:rFonts w:ascii="Times New Roman" w:hAnsi="Times New Roman"/>
        </w:rPr>
      </w:pPr>
    </w:p>
    <w:p w14:paraId="22142003" w14:textId="77777777" w:rsidR="009251EF" w:rsidRPr="009251EF" w:rsidRDefault="009251EF" w:rsidP="00E354F5">
      <w:pPr>
        <w:pStyle w:val="Luettelokappale"/>
        <w:numPr>
          <w:ilvl w:val="1"/>
          <w:numId w:val="39"/>
        </w:numPr>
        <w:spacing w:line="360" w:lineRule="auto"/>
        <w:ind w:left="720"/>
        <w:rPr>
          <w:rFonts w:ascii="Times New Roman" w:hAnsi="Times New Roman"/>
          <w:i/>
        </w:rPr>
      </w:pPr>
      <w:r w:rsidRPr="009251EF">
        <w:rPr>
          <w:rFonts w:ascii="Times New Roman" w:hAnsi="Times New Roman"/>
          <w:i/>
        </w:rPr>
        <w:t>Onko virtuaalitodellisuus soveltuva ympäristö Big Datan visualisoimiseen ja tehostaako se Big Dataksi luokiteltavien data joukkojen ymmärtämistä?</w:t>
      </w:r>
    </w:p>
    <w:p w14:paraId="52FB11D2" w14:textId="77777777" w:rsidR="009251EF" w:rsidRDefault="009251EF" w:rsidP="00E354F5">
      <w:pPr>
        <w:spacing w:line="360" w:lineRule="auto"/>
        <w:ind w:firstLine="0"/>
        <w:rPr>
          <w:rFonts w:ascii="Times New Roman" w:hAnsi="Times New Roman"/>
        </w:rPr>
      </w:pPr>
    </w:p>
    <w:p w14:paraId="36E5E868" w14:textId="1B0348D8" w:rsidR="002175E1" w:rsidRDefault="002175E1" w:rsidP="00E354F5">
      <w:pPr>
        <w:pStyle w:val="Luettelokappale"/>
        <w:numPr>
          <w:ilvl w:val="1"/>
          <w:numId w:val="39"/>
        </w:numPr>
        <w:spacing w:line="360" w:lineRule="auto"/>
        <w:ind w:left="720"/>
        <w:rPr>
          <w:rFonts w:ascii="Times New Roman" w:hAnsi="Times New Roman"/>
          <w:i/>
        </w:rPr>
      </w:pPr>
      <w:r w:rsidRPr="009251EF">
        <w:rPr>
          <w:rFonts w:ascii="Times New Roman" w:hAnsi="Times New Roman"/>
          <w:i/>
        </w:rPr>
        <w:t>Miten käyttäjien kokemus tiedon visualisoinnista eroaa virtuaalitodellisuuden ja työasemaympäristön välillä?</w:t>
      </w:r>
    </w:p>
    <w:p w14:paraId="2FF58587" w14:textId="77777777" w:rsidR="009251EF" w:rsidRPr="009251EF" w:rsidRDefault="009251EF" w:rsidP="00E354F5">
      <w:pPr>
        <w:pStyle w:val="Luettelokappale"/>
        <w:spacing w:line="360" w:lineRule="auto"/>
        <w:rPr>
          <w:rFonts w:ascii="Times New Roman" w:hAnsi="Times New Roman"/>
          <w:i/>
        </w:rPr>
      </w:pPr>
    </w:p>
    <w:p w14:paraId="2CE3AE02" w14:textId="2F9E5BF6" w:rsidR="009251EF" w:rsidRDefault="009251EF" w:rsidP="00E354F5">
      <w:pPr>
        <w:spacing w:line="360" w:lineRule="auto"/>
        <w:ind w:firstLine="0"/>
        <w:rPr>
          <w:rFonts w:ascii="Times New Roman" w:hAnsi="Times New Roman"/>
        </w:rPr>
      </w:pPr>
      <w:r>
        <w:rPr>
          <w:rFonts w:ascii="Times New Roman" w:hAnsi="Times New Roman"/>
        </w:rPr>
        <w:lastRenderedPageBreak/>
        <w:t xml:space="preserve">Näiden kysymysten osalta tutkimuksessa tehtiin taustakartoitus </w:t>
      </w:r>
      <w:r w:rsidR="00CF67DF">
        <w:rPr>
          <w:rFonts w:ascii="Times New Roman" w:hAnsi="Times New Roman"/>
        </w:rPr>
        <w:t xml:space="preserve">Big Datan nykykäsitteestä sekä </w:t>
      </w:r>
      <w:r>
        <w:rPr>
          <w:rFonts w:ascii="Times New Roman" w:hAnsi="Times New Roman"/>
        </w:rPr>
        <w:t>aikaisemmista virtuaalitodellisuuteen pohjautuneista Big Datan visualisointijärjestelmistä</w:t>
      </w:r>
      <w:r w:rsidR="00CF67DF">
        <w:rPr>
          <w:rFonts w:ascii="Times New Roman" w:hAnsi="Times New Roman"/>
        </w:rPr>
        <w:t xml:space="preserve">, joiden ominaisuuksia peilattiin nykyistä Big Datan käsitettä vasten. Taustatyön jälkeen tutkimuksessa pyrittiin luomaan visualisointeja, jotka toteuttaisivat Big Data käsitteen mukaisen määrittelyn ja niiden käyttökokemusta voitaisiin käyttäjätutkimuksessa verrata normaalia työasematoteutusta vasten. Testijärjestelmien toteutuksen jälkeen käytiin läpi Big Datan tuottamat haasteet erityisesti virtuaalitodellisuuteen pohjautuvassa järjestelmäkehityksessä ja esitettiin tästä johtuvat toteutukselliset puutteet. </w:t>
      </w:r>
      <w:r w:rsidR="00907180">
        <w:rPr>
          <w:rFonts w:ascii="Times New Roman" w:hAnsi="Times New Roman"/>
        </w:rPr>
        <w:t xml:space="preserve">Testijärjestelmien kehityksen jälkeen niitä varten luotiin testisuunnitelma, jonka mukaisesti suoritettiin 10 osallistujan käyttäjätestaus tiedon visualisoinnin kokemusten selvittämiseksi yhtäläisen virtuaalitodellisuustoteutuksen ja työasemaversion välillä. </w:t>
      </w:r>
      <w:r w:rsidR="00701744">
        <w:rPr>
          <w:rFonts w:ascii="Times New Roman" w:hAnsi="Times New Roman"/>
        </w:rPr>
        <w:t xml:space="preserve">Seuraavaksi </w:t>
      </w:r>
      <w:r w:rsidR="007F5643">
        <w:rPr>
          <w:rFonts w:ascii="Times New Roman" w:hAnsi="Times New Roman"/>
        </w:rPr>
        <w:t>käydään läpi yhteenveto tutkimuskysymysten osalta</w:t>
      </w:r>
      <w:r w:rsidR="00701744">
        <w:rPr>
          <w:rFonts w:ascii="Times New Roman" w:hAnsi="Times New Roman"/>
        </w:rPr>
        <w:t xml:space="preserve">, jonka jälkeen esitellään </w:t>
      </w:r>
      <w:r w:rsidR="001936FD">
        <w:rPr>
          <w:rFonts w:ascii="Times New Roman" w:hAnsi="Times New Roman"/>
        </w:rPr>
        <w:t>tämän tutkimuksen pohjalta syntyneet jatkotutkimukselliset ajatukset.</w:t>
      </w:r>
    </w:p>
    <w:p w14:paraId="60F5AB58" w14:textId="77777777" w:rsidR="002569A6" w:rsidRPr="009251EF" w:rsidRDefault="002569A6" w:rsidP="00701744">
      <w:pPr>
        <w:spacing w:line="360" w:lineRule="auto"/>
        <w:ind w:firstLine="0"/>
        <w:rPr>
          <w:rFonts w:ascii="Times New Roman" w:hAnsi="Times New Roman"/>
        </w:rPr>
      </w:pPr>
    </w:p>
    <w:p w14:paraId="02D9971D" w14:textId="5F16760D" w:rsidR="007F5643" w:rsidRDefault="00E3238C" w:rsidP="007F5643">
      <w:pPr>
        <w:pStyle w:val="otsikko22"/>
        <w:spacing w:line="360" w:lineRule="auto"/>
      </w:pPr>
      <w:r>
        <w:t>7.1 Virtuaalitodellisuuden hyödyntäminen Big Datan visualisoimisessa</w:t>
      </w:r>
    </w:p>
    <w:p w14:paraId="7DC161F8" w14:textId="2654F06F" w:rsidR="002569A6" w:rsidRPr="0033496F" w:rsidRDefault="007F5643" w:rsidP="0033496F">
      <w:pPr>
        <w:spacing w:line="360" w:lineRule="auto"/>
        <w:ind w:firstLine="0"/>
        <w:rPr>
          <w:rFonts w:ascii="Times New Roman" w:hAnsi="Times New Roman"/>
        </w:rPr>
      </w:pPr>
      <w:r w:rsidRPr="007F5643">
        <w:rPr>
          <w:rFonts w:ascii="Times New Roman" w:hAnsi="Times New Roman"/>
        </w:rPr>
        <w:t>Vaikka Big Datan visualisointi virtuaalitodellisuudessa kuulostaisi käytännössä hienolta ja tehokkaalta idealta, niin sitä se ei ole. Big Datan asettamat haasteet ovat itsessään jo haasteellisia visualisoinnille ja haasteet yhä kasvavat lisättäessä tekijöihin virtuaalitodellisuuden. Tämän lisäksi virtuaalitodellisuus ei kuitenkaan tuo mitään täysin uutta ja merkittävää pöytään</w:t>
      </w:r>
      <w:ins w:id="357" w:author="Hassi Sakari" w:date="2017-10-29T16:32:00Z">
        <w:r w:rsidRPr="007F5643">
          <w:rPr>
            <w:rFonts w:ascii="Times New Roman" w:hAnsi="Times New Roman"/>
          </w:rPr>
          <w:t>.</w:t>
        </w:r>
      </w:ins>
      <w:r w:rsidRPr="007F5643">
        <w:rPr>
          <w:rFonts w:ascii="Times New Roman" w:hAnsi="Times New Roman"/>
        </w:rPr>
        <w:t xml:space="preserve"> Tästä syystä tulisi miettiä olisiko lisätyn todellisuuden, </w:t>
      </w:r>
      <w:r w:rsidRPr="007F5643">
        <w:rPr>
          <w:rFonts w:ascii="Times New Roman" w:hAnsi="Times New Roman"/>
          <w:i/>
        </w:rPr>
        <w:t>Augmented Reality (AR),</w:t>
      </w:r>
      <w:r w:rsidRPr="007F5643">
        <w:rPr>
          <w:rFonts w:ascii="Times New Roman" w:hAnsi="Times New Roman"/>
        </w:rPr>
        <w:t xml:space="preserve"> parempia datan visualisoinnin käyttötarkoituksiin.</w:t>
      </w:r>
      <w:del w:id="358" w:author="Hassi Sakari" w:date="2017-10-29T16:32:00Z">
        <w:r w:rsidRPr="007F5643" w:rsidDel="00346779">
          <w:rPr>
            <w:rFonts w:ascii="Times New Roman" w:hAnsi="Times New Roman"/>
          </w:rPr>
          <w:delText>.</w:delText>
        </w:r>
      </w:del>
      <w:r w:rsidRPr="007F5643">
        <w:rPr>
          <w:rFonts w:ascii="Times New Roman" w:hAnsi="Times New Roman"/>
        </w:rPr>
        <w:t xml:space="preserve"> 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2D-maailmassa, jolloin virtuaalitodellisuuden tuomat hyödyt jäävät pieniksi verrattuna varsinkin työmäärään, minkä virtuaalitodellisuus vaatii.</w:t>
      </w:r>
    </w:p>
    <w:p w14:paraId="4821A1CE" w14:textId="77777777" w:rsidR="00F83E5A" w:rsidRDefault="00F83E5A" w:rsidP="00E3238C">
      <w:pPr>
        <w:pStyle w:val="otsikko22"/>
      </w:pPr>
    </w:p>
    <w:p w14:paraId="3F2306C7" w14:textId="12C7940B" w:rsidR="00F83E5A" w:rsidRDefault="0033496F" w:rsidP="0033496F">
      <w:pPr>
        <w:pStyle w:val="otsikko22"/>
        <w:spacing w:line="360" w:lineRule="auto"/>
      </w:pPr>
      <w:r>
        <w:t>7.2</w:t>
      </w:r>
      <w:r w:rsidR="00E3238C">
        <w:t xml:space="preserve"> Jatkotutkimus</w:t>
      </w:r>
    </w:p>
    <w:p w14:paraId="67C4F18F" w14:textId="4BB74DE5" w:rsidR="00F83E5A" w:rsidRPr="00F83E5A" w:rsidRDefault="00F065A2" w:rsidP="0033496F">
      <w:pPr>
        <w:pStyle w:val="otsikko22"/>
        <w:spacing w:line="360" w:lineRule="auto"/>
        <w:rPr>
          <w:b w:val="0"/>
        </w:rPr>
      </w:pPr>
      <w:r>
        <w:rPr>
          <w:b w:val="0"/>
        </w:rPr>
        <w:t>Yksi osallistujista m</w:t>
      </w:r>
      <w:r w:rsidR="00F83E5A">
        <w:rPr>
          <w:b w:val="0"/>
        </w:rPr>
        <w:t>ainitsi</w:t>
      </w:r>
      <w:r>
        <w:rPr>
          <w:b w:val="0"/>
        </w:rPr>
        <w:t xml:space="preserve"> tutkimuksen aikana virtuaalitodellisuuden</w:t>
      </w:r>
      <w:r w:rsidR="00F83E5A">
        <w:rPr>
          <w:b w:val="0"/>
        </w:rPr>
        <w:t xml:space="preserve"> normit. Olisi helpompi lähteä toteuttamaan virtuaalitodellisuuteen myös sisältöä ja esimerkiksi tiedonvisualisointia, jos tällaiset normit olisivat selvillä. Esimerkkinä normista voisi olla, miten liikkuminen tulisi suorittaa ympäristön sisällä? Näiden kohdalla ongelmaksi tietysti muodostuu myös se, että virtuaalitodellisuuden laitteisto on nykyään kaikkea muuta kuin normalisoitunut. Tuotevalmistajat kehittävät omia tuotteitaan hyvinkin irrallaan toisistaan ja kilpailuvälineinä laitteiden tehokkuuden lisäksi korostuu myös sy</w:t>
      </w:r>
      <w:r w:rsidR="00FA2336">
        <w:rPr>
          <w:b w:val="0"/>
        </w:rPr>
        <w:t>ötelaitteiden monimuotoisuus ja tietynlainen uniikkius.</w:t>
      </w:r>
    </w:p>
    <w:p w14:paraId="49F17660" w14:textId="77777777" w:rsidR="00B432C1" w:rsidRDefault="00B432C1" w:rsidP="00FC5757">
      <w:pPr>
        <w:ind w:firstLine="0"/>
        <w:rPr>
          <w:rFonts w:ascii="Times New Roman" w:hAnsi="Times New Roman"/>
          <w:b/>
          <w:bCs/>
          <w:sz w:val="28"/>
          <w:szCs w:val="28"/>
        </w:rPr>
      </w:pPr>
      <w:bookmarkStart w:id="359" w:name="_Toc463943281"/>
      <w:bookmarkEnd w:id="359"/>
    </w:p>
    <w:p w14:paraId="75ED33AD" w14:textId="77777777" w:rsidR="00C464FD" w:rsidRDefault="00C464FD" w:rsidP="00FC5757">
      <w:pPr>
        <w:ind w:firstLine="0"/>
        <w:rPr>
          <w:rFonts w:ascii="Times New Roman" w:hAnsi="Times New Roman"/>
          <w:b/>
          <w:bCs/>
          <w:sz w:val="28"/>
          <w:szCs w:val="28"/>
        </w:rPr>
      </w:pPr>
    </w:p>
    <w:p w14:paraId="27E4678A" w14:textId="77777777" w:rsidR="00C464FD" w:rsidRDefault="00C464FD" w:rsidP="00FC5757">
      <w:pPr>
        <w:ind w:firstLine="0"/>
      </w:pPr>
    </w:p>
    <w:p w14:paraId="6FF7BEC1" w14:textId="77777777" w:rsidR="00D06B76" w:rsidRDefault="00D06B76" w:rsidP="00FC5757">
      <w:pPr>
        <w:ind w:firstLine="0"/>
      </w:pPr>
    </w:p>
    <w:p w14:paraId="0E5DD745" w14:textId="77777777" w:rsidR="00D06B76" w:rsidRDefault="00D06B76" w:rsidP="00FC5757">
      <w:pPr>
        <w:ind w:firstLine="0"/>
      </w:pPr>
    </w:p>
    <w:p w14:paraId="3F7ADE74" w14:textId="77777777" w:rsidR="0049044D" w:rsidRDefault="0049044D" w:rsidP="00FC5757">
      <w:pPr>
        <w:ind w:firstLine="0"/>
      </w:pPr>
    </w:p>
    <w:p w14:paraId="67B4EA4B" w14:textId="77777777" w:rsidR="0049044D" w:rsidRDefault="0049044D" w:rsidP="00FC5757">
      <w:pPr>
        <w:ind w:firstLine="0"/>
      </w:pPr>
    </w:p>
    <w:p w14:paraId="228D3D81" w14:textId="77777777" w:rsidR="0049044D" w:rsidRDefault="0049044D" w:rsidP="00FC5757">
      <w:pPr>
        <w:ind w:firstLine="0"/>
      </w:pPr>
    </w:p>
    <w:p w14:paraId="1F7D33D0" w14:textId="77777777" w:rsidR="0049044D" w:rsidRDefault="0049044D" w:rsidP="00FC5757">
      <w:pPr>
        <w:ind w:firstLine="0"/>
      </w:pPr>
    </w:p>
    <w:p w14:paraId="5B4CA0A9" w14:textId="77777777" w:rsidR="0049044D" w:rsidRDefault="0049044D" w:rsidP="00FC5757">
      <w:pPr>
        <w:ind w:firstLine="0"/>
      </w:pPr>
    </w:p>
    <w:p w14:paraId="43813C34" w14:textId="77777777" w:rsidR="0049044D" w:rsidRDefault="0049044D" w:rsidP="00FC5757">
      <w:pPr>
        <w:ind w:firstLine="0"/>
      </w:pPr>
    </w:p>
    <w:p w14:paraId="4522FE4A" w14:textId="77777777" w:rsidR="0049044D" w:rsidRDefault="0049044D" w:rsidP="00FC5757">
      <w:pPr>
        <w:ind w:firstLine="0"/>
      </w:pPr>
    </w:p>
    <w:p w14:paraId="3FCCE440" w14:textId="77777777" w:rsidR="0049044D" w:rsidRDefault="0049044D" w:rsidP="00FC5757">
      <w:pPr>
        <w:ind w:firstLine="0"/>
      </w:pPr>
    </w:p>
    <w:p w14:paraId="1A606248" w14:textId="77777777" w:rsidR="0049044D" w:rsidRDefault="0049044D" w:rsidP="00FC5757">
      <w:pPr>
        <w:ind w:firstLine="0"/>
      </w:pPr>
    </w:p>
    <w:p w14:paraId="13364BD2" w14:textId="77777777" w:rsidR="0049044D" w:rsidRDefault="0049044D" w:rsidP="00FC5757">
      <w:pPr>
        <w:ind w:firstLine="0"/>
      </w:pPr>
    </w:p>
    <w:p w14:paraId="51798217" w14:textId="77777777" w:rsidR="0049044D" w:rsidRDefault="0049044D" w:rsidP="00FC5757">
      <w:pPr>
        <w:ind w:firstLine="0"/>
      </w:pPr>
    </w:p>
    <w:p w14:paraId="618CF569" w14:textId="77777777" w:rsidR="0049044D" w:rsidRDefault="0049044D" w:rsidP="00FC5757">
      <w:pPr>
        <w:ind w:firstLine="0"/>
      </w:pPr>
    </w:p>
    <w:p w14:paraId="67890425" w14:textId="77777777" w:rsidR="0049044D" w:rsidRDefault="0049044D" w:rsidP="00FC5757">
      <w:pPr>
        <w:ind w:firstLine="0"/>
      </w:pPr>
    </w:p>
    <w:p w14:paraId="5142D266" w14:textId="77777777" w:rsidR="0049044D" w:rsidRDefault="0049044D" w:rsidP="00FC5757">
      <w:pPr>
        <w:ind w:firstLine="0"/>
      </w:pPr>
    </w:p>
    <w:p w14:paraId="39F2E20F" w14:textId="77777777" w:rsidR="0049044D" w:rsidRDefault="0049044D" w:rsidP="00FC5757">
      <w:pPr>
        <w:ind w:firstLine="0"/>
      </w:pPr>
    </w:p>
    <w:p w14:paraId="4ED772AD" w14:textId="77777777" w:rsidR="0049044D" w:rsidRDefault="0049044D" w:rsidP="00FC5757">
      <w:pPr>
        <w:ind w:firstLine="0"/>
      </w:pPr>
    </w:p>
    <w:p w14:paraId="7C5AAEF1" w14:textId="77777777" w:rsidR="0049044D" w:rsidRDefault="0049044D" w:rsidP="00FC5757">
      <w:pPr>
        <w:ind w:firstLine="0"/>
      </w:pPr>
    </w:p>
    <w:p w14:paraId="3AD4C7A9" w14:textId="77777777" w:rsidR="0049044D" w:rsidRDefault="0049044D" w:rsidP="00FC5757">
      <w:pPr>
        <w:ind w:firstLine="0"/>
      </w:pPr>
    </w:p>
    <w:p w14:paraId="09A86790" w14:textId="77777777" w:rsidR="0049044D" w:rsidRDefault="0049044D" w:rsidP="00FC5757">
      <w:pPr>
        <w:ind w:firstLine="0"/>
      </w:pPr>
    </w:p>
    <w:p w14:paraId="27D0DE8A" w14:textId="77777777" w:rsidR="0049044D" w:rsidRPr="002E4847" w:rsidRDefault="0049044D" w:rsidP="00FC5757">
      <w:pPr>
        <w:ind w:firstLine="0"/>
      </w:pPr>
    </w:p>
    <w:p w14:paraId="6644D0DB" w14:textId="52ADC8A8" w:rsidR="005E3EF3" w:rsidRPr="00285C32" w:rsidRDefault="00A065F0" w:rsidP="00285C32">
      <w:pPr>
        <w:pStyle w:val="Otsikko11"/>
        <w:spacing w:line="360" w:lineRule="auto"/>
        <w:ind w:firstLine="0"/>
        <w:rPr>
          <w:rFonts w:ascii="Times New Roman" w:hAnsi="Times New Roman"/>
          <w:color w:val="00000A"/>
          <w:lang w:val="en-US"/>
        </w:rPr>
      </w:pPr>
      <w:bookmarkStart w:id="360" w:name="_Toc510286022"/>
      <w:r>
        <w:rPr>
          <w:rFonts w:ascii="Times New Roman" w:hAnsi="Times New Roman"/>
          <w:color w:val="00000A"/>
          <w:lang w:val="en-US"/>
        </w:rPr>
        <w:lastRenderedPageBreak/>
        <w:t>LÄHDELUETTELO</w:t>
      </w:r>
      <w:bookmarkEnd w:id="360"/>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721D4E56" w14:textId="199EA373" w:rsidR="00C77E04" w:rsidRPr="007710C8" w:rsidRDefault="00C77E04" w:rsidP="007710C8">
      <w:pPr>
        <w:spacing w:line="360" w:lineRule="auto"/>
        <w:ind w:firstLine="0"/>
        <w:rPr>
          <w:rFonts w:ascii="Times New Roman" w:hAnsi="Times New Roman"/>
          <w:szCs w:val="24"/>
          <w:lang w:val="en-US"/>
        </w:rPr>
      </w:pPr>
      <w:r>
        <w:rPr>
          <w:rFonts w:ascii="Times New Roman" w:hAnsi="Times New Roman"/>
          <w:szCs w:val="24"/>
          <w:lang w:val="en-US"/>
        </w:rPr>
        <w:t>[</w:t>
      </w:r>
      <w:r w:rsidRPr="00C77E04">
        <w:rPr>
          <w:rFonts w:ascii="Times New Roman" w:hAnsi="Times New Roman"/>
          <w:lang w:val="en-US"/>
        </w:rPr>
        <w:t>Latin Square</w:t>
      </w:r>
      <w:r>
        <w:rPr>
          <w:rFonts w:ascii="Times New Roman" w:hAnsi="Times New Roman"/>
          <w:szCs w:val="24"/>
          <w:lang w:val="en-US"/>
        </w:rPr>
        <w:t xml:space="preserve">] Latin Square Design. </w:t>
      </w:r>
      <w:r w:rsidRPr="00C77E04">
        <w:rPr>
          <w:rFonts w:ascii="Times New Roman" w:hAnsi="Times New Roman"/>
          <w:szCs w:val="24"/>
          <w:lang w:val="en-US"/>
        </w:rPr>
        <w:t>http://www.statisticshowto.com/latin-square-design/</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4A2C83D0" w14:textId="78BFD362" w:rsidR="005064EE" w:rsidRDefault="007F6F0A" w:rsidP="00C77E04">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BB096C">
        <w:rPr>
          <w:rFonts w:ascii="Times New Roman" w:hAnsi="Times New Roman"/>
          <w:szCs w:val="24"/>
          <w:lang w:val="en-US"/>
        </w:rPr>
        <w:t>Leap Motion. https://www.leapmotion.com/</w:t>
      </w: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6"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7"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8"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9"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BB096C">
        <w:rPr>
          <w:rFonts w:ascii="Times New Roman" w:hAnsi="Times New Roman"/>
          <w:szCs w:val="24"/>
          <w:lang w:val="en-US"/>
        </w:rPr>
        <w:t xml:space="preserve">Vicon, Motion Capture Systems. </w:t>
      </w:r>
      <w:hyperlink r:id="rId40" w:history="1">
        <w:r w:rsidR="00894389" w:rsidRPr="00BB096C">
          <w:rPr>
            <w:rStyle w:val="Hyperlinkki"/>
            <w:szCs w:val="24"/>
            <w:lang w:val="en-US"/>
          </w:rPr>
          <w:t>https://www.vicon.com/</w:t>
        </w:r>
      </w:hyperlink>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41"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54399E">
        <w:rPr>
          <w:rFonts w:ascii="Times New Roman" w:hAnsi="Times New Roman"/>
          <w:color w:val="auto"/>
          <w:spacing w:val="4"/>
          <w:szCs w:val="24"/>
          <w:shd w:val="clear" w:color="auto" w:fill="FFFFFF"/>
          <w:lang w:val="en-US"/>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7CFDB81B" w14:textId="77777777" w:rsidR="005B6A34" w:rsidRPr="00DF7A43" w:rsidRDefault="005B6A34" w:rsidP="0049044D">
      <w:pPr>
        <w:ind w:firstLine="0"/>
      </w:pPr>
    </w:p>
    <w:p w14:paraId="2C8CF027" w14:textId="35E5C3E3" w:rsidR="005B6A34" w:rsidRPr="00713003" w:rsidRDefault="005B6A34" w:rsidP="00713003">
      <w:pPr>
        <w:pStyle w:val="Otsikko11"/>
        <w:rPr>
          <w:rFonts w:ascii="Times New Roman" w:hAnsi="Times New Roman"/>
          <w:color w:val="auto"/>
          <w:sz w:val="24"/>
          <w:szCs w:val="24"/>
        </w:rPr>
      </w:pPr>
      <w:bookmarkStart w:id="361" w:name="_Toc510286023"/>
      <w:r w:rsidRPr="00713003">
        <w:rPr>
          <w:rFonts w:ascii="Times New Roman" w:hAnsi="Times New Roman"/>
          <w:color w:val="auto"/>
          <w:sz w:val="24"/>
          <w:szCs w:val="24"/>
        </w:rPr>
        <w:lastRenderedPageBreak/>
        <w:t>LIITTEET</w:t>
      </w:r>
      <w:bookmarkEnd w:id="361"/>
    </w:p>
    <w:p w14:paraId="73B98F51" w14:textId="77777777" w:rsidR="005B6A34" w:rsidRPr="00DF7A43" w:rsidRDefault="005B6A34">
      <w:pPr>
        <w:rPr>
          <w:rFonts w:ascii="Times New Roman" w:hAnsi="Times New Roman"/>
          <w:b/>
          <w:sz w:val="28"/>
          <w:szCs w:val="28"/>
        </w:rPr>
      </w:pPr>
    </w:p>
    <w:p w14:paraId="70AB11A2" w14:textId="77777777" w:rsidR="005B6A34" w:rsidRDefault="005B6A34" w:rsidP="008B3396">
      <w:pPr>
        <w:pStyle w:val="otsikko22"/>
        <w:ind w:firstLine="560"/>
        <w:rPr>
          <w:rStyle w:val="Korostus"/>
          <w:i w:val="0"/>
        </w:rPr>
      </w:pPr>
      <w:bookmarkStart w:id="362" w:name="_Toc510286024"/>
      <w:r w:rsidRPr="008C7D31">
        <w:rPr>
          <w:rStyle w:val="Korostus"/>
          <w:i w:val="0"/>
        </w:rPr>
        <w:t>Taustatietolomake</w:t>
      </w:r>
      <w:bookmarkEnd w:id="362"/>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3506FFD2" w14:textId="77777777" w:rsidR="00FE5694" w:rsidRDefault="00FE5694">
      <w:pPr>
        <w:rPr>
          <w:rFonts w:ascii="Times New Roman" w:hAnsi="Times New Roman"/>
          <w:b/>
          <w:szCs w:val="24"/>
          <w:lang w:val="en-US"/>
        </w:rPr>
      </w:pPr>
    </w:p>
    <w:p w14:paraId="6890F6ED" w14:textId="77777777" w:rsidR="00FE5694" w:rsidRDefault="00FE5694">
      <w:pPr>
        <w:rPr>
          <w:rFonts w:ascii="Times New Roman" w:hAnsi="Times New Roman"/>
          <w:b/>
          <w:szCs w:val="24"/>
          <w:lang w:val="en-US"/>
        </w:rPr>
      </w:pPr>
    </w:p>
    <w:p w14:paraId="1C5DC18F" w14:textId="77777777" w:rsidR="00FE5694" w:rsidRDefault="00FE5694">
      <w:pPr>
        <w:rPr>
          <w:rFonts w:ascii="Times New Roman" w:hAnsi="Times New Roman"/>
          <w:b/>
          <w:szCs w:val="24"/>
          <w:lang w:val="en-US"/>
        </w:rPr>
      </w:pPr>
    </w:p>
    <w:p w14:paraId="53D74E29" w14:textId="77777777" w:rsidR="00FE5694" w:rsidRDefault="00FE5694">
      <w:pPr>
        <w:rPr>
          <w:rFonts w:ascii="Times New Roman" w:hAnsi="Times New Roman"/>
          <w:b/>
          <w:szCs w:val="24"/>
          <w:lang w:val="en-US"/>
        </w:rPr>
      </w:pPr>
    </w:p>
    <w:p w14:paraId="05DE521D" w14:textId="77777777" w:rsidR="00FE5694" w:rsidRDefault="00FE5694">
      <w:pPr>
        <w:rPr>
          <w:rFonts w:ascii="Times New Roman" w:hAnsi="Times New Roman"/>
          <w:b/>
          <w:szCs w:val="24"/>
          <w:lang w:val="en-US"/>
        </w:rPr>
      </w:pPr>
    </w:p>
    <w:p w14:paraId="3D00E67F" w14:textId="77777777" w:rsidR="00FE5694" w:rsidRDefault="00FE5694">
      <w:pPr>
        <w:rPr>
          <w:rFonts w:ascii="Times New Roman" w:hAnsi="Times New Roman"/>
          <w:b/>
          <w:szCs w:val="24"/>
          <w:lang w:val="en-US"/>
        </w:rPr>
      </w:pPr>
    </w:p>
    <w:p w14:paraId="3F91B9BD" w14:textId="77777777" w:rsidR="0049044D" w:rsidRDefault="0049044D">
      <w:pPr>
        <w:rPr>
          <w:rFonts w:ascii="Times New Roman" w:hAnsi="Times New Roman"/>
          <w:b/>
          <w:szCs w:val="24"/>
          <w:lang w:val="en-US"/>
        </w:rPr>
      </w:pPr>
    </w:p>
    <w:p w14:paraId="6F4A54A3" w14:textId="77777777" w:rsidR="0049044D" w:rsidRDefault="0049044D">
      <w:pPr>
        <w:rPr>
          <w:rFonts w:ascii="Times New Roman" w:hAnsi="Times New Roman"/>
          <w:b/>
          <w:szCs w:val="24"/>
          <w:lang w:val="en-US"/>
        </w:rPr>
      </w:pPr>
    </w:p>
    <w:p w14:paraId="6697664F" w14:textId="77777777" w:rsidR="00FE5694" w:rsidRDefault="00FE5694">
      <w:pPr>
        <w:rPr>
          <w:rFonts w:ascii="Times New Roman" w:hAnsi="Times New Roman"/>
          <w:b/>
          <w:szCs w:val="24"/>
          <w:lang w:val="en-US"/>
        </w:rPr>
      </w:pPr>
    </w:p>
    <w:p w14:paraId="135F4AC0" w14:textId="01C842F1" w:rsidR="00786AD2" w:rsidRDefault="00786AD2" w:rsidP="00333866">
      <w:pPr>
        <w:pStyle w:val="otsikko22"/>
        <w:rPr>
          <w:lang w:val="en-US"/>
        </w:rPr>
      </w:pPr>
      <w:bookmarkStart w:id="363" w:name="_Toc510286025"/>
      <w:r>
        <w:rPr>
          <w:lang w:val="en-US"/>
        </w:rPr>
        <w:lastRenderedPageBreak/>
        <w:t>Käyttäjätutkimuksen tehtävät:</w:t>
      </w:r>
      <w:bookmarkEnd w:id="363"/>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C4D9CC5"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Euroopasta jokin</w:t>
            </w:r>
            <w:r w:rsidRPr="006861EB">
              <w:rPr>
                <w:rFonts w:ascii="Times New Roman" w:hAnsi="Times New Roman"/>
              </w:rPr>
              <w:t xml:space="preserve">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00FD1CF6" w:rsidR="00786AD2" w:rsidRPr="006861EB" w:rsidRDefault="00786AD2" w:rsidP="00180CE7">
            <w:pPr>
              <w:ind w:firstLine="0"/>
              <w:rPr>
                <w:rFonts w:ascii="Times New Roman" w:hAnsi="Times New Roman"/>
              </w:rPr>
            </w:pPr>
            <w:r w:rsidRPr="006861EB">
              <w:rPr>
                <w:rFonts w:ascii="Times New Roman" w:hAnsi="Times New Roman"/>
              </w:rPr>
              <w:t xml:space="preserve">Etsi kartalta </w:t>
            </w:r>
            <w:r w:rsidR="00180CE7">
              <w:rPr>
                <w:rFonts w:ascii="Times New Roman" w:hAnsi="Times New Roman"/>
              </w:rPr>
              <w:t>Aasiasta jokin</w:t>
            </w:r>
            <w:r w:rsidRPr="006861EB">
              <w:rPr>
                <w:rFonts w:ascii="Times New Roman" w:hAnsi="Times New Roman"/>
              </w:rPr>
              <w:t xml:space="preserve">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23658506"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Aasiasta</w:t>
            </w:r>
            <w:r w:rsidRPr="006861EB">
              <w:rPr>
                <w:rFonts w:ascii="Times New Roman" w:hAnsi="Times New Roman"/>
              </w:rPr>
              <w:t xml:space="preserve">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6EF7A694" w:rsidR="00786AD2" w:rsidRPr="006861EB" w:rsidRDefault="00786AD2" w:rsidP="00677041">
            <w:pPr>
              <w:ind w:firstLine="0"/>
              <w:rPr>
                <w:rFonts w:ascii="Times New Roman" w:hAnsi="Times New Roman"/>
              </w:rPr>
            </w:pPr>
            <w:r w:rsidRPr="006861EB">
              <w:rPr>
                <w:rFonts w:ascii="Times New Roman" w:hAnsi="Times New Roman"/>
              </w:rPr>
              <w:t xml:space="preserve">Etsi </w:t>
            </w:r>
            <w:r w:rsidR="00677041">
              <w:rPr>
                <w:rFonts w:ascii="Times New Roman" w:hAnsi="Times New Roman"/>
              </w:rPr>
              <w:t>Etelä-Amerikasta</w:t>
            </w:r>
            <w:r w:rsidRPr="006861EB">
              <w:rPr>
                <w:rFonts w:ascii="Times New Roman" w:hAnsi="Times New Roman"/>
              </w:rPr>
              <w:t xml:space="preserve"> jokin maa, josta ei ole lähetetty yhtäkään Twitter-viestiä.</w:t>
            </w:r>
          </w:p>
        </w:tc>
      </w:tr>
    </w:tbl>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316D295C" w14:textId="77777777" w:rsidR="00786AD2" w:rsidRDefault="00786AD2" w:rsidP="00786AD2">
      <w:pPr>
        <w:ind w:firstLine="0"/>
      </w:pPr>
    </w:p>
    <w:p w14:paraId="1716BC29" w14:textId="77777777" w:rsidR="00AD2AA8" w:rsidRPr="006861EB" w:rsidRDefault="00AD2AA8" w:rsidP="00786AD2">
      <w:pPr>
        <w:ind w:firstLine="0"/>
      </w:pPr>
    </w:p>
    <w:p w14:paraId="43D872AF" w14:textId="77777777" w:rsidR="00786AD2" w:rsidRDefault="00786AD2" w:rsidP="00786AD2">
      <w:pPr>
        <w:pStyle w:val="Otsikko21"/>
        <w:ind w:firstLine="0"/>
      </w:pPr>
    </w:p>
    <w:p w14:paraId="6136DFF7" w14:textId="07282934" w:rsidR="00786AD2" w:rsidRDefault="00786AD2" w:rsidP="00333866">
      <w:pPr>
        <w:pStyle w:val="otsikko22"/>
      </w:pPr>
      <w:bookmarkStart w:id="364" w:name="_Toc510286026"/>
      <w:r>
        <w:t>Käyttäjätutkimuksen haastattelukysymyslomakkeet</w:t>
      </w:r>
      <w:bookmarkEnd w:id="364"/>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Miltä osion käyttäminen tuntui?</w:t>
            </w:r>
          </w:p>
          <w:p w14:paraId="74CE4883" w14:textId="77777777" w:rsidR="00786AD2" w:rsidRDefault="00786AD2" w:rsidP="002C222F">
            <w:pPr>
              <w:spacing w:line="360" w:lineRule="auto"/>
              <w:ind w:firstLine="0"/>
              <w:rPr>
                <w:rFonts w:ascii="Times New Roman" w:hAnsi="Times New Roman"/>
              </w:rPr>
            </w:pPr>
          </w:p>
          <w:p w14:paraId="28C0BC9B" w14:textId="77777777" w:rsidR="005A1B6D" w:rsidRDefault="005A1B6D" w:rsidP="002C222F">
            <w:pPr>
              <w:spacing w:line="360" w:lineRule="auto"/>
              <w:ind w:firstLine="0"/>
              <w:rPr>
                <w:rFonts w:ascii="Times New Roman" w:hAnsi="Times New Roman"/>
              </w:rPr>
            </w:pPr>
          </w:p>
          <w:p w14:paraId="05105942" w14:textId="77777777" w:rsidR="005A1B6D" w:rsidRDefault="005A1B6D" w:rsidP="002C222F">
            <w:pPr>
              <w:spacing w:line="360" w:lineRule="auto"/>
              <w:ind w:firstLine="0"/>
              <w:rPr>
                <w:rFonts w:ascii="Times New Roman" w:hAnsi="Times New Roman"/>
              </w:rPr>
            </w:pPr>
          </w:p>
          <w:p w14:paraId="72259A4D" w14:textId="77777777" w:rsidR="005A1B6D" w:rsidRPr="0084798B" w:rsidRDefault="005A1B6D"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677041" w:rsidRPr="0084798B" w14:paraId="4C5B8074" w14:textId="77777777" w:rsidTr="00677041">
        <w:tc>
          <w:tcPr>
            <w:tcW w:w="9628" w:type="dxa"/>
          </w:tcPr>
          <w:p w14:paraId="5C405AE2"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virtuaalitodellisuudessa tuntui?</w:t>
            </w:r>
          </w:p>
          <w:p w14:paraId="2BEB825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04F52A1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r w:rsidR="00677041" w:rsidRPr="0084798B" w14:paraId="0E88C315" w14:textId="77777777" w:rsidTr="00677041">
        <w:tc>
          <w:tcPr>
            <w:tcW w:w="9628" w:type="dxa"/>
          </w:tcPr>
          <w:p w14:paraId="6D5BB768" w14:textId="77777777" w:rsidR="00677041" w:rsidRDefault="00677041" w:rsidP="00F30D06">
            <w:pPr>
              <w:spacing w:line="360" w:lineRule="auto"/>
              <w:ind w:firstLine="0"/>
              <w:rPr>
                <w:rFonts w:ascii="Times New Roman" w:hAnsi="Times New Roman"/>
              </w:rPr>
            </w:pPr>
            <w:r w:rsidRPr="0084798B">
              <w:rPr>
                <w:rFonts w:ascii="Times New Roman" w:hAnsi="Times New Roman"/>
              </w:rPr>
              <w:t xml:space="preserve">Kuinka </w:t>
            </w:r>
            <w:r>
              <w:rPr>
                <w:rFonts w:ascii="Times New Roman" w:hAnsi="Times New Roman"/>
              </w:rPr>
              <w:t>tehokkaalta järjestelmän käyttö tietokoneen näytöllä tuntui?</w:t>
            </w:r>
          </w:p>
          <w:p w14:paraId="729805BE" w14:textId="77777777" w:rsidR="00677041" w:rsidRPr="0084798B" w:rsidRDefault="00677041" w:rsidP="00F30D06">
            <w:pPr>
              <w:spacing w:line="360" w:lineRule="auto"/>
              <w:ind w:firstLine="0"/>
              <w:rPr>
                <w:rFonts w:ascii="Times New Roman" w:hAnsi="Times New Roman"/>
              </w:rPr>
            </w:pPr>
            <w:r>
              <w:rPr>
                <w:rFonts w:ascii="Times New Roman" w:hAnsi="Times New Roman"/>
              </w:rPr>
              <w:t xml:space="preserve">           1            2            3            4            5            6            7            8            9            10</w:t>
            </w:r>
          </w:p>
          <w:p w14:paraId="4D2138B1" w14:textId="77777777" w:rsidR="00677041" w:rsidRPr="0084798B" w:rsidRDefault="00677041" w:rsidP="00F30D06">
            <w:pPr>
              <w:spacing w:line="360" w:lineRule="auto"/>
              <w:ind w:firstLine="0"/>
              <w:rPr>
                <w:rFonts w:ascii="Times New Roman" w:hAnsi="Times New Roman"/>
              </w:rPr>
            </w:pPr>
            <w:r>
              <w:rPr>
                <w:rFonts w:ascii="Times New Roman" w:hAnsi="Times New Roman"/>
              </w:rPr>
              <w:t>Epätehokkaalta</w:t>
            </w:r>
            <w:r w:rsidRPr="0084798B">
              <w:rPr>
                <w:rFonts w:ascii="Times New Roman" w:hAnsi="Times New Roman"/>
              </w:rPr>
              <w:t xml:space="preserve">                                                                                                          </w:t>
            </w:r>
            <w:r>
              <w:rPr>
                <w:rFonts w:ascii="Times New Roman" w:hAnsi="Times New Roman"/>
              </w:rPr>
              <w:t xml:space="preserve">     Tehokkaalta</w:t>
            </w: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045A2D17" w14:textId="77777777" w:rsidR="005A1B6D" w:rsidRDefault="005A1B6D"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lastRenderedPageBreak/>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677041" w:rsidRPr="00744101" w14:paraId="5FAFFDB4" w14:textId="77777777" w:rsidTr="002C222F">
        <w:tc>
          <w:tcPr>
            <w:tcW w:w="9628" w:type="dxa"/>
          </w:tcPr>
          <w:p w14:paraId="629909BF" w14:textId="77777777" w:rsidR="00677041" w:rsidRDefault="00677041" w:rsidP="00677041">
            <w:pPr>
              <w:spacing w:line="360" w:lineRule="auto"/>
              <w:ind w:firstLine="0"/>
              <w:rPr>
                <w:rFonts w:ascii="Times New Roman" w:hAnsi="Times New Roman"/>
              </w:rPr>
            </w:pPr>
            <w:r w:rsidRPr="005360EA">
              <w:rPr>
                <w:rFonts w:ascii="Times New Roman" w:hAnsi="Times New Roman"/>
              </w:rPr>
              <w:t xml:space="preserve">Mikä näistä kolmesta demosta: Pylväsdiagrammi, graafi tai </w:t>
            </w:r>
            <w:r>
              <w:rPr>
                <w:rFonts w:ascii="Times New Roman" w:hAnsi="Times New Roman"/>
              </w:rPr>
              <w:t xml:space="preserve">Maapallo </w:t>
            </w:r>
            <w:r w:rsidRPr="005360EA">
              <w:rPr>
                <w:rFonts w:ascii="Times New Roman" w:hAnsi="Times New Roman"/>
              </w:rPr>
              <w:t xml:space="preserve">toimi mielestäsi parhaiten tässä </w:t>
            </w:r>
            <w:r>
              <w:rPr>
                <w:rFonts w:ascii="Times New Roman" w:hAnsi="Times New Roman"/>
              </w:rPr>
              <w:t>VR ympäristössä ja mitkä työpöytäympäristössä</w:t>
            </w:r>
            <w:r w:rsidRPr="005360EA">
              <w:rPr>
                <w:rFonts w:ascii="Times New Roman" w:hAnsi="Times New Roman"/>
              </w:rPr>
              <w:t xml:space="preserve">? </w:t>
            </w:r>
          </w:p>
          <w:p w14:paraId="2417C186" w14:textId="77777777" w:rsidR="00677041" w:rsidRDefault="00677041" w:rsidP="00677041">
            <w:pPr>
              <w:spacing w:line="360" w:lineRule="auto"/>
              <w:ind w:firstLine="0"/>
              <w:rPr>
                <w:rFonts w:ascii="Times New Roman" w:hAnsi="Times New Roman"/>
              </w:rPr>
            </w:pPr>
          </w:p>
          <w:p w14:paraId="59378AC4" w14:textId="77777777" w:rsidR="00677041" w:rsidRDefault="00677041" w:rsidP="00677041">
            <w:pPr>
              <w:spacing w:line="360" w:lineRule="auto"/>
              <w:ind w:firstLine="0"/>
              <w:rPr>
                <w:rFonts w:ascii="Times New Roman" w:hAnsi="Times New Roman"/>
              </w:rPr>
            </w:pPr>
          </w:p>
          <w:p w14:paraId="019BD602" w14:textId="77777777" w:rsidR="00677041" w:rsidRDefault="00677041" w:rsidP="00677041">
            <w:pPr>
              <w:spacing w:line="360" w:lineRule="auto"/>
              <w:ind w:firstLine="0"/>
              <w:rPr>
                <w:rFonts w:ascii="Times New Roman" w:hAnsi="Times New Roman"/>
              </w:rPr>
            </w:pPr>
          </w:p>
          <w:p w14:paraId="526DCBFD" w14:textId="77777777" w:rsidR="00677041" w:rsidRDefault="00677041" w:rsidP="00677041">
            <w:pPr>
              <w:spacing w:line="360" w:lineRule="auto"/>
              <w:ind w:firstLine="0"/>
              <w:rPr>
                <w:rFonts w:ascii="Times New Roman" w:hAnsi="Times New Roman"/>
              </w:rPr>
            </w:pPr>
          </w:p>
          <w:p w14:paraId="0C7E2DCE" w14:textId="3C789D71" w:rsidR="00677041" w:rsidRPr="0084798B" w:rsidRDefault="00677041" w:rsidP="00677041">
            <w:pPr>
              <w:spacing w:line="360" w:lineRule="auto"/>
              <w:ind w:firstLine="0"/>
              <w:rPr>
                <w:rFonts w:ascii="Times New Roman" w:hAnsi="Times New Roman"/>
              </w:rPr>
            </w:pPr>
          </w:p>
        </w:tc>
      </w:tr>
      <w:tr w:rsidR="00786AD2" w:rsidRPr="00744101" w14:paraId="654BA466" w14:textId="77777777" w:rsidTr="002C222F">
        <w:tc>
          <w:tcPr>
            <w:tcW w:w="9628" w:type="dxa"/>
          </w:tcPr>
          <w:p w14:paraId="2A2D0BA8" w14:textId="77777777" w:rsidR="00786AD2"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p w14:paraId="1D24F64A" w14:textId="77777777" w:rsidR="00677041" w:rsidRDefault="00677041" w:rsidP="002C222F">
            <w:pPr>
              <w:spacing w:line="360" w:lineRule="auto"/>
              <w:ind w:firstLine="0"/>
              <w:rPr>
                <w:rFonts w:ascii="Times New Roman" w:hAnsi="Times New Roman"/>
              </w:rPr>
            </w:pPr>
          </w:p>
          <w:p w14:paraId="2E092896" w14:textId="77777777" w:rsidR="00677041" w:rsidRDefault="00677041" w:rsidP="002C222F">
            <w:pPr>
              <w:spacing w:line="360" w:lineRule="auto"/>
              <w:ind w:firstLine="0"/>
              <w:rPr>
                <w:rFonts w:ascii="Times New Roman" w:hAnsi="Times New Roman"/>
              </w:rPr>
            </w:pPr>
          </w:p>
          <w:p w14:paraId="7FA39850" w14:textId="77777777" w:rsidR="00677041" w:rsidRDefault="00677041" w:rsidP="002C222F">
            <w:pPr>
              <w:spacing w:line="360" w:lineRule="auto"/>
              <w:ind w:firstLine="0"/>
              <w:rPr>
                <w:rFonts w:ascii="Times New Roman" w:hAnsi="Times New Roman"/>
              </w:rPr>
            </w:pPr>
          </w:p>
          <w:p w14:paraId="0DDFFF23" w14:textId="77777777" w:rsidR="00677041" w:rsidRPr="0084798B" w:rsidRDefault="00677041" w:rsidP="002C222F">
            <w:pPr>
              <w:spacing w:line="360" w:lineRule="auto"/>
              <w:ind w:firstLine="0"/>
              <w:rPr>
                <w:rFonts w:ascii="Times New Roman" w:hAnsi="Times New Roman"/>
              </w:rPr>
            </w:pPr>
          </w:p>
        </w:tc>
      </w:tr>
      <w:tr w:rsidR="00786AD2" w:rsidRPr="00744101" w14:paraId="61B6D526" w14:textId="77777777" w:rsidTr="002C222F">
        <w:tc>
          <w:tcPr>
            <w:tcW w:w="9628" w:type="dxa"/>
          </w:tcPr>
          <w:p w14:paraId="3066C2B5" w14:textId="77777777" w:rsidR="00786AD2"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p w14:paraId="714866C7" w14:textId="77777777" w:rsidR="00677041" w:rsidRDefault="00677041" w:rsidP="002C222F">
            <w:pPr>
              <w:spacing w:line="360" w:lineRule="auto"/>
              <w:ind w:firstLine="0"/>
              <w:rPr>
                <w:rFonts w:ascii="Times New Roman" w:hAnsi="Times New Roman"/>
              </w:rPr>
            </w:pPr>
          </w:p>
          <w:p w14:paraId="44580423" w14:textId="77777777" w:rsidR="00677041" w:rsidRDefault="00677041" w:rsidP="002C222F">
            <w:pPr>
              <w:spacing w:line="360" w:lineRule="auto"/>
              <w:ind w:firstLine="0"/>
              <w:rPr>
                <w:rFonts w:ascii="Times New Roman" w:hAnsi="Times New Roman"/>
              </w:rPr>
            </w:pPr>
          </w:p>
          <w:p w14:paraId="21EED039" w14:textId="77777777" w:rsidR="00677041" w:rsidRPr="0084798B" w:rsidRDefault="00677041" w:rsidP="002C222F">
            <w:pPr>
              <w:spacing w:line="360" w:lineRule="auto"/>
              <w:ind w:firstLine="0"/>
              <w:rPr>
                <w:rFonts w:ascii="Times New Roman" w:hAnsi="Times New Roman"/>
              </w:rPr>
            </w:pPr>
          </w:p>
        </w:tc>
      </w:tr>
    </w:tbl>
    <w:p w14:paraId="64F7641B" w14:textId="77777777" w:rsidR="00786AD2" w:rsidRPr="00786AD2" w:rsidRDefault="00786AD2">
      <w:pPr>
        <w:rPr>
          <w:rFonts w:ascii="Times New Roman" w:hAnsi="Times New Roman"/>
          <w:b/>
          <w:szCs w:val="24"/>
          <w:rPrChange w:id="365" w:author="Hassi Sakari" w:date="2017-10-29T16:00:00Z">
            <w:rPr/>
          </w:rPrChange>
        </w:rPr>
      </w:pPr>
    </w:p>
    <w:sectPr w:rsidR="00786AD2" w:rsidRPr="00786AD2" w:rsidSect="00D91104">
      <w:headerReference w:type="default" r:id="rId42"/>
      <w:footerReference w:type="default" r:id="rId43"/>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Harri Siirtola" w:date="2017-06-18T15:36:00Z" w:initials="HS">
    <w:p w14:paraId="71138002" w14:textId="15B23D12" w:rsidR="00460023" w:rsidRDefault="00460023">
      <w:pPr>
        <w:pStyle w:val="Kommentinteksti"/>
      </w:pPr>
      <w:r>
        <w:rPr>
          <w:rStyle w:val="Kommentinviite"/>
        </w:rPr>
        <w:annotationRef/>
      </w:r>
      <w:r>
        <w:t>Tieto -&gt; niiden, tieto -&gt; sen</w:t>
      </w:r>
    </w:p>
  </w:comment>
  <w:comment w:id="58" w:author="Harri Siirtola" w:date="2017-06-18T15:37:00Z" w:initials="HS">
    <w:p w14:paraId="71DD9B86" w14:textId="3E73957A" w:rsidR="00460023" w:rsidRDefault="00460023">
      <w:pPr>
        <w:pStyle w:val="Kommentinteksti"/>
      </w:pPr>
      <w:r>
        <w:rPr>
          <w:rStyle w:val="Kommentinviite"/>
        </w:rPr>
        <w:annotationRef/>
      </w:r>
      <w:r>
        <w:t>sen</w:t>
      </w:r>
    </w:p>
  </w:comment>
  <w:comment w:id="61" w:author="Harri Siirtola" w:date="2017-06-18T15:37:00Z" w:initials="HS">
    <w:p w14:paraId="733A4149" w14:textId="789CE86A" w:rsidR="00460023" w:rsidRDefault="00460023">
      <w:pPr>
        <w:pStyle w:val="Kommentinteksti"/>
      </w:pPr>
      <w:r>
        <w:rPr>
          <w:rStyle w:val="Kommentinviite"/>
        </w:rPr>
        <w:annotationRef/>
      </w:r>
      <w:r>
        <w:t>”tuottaessa rakenteellisesti erilaista”?</w:t>
      </w:r>
    </w:p>
  </w:comment>
  <w:comment w:id="63" w:author="Harri Siirtola" w:date="2017-06-18T15:48:00Z" w:initials="HS">
    <w:p w14:paraId="1409405C" w14:textId="30804353" w:rsidR="00460023" w:rsidRDefault="00460023">
      <w:pPr>
        <w:pStyle w:val="Kommentinteksti"/>
      </w:pPr>
      <w:r>
        <w:rPr>
          <w:rStyle w:val="Kommentinviite"/>
        </w:rPr>
        <w:annotationRef/>
      </w:r>
      <w:r>
        <w:t>Kuvaan 1 ei viitata tekstistä.</w:t>
      </w:r>
    </w:p>
  </w:comment>
  <w:comment w:id="73" w:author="Harri Siirtola" w:date="2017-06-18T15:39:00Z" w:initials="HS">
    <w:p w14:paraId="48CFE5D9" w14:textId="364F48C6" w:rsidR="00460023" w:rsidRDefault="00460023">
      <w:pPr>
        <w:pStyle w:val="Kommentinteksti"/>
      </w:pPr>
      <w:r>
        <w:rPr>
          <w:rStyle w:val="Kommentinviite"/>
        </w:rPr>
        <w:annotationRef/>
      </w:r>
      <w:r>
        <w:t>Tätä voisi vähän avata esimerkillä.</w:t>
      </w:r>
    </w:p>
  </w:comment>
  <w:comment w:id="90" w:author="Harri Siirtola" w:date="2017-06-18T15:41:00Z" w:initials="HS">
    <w:p w14:paraId="52ADC084" w14:textId="77777777" w:rsidR="00460023" w:rsidRDefault="00460023" w:rsidP="00B60EF2">
      <w:pPr>
        <w:pStyle w:val="Seliteteksti"/>
        <w:rPr>
          <w:noProof/>
        </w:rPr>
      </w:pPr>
      <w:r>
        <w:rPr>
          <w:rStyle w:val="Kommentinviite"/>
        </w:rPr>
        <w:annotationRef/>
      </w:r>
      <w:r>
        <w:t xml:space="preserve">Tässä voisi viitata Colin </w:t>
      </w:r>
    </w:p>
    <w:p w14:paraId="7D0D7A42" w14:textId="4EC76656" w:rsidR="00460023" w:rsidRPr="007710C8" w:rsidRDefault="00460023" w:rsidP="00B60EF2">
      <w:pPr>
        <w:pStyle w:val="Seliteteksti"/>
      </w:pPr>
      <w:r>
        <w:t xml:space="preserve">Waren kirjaan, johonkin sopivaan kohtaan. </w:t>
      </w:r>
      <w:r w:rsidRPr="007710C8">
        <w:t xml:space="preserve">Saat lainaan jos haluat. </w:t>
      </w:r>
    </w:p>
    <w:p w14:paraId="59E892A9" w14:textId="00F1BF47" w:rsidR="00460023" w:rsidRPr="0037239A" w:rsidRDefault="00460023"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93" w:author="Harri Siirtola" w:date="2017-06-18T15:50:00Z" w:initials="HS">
    <w:p w14:paraId="43A39561" w14:textId="5D8E33BB" w:rsidR="00460023" w:rsidRDefault="00460023">
      <w:pPr>
        <w:pStyle w:val="Kommentinteksti"/>
      </w:pPr>
      <w:r>
        <w:rPr>
          <w:rStyle w:val="Kommentinviite"/>
        </w:rPr>
        <w:annotationRef/>
      </w:r>
      <w:r>
        <w:t>Ei pistettä kuvaviittaukseen, ”Kuva 3”. Lisäksi Kuva 3 tulee ennen Kuvaa 2?</w:t>
      </w:r>
    </w:p>
  </w:comment>
  <w:comment w:id="98" w:author="Harri Siirtola" w:date="2017-06-18T15:51:00Z" w:initials="HS">
    <w:p w14:paraId="33636606" w14:textId="5F7A7CF8" w:rsidR="00460023" w:rsidRDefault="00460023">
      <w:pPr>
        <w:pStyle w:val="Kommentinteksti"/>
      </w:pPr>
      <w:r>
        <w:rPr>
          <w:rStyle w:val="Kommentinviite"/>
        </w:rPr>
        <w:annotationRef/>
      </w:r>
      <w:r>
        <w:t>”Kuva 3” ei ollut kursivoitu? Jättäisin kursivoimatta, mutta tärkeintä on yhtenäisyys – samalla tavalla joka kohdassa.</w:t>
      </w:r>
    </w:p>
  </w:comment>
  <w:comment w:id="107" w:author="Harri Siirtola" w:date="2017-06-18T15:52:00Z" w:initials="HS">
    <w:p w14:paraId="79191699" w14:textId="43A5052F" w:rsidR="00460023" w:rsidRDefault="00460023">
      <w:pPr>
        <w:pStyle w:val="Kommentinteksti"/>
      </w:pPr>
      <w:r>
        <w:rPr>
          <w:rStyle w:val="Kommentinviite"/>
        </w:rPr>
        <w:annotationRef/>
      </w:r>
      <w:r>
        <w:t>Vai rakenteen? Vai metadatan?</w:t>
      </w:r>
    </w:p>
  </w:comment>
  <w:comment w:id="113" w:author="Harri Siirtola" w:date="2017-06-18T15:53:00Z" w:initials="HS">
    <w:p w14:paraId="633E2D8A" w14:textId="77777777" w:rsidR="00460023" w:rsidRDefault="00460023">
      <w:pPr>
        <w:pStyle w:val="Kommentinteksti"/>
        <w:rPr>
          <w:noProof/>
        </w:rPr>
      </w:pPr>
      <w:r>
        <w:rPr>
          <w:rStyle w:val="Kommentinviite"/>
        </w:rPr>
        <w:annotationRef/>
      </w:r>
      <w:r>
        <w:t xml:space="preserve">Kappale isolle, samoin kuin Kuva ja </w:t>
      </w:r>
    </w:p>
    <w:p w14:paraId="2CC4C38D" w14:textId="59386316" w:rsidR="00460023" w:rsidRDefault="00460023">
      <w:pPr>
        <w:pStyle w:val="Kommentinteksti"/>
      </w:pPr>
      <w:r>
        <w:t>Taulukko jne.</w:t>
      </w:r>
    </w:p>
  </w:comment>
  <w:comment w:id="124" w:author="Harri Siirtola" w:date="2017-06-18T15:55:00Z" w:initials="HS">
    <w:p w14:paraId="5A298835" w14:textId="75A3FBCA" w:rsidR="00460023" w:rsidRDefault="00460023">
      <w:pPr>
        <w:pStyle w:val="Kommentinteksti"/>
      </w:pPr>
      <w:r>
        <w:rPr>
          <w:rStyle w:val="Kommentinviite"/>
        </w:rPr>
        <w:annotationRef/>
      </w:r>
      <w:r>
        <w:t>Vuosiluku</w:t>
      </w:r>
    </w:p>
  </w:comment>
  <w:comment w:id="138" w:author="Harri Siirtola" w:date="2017-06-18T15:56:00Z" w:initials="HS">
    <w:p w14:paraId="5F699488" w14:textId="2F66EACA" w:rsidR="00460023" w:rsidRDefault="00460023">
      <w:pPr>
        <w:pStyle w:val="Kommentinteksti"/>
      </w:pPr>
      <w:r>
        <w:rPr>
          <w:rStyle w:val="Kommentinviite"/>
        </w:rPr>
        <w:annotationRef/>
      </w:r>
      <w:r>
        <w:t>Puhekieltä</w:t>
      </w:r>
    </w:p>
  </w:comment>
  <w:comment w:id="144" w:author="Harri Siirtola" w:date="2017-06-18T16:17:00Z" w:initials="HS">
    <w:p w14:paraId="4D02714F" w14:textId="4BEB349C" w:rsidR="00460023" w:rsidRPr="0037239A" w:rsidRDefault="00460023">
      <w:pPr>
        <w:pStyle w:val="Kommentinteksti"/>
      </w:pPr>
      <w:r>
        <w:rPr>
          <w:rStyle w:val="Kommentinviite"/>
        </w:rPr>
        <w:annotationRef/>
      </w:r>
      <w:r w:rsidRPr="0037239A">
        <w:t xml:space="preserve">Meneekö tässä Big Data Management System ja Database Management System (DBMS) sekaisin? </w:t>
      </w:r>
    </w:p>
  </w:comment>
  <w:comment w:id="153" w:author="Harri Siirtola" w:date="2017-06-18T16:19:00Z" w:initials="HS">
    <w:p w14:paraId="5ACDE87C" w14:textId="0A78F644" w:rsidR="00460023" w:rsidRDefault="00460023">
      <w:pPr>
        <w:pStyle w:val="Kommentinteksti"/>
      </w:pPr>
      <w:r>
        <w:rPr>
          <w:rStyle w:val="Kommentinviite"/>
        </w:rPr>
        <w:annotationRef/>
      </w:r>
      <w:r>
        <w:t>Datamäärän kasvun vuoksi?</w:t>
      </w:r>
    </w:p>
  </w:comment>
  <w:comment w:id="159" w:author="Harri Siirtola" w:date="2017-06-18T16:20:00Z" w:initials="HS">
    <w:p w14:paraId="5D8C48D9" w14:textId="729D4942" w:rsidR="00460023" w:rsidRDefault="00460023">
      <w:pPr>
        <w:pStyle w:val="Kommentinteksti"/>
      </w:pPr>
      <w:r>
        <w:rPr>
          <w:rStyle w:val="Kommentinviite"/>
        </w:rPr>
        <w:annotationRef/>
      </w:r>
      <w:r>
        <w:t>Vuosi</w:t>
      </w:r>
    </w:p>
  </w:comment>
  <w:comment w:id="172" w:author="Harri Siirtola" w:date="2017-06-18T16:21:00Z" w:initials="HS">
    <w:p w14:paraId="6921B82A" w14:textId="06AE1661" w:rsidR="00460023" w:rsidRDefault="00460023">
      <w:pPr>
        <w:pStyle w:val="Kommentinteksti"/>
      </w:pPr>
      <w:r>
        <w:rPr>
          <w:rStyle w:val="Kommentinviite"/>
        </w:rPr>
        <w:annotationRef/>
      </w:r>
      <w:r>
        <w:t>Kappaleessa</w:t>
      </w:r>
    </w:p>
  </w:comment>
  <w:comment w:id="199" w:author="Harri Siirtola" w:date="2017-06-18T16:24:00Z" w:initials="HS">
    <w:p w14:paraId="79C8CB6F" w14:textId="2A973F50" w:rsidR="00460023" w:rsidRDefault="00460023">
      <w:pPr>
        <w:pStyle w:val="Kommentinteksti"/>
      </w:pPr>
      <w:r>
        <w:rPr>
          <w:rStyle w:val="Kommentinviite"/>
        </w:rPr>
        <w:annotationRef/>
      </w:r>
      <w:r>
        <w:t>Nimi?</w:t>
      </w:r>
    </w:p>
  </w:comment>
  <w:comment w:id="206" w:author="Harri Siirtola" w:date="2017-06-18T16:25:00Z" w:initials="HS">
    <w:p w14:paraId="0764B722" w14:textId="4755C04A" w:rsidR="00460023" w:rsidRDefault="00460023">
      <w:pPr>
        <w:pStyle w:val="Kommentinteksti"/>
      </w:pPr>
      <w:r>
        <w:rPr>
          <w:rStyle w:val="Kommentinviite"/>
        </w:rPr>
        <w:annotationRef/>
      </w:r>
      <w:r>
        <w:t>[Johnson, 2006]?</w:t>
      </w:r>
    </w:p>
  </w:comment>
  <w:comment w:id="211" w:author="Harri Siirtola" w:date="2017-06-18T16:25:00Z" w:initials="HS">
    <w:p w14:paraId="4777503A" w14:textId="77777777" w:rsidR="00460023" w:rsidRDefault="00460023" w:rsidP="0073660F">
      <w:pPr>
        <w:pStyle w:val="Kommentinteksti"/>
      </w:pPr>
      <w:r>
        <w:rPr>
          <w:rStyle w:val="Kommentinviite"/>
        </w:rPr>
        <w:annotationRef/>
      </w:r>
      <w:r>
        <w:t>[Johnson, 2006]?</w:t>
      </w:r>
    </w:p>
  </w:comment>
  <w:comment w:id="223" w:author="Harri Siirtola" w:date="2017-06-18T16:28:00Z" w:initials="HS">
    <w:p w14:paraId="5DA3BA8F" w14:textId="77777777" w:rsidR="00460023" w:rsidRDefault="00460023">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460023" w:rsidRPr="0037239A" w:rsidRDefault="00460023" w:rsidP="001C0C6D">
      <w:pPr>
        <w:pStyle w:val="Kommentinteksti"/>
      </w:pPr>
    </w:p>
    <w:p w14:paraId="350EAC61" w14:textId="77777777" w:rsidR="00460023" w:rsidRDefault="00460023" w:rsidP="006A0D50">
      <w:pPr>
        <w:pStyle w:val="Kommentinteksti"/>
        <w:rPr>
          <w:noProof/>
        </w:rPr>
      </w:pPr>
      <w:r w:rsidRPr="0037239A">
        <w:t>Thomas, J. J. and Cook, K. A., editors (200</w:t>
      </w:r>
    </w:p>
    <w:p w14:paraId="2F53E46D" w14:textId="3BCFFC4B" w:rsidR="00460023" w:rsidRPr="001C0C6D" w:rsidRDefault="00460023"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34" w:author="Harri Siirtola" w:date="2017-06-18T16:36:00Z" w:initials="HS">
    <w:p w14:paraId="259A237D" w14:textId="11EF22EE" w:rsidR="00460023" w:rsidRDefault="00460023">
      <w:pPr>
        <w:pStyle w:val="Kommentinteksti"/>
      </w:pPr>
      <w:r>
        <w:rPr>
          <w:rStyle w:val="Kommentinviite"/>
        </w:rPr>
        <w:annotationRef/>
      </w:r>
      <w:r>
        <w:t>Iso alkukirjain, ei kursivointia</w:t>
      </w:r>
    </w:p>
  </w:comment>
  <w:comment w:id="244" w:author="Harri Siirtola" w:date="2017-06-18T16:37:00Z" w:initials="HS">
    <w:p w14:paraId="1E1BB47E" w14:textId="0BCD2158" w:rsidR="00460023" w:rsidRDefault="00460023">
      <w:pPr>
        <w:pStyle w:val="Kommentinteksti"/>
      </w:pPr>
      <w:r>
        <w:rPr>
          <w:rStyle w:val="Kommentinviite"/>
        </w:rPr>
        <w:annotationRef/>
      </w:r>
      <w:r>
        <w:t>Scatter Plot Matrix (SPLOM)</w:t>
      </w:r>
    </w:p>
  </w:comment>
  <w:comment w:id="255" w:author="Harri Siirtola" w:date="2017-06-18T16:39:00Z" w:initials="HS">
    <w:p w14:paraId="13233D2E" w14:textId="667C0B5C" w:rsidR="00460023" w:rsidRDefault="00460023">
      <w:pPr>
        <w:pStyle w:val="Kommentinteksti"/>
      </w:pPr>
      <w:r>
        <w:rPr>
          <w:rStyle w:val="Kommentinviite"/>
        </w:rPr>
        <w:annotationRef/>
      </w:r>
      <w:r>
        <w:t>Erikoinen termi, voiko tätä avata?</w:t>
      </w:r>
    </w:p>
  </w:comment>
  <w:comment w:id="259" w:author="Harri Siirtola" w:date="2017-06-18T16:39:00Z" w:initials="HS">
    <w:p w14:paraId="624E544F" w14:textId="77777777" w:rsidR="00460023" w:rsidRDefault="00460023" w:rsidP="002E0562">
      <w:pPr>
        <w:pStyle w:val="Kommentinteksti"/>
      </w:pPr>
      <w:r>
        <w:rPr>
          <w:rStyle w:val="Kommentinviite"/>
        </w:rPr>
        <w:annotationRef/>
      </w:r>
      <w:r>
        <w:t>Erikoinen termi, voiko tätä avata?</w:t>
      </w:r>
    </w:p>
  </w:comment>
  <w:comment w:id="272" w:author="Harri Siirtola" w:date="2017-06-18T16:38:00Z" w:initials="HS">
    <w:p w14:paraId="53F07794" w14:textId="626AA7A9" w:rsidR="00460023" w:rsidRDefault="00460023">
      <w:pPr>
        <w:pStyle w:val="Kommentinteksti"/>
      </w:pPr>
      <w:r>
        <w:rPr>
          <w:rStyle w:val="Kommentinviite"/>
        </w:rPr>
        <w:annotationRef/>
      </w:r>
      <w:r>
        <w:t>Ei kursivointia</w:t>
      </w:r>
    </w:p>
  </w:comment>
  <w:comment w:id="277" w:author="Harri Siirtola" w:date="2017-06-18T16:42:00Z" w:initials="HS">
    <w:p w14:paraId="09977314" w14:textId="6BA5C256" w:rsidR="00460023" w:rsidRDefault="00460023">
      <w:pPr>
        <w:pStyle w:val="Kommentinteksti"/>
      </w:pPr>
      <w:r>
        <w:rPr>
          <w:rStyle w:val="Kommentinviite"/>
        </w:rPr>
        <w:annotationRef/>
      </w:r>
      <w:r>
        <w:t xml:space="preserve">Parallel Coordinates ja Star Coordinates kyllä, mutta Treemap on vähän outo tässä yhteydessä. </w:t>
      </w:r>
    </w:p>
  </w:comment>
  <w:comment w:id="279" w:author="Harri Siirtola" w:date="2017-06-18T16:45:00Z" w:initials="HS">
    <w:p w14:paraId="0AAB1421" w14:textId="13E26CE8" w:rsidR="00460023" w:rsidRDefault="00460023">
      <w:pPr>
        <w:pStyle w:val="Kommentinteksti"/>
      </w:pPr>
      <w:r>
        <w:rPr>
          <w:rStyle w:val="Kommentinviite"/>
        </w:rPr>
        <w:annotationRef/>
      </w:r>
      <w:r>
        <w:t>”Rinnakkaiskoordinaatit” suomeksi.</w:t>
      </w:r>
    </w:p>
  </w:comment>
  <w:comment w:id="280" w:author="Harri Siirtola" w:date="2017-06-18T16:51:00Z" w:initials="HS">
    <w:p w14:paraId="1DB4AD25" w14:textId="16AEE078" w:rsidR="00460023" w:rsidRDefault="00460023">
      <w:pPr>
        <w:pStyle w:val="Kommentinteksti"/>
      </w:pPr>
      <w:r>
        <w:rPr>
          <w:rStyle w:val="Kommentinviite"/>
        </w:rPr>
        <w:annotationRef/>
      </w:r>
      <w:r>
        <w:t>Yleensä viitataan Inselbergin kirjaan tai sitten ensimmäiseen konferenssipaperiin.</w:t>
      </w:r>
    </w:p>
    <w:p w14:paraId="2B2E6939" w14:textId="77777777" w:rsidR="00460023" w:rsidRPr="00ED2FF1" w:rsidRDefault="00460023" w:rsidP="007349FF">
      <w:pPr>
        <w:pStyle w:val="Kommentinteksti"/>
      </w:pPr>
    </w:p>
    <w:p w14:paraId="72ECF909" w14:textId="77777777" w:rsidR="00460023" w:rsidRDefault="00460023" w:rsidP="007349FF">
      <w:pPr>
        <w:pStyle w:val="Kommentinteksti"/>
        <w:rPr>
          <w:noProof/>
          <w:lang w:val="en-GB"/>
        </w:rPr>
      </w:pPr>
      <w:r w:rsidRPr="007349FF">
        <w:rPr>
          <w:lang w:val="en-GB"/>
        </w:rPr>
        <w:t>Inselberg, A. (200</w:t>
      </w:r>
    </w:p>
    <w:p w14:paraId="396BFADF" w14:textId="104CF202" w:rsidR="00460023" w:rsidRPr="007349FF" w:rsidRDefault="00460023" w:rsidP="007349FF">
      <w:pPr>
        <w:pStyle w:val="Kommentinteksti"/>
        <w:rPr>
          <w:lang w:val="en-GB"/>
        </w:rPr>
      </w:pPr>
      <w:r w:rsidRPr="007349FF">
        <w:rPr>
          <w:lang w:val="en-GB"/>
        </w:rPr>
        <w:t>9). Parallel Coordinates: Visual Multidimensional Geometry and its Applications. Springer.</w:t>
      </w:r>
    </w:p>
    <w:p w14:paraId="774EC549" w14:textId="77777777" w:rsidR="00460023" w:rsidRPr="0037239A" w:rsidRDefault="00460023">
      <w:pPr>
        <w:pStyle w:val="Kommentinteksti"/>
        <w:rPr>
          <w:lang w:val="en-US"/>
        </w:rPr>
      </w:pPr>
    </w:p>
    <w:p w14:paraId="7AA3E03C" w14:textId="514CF3CF" w:rsidR="00460023" w:rsidRPr="00ED2FF1" w:rsidRDefault="00460023"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292" w:author="Harri Siirtola" w:date="2017-06-18T18:48:00Z" w:initials="HS">
    <w:p w14:paraId="74072594" w14:textId="2F3F0E8C" w:rsidR="00460023" w:rsidRDefault="00460023"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460023" w:rsidRDefault="00460023" w:rsidP="0070786A">
      <w:pPr>
        <w:pStyle w:val="Kommentinteksti"/>
        <w:rPr>
          <w:lang w:val="en-GB"/>
        </w:rPr>
      </w:pPr>
    </w:p>
    <w:p w14:paraId="4C705CBF" w14:textId="77777777" w:rsidR="00460023" w:rsidRPr="004A4AF3" w:rsidRDefault="00460023"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460023" w:rsidRPr="004A4AF3" w:rsidRDefault="00460023" w:rsidP="0070786A">
      <w:pPr>
        <w:pStyle w:val="Kommentinteksti"/>
      </w:pPr>
    </w:p>
  </w:comment>
  <w:comment w:id="300" w:author="Harri Siirtola" w:date="2017-06-18T18:56:00Z" w:initials="HS">
    <w:p w14:paraId="2EC3A907" w14:textId="69ABD49E" w:rsidR="00460023" w:rsidRDefault="00460023">
      <w:pPr>
        <w:pStyle w:val="Kommentinteksti"/>
      </w:pPr>
      <w:r>
        <w:rPr>
          <w:rStyle w:val="Kommentinviite"/>
        </w:rPr>
        <w:annotationRef/>
      </w:r>
      <w:r>
        <w:t>”vaikuttaa siltä, että järjestelmän kehitystyö on lopetettu.” tms.</w:t>
      </w:r>
    </w:p>
  </w:comment>
  <w:comment w:id="304" w:author="Harri Siirtola" w:date="2017-06-18T18:57:00Z" w:initials="HS">
    <w:p w14:paraId="00089967" w14:textId="354255DA" w:rsidR="00460023" w:rsidRDefault="00460023">
      <w:pPr>
        <w:pStyle w:val="Kommentinteksti"/>
      </w:pPr>
      <w:r>
        <w:rPr>
          <w:rStyle w:val="Kommentinviite"/>
        </w:rPr>
        <w:annotationRef/>
      </w:r>
      <w:r>
        <w:t xml:space="preserve">Tämä ”luotiin toimesta” on huonoa kieltä. </w:t>
      </w:r>
    </w:p>
  </w:comment>
  <w:comment w:id="309" w:author="Harri Siirtola" w:date="2017-06-18T19:00:00Z" w:initials="HS">
    <w:p w14:paraId="7261AAF9" w14:textId="2FF717C0" w:rsidR="00460023" w:rsidRDefault="00460023">
      <w:pPr>
        <w:pStyle w:val="Kommentinteksti"/>
      </w:pPr>
      <w:r>
        <w:rPr>
          <w:rStyle w:val="Kommentinviite"/>
        </w:rPr>
        <w:annotationRef/>
      </w:r>
      <w:r>
        <w:t>tutkimuksensa</w:t>
      </w:r>
    </w:p>
  </w:comment>
  <w:comment w:id="312" w:author="Harri Siirtola" w:date="2017-06-18T19:01:00Z" w:initials="HS">
    <w:p w14:paraId="5E762232" w14:textId="1251AB01" w:rsidR="00460023" w:rsidRDefault="00460023">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26" w:author="Harri Siirtola" w:date="2017-06-18T19:10:00Z" w:initials="HS">
    <w:p w14:paraId="4C54C412" w14:textId="769C3BC0" w:rsidR="00460023" w:rsidRDefault="00460023">
      <w:pPr>
        <w:pStyle w:val="Kommentinteksti"/>
      </w:pPr>
      <w:r>
        <w:rPr>
          <w:rStyle w:val="Kommentinviite"/>
        </w:rPr>
        <w:annotationRef/>
      </w:r>
      <w:r>
        <w:t>Ehkä näitä suurempi ja ihmeellisempi kyky on havaita rakenteita (pattern) datassa, varsinkin silloin, jos ne eivät ole kovin puhtaita.</w:t>
      </w:r>
    </w:p>
  </w:comment>
  <w:comment w:id="334" w:author="Harri Siirtola" w:date="2017-06-18T19:12:00Z" w:initials="HS">
    <w:p w14:paraId="6F4ABB02" w14:textId="07D58D62" w:rsidR="00460023" w:rsidRDefault="00460023">
      <w:pPr>
        <w:pStyle w:val="Kommentinteksti"/>
      </w:pPr>
      <w:r>
        <w:rPr>
          <w:rStyle w:val="Kommentinviite"/>
        </w:rPr>
        <w:annotationRef/>
      </w:r>
      <w:r>
        <w:t>Aikaisemmin ”et al.” ei ollut kursivoitu – johdonmukaisuus! Ja gradupohjan suositus, mikä se tällä hetkellä onkaan.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B5E956" w16cid:durableId="1E3E98B8"/>
  <w16cid:commentId w16cid:paraId="63257AEB" w16cid:durableId="1E3E98B9"/>
  <w16cid:commentId w16cid:paraId="2FE96682" w16cid:durableId="1E3E98BA"/>
  <w16cid:commentId w16cid:paraId="0E30A975" w16cid:durableId="1E3E98BB"/>
  <w16cid:commentId w16cid:paraId="368B89DF" w16cid:durableId="1E3E98BC"/>
  <w16cid:commentId w16cid:paraId="12C663BF" w16cid:durableId="1E3E98BD"/>
  <w16cid:commentId w16cid:paraId="11D262E0" w16cid:durableId="1E3E98BE"/>
  <w16cid:commentId w16cid:paraId="1B583358" w16cid:durableId="1E3E98BF"/>
  <w16cid:commentId w16cid:paraId="71138002" w16cid:durableId="1E3E98C0"/>
  <w16cid:commentId w16cid:paraId="71DD9B86" w16cid:durableId="1E3E98C1"/>
  <w16cid:commentId w16cid:paraId="733A4149" w16cid:durableId="1E3E98C2"/>
  <w16cid:commentId w16cid:paraId="1409405C" w16cid:durableId="1E3E98C3"/>
  <w16cid:commentId w16cid:paraId="48CFE5D9" w16cid:durableId="1E3E98C4"/>
  <w16cid:commentId w16cid:paraId="59E892A9" w16cid:durableId="1E3E98C5"/>
  <w16cid:commentId w16cid:paraId="43A39561" w16cid:durableId="1E3E98C6"/>
  <w16cid:commentId w16cid:paraId="33636606" w16cid:durableId="1E3E98C7"/>
  <w16cid:commentId w16cid:paraId="79191699" w16cid:durableId="1E3E98C8"/>
  <w16cid:commentId w16cid:paraId="2CC4C38D" w16cid:durableId="1E3E98C9"/>
  <w16cid:commentId w16cid:paraId="5A298835" w16cid:durableId="1E3E98CA"/>
  <w16cid:commentId w16cid:paraId="5F699488" w16cid:durableId="1E3E98CB"/>
  <w16cid:commentId w16cid:paraId="4D02714F" w16cid:durableId="1E3E98CC"/>
  <w16cid:commentId w16cid:paraId="5ACDE87C" w16cid:durableId="1E3E98CD"/>
  <w16cid:commentId w16cid:paraId="5D8C48D9" w16cid:durableId="1E3E98CE"/>
  <w16cid:commentId w16cid:paraId="6921B82A" w16cid:durableId="1E3E98CF"/>
  <w16cid:commentId w16cid:paraId="79C8CB6F" w16cid:durableId="1E3E98D0"/>
  <w16cid:commentId w16cid:paraId="0764B722" w16cid:durableId="1E3E98D1"/>
  <w16cid:commentId w16cid:paraId="4777503A" w16cid:durableId="1E3E98D2"/>
  <w16cid:commentId w16cid:paraId="2F53E46D" w16cid:durableId="1E3E98D3"/>
  <w16cid:commentId w16cid:paraId="259A237D" w16cid:durableId="1E3E98D4"/>
  <w16cid:commentId w16cid:paraId="1E1BB47E" w16cid:durableId="1E3E98D5"/>
  <w16cid:commentId w16cid:paraId="13233D2E" w16cid:durableId="1E3E98D6"/>
  <w16cid:commentId w16cid:paraId="624E544F" w16cid:durableId="1E3E98D7"/>
  <w16cid:commentId w16cid:paraId="53F07794" w16cid:durableId="1E3E98D8"/>
  <w16cid:commentId w16cid:paraId="09977314" w16cid:durableId="1E3E98D9"/>
  <w16cid:commentId w16cid:paraId="0AAB1421" w16cid:durableId="1E3E98DA"/>
  <w16cid:commentId w16cid:paraId="7AA3E03C" w16cid:durableId="1E3E98DB"/>
  <w16cid:commentId w16cid:paraId="211DE59B" w16cid:durableId="1E3E98DC"/>
  <w16cid:commentId w16cid:paraId="2EC3A907" w16cid:durableId="1E3E98DD"/>
  <w16cid:commentId w16cid:paraId="00089967" w16cid:durableId="1E3E98DE"/>
  <w16cid:commentId w16cid:paraId="7261AAF9" w16cid:durableId="1E3E98DF"/>
  <w16cid:commentId w16cid:paraId="5E762232" w16cid:durableId="1E3E98E0"/>
  <w16cid:commentId w16cid:paraId="4C54C412" w16cid:durableId="1E3E98E1"/>
  <w16cid:commentId w16cid:paraId="6F4ABB02" w16cid:durableId="1E3E98E2"/>
  <w16cid:commentId w16cid:paraId="2479093D" w16cid:durableId="1E3E9D0C"/>
  <w16cid:commentId w16cid:paraId="71D85E27" w16cid:durableId="1E3E99BF"/>
  <w16cid:commentId w16cid:paraId="6C13DC91" w16cid:durableId="1E3E9B28"/>
  <w16cid:commentId w16cid:paraId="49EE4006" w16cid:durableId="1E3E9E3E"/>
  <w16cid:commentId w16cid:paraId="31744A94" w16cid:durableId="1E3E9DFA"/>
  <w16cid:commentId w16cid:paraId="348B33E7" w16cid:durableId="1E3E9EC6"/>
  <w16cid:commentId w16cid:paraId="07DC7E5C" w16cid:durableId="1E3E98E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F695E1" w14:textId="77777777" w:rsidR="008C05B2" w:rsidRDefault="008C05B2" w:rsidP="00D91104">
      <w:pPr>
        <w:spacing w:line="240" w:lineRule="auto"/>
      </w:pPr>
      <w:r>
        <w:separator/>
      </w:r>
    </w:p>
  </w:endnote>
  <w:endnote w:type="continuationSeparator" w:id="0">
    <w:p w14:paraId="62721D7B" w14:textId="77777777" w:rsidR="008C05B2" w:rsidRDefault="008C05B2"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460023" w:rsidRDefault="00460023">
    <w:pPr>
      <w:pStyle w:val="Alatunniste1"/>
      <w:jc w:val="right"/>
    </w:pPr>
    <w:r>
      <w:fldChar w:fldCharType="begin"/>
    </w:r>
    <w:r>
      <w:instrText>PAGE</w:instrText>
    </w:r>
    <w:r>
      <w:fldChar w:fldCharType="separate"/>
    </w:r>
    <w:r w:rsidR="00337503">
      <w:rPr>
        <w:noProof/>
      </w:rPr>
      <w:t>1</w:t>
    </w:r>
    <w:r>
      <w:fldChar w:fldCharType="end"/>
    </w:r>
  </w:p>
  <w:p w14:paraId="73B59A45" w14:textId="77777777" w:rsidR="00460023" w:rsidRDefault="00460023">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460023" w:rsidRDefault="00460023">
    <w:pPr>
      <w:pStyle w:val="Alatunniste1"/>
      <w:jc w:val="right"/>
    </w:pPr>
    <w:r>
      <w:fldChar w:fldCharType="begin"/>
    </w:r>
    <w:r>
      <w:instrText>PAGE</w:instrText>
    </w:r>
    <w:r>
      <w:fldChar w:fldCharType="separate"/>
    </w:r>
    <w:r w:rsidR="00360807">
      <w:rPr>
        <w:noProof/>
      </w:rPr>
      <w:t>59</w:t>
    </w:r>
    <w:r>
      <w:fldChar w:fldCharType="end"/>
    </w:r>
  </w:p>
  <w:p w14:paraId="6B1FAF50" w14:textId="77777777" w:rsidR="00460023" w:rsidRDefault="00460023">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AECF2D" w14:textId="77777777" w:rsidR="008C05B2" w:rsidRDefault="008C05B2" w:rsidP="00D91104">
      <w:pPr>
        <w:spacing w:line="240" w:lineRule="auto"/>
      </w:pPr>
      <w:r>
        <w:separator/>
      </w:r>
    </w:p>
  </w:footnote>
  <w:footnote w:type="continuationSeparator" w:id="0">
    <w:p w14:paraId="7D074DF3" w14:textId="77777777" w:rsidR="008C05B2" w:rsidRDefault="008C05B2"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460023" w:rsidRDefault="00460023">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460023" w:rsidRDefault="00460023">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0A0D4339"/>
    <w:multiLevelType w:val="hybridMultilevel"/>
    <w:tmpl w:val="36A84A84"/>
    <w:lvl w:ilvl="0" w:tplc="3C26ED60">
      <w:start w:val="7"/>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0BBB44A4"/>
    <w:multiLevelType w:val="hybridMultilevel"/>
    <w:tmpl w:val="FE828DA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0E0875A2"/>
    <w:multiLevelType w:val="hybridMultilevel"/>
    <w:tmpl w:val="292CF61A"/>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 w15:restartNumberingAfterBreak="0">
    <w:nsid w:val="0E8F3782"/>
    <w:multiLevelType w:val="hybridMultilevel"/>
    <w:tmpl w:val="7B0E2C66"/>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15:restartNumberingAfterBreak="0">
    <w:nsid w:val="14425543"/>
    <w:multiLevelType w:val="hybridMultilevel"/>
    <w:tmpl w:val="7750CF9A"/>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10"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12" w15:restartNumberingAfterBreak="0">
    <w:nsid w:val="261A7E29"/>
    <w:multiLevelType w:val="hybridMultilevel"/>
    <w:tmpl w:val="5F62B68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28BF73AF"/>
    <w:multiLevelType w:val="hybridMultilevel"/>
    <w:tmpl w:val="7CC0455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15"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23"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26"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73A637D"/>
    <w:multiLevelType w:val="hybridMultilevel"/>
    <w:tmpl w:val="F210D378"/>
    <w:lvl w:ilvl="0" w:tplc="040B0005">
      <w:start w:val="1"/>
      <w:numFmt w:val="bullet"/>
      <w:lvlText w:val=""/>
      <w:lvlJc w:val="left"/>
      <w:pPr>
        <w:ind w:left="1664" w:hanging="360"/>
      </w:pPr>
      <w:rPr>
        <w:rFonts w:ascii="Wingdings" w:hAnsi="Wingdings" w:hint="default"/>
      </w:rPr>
    </w:lvl>
    <w:lvl w:ilvl="1" w:tplc="040B0003" w:tentative="1">
      <w:start w:val="1"/>
      <w:numFmt w:val="bullet"/>
      <w:lvlText w:val="o"/>
      <w:lvlJc w:val="left"/>
      <w:pPr>
        <w:ind w:left="2384" w:hanging="360"/>
      </w:pPr>
      <w:rPr>
        <w:rFonts w:ascii="Courier New" w:hAnsi="Courier New" w:cs="Courier New" w:hint="default"/>
      </w:rPr>
    </w:lvl>
    <w:lvl w:ilvl="2" w:tplc="040B0005" w:tentative="1">
      <w:start w:val="1"/>
      <w:numFmt w:val="bullet"/>
      <w:lvlText w:val=""/>
      <w:lvlJc w:val="left"/>
      <w:pPr>
        <w:ind w:left="3104" w:hanging="360"/>
      </w:pPr>
      <w:rPr>
        <w:rFonts w:ascii="Wingdings" w:hAnsi="Wingdings" w:hint="default"/>
      </w:rPr>
    </w:lvl>
    <w:lvl w:ilvl="3" w:tplc="040B0001" w:tentative="1">
      <w:start w:val="1"/>
      <w:numFmt w:val="bullet"/>
      <w:lvlText w:val=""/>
      <w:lvlJc w:val="left"/>
      <w:pPr>
        <w:ind w:left="3824" w:hanging="360"/>
      </w:pPr>
      <w:rPr>
        <w:rFonts w:ascii="Symbol" w:hAnsi="Symbol" w:hint="default"/>
      </w:rPr>
    </w:lvl>
    <w:lvl w:ilvl="4" w:tplc="040B0003" w:tentative="1">
      <w:start w:val="1"/>
      <w:numFmt w:val="bullet"/>
      <w:lvlText w:val="o"/>
      <w:lvlJc w:val="left"/>
      <w:pPr>
        <w:ind w:left="4544" w:hanging="360"/>
      </w:pPr>
      <w:rPr>
        <w:rFonts w:ascii="Courier New" w:hAnsi="Courier New" w:cs="Courier New" w:hint="default"/>
      </w:rPr>
    </w:lvl>
    <w:lvl w:ilvl="5" w:tplc="040B0005" w:tentative="1">
      <w:start w:val="1"/>
      <w:numFmt w:val="bullet"/>
      <w:lvlText w:val=""/>
      <w:lvlJc w:val="left"/>
      <w:pPr>
        <w:ind w:left="5264" w:hanging="360"/>
      </w:pPr>
      <w:rPr>
        <w:rFonts w:ascii="Wingdings" w:hAnsi="Wingdings" w:hint="default"/>
      </w:rPr>
    </w:lvl>
    <w:lvl w:ilvl="6" w:tplc="040B0001" w:tentative="1">
      <w:start w:val="1"/>
      <w:numFmt w:val="bullet"/>
      <w:lvlText w:val=""/>
      <w:lvlJc w:val="left"/>
      <w:pPr>
        <w:ind w:left="5984" w:hanging="360"/>
      </w:pPr>
      <w:rPr>
        <w:rFonts w:ascii="Symbol" w:hAnsi="Symbol" w:hint="default"/>
      </w:rPr>
    </w:lvl>
    <w:lvl w:ilvl="7" w:tplc="040B0003" w:tentative="1">
      <w:start w:val="1"/>
      <w:numFmt w:val="bullet"/>
      <w:lvlText w:val="o"/>
      <w:lvlJc w:val="left"/>
      <w:pPr>
        <w:ind w:left="6704" w:hanging="360"/>
      </w:pPr>
      <w:rPr>
        <w:rFonts w:ascii="Courier New" w:hAnsi="Courier New" w:cs="Courier New" w:hint="default"/>
      </w:rPr>
    </w:lvl>
    <w:lvl w:ilvl="8" w:tplc="040B0005" w:tentative="1">
      <w:start w:val="1"/>
      <w:numFmt w:val="bullet"/>
      <w:lvlText w:val=""/>
      <w:lvlJc w:val="left"/>
      <w:pPr>
        <w:ind w:left="7424" w:hanging="360"/>
      </w:pPr>
      <w:rPr>
        <w:rFonts w:ascii="Wingdings" w:hAnsi="Wingdings" w:hint="default"/>
      </w:rPr>
    </w:lvl>
  </w:abstractNum>
  <w:abstractNum w:abstractNumId="28"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31" w15:restartNumberingAfterBreak="0">
    <w:nsid w:val="71E94E0A"/>
    <w:multiLevelType w:val="hybridMultilevel"/>
    <w:tmpl w:val="8ACE9FE0"/>
    <w:lvl w:ilvl="0" w:tplc="C4C2C6F4">
      <w:start w:val="1"/>
      <w:numFmt w:val="decimal"/>
      <w:lvlText w:val="%1."/>
      <w:lvlJc w:val="left"/>
      <w:pPr>
        <w:ind w:left="920" w:hanging="360"/>
      </w:pPr>
      <w:rPr>
        <w:rFonts w:hint="default"/>
      </w:rPr>
    </w:lvl>
    <w:lvl w:ilvl="1" w:tplc="040B0019" w:tentative="1">
      <w:start w:val="1"/>
      <w:numFmt w:val="lowerLetter"/>
      <w:lvlText w:val="%2."/>
      <w:lvlJc w:val="left"/>
      <w:pPr>
        <w:ind w:left="1640" w:hanging="360"/>
      </w:pPr>
    </w:lvl>
    <w:lvl w:ilvl="2" w:tplc="040B001B" w:tentative="1">
      <w:start w:val="1"/>
      <w:numFmt w:val="lowerRoman"/>
      <w:lvlText w:val="%3."/>
      <w:lvlJc w:val="right"/>
      <w:pPr>
        <w:ind w:left="2360" w:hanging="180"/>
      </w:pPr>
    </w:lvl>
    <w:lvl w:ilvl="3" w:tplc="040B000F" w:tentative="1">
      <w:start w:val="1"/>
      <w:numFmt w:val="decimal"/>
      <w:lvlText w:val="%4."/>
      <w:lvlJc w:val="left"/>
      <w:pPr>
        <w:ind w:left="3080" w:hanging="360"/>
      </w:pPr>
    </w:lvl>
    <w:lvl w:ilvl="4" w:tplc="040B0019" w:tentative="1">
      <w:start w:val="1"/>
      <w:numFmt w:val="lowerLetter"/>
      <w:lvlText w:val="%5."/>
      <w:lvlJc w:val="left"/>
      <w:pPr>
        <w:ind w:left="3800" w:hanging="360"/>
      </w:pPr>
    </w:lvl>
    <w:lvl w:ilvl="5" w:tplc="040B001B" w:tentative="1">
      <w:start w:val="1"/>
      <w:numFmt w:val="lowerRoman"/>
      <w:lvlText w:val="%6."/>
      <w:lvlJc w:val="right"/>
      <w:pPr>
        <w:ind w:left="4520" w:hanging="180"/>
      </w:pPr>
    </w:lvl>
    <w:lvl w:ilvl="6" w:tplc="040B000F" w:tentative="1">
      <w:start w:val="1"/>
      <w:numFmt w:val="decimal"/>
      <w:lvlText w:val="%7."/>
      <w:lvlJc w:val="left"/>
      <w:pPr>
        <w:ind w:left="5240" w:hanging="360"/>
      </w:pPr>
    </w:lvl>
    <w:lvl w:ilvl="7" w:tplc="040B0019" w:tentative="1">
      <w:start w:val="1"/>
      <w:numFmt w:val="lowerLetter"/>
      <w:lvlText w:val="%8."/>
      <w:lvlJc w:val="left"/>
      <w:pPr>
        <w:ind w:left="5960" w:hanging="360"/>
      </w:pPr>
    </w:lvl>
    <w:lvl w:ilvl="8" w:tplc="040B001B" w:tentative="1">
      <w:start w:val="1"/>
      <w:numFmt w:val="lowerRoman"/>
      <w:lvlText w:val="%9."/>
      <w:lvlJc w:val="right"/>
      <w:pPr>
        <w:ind w:left="6680" w:hanging="180"/>
      </w:pPr>
    </w:lvl>
  </w:abstractNum>
  <w:abstractNum w:abstractNumId="3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3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5"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36"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BB5304F"/>
    <w:multiLevelType w:val="hybridMultilevel"/>
    <w:tmpl w:val="AFACD89A"/>
    <w:lvl w:ilvl="0" w:tplc="040B0005">
      <w:start w:val="1"/>
      <w:numFmt w:val="bullet"/>
      <w:lvlText w:val=""/>
      <w:lvlJc w:val="left"/>
      <w:pPr>
        <w:ind w:left="720" w:hanging="360"/>
      </w:pPr>
      <w:rPr>
        <w:rFonts w:ascii="Wingdings" w:hAnsi="Wingdings" w:hint="default"/>
      </w:rPr>
    </w:lvl>
    <w:lvl w:ilvl="1" w:tplc="040B0005">
      <w:start w:val="1"/>
      <w:numFmt w:val="bullet"/>
      <w:lvlText w:val=""/>
      <w:lvlJc w:val="left"/>
      <w:pPr>
        <w:ind w:left="1440" w:hanging="360"/>
      </w:pPr>
      <w:rPr>
        <w:rFonts w:ascii="Wingdings" w:hAnsi="Wingdings"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7"/>
  </w:num>
  <w:num w:numId="2">
    <w:abstractNumId w:val="28"/>
  </w:num>
  <w:num w:numId="3">
    <w:abstractNumId w:val="9"/>
  </w:num>
  <w:num w:numId="4">
    <w:abstractNumId w:val="1"/>
  </w:num>
  <w:num w:numId="5">
    <w:abstractNumId w:val="23"/>
  </w:num>
  <w:num w:numId="6">
    <w:abstractNumId w:val="21"/>
  </w:num>
  <w:num w:numId="7">
    <w:abstractNumId w:val="29"/>
  </w:num>
  <w:num w:numId="8">
    <w:abstractNumId w:val="32"/>
  </w:num>
  <w:num w:numId="9">
    <w:abstractNumId w:val="22"/>
  </w:num>
  <w:num w:numId="10">
    <w:abstractNumId w:val="25"/>
  </w:num>
  <w:num w:numId="11">
    <w:abstractNumId w:val="26"/>
  </w:num>
  <w:num w:numId="12">
    <w:abstractNumId w:val="37"/>
  </w:num>
  <w:num w:numId="13">
    <w:abstractNumId w:val="14"/>
  </w:num>
  <w:num w:numId="14">
    <w:abstractNumId w:val="34"/>
  </w:num>
  <w:num w:numId="15">
    <w:abstractNumId w:val="33"/>
  </w:num>
  <w:num w:numId="16">
    <w:abstractNumId w:val="20"/>
  </w:num>
  <w:num w:numId="17">
    <w:abstractNumId w:val="7"/>
  </w:num>
  <w:num w:numId="18">
    <w:abstractNumId w:val="30"/>
  </w:num>
  <w:num w:numId="19">
    <w:abstractNumId w:val="11"/>
  </w:num>
  <w:num w:numId="20">
    <w:abstractNumId w:val="24"/>
  </w:num>
  <w:num w:numId="21">
    <w:abstractNumId w:val="35"/>
  </w:num>
  <w:num w:numId="22">
    <w:abstractNumId w:val="18"/>
  </w:num>
  <w:num w:numId="23">
    <w:abstractNumId w:val="15"/>
  </w:num>
  <w:num w:numId="24">
    <w:abstractNumId w:val="19"/>
  </w:num>
  <w:num w:numId="25">
    <w:abstractNumId w:val="16"/>
  </w:num>
  <w:num w:numId="26">
    <w:abstractNumId w:val="36"/>
  </w:num>
  <w:num w:numId="27">
    <w:abstractNumId w:val="2"/>
  </w:num>
  <w:num w:numId="28">
    <w:abstractNumId w:val="0"/>
  </w:num>
  <w:num w:numId="29">
    <w:abstractNumId w:val="10"/>
  </w:num>
  <w:num w:numId="30">
    <w:abstractNumId w:val="6"/>
  </w:num>
  <w:num w:numId="31">
    <w:abstractNumId w:val="3"/>
  </w:num>
  <w:num w:numId="32">
    <w:abstractNumId w:val="27"/>
  </w:num>
  <w:num w:numId="33">
    <w:abstractNumId w:val="31"/>
  </w:num>
  <w:num w:numId="34">
    <w:abstractNumId w:val="8"/>
  </w:num>
  <w:num w:numId="35">
    <w:abstractNumId w:val="12"/>
  </w:num>
  <w:num w:numId="36">
    <w:abstractNumId w:val="4"/>
  </w:num>
  <w:num w:numId="37">
    <w:abstractNumId w:val="13"/>
  </w:num>
  <w:num w:numId="38">
    <w:abstractNumId w:val="5"/>
  </w:num>
  <w:num w:numId="39">
    <w:abstractNumId w:val="3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3154"/>
    <w:rsid w:val="000075BC"/>
    <w:rsid w:val="00007B30"/>
    <w:rsid w:val="000172BE"/>
    <w:rsid w:val="000210F6"/>
    <w:rsid w:val="00022EE0"/>
    <w:rsid w:val="0003046D"/>
    <w:rsid w:val="00034C76"/>
    <w:rsid w:val="00045E1A"/>
    <w:rsid w:val="00045FF7"/>
    <w:rsid w:val="000468F4"/>
    <w:rsid w:val="00051019"/>
    <w:rsid w:val="00053B51"/>
    <w:rsid w:val="00054A2B"/>
    <w:rsid w:val="00054E91"/>
    <w:rsid w:val="00062469"/>
    <w:rsid w:val="00064406"/>
    <w:rsid w:val="000654E0"/>
    <w:rsid w:val="00065F39"/>
    <w:rsid w:val="000665D6"/>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65BF"/>
    <w:rsid w:val="000B6630"/>
    <w:rsid w:val="000C1F8B"/>
    <w:rsid w:val="000C2056"/>
    <w:rsid w:val="000C7205"/>
    <w:rsid w:val="000D06F5"/>
    <w:rsid w:val="000D2359"/>
    <w:rsid w:val="000D3757"/>
    <w:rsid w:val="000D43C7"/>
    <w:rsid w:val="000E0410"/>
    <w:rsid w:val="000E2BDC"/>
    <w:rsid w:val="000E7C55"/>
    <w:rsid w:val="000F1608"/>
    <w:rsid w:val="000F6E20"/>
    <w:rsid w:val="00102CA2"/>
    <w:rsid w:val="00104C69"/>
    <w:rsid w:val="00116404"/>
    <w:rsid w:val="001179EF"/>
    <w:rsid w:val="00122236"/>
    <w:rsid w:val="00123058"/>
    <w:rsid w:val="001244E5"/>
    <w:rsid w:val="001279F8"/>
    <w:rsid w:val="0013072E"/>
    <w:rsid w:val="0013101E"/>
    <w:rsid w:val="00132C57"/>
    <w:rsid w:val="001375DB"/>
    <w:rsid w:val="00137685"/>
    <w:rsid w:val="00137738"/>
    <w:rsid w:val="001431E9"/>
    <w:rsid w:val="0014467D"/>
    <w:rsid w:val="00145282"/>
    <w:rsid w:val="001463F7"/>
    <w:rsid w:val="001474F4"/>
    <w:rsid w:val="00150C13"/>
    <w:rsid w:val="00152D44"/>
    <w:rsid w:val="00157A61"/>
    <w:rsid w:val="001641AA"/>
    <w:rsid w:val="001655DF"/>
    <w:rsid w:val="00165EC1"/>
    <w:rsid w:val="0016619F"/>
    <w:rsid w:val="001668D3"/>
    <w:rsid w:val="00166E3A"/>
    <w:rsid w:val="001673C9"/>
    <w:rsid w:val="00167D34"/>
    <w:rsid w:val="00167EAD"/>
    <w:rsid w:val="00170096"/>
    <w:rsid w:val="00172C66"/>
    <w:rsid w:val="001740CA"/>
    <w:rsid w:val="001751EE"/>
    <w:rsid w:val="00180CE7"/>
    <w:rsid w:val="00181435"/>
    <w:rsid w:val="001921B2"/>
    <w:rsid w:val="00192B83"/>
    <w:rsid w:val="00193049"/>
    <w:rsid w:val="00193353"/>
    <w:rsid w:val="001936FD"/>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9BB"/>
    <w:rsid w:val="001E7A11"/>
    <w:rsid w:val="001F2AEE"/>
    <w:rsid w:val="001F3ABC"/>
    <w:rsid w:val="001F3B99"/>
    <w:rsid w:val="001F7488"/>
    <w:rsid w:val="002005F3"/>
    <w:rsid w:val="0020272A"/>
    <w:rsid w:val="002045DB"/>
    <w:rsid w:val="002068D4"/>
    <w:rsid w:val="002125FD"/>
    <w:rsid w:val="0021518A"/>
    <w:rsid w:val="002175E1"/>
    <w:rsid w:val="00222497"/>
    <w:rsid w:val="00224F73"/>
    <w:rsid w:val="00226B61"/>
    <w:rsid w:val="00227842"/>
    <w:rsid w:val="00230B4F"/>
    <w:rsid w:val="00231199"/>
    <w:rsid w:val="00231DE5"/>
    <w:rsid w:val="0023474F"/>
    <w:rsid w:val="002370DF"/>
    <w:rsid w:val="00237F53"/>
    <w:rsid w:val="00245D47"/>
    <w:rsid w:val="00250685"/>
    <w:rsid w:val="0025634D"/>
    <w:rsid w:val="002569A6"/>
    <w:rsid w:val="00261747"/>
    <w:rsid w:val="00263D7A"/>
    <w:rsid w:val="0026697F"/>
    <w:rsid w:val="0027164A"/>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36EA"/>
    <w:rsid w:val="002B3987"/>
    <w:rsid w:val="002B5C60"/>
    <w:rsid w:val="002B5D22"/>
    <w:rsid w:val="002C0413"/>
    <w:rsid w:val="002C222F"/>
    <w:rsid w:val="002D00C2"/>
    <w:rsid w:val="002E0562"/>
    <w:rsid w:val="002E3100"/>
    <w:rsid w:val="002E4847"/>
    <w:rsid w:val="002E71DE"/>
    <w:rsid w:val="002E7D16"/>
    <w:rsid w:val="002F04FC"/>
    <w:rsid w:val="002F08A4"/>
    <w:rsid w:val="002F3851"/>
    <w:rsid w:val="002F3E61"/>
    <w:rsid w:val="002F5916"/>
    <w:rsid w:val="00300105"/>
    <w:rsid w:val="00300238"/>
    <w:rsid w:val="00300BCD"/>
    <w:rsid w:val="00301004"/>
    <w:rsid w:val="00301FDD"/>
    <w:rsid w:val="00303C10"/>
    <w:rsid w:val="0031161F"/>
    <w:rsid w:val="003145DD"/>
    <w:rsid w:val="00315B33"/>
    <w:rsid w:val="00321F84"/>
    <w:rsid w:val="00325A6D"/>
    <w:rsid w:val="00333866"/>
    <w:rsid w:val="003340A7"/>
    <w:rsid w:val="0033496F"/>
    <w:rsid w:val="00335E51"/>
    <w:rsid w:val="00337503"/>
    <w:rsid w:val="00341CFA"/>
    <w:rsid w:val="00342402"/>
    <w:rsid w:val="00346779"/>
    <w:rsid w:val="00350A47"/>
    <w:rsid w:val="00354EFA"/>
    <w:rsid w:val="00356440"/>
    <w:rsid w:val="0035666B"/>
    <w:rsid w:val="00356A07"/>
    <w:rsid w:val="00357E2F"/>
    <w:rsid w:val="00360807"/>
    <w:rsid w:val="00360F15"/>
    <w:rsid w:val="003611C6"/>
    <w:rsid w:val="00362D2C"/>
    <w:rsid w:val="003653C8"/>
    <w:rsid w:val="00366CD1"/>
    <w:rsid w:val="003710F8"/>
    <w:rsid w:val="00371E3F"/>
    <w:rsid w:val="0037239A"/>
    <w:rsid w:val="003729D8"/>
    <w:rsid w:val="003734E0"/>
    <w:rsid w:val="003748DC"/>
    <w:rsid w:val="00375D53"/>
    <w:rsid w:val="003826AD"/>
    <w:rsid w:val="00385A9F"/>
    <w:rsid w:val="00386689"/>
    <w:rsid w:val="0038705F"/>
    <w:rsid w:val="0039061C"/>
    <w:rsid w:val="00395D0F"/>
    <w:rsid w:val="00396F77"/>
    <w:rsid w:val="003A2DCD"/>
    <w:rsid w:val="003A3F84"/>
    <w:rsid w:val="003B5543"/>
    <w:rsid w:val="003B6C0A"/>
    <w:rsid w:val="003C2501"/>
    <w:rsid w:val="003C49D0"/>
    <w:rsid w:val="003C4F00"/>
    <w:rsid w:val="003C71F3"/>
    <w:rsid w:val="003D22E8"/>
    <w:rsid w:val="003D3695"/>
    <w:rsid w:val="003E5387"/>
    <w:rsid w:val="003E61F2"/>
    <w:rsid w:val="003E6B03"/>
    <w:rsid w:val="003F0FB5"/>
    <w:rsid w:val="003F2C14"/>
    <w:rsid w:val="00403905"/>
    <w:rsid w:val="00410130"/>
    <w:rsid w:val="00411FFD"/>
    <w:rsid w:val="00412A54"/>
    <w:rsid w:val="0041378C"/>
    <w:rsid w:val="00415B0A"/>
    <w:rsid w:val="0041713B"/>
    <w:rsid w:val="00420027"/>
    <w:rsid w:val="00423DF9"/>
    <w:rsid w:val="00423F5D"/>
    <w:rsid w:val="00425900"/>
    <w:rsid w:val="00426695"/>
    <w:rsid w:val="0043185C"/>
    <w:rsid w:val="00435906"/>
    <w:rsid w:val="0044199E"/>
    <w:rsid w:val="00443891"/>
    <w:rsid w:val="00444C1E"/>
    <w:rsid w:val="004460B7"/>
    <w:rsid w:val="00451140"/>
    <w:rsid w:val="0045222A"/>
    <w:rsid w:val="004535E7"/>
    <w:rsid w:val="00454DBC"/>
    <w:rsid w:val="0045651F"/>
    <w:rsid w:val="00457EE3"/>
    <w:rsid w:val="00460023"/>
    <w:rsid w:val="004609E9"/>
    <w:rsid w:val="00460BA8"/>
    <w:rsid w:val="004619B8"/>
    <w:rsid w:val="004627D5"/>
    <w:rsid w:val="00462B41"/>
    <w:rsid w:val="004712CF"/>
    <w:rsid w:val="00477406"/>
    <w:rsid w:val="00480198"/>
    <w:rsid w:val="00480299"/>
    <w:rsid w:val="00482910"/>
    <w:rsid w:val="00482F1B"/>
    <w:rsid w:val="0048379A"/>
    <w:rsid w:val="00484EFA"/>
    <w:rsid w:val="0049044D"/>
    <w:rsid w:val="00490BE8"/>
    <w:rsid w:val="0049190F"/>
    <w:rsid w:val="0049392E"/>
    <w:rsid w:val="00496341"/>
    <w:rsid w:val="004A2B8E"/>
    <w:rsid w:val="004A4AF3"/>
    <w:rsid w:val="004B39E0"/>
    <w:rsid w:val="004B4861"/>
    <w:rsid w:val="004C2D93"/>
    <w:rsid w:val="004C556C"/>
    <w:rsid w:val="004C5BA3"/>
    <w:rsid w:val="004C6C74"/>
    <w:rsid w:val="004C7BAF"/>
    <w:rsid w:val="004D2382"/>
    <w:rsid w:val="004D721D"/>
    <w:rsid w:val="004D7B38"/>
    <w:rsid w:val="004E7321"/>
    <w:rsid w:val="004E7C72"/>
    <w:rsid w:val="004F10C6"/>
    <w:rsid w:val="004F261F"/>
    <w:rsid w:val="004F4873"/>
    <w:rsid w:val="00500376"/>
    <w:rsid w:val="00500526"/>
    <w:rsid w:val="00501A76"/>
    <w:rsid w:val="00501F2A"/>
    <w:rsid w:val="00505197"/>
    <w:rsid w:val="005064EE"/>
    <w:rsid w:val="005066DF"/>
    <w:rsid w:val="005100F6"/>
    <w:rsid w:val="00511767"/>
    <w:rsid w:val="00516FFB"/>
    <w:rsid w:val="00517254"/>
    <w:rsid w:val="00520531"/>
    <w:rsid w:val="00522268"/>
    <w:rsid w:val="0052319A"/>
    <w:rsid w:val="00523E67"/>
    <w:rsid w:val="005262C4"/>
    <w:rsid w:val="00526F00"/>
    <w:rsid w:val="00531495"/>
    <w:rsid w:val="005322B6"/>
    <w:rsid w:val="00535588"/>
    <w:rsid w:val="00535D75"/>
    <w:rsid w:val="005405DE"/>
    <w:rsid w:val="005406B3"/>
    <w:rsid w:val="00540A13"/>
    <w:rsid w:val="00542579"/>
    <w:rsid w:val="0054399E"/>
    <w:rsid w:val="00544FBC"/>
    <w:rsid w:val="0054609C"/>
    <w:rsid w:val="00553A02"/>
    <w:rsid w:val="0055400B"/>
    <w:rsid w:val="00560ACA"/>
    <w:rsid w:val="00561458"/>
    <w:rsid w:val="0056285F"/>
    <w:rsid w:val="005640D6"/>
    <w:rsid w:val="00564D88"/>
    <w:rsid w:val="00566896"/>
    <w:rsid w:val="00567755"/>
    <w:rsid w:val="00567D4F"/>
    <w:rsid w:val="00572C50"/>
    <w:rsid w:val="00574203"/>
    <w:rsid w:val="0057456A"/>
    <w:rsid w:val="00574DCC"/>
    <w:rsid w:val="005802ED"/>
    <w:rsid w:val="00581020"/>
    <w:rsid w:val="00583442"/>
    <w:rsid w:val="0058503A"/>
    <w:rsid w:val="005877AE"/>
    <w:rsid w:val="00594811"/>
    <w:rsid w:val="005958D7"/>
    <w:rsid w:val="005963D0"/>
    <w:rsid w:val="005A1B6D"/>
    <w:rsid w:val="005A276A"/>
    <w:rsid w:val="005A6355"/>
    <w:rsid w:val="005A6E04"/>
    <w:rsid w:val="005B1BBE"/>
    <w:rsid w:val="005B6A34"/>
    <w:rsid w:val="005C65D2"/>
    <w:rsid w:val="005D23ED"/>
    <w:rsid w:val="005D4ABD"/>
    <w:rsid w:val="005E203F"/>
    <w:rsid w:val="005E21E1"/>
    <w:rsid w:val="005E396E"/>
    <w:rsid w:val="005E3EF3"/>
    <w:rsid w:val="005E7D59"/>
    <w:rsid w:val="005F16FC"/>
    <w:rsid w:val="005F6D14"/>
    <w:rsid w:val="00602911"/>
    <w:rsid w:val="00604675"/>
    <w:rsid w:val="006068A5"/>
    <w:rsid w:val="006074A6"/>
    <w:rsid w:val="006140E3"/>
    <w:rsid w:val="006160FC"/>
    <w:rsid w:val="00616226"/>
    <w:rsid w:val="006171A3"/>
    <w:rsid w:val="00623F71"/>
    <w:rsid w:val="00625E09"/>
    <w:rsid w:val="0063171B"/>
    <w:rsid w:val="006350BD"/>
    <w:rsid w:val="0063587F"/>
    <w:rsid w:val="006365B6"/>
    <w:rsid w:val="00637122"/>
    <w:rsid w:val="0063796B"/>
    <w:rsid w:val="00641DAF"/>
    <w:rsid w:val="00641F74"/>
    <w:rsid w:val="00645E0D"/>
    <w:rsid w:val="00650A38"/>
    <w:rsid w:val="00655CDF"/>
    <w:rsid w:val="006608A8"/>
    <w:rsid w:val="00663B18"/>
    <w:rsid w:val="006660E6"/>
    <w:rsid w:val="00670A2B"/>
    <w:rsid w:val="0067168F"/>
    <w:rsid w:val="00672DCE"/>
    <w:rsid w:val="00677041"/>
    <w:rsid w:val="00680042"/>
    <w:rsid w:val="00682528"/>
    <w:rsid w:val="006861EB"/>
    <w:rsid w:val="006922AF"/>
    <w:rsid w:val="00692964"/>
    <w:rsid w:val="006A0D50"/>
    <w:rsid w:val="006A7A4F"/>
    <w:rsid w:val="006A7FFA"/>
    <w:rsid w:val="006B11FD"/>
    <w:rsid w:val="006B3272"/>
    <w:rsid w:val="006B3467"/>
    <w:rsid w:val="006B58FF"/>
    <w:rsid w:val="006C14B8"/>
    <w:rsid w:val="006C1BDF"/>
    <w:rsid w:val="006C2E3B"/>
    <w:rsid w:val="006C2E4F"/>
    <w:rsid w:val="006C31DB"/>
    <w:rsid w:val="006C359E"/>
    <w:rsid w:val="006C4070"/>
    <w:rsid w:val="006C4D7A"/>
    <w:rsid w:val="006C718B"/>
    <w:rsid w:val="006D321A"/>
    <w:rsid w:val="006E467B"/>
    <w:rsid w:val="006E5B2C"/>
    <w:rsid w:val="006F0613"/>
    <w:rsid w:val="006F0E77"/>
    <w:rsid w:val="006F113C"/>
    <w:rsid w:val="006F19CE"/>
    <w:rsid w:val="006F3F78"/>
    <w:rsid w:val="006F7601"/>
    <w:rsid w:val="00701744"/>
    <w:rsid w:val="0070227B"/>
    <w:rsid w:val="0070786A"/>
    <w:rsid w:val="00712B9F"/>
    <w:rsid w:val="00713003"/>
    <w:rsid w:val="0071404B"/>
    <w:rsid w:val="00714CDA"/>
    <w:rsid w:val="007152FE"/>
    <w:rsid w:val="00716045"/>
    <w:rsid w:val="0072518C"/>
    <w:rsid w:val="00725FD6"/>
    <w:rsid w:val="00731570"/>
    <w:rsid w:val="00733FE6"/>
    <w:rsid w:val="007342B8"/>
    <w:rsid w:val="007349FF"/>
    <w:rsid w:val="00734CDA"/>
    <w:rsid w:val="0073660F"/>
    <w:rsid w:val="00741D35"/>
    <w:rsid w:val="00744101"/>
    <w:rsid w:val="00744167"/>
    <w:rsid w:val="00744344"/>
    <w:rsid w:val="0075102A"/>
    <w:rsid w:val="00755711"/>
    <w:rsid w:val="007572D2"/>
    <w:rsid w:val="00757336"/>
    <w:rsid w:val="00770AE5"/>
    <w:rsid w:val="00770AEA"/>
    <w:rsid w:val="00770D2F"/>
    <w:rsid w:val="00770EC5"/>
    <w:rsid w:val="007710C8"/>
    <w:rsid w:val="00775A5D"/>
    <w:rsid w:val="00775B6D"/>
    <w:rsid w:val="00775C81"/>
    <w:rsid w:val="007831BB"/>
    <w:rsid w:val="00784338"/>
    <w:rsid w:val="00785110"/>
    <w:rsid w:val="00785D2C"/>
    <w:rsid w:val="00786AD2"/>
    <w:rsid w:val="0079433A"/>
    <w:rsid w:val="007A3CF1"/>
    <w:rsid w:val="007A5FDB"/>
    <w:rsid w:val="007A61C6"/>
    <w:rsid w:val="007A6331"/>
    <w:rsid w:val="007B25E2"/>
    <w:rsid w:val="007B29D6"/>
    <w:rsid w:val="007B2BEF"/>
    <w:rsid w:val="007B31EF"/>
    <w:rsid w:val="007B3791"/>
    <w:rsid w:val="007B431E"/>
    <w:rsid w:val="007B7784"/>
    <w:rsid w:val="007C0FEE"/>
    <w:rsid w:val="007C11CC"/>
    <w:rsid w:val="007C2F48"/>
    <w:rsid w:val="007C3242"/>
    <w:rsid w:val="007C4303"/>
    <w:rsid w:val="007C6522"/>
    <w:rsid w:val="007C7E4C"/>
    <w:rsid w:val="007D0DDB"/>
    <w:rsid w:val="007D0E1D"/>
    <w:rsid w:val="007D6579"/>
    <w:rsid w:val="007F1D14"/>
    <w:rsid w:val="007F3615"/>
    <w:rsid w:val="007F5643"/>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4A7F"/>
    <w:rsid w:val="0084642D"/>
    <w:rsid w:val="008469DC"/>
    <w:rsid w:val="0084798B"/>
    <w:rsid w:val="0085546D"/>
    <w:rsid w:val="00856073"/>
    <w:rsid w:val="008562B0"/>
    <w:rsid w:val="00856A07"/>
    <w:rsid w:val="00856B61"/>
    <w:rsid w:val="0086278F"/>
    <w:rsid w:val="0086571E"/>
    <w:rsid w:val="00866BE2"/>
    <w:rsid w:val="008722AD"/>
    <w:rsid w:val="008732DC"/>
    <w:rsid w:val="00873468"/>
    <w:rsid w:val="00873769"/>
    <w:rsid w:val="00880EFC"/>
    <w:rsid w:val="008834F1"/>
    <w:rsid w:val="00883A3E"/>
    <w:rsid w:val="00883ED9"/>
    <w:rsid w:val="00884375"/>
    <w:rsid w:val="008871B9"/>
    <w:rsid w:val="008907BF"/>
    <w:rsid w:val="008931C1"/>
    <w:rsid w:val="008931F2"/>
    <w:rsid w:val="00893ED7"/>
    <w:rsid w:val="00894389"/>
    <w:rsid w:val="00895B4F"/>
    <w:rsid w:val="008A0C17"/>
    <w:rsid w:val="008A174F"/>
    <w:rsid w:val="008A3175"/>
    <w:rsid w:val="008A3852"/>
    <w:rsid w:val="008A41A9"/>
    <w:rsid w:val="008B0C57"/>
    <w:rsid w:val="008B2335"/>
    <w:rsid w:val="008B3396"/>
    <w:rsid w:val="008C05B2"/>
    <w:rsid w:val="008C0DC6"/>
    <w:rsid w:val="008C5D43"/>
    <w:rsid w:val="008D29AE"/>
    <w:rsid w:val="008D4DEA"/>
    <w:rsid w:val="008E0545"/>
    <w:rsid w:val="008E0BCF"/>
    <w:rsid w:val="008E6640"/>
    <w:rsid w:val="008F1112"/>
    <w:rsid w:val="008F3A65"/>
    <w:rsid w:val="008F6495"/>
    <w:rsid w:val="00905D1E"/>
    <w:rsid w:val="00907180"/>
    <w:rsid w:val="009074A3"/>
    <w:rsid w:val="00910818"/>
    <w:rsid w:val="009121B4"/>
    <w:rsid w:val="009168D0"/>
    <w:rsid w:val="00920358"/>
    <w:rsid w:val="00920D98"/>
    <w:rsid w:val="009211AD"/>
    <w:rsid w:val="009222EC"/>
    <w:rsid w:val="009232C4"/>
    <w:rsid w:val="009251EF"/>
    <w:rsid w:val="009303CC"/>
    <w:rsid w:val="009416B0"/>
    <w:rsid w:val="009419CC"/>
    <w:rsid w:val="00944A38"/>
    <w:rsid w:val="00944ED9"/>
    <w:rsid w:val="00955028"/>
    <w:rsid w:val="00956B61"/>
    <w:rsid w:val="0096464D"/>
    <w:rsid w:val="00964D9D"/>
    <w:rsid w:val="00964EBD"/>
    <w:rsid w:val="009657F5"/>
    <w:rsid w:val="00972B7B"/>
    <w:rsid w:val="009745BC"/>
    <w:rsid w:val="00975CCF"/>
    <w:rsid w:val="00981DAB"/>
    <w:rsid w:val="0098296B"/>
    <w:rsid w:val="00983082"/>
    <w:rsid w:val="00983AAA"/>
    <w:rsid w:val="009914B7"/>
    <w:rsid w:val="00994C12"/>
    <w:rsid w:val="00995D2F"/>
    <w:rsid w:val="0099731F"/>
    <w:rsid w:val="009A17A0"/>
    <w:rsid w:val="009C097F"/>
    <w:rsid w:val="009C1EC4"/>
    <w:rsid w:val="009D2591"/>
    <w:rsid w:val="009D2B58"/>
    <w:rsid w:val="009D3914"/>
    <w:rsid w:val="009D4087"/>
    <w:rsid w:val="009D4F31"/>
    <w:rsid w:val="009D5D12"/>
    <w:rsid w:val="009D71B4"/>
    <w:rsid w:val="009E643C"/>
    <w:rsid w:val="009E7CAA"/>
    <w:rsid w:val="009F0154"/>
    <w:rsid w:val="009F0FC6"/>
    <w:rsid w:val="009F65FE"/>
    <w:rsid w:val="009F6828"/>
    <w:rsid w:val="00A001CA"/>
    <w:rsid w:val="00A01E86"/>
    <w:rsid w:val="00A02E90"/>
    <w:rsid w:val="00A03633"/>
    <w:rsid w:val="00A04937"/>
    <w:rsid w:val="00A0545C"/>
    <w:rsid w:val="00A065F0"/>
    <w:rsid w:val="00A068CE"/>
    <w:rsid w:val="00A112A3"/>
    <w:rsid w:val="00A11E2D"/>
    <w:rsid w:val="00A1265C"/>
    <w:rsid w:val="00A133A6"/>
    <w:rsid w:val="00A2369C"/>
    <w:rsid w:val="00A26AFE"/>
    <w:rsid w:val="00A26F01"/>
    <w:rsid w:val="00A31212"/>
    <w:rsid w:val="00A336CE"/>
    <w:rsid w:val="00A33871"/>
    <w:rsid w:val="00A4005F"/>
    <w:rsid w:val="00A430E6"/>
    <w:rsid w:val="00A44287"/>
    <w:rsid w:val="00A4612D"/>
    <w:rsid w:val="00A50B8C"/>
    <w:rsid w:val="00A512F2"/>
    <w:rsid w:val="00A522C0"/>
    <w:rsid w:val="00A532F4"/>
    <w:rsid w:val="00A53CB5"/>
    <w:rsid w:val="00A53F1B"/>
    <w:rsid w:val="00A61F43"/>
    <w:rsid w:val="00A63679"/>
    <w:rsid w:val="00A66981"/>
    <w:rsid w:val="00A720CA"/>
    <w:rsid w:val="00A74C08"/>
    <w:rsid w:val="00A75665"/>
    <w:rsid w:val="00A758CF"/>
    <w:rsid w:val="00A81F56"/>
    <w:rsid w:val="00A842BF"/>
    <w:rsid w:val="00A863FB"/>
    <w:rsid w:val="00A86A1F"/>
    <w:rsid w:val="00A87479"/>
    <w:rsid w:val="00A877A6"/>
    <w:rsid w:val="00A87F79"/>
    <w:rsid w:val="00A911D0"/>
    <w:rsid w:val="00A928B7"/>
    <w:rsid w:val="00A962E3"/>
    <w:rsid w:val="00AA0F7C"/>
    <w:rsid w:val="00AA1E9E"/>
    <w:rsid w:val="00AA26DF"/>
    <w:rsid w:val="00AA7A91"/>
    <w:rsid w:val="00AB0341"/>
    <w:rsid w:val="00AB0CE1"/>
    <w:rsid w:val="00AB31D3"/>
    <w:rsid w:val="00AB6BDC"/>
    <w:rsid w:val="00AB7FDC"/>
    <w:rsid w:val="00AC19E1"/>
    <w:rsid w:val="00AC5495"/>
    <w:rsid w:val="00AC643B"/>
    <w:rsid w:val="00AC687D"/>
    <w:rsid w:val="00AD2AA8"/>
    <w:rsid w:val="00AD2B96"/>
    <w:rsid w:val="00AD33E6"/>
    <w:rsid w:val="00AE0E9B"/>
    <w:rsid w:val="00AE25DE"/>
    <w:rsid w:val="00AE6B7F"/>
    <w:rsid w:val="00AF36B4"/>
    <w:rsid w:val="00B02922"/>
    <w:rsid w:val="00B0400B"/>
    <w:rsid w:val="00B07162"/>
    <w:rsid w:val="00B14613"/>
    <w:rsid w:val="00B17447"/>
    <w:rsid w:val="00B21D27"/>
    <w:rsid w:val="00B2309D"/>
    <w:rsid w:val="00B31899"/>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096C"/>
    <w:rsid w:val="00BB275F"/>
    <w:rsid w:val="00BB2FD5"/>
    <w:rsid w:val="00BC1FEA"/>
    <w:rsid w:val="00BC3FFF"/>
    <w:rsid w:val="00BC6481"/>
    <w:rsid w:val="00BD10B1"/>
    <w:rsid w:val="00BD1F76"/>
    <w:rsid w:val="00BD5811"/>
    <w:rsid w:val="00BD7CF5"/>
    <w:rsid w:val="00BE0397"/>
    <w:rsid w:val="00BE54CF"/>
    <w:rsid w:val="00BF3C3D"/>
    <w:rsid w:val="00BF44BA"/>
    <w:rsid w:val="00BF4657"/>
    <w:rsid w:val="00BF7DA0"/>
    <w:rsid w:val="00C0141C"/>
    <w:rsid w:val="00C01654"/>
    <w:rsid w:val="00C05107"/>
    <w:rsid w:val="00C12632"/>
    <w:rsid w:val="00C142EB"/>
    <w:rsid w:val="00C15A4D"/>
    <w:rsid w:val="00C15EF9"/>
    <w:rsid w:val="00C24553"/>
    <w:rsid w:val="00C32F71"/>
    <w:rsid w:val="00C410B3"/>
    <w:rsid w:val="00C45E14"/>
    <w:rsid w:val="00C464FD"/>
    <w:rsid w:val="00C47040"/>
    <w:rsid w:val="00C5032C"/>
    <w:rsid w:val="00C50F21"/>
    <w:rsid w:val="00C516C4"/>
    <w:rsid w:val="00C51A4C"/>
    <w:rsid w:val="00C52AA4"/>
    <w:rsid w:val="00C5438C"/>
    <w:rsid w:val="00C60681"/>
    <w:rsid w:val="00C60F26"/>
    <w:rsid w:val="00C630E3"/>
    <w:rsid w:val="00C6395A"/>
    <w:rsid w:val="00C67343"/>
    <w:rsid w:val="00C709F3"/>
    <w:rsid w:val="00C71719"/>
    <w:rsid w:val="00C75965"/>
    <w:rsid w:val="00C76D48"/>
    <w:rsid w:val="00C77E04"/>
    <w:rsid w:val="00C90C30"/>
    <w:rsid w:val="00C9288C"/>
    <w:rsid w:val="00C95E6F"/>
    <w:rsid w:val="00C964F6"/>
    <w:rsid w:val="00CA7FAF"/>
    <w:rsid w:val="00CB2F1A"/>
    <w:rsid w:val="00CC1A80"/>
    <w:rsid w:val="00CC27DB"/>
    <w:rsid w:val="00CC5E93"/>
    <w:rsid w:val="00CC6DD0"/>
    <w:rsid w:val="00CD1B00"/>
    <w:rsid w:val="00CD219A"/>
    <w:rsid w:val="00CD3704"/>
    <w:rsid w:val="00CD62E3"/>
    <w:rsid w:val="00CE3CB1"/>
    <w:rsid w:val="00CE4A29"/>
    <w:rsid w:val="00CE4B09"/>
    <w:rsid w:val="00CE4B43"/>
    <w:rsid w:val="00CE4C50"/>
    <w:rsid w:val="00CE52A7"/>
    <w:rsid w:val="00CE6ECF"/>
    <w:rsid w:val="00CF0D7B"/>
    <w:rsid w:val="00CF0DA2"/>
    <w:rsid w:val="00CF3208"/>
    <w:rsid w:val="00CF49C2"/>
    <w:rsid w:val="00CF67DF"/>
    <w:rsid w:val="00CF6B4E"/>
    <w:rsid w:val="00CF6D83"/>
    <w:rsid w:val="00D00FE5"/>
    <w:rsid w:val="00D0266D"/>
    <w:rsid w:val="00D05BB8"/>
    <w:rsid w:val="00D06B76"/>
    <w:rsid w:val="00D11D95"/>
    <w:rsid w:val="00D141B0"/>
    <w:rsid w:val="00D16E1C"/>
    <w:rsid w:val="00D17148"/>
    <w:rsid w:val="00D2064F"/>
    <w:rsid w:val="00D210BC"/>
    <w:rsid w:val="00D21F15"/>
    <w:rsid w:val="00D22ED2"/>
    <w:rsid w:val="00D3076A"/>
    <w:rsid w:val="00D31B52"/>
    <w:rsid w:val="00D34563"/>
    <w:rsid w:val="00D3549C"/>
    <w:rsid w:val="00D42138"/>
    <w:rsid w:val="00D4335D"/>
    <w:rsid w:val="00D450BA"/>
    <w:rsid w:val="00D451AB"/>
    <w:rsid w:val="00D510E2"/>
    <w:rsid w:val="00D522FC"/>
    <w:rsid w:val="00D55343"/>
    <w:rsid w:val="00D61236"/>
    <w:rsid w:val="00D61251"/>
    <w:rsid w:val="00D61C1C"/>
    <w:rsid w:val="00D6535C"/>
    <w:rsid w:val="00D72115"/>
    <w:rsid w:val="00D74030"/>
    <w:rsid w:val="00D74554"/>
    <w:rsid w:val="00D86041"/>
    <w:rsid w:val="00D87055"/>
    <w:rsid w:val="00D876B0"/>
    <w:rsid w:val="00D91104"/>
    <w:rsid w:val="00D92437"/>
    <w:rsid w:val="00D93D84"/>
    <w:rsid w:val="00DA448D"/>
    <w:rsid w:val="00DC1DC1"/>
    <w:rsid w:val="00DC29A7"/>
    <w:rsid w:val="00DC2C3E"/>
    <w:rsid w:val="00DC35A8"/>
    <w:rsid w:val="00DC4C88"/>
    <w:rsid w:val="00DC6662"/>
    <w:rsid w:val="00DC6F0F"/>
    <w:rsid w:val="00DC7695"/>
    <w:rsid w:val="00DD0B04"/>
    <w:rsid w:val="00DD0F87"/>
    <w:rsid w:val="00DD1446"/>
    <w:rsid w:val="00DD19A1"/>
    <w:rsid w:val="00DD5F56"/>
    <w:rsid w:val="00DE2826"/>
    <w:rsid w:val="00DE711D"/>
    <w:rsid w:val="00DE759F"/>
    <w:rsid w:val="00DF5C5F"/>
    <w:rsid w:val="00DF763D"/>
    <w:rsid w:val="00DF7A43"/>
    <w:rsid w:val="00E01605"/>
    <w:rsid w:val="00E03200"/>
    <w:rsid w:val="00E12656"/>
    <w:rsid w:val="00E12DE3"/>
    <w:rsid w:val="00E152A1"/>
    <w:rsid w:val="00E15AF6"/>
    <w:rsid w:val="00E30670"/>
    <w:rsid w:val="00E3238C"/>
    <w:rsid w:val="00E33204"/>
    <w:rsid w:val="00E34FF3"/>
    <w:rsid w:val="00E35009"/>
    <w:rsid w:val="00E354F5"/>
    <w:rsid w:val="00E35997"/>
    <w:rsid w:val="00E36AD3"/>
    <w:rsid w:val="00E370C1"/>
    <w:rsid w:val="00E377AE"/>
    <w:rsid w:val="00E4052A"/>
    <w:rsid w:val="00E41B73"/>
    <w:rsid w:val="00E43259"/>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73045"/>
    <w:rsid w:val="00E9012E"/>
    <w:rsid w:val="00E9162C"/>
    <w:rsid w:val="00E94CF0"/>
    <w:rsid w:val="00E95CA2"/>
    <w:rsid w:val="00E96C22"/>
    <w:rsid w:val="00E96D09"/>
    <w:rsid w:val="00EA1DA5"/>
    <w:rsid w:val="00EA27EE"/>
    <w:rsid w:val="00EA3422"/>
    <w:rsid w:val="00EA5003"/>
    <w:rsid w:val="00EA5354"/>
    <w:rsid w:val="00EA70C2"/>
    <w:rsid w:val="00EB019A"/>
    <w:rsid w:val="00EB07C7"/>
    <w:rsid w:val="00EB0904"/>
    <w:rsid w:val="00EB19DB"/>
    <w:rsid w:val="00EB232F"/>
    <w:rsid w:val="00EB77BF"/>
    <w:rsid w:val="00EC48AD"/>
    <w:rsid w:val="00EC675A"/>
    <w:rsid w:val="00ED1F08"/>
    <w:rsid w:val="00ED25E8"/>
    <w:rsid w:val="00ED2FF1"/>
    <w:rsid w:val="00ED35BC"/>
    <w:rsid w:val="00ED6B28"/>
    <w:rsid w:val="00ED7F0F"/>
    <w:rsid w:val="00EE0CB9"/>
    <w:rsid w:val="00EE1104"/>
    <w:rsid w:val="00EF2F02"/>
    <w:rsid w:val="00F002E4"/>
    <w:rsid w:val="00F041D7"/>
    <w:rsid w:val="00F065A2"/>
    <w:rsid w:val="00F1308E"/>
    <w:rsid w:val="00F155D3"/>
    <w:rsid w:val="00F16C29"/>
    <w:rsid w:val="00F22305"/>
    <w:rsid w:val="00F23DD0"/>
    <w:rsid w:val="00F2477A"/>
    <w:rsid w:val="00F24FCD"/>
    <w:rsid w:val="00F2572C"/>
    <w:rsid w:val="00F30D06"/>
    <w:rsid w:val="00F30E32"/>
    <w:rsid w:val="00F312A9"/>
    <w:rsid w:val="00F35A65"/>
    <w:rsid w:val="00F41B7B"/>
    <w:rsid w:val="00F55E3B"/>
    <w:rsid w:val="00F56A58"/>
    <w:rsid w:val="00F57AE8"/>
    <w:rsid w:val="00F611B2"/>
    <w:rsid w:val="00F611D2"/>
    <w:rsid w:val="00F61A7D"/>
    <w:rsid w:val="00F6373A"/>
    <w:rsid w:val="00F63999"/>
    <w:rsid w:val="00F641E0"/>
    <w:rsid w:val="00F64487"/>
    <w:rsid w:val="00F65A68"/>
    <w:rsid w:val="00F6656E"/>
    <w:rsid w:val="00F70014"/>
    <w:rsid w:val="00F75446"/>
    <w:rsid w:val="00F76EDC"/>
    <w:rsid w:val="00F80349"/>
    <w:rsid w:val="00F80408"/>
    <w:rsid w:val="00F83192"/>
    <w:rsid w:val="00F83E5A"/>
    <w:rsid w:val="00F90BBB"/>
    <w:rsid w:val="00F92D0E"/>
    <w:rsid w:val="00F93237"/>
    <w:rsid w:val="00F934DF"/>
    <w:rsid w:val="00F937FF"/>
    <w:rsid w:val="00F93EF5"/>
    <w:rsid w:val="00F951DE"/>
    <w:rsid w:val="00F97A6F"/>
    <w:rsid w:val="00FA08EF"/>
    <w:rsid w:val="00FA2336"/>
    <w:rsid w:val="00FA260F"/>
    <w:rsid w:val="00FA42D3"/>
    <w:rsid w:val="00FA79D0"/>
    <w:rsid w:val="00FB2303"/>
    <w:rsid w:val="00FB3178"/>
    <w:rsid w:val="00FB3329"/>
    <w:rsid w:val="00FB4729"/>
    <w:rsid w:val="00FC10B3"/>
    <w:rsid w:val="00FC1B29"/>
    <w:rsid w:val="00FC2345"/>
    <w:rsid w:val="00FC385A"/>
    <w:rsid w:val="00FC5757"/>
    <w:rsid w:val="00FC6714"/>
    <w:rsid w:val="00FD456F"/>
    <w:rsid w:val="00FE1457"/>
    <w:rsid w:val="00FE436C"/>
    <w:rsid w:val="00FE5694"/>
    <w:rsid w:val="00FE56E5"/>
    <w:rsid w:val="00FF0787"/>
    <w:rsid w:val="00FF5F5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F002E4"/>
    <w:pPr>
      <w:tabs>
        <w:tab w:val="right" w:leader="dot" w:pos="9628"/>
      </w:tabs>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 w:type="character" w:customStyle="1" w:styleId="UnresolvedMention">
    <w:name w:val="Unresolved Mention"/>
    <w:basedOn w:val="Kappaleenoletusfontti"/>
    <w:uiPriority w:val="99"/>
    <w:semiHidden/>
    <w:unhideWhenUsed/>
    <w:rsid w:val="00F61A7D"/>
    <w:rPr>
      <w:color w:val="808080"/>
      <w:shd w:val="clear" w:color="auto" w:fill="E6E6E6"/>
    </w:rPr>
  </w:style>
  <w:style w:type="paragraph" w:styleId="Yltunniste">
    <w:name w:val="header"/>
    <w:basedOn w:val="Normaali"/>
    <w:link w:val="YltunnisteChar"/>
    <w:uiPriority w:val="99"/>
    <w:unhideWhenUsed/>
    <w:rsid w:val="003653C8"/>
    <w:pPr>
      <w:tabs>
        <w:tab w:val="center" w:pos="4513"/>
        <w:tab w:val="right" w:pos="9026"/>
      </w:tabs>
      <w:spacing w:line="240" w:lineRule="auto"/>
    </w:pPr>
  </w:style>
  <w:style w:type="character" w:customStyle="1" w:styleId="YltunnisteChar">
    <w:name w:val="Ylätunniste Char"/>
    <w:basedOn w:val="Kappaleenoletusfontti"/>
    <w:link w:val="Yltunniste"/>
    <w:uiPriority w:val="99"/>
    <w:rsid w:val="003653C8"/>
    <w:rPr>
      <w:rFonts w:ascii="Palatino" w:eastAsia="Times New Roman" w:hAnsi="Palatino" w:cs="Times New Roman"/>
      <w:color w:val="00000A"/>
      <w:sz w:val="24"/>
      <w:szCs w:val="20"/>
    </w:rPr>
  </w:style>
  <w:style w:type="paragraph" w:styleId="Alatunniste">
    <w:name w:val="footer"/>
    <w:basedOn w:val="Normaali"/>
    <w:link w:val="AlatunnisteChar"/>
    <w:uiPriority w:val="99"/>
    <w:unhideWhenUsed/>
    <w:rsid w:val="003653C8"/>
    <w:pPr>
      <w:tabs>
        <w:tab w:val="center" w:pos="4513"/>
        <w:tab w:val="right" w:pos="9026"/>
      </w:tabs>
      <w:spacing w:line="240" w:lineRule="auto"/>
    </w:pPr>
  </w:style>
  <w:style w:type="character" w:customStyle="1" w:styleId="AlatunnisteChar">
    <w:name w:val="Alatunniste Char"/>
    <w:basedOn w:val="Kappaleenoletusfontti"/>
    <w:link w:val="Alatunniste"/>
    <w:uiPriority w:val="99"/>
    <w:rsid w:val="003653C8"/>
    <w:rPr>
      <w:rFonts w:ascii="Palatino" w:eastAsia="Times New Roman" w:hAnsi="Palatino" w:cs="Times New Roman"/>
      <w:color w:val="00000A"/>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981891027">
      <w:bodyDiv w:val="1"/>
      <w:marLeft w:val="0"/>
      <w:marRight w:val="0"/>
      <w:marTop w:val="0"/>
      <w:marBottom w:val="0"/>
      <w:divBdr>
        <w:top w:val="none" w:sz="0" w:space="0" w:color="auto"/>
        <w:left w:val="none" w:sz="0" w:space="0" w:color="auto"/>
        <w:bottom w:val="none" w:sz="0" w:space="0" w:color="auto"/>
        <w:right w:val="none" w:sz="0" w:space="0" w:color="auto"/>
      </w:divBdr>
    </w:div>
    <w:div w:id="998508688">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89931879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en.wikipedia.org/wiki/Unity_Technologi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chart" Target="charts/chart1.xml"/><Relationship Id="rId42" Type="http://schemas.openxmlformats.org/officeDocument/2006/relationships/header" Target="header2.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en.wikipedia.org/wiki/Game_engine"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hyperlink" Target="http://elibrary.aisnet.org/Default.aspx?url=http://aisel.aisnet.org/cgi/viewcontent.cgi?article=3785&amp;context=ca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en.wikipedia.org/wiki/Cross-platform" TargetMode="External"/><Relationship Id="rId40" Type="http://schemas.openxmlformats.org/officeDocument/2006/relationships/hyperlink" Target="https://www.vicon.com/"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s://link.springer.com/book/10.1007/978-3-319-23862-3"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chart" Target="charts/chart2.xml"/><Relationship Id="rId43"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assisa\gradu\gradu\vastauks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Testiosioiden</a:t>
            </a:r>
            <a:r>
              <a:rPr lang="fi-FI" baseline="0"/>
              <a:t> tulokset (asteikko 1 - 10)</a:t>
            </a:r>
            <a:endParaRPr lang="fi-F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Arvot!$P$12</c:f>
              <c:strCache>
                <c:ptCount val="1"/>
                <c:pt idx="0">
                  <c:v>Luonnollisuus</c:v>
                </c:pt>
              </c:strCache>
            </c:strRef>
          </c:tx>
          <c:spPr>
            <a:solidFill>
              <a:schemeClr val="accent1"/>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Arvot!$P$13:$P$18</c:f>
              <c:numCache>
                <c:formatCode>General</c:formatCode>
                <c:ptCount val="6"/>
                <c:pt idx="0">
                  <c:v>6.1</c:v>
                </c:pt>
                <c:pt idx="1">
                  <c:v>6.3</c:v>
                </c:pt>
                <c:pt idx="2">
                  <c:v>5.8</c:v>
                </c:pt>
                <c:pt idx="3">
                  <c:v>7.8</c:v>
                </c:pt>
                <c:pt idx="4">
                  <c:v>7.4</c:v>
                </c:pt>
                <c:pt idx="5">
                  <c:v>7.4</c:v>
                </c:pt>
              </c:numCache>
            </c:numRef>
          </c:val>
        </c:ser>
        <c:ser>
          <c:idx val="1"/>
          <c:order val="1"/>
          <c:tx>
            <c:strRef>
              <c:f>Arvot!$Q$12</c:f>
              <c:strCache>
                <c:ptCount val="1"/>
                <c:pt idx="0">
                  <c:v>Miellyttävyys</c:v>
                </c:pt>
              </c:strCache>
            </c:strRef>
          </c:tx>
          <c:spPr>
            <a:solidFill>
              <a:schemeClr val="accent2"/>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Arvot!$Q$13:$Q$18</c:f>
              <c:numCache>
                <c:formatCode>General</c:formatCode>
                <c:ptCount val="6"/>
                <c:pt idx="0">
                  <c:v>5.3</c:v>
                </c:pt>
                <c:pt idx="1">
                  <c:v>5</c:v>
                </c:pt>
                <c:pt idx="2">
                  <c:v>5.0999999999999996</c:v>
                </c:pt>
                <c:pt idx="3">
                  <c:v>6.8</c:v>
                </c:pt>
                <c:pt idx="4">
                  <c:v>7</c:v>
                </c:pt>
                <c:pt idx="5">
                  <c:v>7</c:v>
                </c:pt>
              </c:numCache>
            </c:numRef>
          </c:val>
        </c:ser>
        <c:ser>
          <c:idx val="2"/>
          <c:order val="2"/>
          <c:tx>
            <c:strRef>
              <c:f>Arvot!$R$12</c:f>
              <c:strCache>
                <c:ptCount val="1"/>
                <c:pt idx="0">
                  <c:v>Tehokkuus</c:v>
                </c:pt>
              </c:strCache>
            </c:strRef>
          </c:tx>
          <c:spPr>
            <a:solidFill>
              <a:schemeClr val="accent3"/>
            </a:solidFill>
            <a:ln>
              <a:noFill/>
            </a:ln>
            <a:effectLst/>
          </c:spPr>
          <c:invertIfNegative val="0"/>
          <c:cat>
            <c:strRef>
              <c:f>Arvot!$O$13:$O$18</c:f>
              <c:strCache>
                <c:ptCount val="6"/>
                <c:pt idx="0">
                  <c:v>VR Globe</c:v>
                </c:pt>
                <c:pt idx="1">
                  <c:v>WS Globe</c:v>
                </c:pt>
                <c:pt idx="2">
                  <c:v>VR Pylväs</c:v>
                </c:pt>
                <c:pt idx="3">
                  <c:v>WS Pylväs</c:v>
                </c:pt>
                <c:pt idx="4">
                  <c:v>VR Radar</c:v>
                </c:pt>
                <c:pt idx="5">
                  <c:v>WS Radar</c:v>
                </c:pt>
              </c:strCache>
            </c:strRef>
          </c:cat>
          <c:val>
            <c:numRef>
              <c:f>Arvot!$R$13:$R$18</c:f>
              <c:numCache>
                <c:formatCode>General</c:formatCode>
                <c:ptCount val="6"/>
                <c:pt idx="0">
                  <c:v>5.7</c:v>
                </c:pt>
                <c:pt idx="1">
                  <c:v>5.5</c:v>
                </c:pt>
                <c:pt idx="2">
                  <c:v>5.8</c:v>
                </c:pt>
                <c:pt idx="3">
                  <c:v>7.1</c:v>
                </c:pt>
                <c:pt idx="4">
                  <c:v>7.2</c:v>
                </c:pt>
                <c:pt idx="5">
                  <c:v>7.6</c:v>
                </c:pt>
              </c:numCache>
            </c:numRef>
          </c:val>
        </c:ser>
        <c:dLbls>
          <c:showLegendKey val="0"/>
          <c:showVal val="0"/>
          <c:showCatName val="0"/>
          <c:showSerName val="0"/>
          <c:showPercent val="0"/>
          <c:showBubbleSize val="0"/>
        </c:dLbls>
        <c:gapWidth val="219"/>
        <c:overlap val="-27"/>
        <c:axId val="566498296"/>
        <c:axId val="566498688"/>
      </c:barChart>
      <c:catAx>
        <c:axId val="566498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566498688"/>
        <c:crosses val="autoZero"/>
        <c:auto val="1"/>
        <c:lblAlgn val="ctr"/>
        <c:lblOffset val="100"/>
        <c:noMultiLvlLbl val="0"/>
      </c:catAx>
      <c:valAx>
        <c:axId val="56649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566498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i-F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i-FI"/>
              <a:t>Kumpaa</a:t>
            </a:r>
            <a:r>
              <a:rPr lang="fi-FI" baseline="0"/>
              <a:t> hyödyntäisit tilanteen suorittamiseen </a:t>
            </a:r>
          </a:p>
          <a:p>
            <a:pPr>
              <a:defRPr/>
            </a:pPr>
            <a:r>
              <a:rPr lang="fi-FI" sz="1050" baseline="0"/>
              <a:t>(Ei osaa sanoa tilanteessa: +1 kummallekin)</a:t>
            </a:r>
            <a:endParaRPr lang="fi-FI" sz="105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i-FI"/>
        </a:p>
      </c:txPr>
    </c:title>
    <c:autoTitleDeleted val="0"/>
    <c:plotArea>
      <c:layout/>
      <c:barChart>
        <c:barDir val="col"/>
        <c:grouping val="clustered"/>
        <c:varyColors val="0"/>
        <c:ser>
          <c:idx val="0"/>
          <c:order val="0"/>
          <c:tx>
            <c:strRef>
              <c:f>Arvot!$AA$9</c:f>
              <c:strCache>
                <c:ptCount val="1"/>
                <c:pt idx="0">
                  <c:v>VR</c:v>
                </c:pt>
              </c:strCache>
            </c:strRef>
          </c:tx>
          <c:spPr>
            <a:solidFill>
              <a:schemeClr val="accent1"/>
            </a:solidFill>
            <a:ln>
              <a:noFill/>
            </a:ln>
            <a:effectLst/>
          </c:spPr>
          <c:invertIfNegative val="0"/>
          <c:cat>
            <c:strRef>
              <c:f>Arvot!$Z$10:$Z$12</c:f>
              <c:strCache>
                <c:ptCount val="3"/>
                <c:pt idx="0">
                  <c:v>Globe</c:v>
                </c:pt>
                <c:pt idx="1">
                  <c:v>Pylväs</c:v>
                </c:pt>
                <c:pt idx="2">
                  <c:v>Graafi</c:v>
                </c:pt>
              </c:strCache>
            </c:strRef>
          </c:cat>
          <c:val>
            <c:numRef>
              <c:f>Arvot!$AA$10:$AA$12</c:f>
              <c:numCache>
                <c:formatCode>General</c:formatCode>
                <c:ptCount val="3"/>
                <c:pt idx="0">
                  <c:v>7</c:v>
                </c:pt>
                <c:pt idx="1">
                  <c:v>3</c:v>
                </c:pt>
                <c:pt idx="2">
                  <c:v>7</c:v>
                </c:pt>
              </c:numCache>
            </c:numRef>
          </c:val>
        </c:ser>
        <c:ser>
          <c:idx val="1"/>
          <c:order val="1"/>
          <c:tx>
            <c:strRef>
              <c:f>Arvot!$AB$9</c:f>
              <c:strCache>
                <c:ptCount val="1"/>
                <c:pt idx="0">
                  <c:v>WS</c:v>
                </c:pt>
              </c:strCache>
            </c:strRef>
          </c:tx>
          <c:spPr>
            <a:solidFill>
              <a:schemeClr val="accent2"/>
            </a:solidFill>
            <a:ln>
              <a:noFill/>
            </a:ln>
            <a:effectLst/>
          </c:spPr>
          <c:invertIfNegative val="0"/>
          <c:cat>
            <c:strRef>
              <c:f>Arvot!$Z$10:$Z$12</c:f>
              <c:strCache>
                <c:ptCount val="3"/>
                <c:pt idx="0">
                  <c:v>Globe</c:v>
                </c:pt>
                <c:pt idx="1">
                  <c:v>Pylväs</c:v>
                </c:pt>
                <c:pt idx="2">
                  <c:v>Graafi</c:v>
                </c:pt>
              </c:strCache>
            </c:strRef>
          </c:cat>
          <c:val>
            <c:numRef>
              <c:f>Arvot!$AB$10:$AB$12</c:f>
              <c:numCache>
                <c:formatCode>General</c:formatCode>
                <c:ptCount val="3"/>
                <c:pt idx="0">
                  <c:v>4</c:v>
                </c:pt>
                <c:pt idx="1">
                  <c:v>8</c:v>
                </c:pt>
                <c:pt idx="2">
                  <c:v>5</c:v>
                </c:pt>
              </c:numCache>
            </c:numRef>
          </c:val>
        </c:ser>
        <c:dLbls>
          <c:showLegendKey val="0"/>
          <c:showVal val="0"/>
          <c:showCatName val="0"/>
          <c:showSerName val="0"/>
          <c:showPercent val="0"/>
          <c:showBubbleSize val="0"/>
        </c:dLbls>
        <c:gapWidth val="219"/>
        <c:overlap val="-27"/>
        <c:axId val="576809880"/>
        <c:axId val="576810272"/>
      </c:barChart>
      <c:catAx>
        <c:axId val="576809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576810272"/>
        <c:crosses val="autoZero"/>
        <c:auto val="1"/>
        <c:lblAlgn val="ctr"/>
        <c:lblOffset val="100"/>
        <c:noMultiLvlLbl val="0"/>
      </c:catAx>
      <c:valAx>
        <c:axId val="57681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crossAx val="576809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i-F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i-F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D32E257-B14B-4D7A-A24E-8F18E9917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4394</TotalTime>
  <Pages>62</Pages>
  <Words>13337</Words>
  <Characters>108034</Characters>
  <Application>Microsoft Office Word</Application>
  <DocSecurity>0</DocSecurity>
  <Lines>900</Lines>
  <Paragraphs>242</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153</cp:revision>
  <cp:lastPrinted>2016-10-21T15:51:00Z</cp:lastPrinted>
  <dcterms:created xsi:type="dcterms:W3CDTF">2018-02-26T12:32:00Z</dcterms:created>
  <dcterms:modified xsi:type="dcterms:W3CDTF">2018-04-02T09:49:00Z</dcterms:modified>
  <dc:language>fi-FI</dc:language>
</cp:coreProperties>
</file>