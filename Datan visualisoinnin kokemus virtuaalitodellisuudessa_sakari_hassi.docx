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48CE75B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sidR="00106869">
        <w:rPr>
          <w:rFonts w:ascii="Times New Roman" w:hAnsi="Times New Roman" w:cs="Times New Roman"/>
        </w:rPr>
        <w:br/>
        <w:t>Pro gradu -tutkielma, 50 sivua, 6</w:t>
      </w:r>
      <w:r>
        <w:rPr>
          <w:rFonts w:ascii="Times New Roman" w:hAnsi="Times New Roman" w:cs="Times New Roman"/>
        </w:rPr>
        <w:t xml:space="preserve"> liitesivua</w:t>
      </w:r>
    </w:p>
    <w:p w14:paraId="5299156D" w14:textId="79BC358C" w:rsidR="002F0AE9" w:rsidRPr="00900AE1" w:rsidRDefault="008871B9" w:rsidP="00900AE1">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4A421D0F" w:rsidR="00D91104"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37D90BB9" w14:textId="7CCE02E6" w:rsidR="00EF4F42" w:rsidRPr="00EF4F42" w:rsidRDefault="00900AE1" w:rsidP="00EF4F42">
      <w:pPr>
        <w:spacing w:line="360" w:lineRule="auto"/>
        <w:ind w:firstLine="0"/>
        <w:rPr>
          <w:rFonts w:ascii="Times New Roman" w:hAnsi="Times New Roman"/>
        </w:rPr>
      </w:pPr>
      <w:r>
        <w:rPr>
          <w:rFonts w:ascii="Times New Roman" w:hAnsi="Times New Roman"/>
        </w:rPr>
        <w:t>T</w:t>
      </w:r>
      <w:r w:rsidR="00EF4F42">
        <w:rPr>
          <w:rFonts w:ascii="Times New Roman" w:hAnsi="Times New Roman"/>
        </w:rPr>
        <w:t xml:space="preserve">utkielmassa pyrittiin selvittämään vastauksia siitä olisiko virtuaalitodellisuus soveltuva ympäristö Big Datan </w:t>
      </w:r>
      <w:r w:rsidR="00385556">
        <w:rPr>
          <w:rFonts w:ascii="Times New Roman" w:hAnsi="Times New Roman"/>
        </w:rPr>
        <w:t>visualisoimiseen</w:t>
      </w:r>
      <w:r w:rsidR="00EF4F42">
        <w:rPr>
          <w:rFonts w:ascii="Times New Roman" w:hAnsi="Times New Roman"/>
        </w:rPr>
        <w:t xml:space="preserve">, eli tehostaisiko kokemuksellisempi ympäristö Big Dataksi luokiteltavien data joukkojen ymmärtämistä. </w:t>
      </w:r>
      <w:r w:rsidR="00385556">
        <w:rPr>
          <w:rFonts w:ascii="Times New Roman" w:hAnsi="Times New Roman"/>
        </w:rPr>
        <w:t>Tutkimuskysymykseen liittyen</w:t>
      </w:r>
      <w:r w:rsidR="00EF4F42">
        <w:rPr>
          <w:rFonts w:ascii="Times New Roman" w:hAnsi="Times New Roman"/>
        </w:rPr>
        <w:t xml:space="preserve"> tutkielmassa </w:t>
      </w:r>
      <w:r w:rsidR="00385556">
        <w:rPr>
          <w:rFonts w:ascii="Times New Roman" w:hAnsi="Times New Roman"/>
        </w:rPr>
        <w:t xml:space="preserve">haluttiin selvittää </w:t>
      </w:r>
      <w:r w:rsidR="00EF4F42">
        <w:rPr>
          <w:rFonts w:ascii="Times New Roman" w:hAnsi="Times New Roman"/>
        </w:rPr>
        <w:t>miten käyttäjien kokemus tiedon visualisoinnista eroaa virtuaalitodellisuude</w:t>
      </w:r>
      <w:r w:rsidR="00385556">
        <w:rPr>
          <w:rFonts w:ascii="Times New Roman" w:hAnsi="Times New Roman"/>
        </w:rPr>
        <w:t>n ja työasemaympäristön välillä ja miten käyttäjät kokevat tiedon visualisoinnin kokemuksen virtuaalitodellisuudessa.</w:t>
      </w:r>
    </w:p>
    <w:p w14:paraId="42E70469" w14:textId="1C37A688" w:rsidR="00900AE1" w:rsidRDefault="00385556" w:rsidP="00385556">
      <w:pPr>
        <w:pStyle w:val="Aloituskappale"/>
        <w:spacing w:line="360" w:lineRule="auto"/>
        <w:ind w:firstLine="1304"/>
        <w:rPr>
          <w:rFonts w:ascii="Times New Roman" w:hAnsi="Times New Roman"/>
          <w:sz w:val="24"/>
          <w:szCs w:val="24"/>
        </w:rPr>
      </w:pPr>
      <w:r>
        <w:rPr>
          <w:rFonts w:ascii="Times New Roman" w:hAnsi="Times New Roman"/>
          <w:sz w:val="24"/>
          <w:szCs w:val="24"/>
        </w:rPr>
        <w:t xml:space="preserve">Vastausten selvittämiseksi tutkielma aloitettiin </w:t>
      </w:r>
      <w:r w:rsidR="00EF4F42" w:rsidRPr="00EF4F42">
        <w:rPr>
          <w:rFonts w:ascii="Times New Roman" w:hAnsi="Times New Roman"/>
          <w:sz w:val="24"/>
          <w:szCs w:val="24"/>
        </w:rPr>
        <w:t xml:space="preserve">Big Datan </w:t>
      </w:r>
      <w:r>
        <w:rPr>
          <w:rFonts w:ascii="Times New Roman" w:hAnsi="Times New Roman"/>
          <w:sz w:val="24"/>
          <w:szCs w:val="24"/>
        </w:rPr>
        <w:t>käsitteen</w:t>
      </w:r>
      <w:r w:rsidR="00EF4F42" w:rsidRPr="00EF4F42">
        <w:rPr>
          <w:rFonts w:ascii="Times New Roman" w:hAnsi="Times New Roman"/>
          <w:sz w:val="24"/>
          <w:szCs w:val="24"/>
        </w:rPr>
        <w:t xml:space="preserve"> sekä </w:t>
      </w:r>
      <w:r>
        <w:rPr>
          <w:rFonts w:ascii="Times New Roman" w:hAnsi="Times New Roman"/>
          <w:sz w:val="24"/>
          <w:szCs w:val="24"/>
        </w:rPr>
        <w:t>aikaisempien</w:t>
      </w:r>
      <w:r w:rsidR="00EF4F42" w:rsidRPr="00EF4F42">
        <w:rPr>
          <w:rFonts w:ascii="Times New Roman" w:hAnsi="Times New Roman"/>
          <w:sz w:val="24"/>
          <w:szCs w:val="24"/>
        </w:rPr>
        <w:t xml:space="preserve"> virtuaalitodellisuuteen </w:t>
      </w:r>
      <w:r>
        <w:rPr>
          <w:rFonts w:ascii="Times New Roman" w:hAnsi="Times New Roman"/>
          <w:sz w:val="24"/>
          <w:szCs w:val="24"/>
        </w:rPr>
        <w:t>pohjautuneiden</w:t>
      </w:r>
      <w:r w:rsidR="00EF4F42" w:rsidRPr="00EF4F42">
        <w:rPr>
          <w:rFonts w:ascii="Times New Roman" w:hAnsi="Times New Roman"/>
          <w:sz w:val="24"/>
          <w:szCs w:val="24"/>
        </w:rPr>
        <w:t xml:space="preserve"> Big Datan visualisoint</w:t>
      </w:r>
      <w:r>
        <w:rPr>
          <w:rFonts w:ascii="Times New Roman" w:hAnsi="Times New Roman"/>
          <w:sz w:val="24"/>
          <w:szCs w:val="24"/>
        </w:rPr>
        <w:t>ijärjestelmien taustakartoituksella</w:t>
      </w:r>
      <w:r w:rsidR="00BD5878">
        <w:rPr>
          <w:rFonts w:ascii="Times New Roman" w:hAnsi="Times New Roman"/>
          <w:sz w:val="24"/>
          <w:szCs w:val="24"/>
        </w:rPr>
        <w:t xml:space="preserve">. Aikaisempien visualisointijärjestelmien raportoituja </w:t>
      </w:r>
      <w:r w:rsidR="00EF4F42" w:rsidRPr="00EF4F42">
        <w:rPr>
          <w:rFonts w:ascii="Times New Roman" w:hAnsi="Times New Roman"/>
          <w:sz w:val="24"/>
          <w:szCs w:val="24"/>
        </w:rPr>
        <w:t>ominaisuuksia peilattiin Big Datan käsitettä vasten</w:t>
      </w:r>
      <w:r w:rsidR="00BD5878">
        <w:rPr>
          <w:rFonts w:ascii="Times New Roman" w:hAnsi="Times New Roman"/>
          <w:sz w:val="24"/>
          <w:szCs w:val="24"/>
        </w:rPr>
        <w:t xml:space="preserve"> ja tehtiin havaintoja siitä, että aikaisemmat ratkaisut ovat huonosti täyttäneet Big Datan käsitteen mukaisia vaatimuksia</w:t>
      </w:r>
      <w:r>
        <w:rPr>
          <w:rFonts w:ascii="Times New Roman" w:hAnsi="Times New Roman"/>
          <w:sz w:val="24"/>
          <w:szCs w:val="24"/>
        </w:rPr>
        <w:t xml:space="preserve"> ja eivät</w:t>
      </w:r>
      <w:r w:rsidR="009D2E20">
        <w:rPr>
          <w:rFonts w:ascii="Times New Roman" w:hAnsi="Times New Roman"/>
          <w:sz w:val="24"/>
          <w:szCs w:val="24"/>
        </w:rPr>
        <w:t xml:space="preserve"> tarjonneet pohjaa tässä tutkielmassa toteutettavia visualisointeja varten</w:t>
      </w:r>
      <w:r w:rsidR="00EF4F42" w:rsidRPr="00EF4F42">
        <w:rPr>
          <w:rFonts w:ascii="Times New Roman" w:hAnsi="Times New Roman"/>
          <w:sz w:val="24"/>
          <w:szCs w:val="24"/>
        </w:rPr>
        <w:t xml:space="preserve">. </w:t>
      </w:r>
      <w:r w:rsidR="009D2E20">
        <w:rPr>
          <w:rFonts w:ascii="Times New Roman" w:hAnsi="Times New Roman"/>
          <w:sz w:val="24"/>
          <w:szCs w:val="24"/>
        </w:rPr>
        <w:t xml:space="preserve">Tutkielman toteutusvaiheessa luotiin kolme visualisointikokonaisuutta, joista luotiin erilliset demot virtuaalitodellisuuteen sekä työasemaympäristöön. Visualisoinnin demot pyrittiin toteuttamaan Big Datan käsitteiden mukaisesti näitä kaikkia kuitenkaan saavuttamatta. </w:t>
      </w:r>
      <w:r>
        <w:rPr>
          <w:rFonts w:ascii="Times New Roman" w:hAnsi="Times New Roman"/>
          <w:sz w:val="24"/>
          <w:szCs w:val="24"/>
        </w:rPr>
        <w:t xml:space="preserve">Tutkielman rajallisilla resursseilla </w:t>
      </w:r>
      <w:r w:rsidR="009D2E20">
        <w:rPr>
          <w:rFonts w:ascii="Times New Roman" w:hAnsi="Times New Roman"/>
          <w:sz w:val="24"/>
          <w:szCs w:val="24"/>
        </w:rPr>
        <w:t>Big Datan asettamista haasteista suurimmaksi koettiin</w:t>
      </w:r>
      <w:r>
        <w:rPr>
          <w:rFonts w:ascii="Times New Roman" w:hAnsi="Times New Roman"/>
          <w:sz w:val="24"/>
          <w:szCs w:val="24"/>
        </w:rPr>
        <w:t xml:space="preserve"> tarpeeksi</w:t>
      </w:r>
      <w:r w:rsidR="009D2E20">
        <w:rPr>
          <w:rFonts w:ascii="Times New Roman" w:hAnsi="Times New Roman"/>
          <w:sz w:val="24"/>
          <w:szCs w:val="24"/>
        </w:rPr>
        <w:t xml:space="preserve"> </w:t>
      </w:r>
      <w:r>
        <w:rPr>
          <w:rFonts w:ascii="Times New Roman" w:hAnsi="Times New Roman"/>
          <w:sz w:val="24"/>
          <w:szCs w:val="24"/>
        </w:rPr>
        <w:t xml:space="preserve">laajan datamäärän hyödyntämisen </w:t>
      </w:r>
      <w:r w:rsidR="00CF452A">
        <w:rPr>
          <w:rFonts w:ascii="Times New Roman" w:hAnsi="Times New Roman"/>
          <w:sz w:val="24"/>
          <w:szCs w:val="24"/>
        </w:rPr>
        <w:t xml:space="preserve">sekä </w:t>
      </w:r>
      <w:r>
        <w:rPr>
          <w:rFonts w:ascii="Times New Roman" w:hAnsi="Times New Roman"/>
          <w:sz w:val="24"/>
          <w:szCs w:val="24"/>
        </w:rPr>
        <w:t xml:space="preserve">Big Datan määritteiden mukaiseen </w:t>
      </w:r>
      <w:r w:rsidR="00CF452A">
        <w:rPr>
          <w:rFonts w:ascii="Times New Roman" w:hAnsi="Times New Roman"/>
          <w:sz w:val="24"/>
          <w:szCs w:val="24"/>
        </w:rPr>
        <w:t xml:space="preserve">käyttöön soveltuvien tietokantojen löytämisen. Luotuja testijärjestelmiä </w:t>
      </w:r>
      <w:r w:rsidR="00CF452A" w:rsidRPr="00EF4F42">
        <w:rPr>
          <w:rFonts w:ascii="Times New Roman" w:hAnsi="Times New Roman"/>
          <w:sz w:val="24"/>
          <w:szCs w:val="24"/>
        </w:rPr>
        <w:t>varten luotiin testisuunnitelma, jonka mukaisesti suoritettiin 10 osallistujan käyttäjätestaus tiedon visualisoinnin kokemusten selvittämiseksi yhtäläisen virtuaalitodellisuustoteutuksen ja työasemaversion välillä.</w:t>
      </w:r>
      <w:r w:rsidR="00D55EAC">
        <w:rPr>
          <w:rFonts w:ascii="Times New Roman" w:hAnsi="Times New Roman"/>
          <w:sz w:val="24"/>
          <w:szCs w:val="24"/>
        </w:rPr>
        <w:t xml:space="preserve"> Käyttä</w:t>
      </w:r>
      <w:r w:rsidR="00900AE1">
        <w:rPr>
          <w:rFonts w:ascii="Times New Roman" w:hAnsi="Times New Roman"/>
          <w:sz w:val="24"/>
          <w:szCs w:val="24"/>
        </w:rPr>
        <w:t xml:space="preserve">jätutkimuksissa </w:t>
      </w:r>
      <w:r>
        <w:rPr>
          <w:rFonts w:ascii="Times New Roman" w:hAnsi="Times New Roman"/>
          <w:sz w:val="24"/>
          <w:szCs w:val="24"/>
        </w:rPr>
        <w:t xml:space="preserve">monet </w:t>
      </w:r>
      <w:r w:rsidR="00D55EAC">
        <w:rPr>
          <w:rFonts w:ascii="Times New Roman" w:hAnsi="Times New Roman"/>
          <w:sz w:val="24"/>
          <w:szCs w:val="24"/>
        </w:rPr>
        <w:t>käyttäjät kokivat virtuaalitodellisuuden visualisoinnit kokonaisvaltaisempana</w:t>
      </w:r>
      <w:r w:rsidR="00900AE1">
        <w:rPr>
          <w:rFonts w:ascii="Times New Roman" w:hAnsi="Times New Roman"/>
          <w:sz w:val="24"/>
          <w:szCs w:val="24"/>
        </w:rPr>
        <w:t xml:space="preserve"> kokemuksena</w:t>
      </w:r>
      <w:r w:rsidR="00D55EAC">
        <w:rPr>
          <w:rFonts w:ascii="Times New Roman" w:hAnsi="Times New Roman"/>
          <w:sz w:val="24"/>
          <w:szCs w:val="24"/>
        </w:rPr>
        <w:t xml:space="preserve"> ja ympäristö mahdollisti paremman keskittymisen </w:t>
      </w:r>
      <w:r w:rsidR="00900AE1">
        <w:rPr>
          <w:rFonts w:ascii="Times New Roman" w:hAnsi="Times New Roman"/>
          <w:sz w:val="24"/>
          <w:szCs w:val="24"/>
        </w:rPr>
        <w:t xml:space="preserve">visualisoinnin </w:t>
      </w:r>
      <w:r w:rsidR="00D55EAC">
        <w:rPr>
          <w:rFonts w:ascii="Times New Roman" w:hAnsi="Times New Roman"/>
          <w:sz w:val="24"/>
          <w:szCs w:val="24"/>
        </w:rPr>
        <w:t xml:space="preserve">sisältöön. Osallistujat kuitenkin </w:t>
      </w:r>
      <w:r w:rsidR="00900AE1">
        <w:rPr>
          <w:rFonts w:ascii="Times New Roman" w:hAnsi="Times New Roman"/>
          <w:sz w:val="24"/>
          <w:szCs w:val="24"/>
        </w:rPr>
        <w:t>kokivat, että virtuaalitodellisuuden visualisointien tulisi olla luotuna virtuaalitodellisuuden tarjoamia mahdollisuuksia hyödyntäe</w:t>
      </w:r>
      <w:r>
        <w:rPr>
          <w:rFonts w:ascii="Times New Roman" w:hAnsi="Times New Roman"/>
          <w:sz w:val="24"/>
          <w:szCs w:val="24"/>
        </w:rPr>
        <w:t>n, jotta erilaisen ympäristön hyödyntäminen</w:t>
      </w:r>
      <w:r w:rsidR="00900AE1">
        <w:rPr>
          <w:rFonts w:ascii="Times New Roman" w:hAnsi="Times New Roman"/>
          <w:sz w:val="24"/>
          <w:szCs w:val="24"/>
        </w:rPr>
        <w:t xml:space="preserve"> koetaan merkityksellisenä. </w:t>
      </w:r>
      <w:r>
        <w:rPr>
          <w:rFonts w:ascii="Times New Roman" w:hAnsi="Times New Roman"/>
          <w:sz w:val="24"/>
          <w:szCs w:val="24"/>
        </w:rPr>
        <w:t>Tämän lisäksi v</w:t>
      </w:r>
      <w:r w:rsidR="00900AE1">
        <w:rPr>
          <w:rFonts w:ascii="Times New Roman" w:hAnsi="Times New Roman"/>
          <w:sz w:val="24"/>
          <w:szCs w:val="24"/>
        </w:rPr>
        <w:t>irtuaalitodellisuudessa käytettyjen vuorovaikutustekniikoiden soveltuvuus sekä järjestelmän käytön sujuvuus korostuivat huomiota herättäneinä tekijöinä.</w:t>
      </w:r>
    </w:p>
    <w:p w14:paraId="5635899E" w14:textId="5E46076F" w:rsidR="00D91104" w:rsidRPr="00900AE1" w:rsidRDefault="00152D44" w:rsidP="00900AE1">
      <w:pPr>
        <w:pStyle w:val="Aloituskappale"/>
        <w:spacing w:line="360" w:lineRule="auto"/>
        <w:rPr>
          <w:rFonts w:ascii="Times New Roman" w:hAnsi="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Big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CEF98F0" w14:textId="3CB1F936"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960063"/>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2BABDFD7" w14:textId="77777777" w:rsidR="00106869"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106869" w:rsidRPr="00755D20">
        <w:rPr>
          <w:rFonts w:ascii="Times New Roman" w:hAnsi="Times New Roman"/>
          <w:noProof/>
        </w:rPr>
        <w:t>SISÄLLYSLUETTELO</w:t>
      </w:r>
      <w:r w:rsidR="00106869">
        <w:rPr>
          <w:noProof/>
        </w:rPr>
        <w:tab/>
      </w:r>
      <w:r w:rsidR="00106869">
        <w:rPr>
          <w:noProof/>
        </w:rPr>
        <w:fldChar w:fldCharType="begin"/>
      </w:r>
      <w:r w:rsidR="00106869">
        <w:rPr>
          <w:noProof/>
        </w:rPr>
        <w:instrText xml:space="preserve"> PAGEREF _Toc510960063 \h </w:instrText>
      </w:r>
      <w:r w:rsidR="00106869">
        <w:rPr>
          <w:noProof/>
        </w:rPr>
      </w:r>
      <w:r w:rsidR="00106869">
        <w:rPr>
          <w:noProof/>
        </w:rPr>
        <w:fldChar w:fldCharType="separate"/>
      </w:r>
      <w:r w:rsidR="00106869">
        <w:rPr>
          <w:noProof/>
        </w:rPr>
        <w:t>2</w:t>
      </w:r>
      <w:r w:rsidR="00106869">
        <w:rPr>
          <w:noProof/>
        </w:rPr>
        <w:fldChar w:fldCharType="end"/>
      </w:r>
    </w:p>
    <w:p w14:paraId="7BB704C2"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rPr>
        <w:t>1. JOHDANTO</w:t>
      </w:r>
      <w:r>
        <w:rPr>
          <w:noProof/>
        </w:rPr>
        <w:tab/>
      </w:r>
      <w:r>
        <w:rPr>
          <w:noProof/>
        </w:rPr>
        <w:fldChar w:fldCharType="begin"/>
      </w:r>
      <w:r>
        <w:rPr>
          <w:noProof/>
        </w:rPr>
        <w:instrText xml:space="preserve"> PAGEREF _Toc510960064 \h </w:instrText>
      </w:r>
      <w:r>
        <w:rPr>
          <w:noProof/>
        </w:rPr>
      </w:r>
      <w:r>
        <w:rPr>
          <w:noProof/>
        </w:rPr>
        <w:fldChar w:fldCharType="separate"/>
      </w:r>
      <w:r>
        <w:rPr>
          <w:noProof/>
        </w:rPr>
        <w:t>1</w:t>
      </w:r>
      <w:r>
        <w:rPr>
          <w:noProof/>
        </w:rPr>
        <w:fldChar w:fldCharType="end"/>
      </w:r>
    </w:p>
    <w:p w14:paraId="373E7585" w14:textId="77777777" w:rsidR="00106869" w:rsidRPr="00106869" w:rsidRDefault="00106869">
      <w:pPr>
        <w:pStyle w:val="Sisluet1"/>
        <w:tabs>
          <w:tab w:val="right" w:leader="dot" w:pos="9628"/>
        </w:tabs>
        <w:rPr>
          <w:rFonts w:asciiTheme="minorHAnsi" w:eastAsiaTheme="minorEastAsia" w:hAnsiTheme="minorHAnsi" w:cstheme="minorBidi"/>
          <w:noProof/>
          <w:color w:val="auto"/>
          <w:sz w:val="22"/>
          <w:szCs w:val="22"/>
          <w:lang w:val="en-US" w:eastAsia="fi-FI"/>
        </w:rPr>
      </w:pPr>
      <w:r w:rsidRPr="00755D20">
        <w:rPr>
          <w:rFonts w:ascii="Times New Roman" w:hAnsi="Times New Roman"/>
          <w:noProof/>
          <w:lang w:val="en-US"/>
        </w:rPr>
        <w:t>2. BIG DATA</w:t>
      </w:r>
      <w:r w:rsidRPr="00106869">
        <w:rPr>
          <w:noProof/>
          <w:lang w:val="en-US"/>
        </w:rPr>
        <w:tab/>
      </w:r>
      <w:r>
        <w:rPr>
          <w:noProof/>
        </w:rPr>
        <w:fldChar w:fldCharType="begin"/>
      </w:r>
      <w:r w:rsidRPr="00106869">
        <w:rPr>
          <w:noProof/>
          <w:lang w:val="en-US"/>
        </w:rPr>
        <w:instrText xml:space="preserve"> PAGEREF _Toc510960065 \h </w:instrText>
      </w:r>
      <w:r>
        <w:rPr>
          <w:noProof/>
        </w:rPr>
      </w:r>
      <w:r>
        <w:rPr>
          <w:noProof/>
        </w:rPr>
        <w:fldChar w:fldCharType="separate"/>
      </w:r>
      <w:r w:rsidRPr="00106869">
        <w:rPr>
          <w:noProof/>
          <w:lang w:val="en-US"/>
        </w:rPr>
        <w:t>2</w:t>
      </w:r>
      <w:r>
        <w:rPr>
          <w:noProof/>
        </w:rPr>
        <w:fldChar w:fldCharType="end"/>
      </w:r>
    </w:p>
    <w:p w14:paraId="722F50A5" w14:textId="77777777" w:rsidR="00106869" w:rsidRPr="00106869" w:rsidRDefault="00106869">
      <w:pPr>
        <w:pStyle w:val="Sisluet2"/>
        <w:rPr>
          <w:rFonts w:asciiTheme="minorHAnsi" w:eastAsiaTheme="minorEastAsia" w:hAnsiTheme="minorHAnsi" w:cstheme="minorBidi"/>
          <w:noProof/>
          <w:color w:val="auto"/>
          <w:sz w:val="22"/>
          <w:szCs w:val="22"/>
          <w:lang w:val="en-US" w:eastAsia="fi-FI"/>
        </w:rPr>
      </w:pPr>
      <w:r w:rsidRPr="00755D20">
        <w:rPr>
          <w:noProof/>
          <w:lang w:val="en-US"/>
        </w:rPr>
        <w:t>2.1 Big Datan määrittely</w:t>
      </w:r>
      <w:r w:rsidRPr="00106869">
        <w:rPr>
          <w:noProof/>
          <w:lang w:val="en-US"/>
        </w:rPr>
        <w:tab/>
      </w:r>
      <w:r>
        <w:rPr>
          <w:noProof/>
        </w:rPr>
        <w:fldChar w:fldCharType="begin"/>
      </w:r>
      <w:r w:rsidRPr="00106869">
        <w:rPr>
          <w:noProof/>
          <w:lang w:val="en-US"/>
        </w:rPr>
        <w:instrText xml:space="preserve"> PAGEREF _Toc510960066 \h </w:instrText>
      </w:r>
      <w:r>
        <w:rPr>
          <w:noProof/>
        </w:rPr>
      </w:r>
      <w:r>
        <w:rPr>
          <w:noProof/>
        </w:rPr>
        <w:fldChar w:fldCharType="separate"/>
      </w:r>
      <w:r w:rsidRPr="00106869">
        <w:rPr>
          <w:noProof/>
          <w:lang w:val="en-US"/>
        </w:rPr>
        <w:t>2</w:t>
      </w:r>
      <w:r>
        <w:rPr>
          <w:noProof/>
        </w:rPr>
        <w:fldChar w:fldCharType="end"/>
      </w:r>
    </w:p>
    <w:p w14:paraId="1C35C846" w14:textId="77777777" w:rsidR="00106869" w:rsidRDefault="00106869">
      <w:pPr>
        <w:pStyle w:val="Sisluet2"/>
        <w:rPr>
          <w:rFonts w:asciiTheme="minorHAnsi" w:eastAsiaTheme="minorEastAsia" w:hAnsiTheme="minorHAnsi" w:cstheme="minorBidi"/>
          <w:noProof/>
          <w:color w:val="auto"/>
          <w:sz w:val="22"/>
          <w:szCs w:val="22"/>
          <w:lang w:eastAsia="fi-FI"/>
        </w:rPr>
      </w:pPr>
      <w:r w:rsidRPr="00755D20">
        <w:rPr>
          <w:noProof/>
        </w:rPr>
        <w:t>2.2 Big Datan kuudes V – Visualisointi</w:t>
      </w:r>
      <w:r>
        <w:rPr>
          <w:noProof/>
        </w:rPr>
        <w:tab/>
      </w:r>
      <w:r>
        <w:rPr>
          <w:noProof/>
        </w:rPr>
        <w:fldChar w:fldCharType="begin"/>
      </w:r>
      <w:r>
        <w:rPr>
          <w:noProof/>
        </w:rPr>
        <w:instrText xml:space="preserve"> PAGEREF _Toc510960067 \h </w:instrText>
      </w:r>
      <w:r>
        <w:rPr>
          <w:noProof/>
        </w:rPr>
      </w:r>
      <w:r>
        <w:rPr>
          <w:noProof/>
        </w:rPr>
        <w:fldChar w:fldCharType="separate"/>
      </w:r>
      <w:r>
        <w:rPr>
          <w:noProof/>
        </w:rPr>
        <w:t>4</w:t>
      </w:r>
      <w:r>
        <w:rPr>
          <w:noProof/>
        </w:rPr>
        <w:fldChar w:fldCharType="end"/>
      </w:r>
    </w:p>
    <w:p w14:paraId="5650E27F" w14:textId="77777777" w:rsidR="00106869" w:rsidRDefault="00106869">
      <w:pPr>
        <w:pStyle w:val="Sisluet2"/>
        <w:rPr>
          <w:rFonts w:asciiTheme="minorHAnsi" w:eastAsiaTheme="minorEastAsia" w:hAnsiTheme="minorHAnsi" w:cstheme="minorBidi"/>
          <w:noProof/>
          <w:color w:val="auto"/>
          <w:sz w:val="22"/>
          <w:szCs w:val="22"/>
          <w:lang w:eastAsia="fi-FI"/>
        </w:rPr>
      </w:pPr>
      <w:r w:rsidRPr="00755D20">
        <w:rPr>
          <w:noProof/>
          <w:color w:val="000000" w:themeColor="text1"/>
        </w:rPr>
        <w:t>2.3 Big datan hyödyt ja ongelmat</w:t>
      </w:r>
      <w:r>
        <w:rPr>
          <w:noProof/>
        </w:rPr>
        <w:tab/>
      </w:r>
      <w:r>
        <w:rPr>
          <w:noProof/>
        </w:rPr>
        <w:fldChar w:fldCharType="begin"/>
      </w:r>
      <w:r>
        <w:rPr>
          <w:noProof/>
        </w:rPr>
        <w:instrText xml:space="preserve"> PAGEREF _Toc510960068 \h </w:instrText>
      </w:r>
      <w:r>
        <w:rPr>
          <w:noProof/>
        </w:rPr>
      </w:r>
      <w:r>
        <w:rPr>
          <w:noProof/>
        </w:rPr>
        <w:fldChar w:fldCharType="separate"/>
      </w:r>
      <w:r>
        <w:rPr>
          <w:noProof/>
        </w:rPr>
        <w:t>6</w:t>
      </w:r>
      <w:r>
        <w:rPr>
          <w:noProof/>
        </w:rPr>
        <w:fldChar w:fldCharType="end"/>
      </w:r>
    </w:p>
    <w:p w14:paraId="780DFD65"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rPr>
        <w:t>3. TIEDON VISUALISOIMINEN</w:t>
      </w:r>
      <w:r>
        <w:rPr>
          <w:noProof/>
        </w:rPr>
        <w:tab/>
      </w:r>
      <w:r>
        <w:rPr>
          <w:noProof/>
        </w:rPr>
        <w:fldChar w:fldCharType="begin"/>
      </w:r>
      <w:r>
        <w:rPr>
          <w:noProof/>
        </w:rPr>
        <w:instrText xml:space="preserve"> PAGEREF _Toc510960069 \h </w:instrText>
      </w:r>
      <w:r>
        <w:rPr>
          <w:noProof/>
        </w:rPr>
      </w:r>
      <w:r>
        <w:rPr>
          <w:noProof/>
        </w:rPr>
        <w:fldChar w:fldCharType="separate"/>
      </w:r>
      <w:r>
        <w:rPr>
          <w:noProof/>
        </w:rPr>
        <w:t>9</w:t>
      </w:r>
      <w:r>
        <w:rPr>
          <w:noProof/>
        </w:rPr>
        <w:fldChar w:fldCharType="end"/>
      </w:r>
    </w:p>
    <w:p w14:paraId="4BBF1509"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_Toc510960070 \h </w:instrText>
      </w:r>
      <w:r>
        <w:rPr>
          <w:noProof/>
        </w:rPr>
      </w:r>
      <w:r>
        <w:rPr>
          <w:noProof/>
        </w:rPr>
        <w:fldChar w:fldCharType="separate"/>
      </w:r>
      <w:r>
        <w:rPr>
          <w:noProof/>
        </w:rPr>
        <w:t>9</w:t>
      </w:r>
      <w:r>
        <w:rPr>
          <w:noProof/>
        </w:rPr>
        <w:fldChar w:fldCharType="end"/>
      </w:r>
    </w:p>
    <w:p w14:paraId="7C96D228"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_Toc510960071 \h </w:instrText>
      </w:r>
      <w:r>
        <w:rPr>
          <w:noProof/>
        </w:rPr>
      </w:r>
      <w:r>
        <w:rPr>
          <w:noProof/>
        </w:rPr>
        <w:fldChar w:fldCharType="separate"/>
      </w:r>
      <w:r>
        <w:rPr>
          <w:noProof/>
        </w:rPr>
        <w:t>10</w:t>
      </w:r>
      <w:r>
        <w:rPr>
          <w:noProof/>
        </w:rPr>
        <w:fldChar w:fldCharType="end"/>
      </w:r>
    </w:p>
    <w:p w14:paraId="41094B35" w14:textId="77777777" w:rsidR="00106869" w:rsidRPr="00106869" w:rsidRDefault="00106869">
      <w:pPr>
        <w:pStyle w:val="Sisluet2"/>
        <w:rPr>
          <w:rFonts w:asciiTheme="minorHAnsi" w:eastAsiaTheme="minorEastAsia" w:hAnsiTheme="minorHAnsi" w:cstheme="minorBidi"/>
          <w:noProof/>
          <w:color w:val="auto"/>
          <w:sz w:val="22"/>
          <w:szCs w:val="22"/>
          <w:lang w:val="en-US" w:eastAsia="fi-FI"/>
        </w:rPr>
      </w:pPr>
      <w:r w:rsidRPr="00106869">
        <w:rPr>
          <w:noProof/>
          <w:lang w:val="en-US"/>
        </w:rPr>
        <w:t>3.2.1 Parallel coordinates</w:t>
      </w:r>
      <w:r w:rsidRPr="00106869">
        <w:rPr>
          <w:noProof/>
          <w:lang w:val="en-US"/>
        </w:rPr>
        <w:tab/>
      </w:r>
      <w:r>
        <w:rPr>
          <w:noProof/>
        </w:rPr>
        <w:fldChar w:fldCharType="begin"/>
      </w:r>
      <w:r w:rsidRPr="00106869">
        <w:rPr>
          <w:noProof/>
          <w:lang w:val="en-US"/>
        </w:rPr>
        <w:instrText xml:space="preserve"> PAGEREF _Toc510960072 \h </w:instrText>
      </w:r>
      <w:r>
        <w:rPr>
          <w:noProof/>
        </w:rPr>
      </w:r>
      <w:r>
        <w:rPr>
          <w:noProof/>
        </w:rPr>
        <w:fldChar w:fldCharType="separate"/>
      </w:r>
      <w:r w:rsidRPr="00106869">
        <w:rPr>
          <w:noProof/>
          <w:lang w:val="en-US"/>
        </w:rPr>
        <w:t>12</w:t>
      </w:r>
      <w:r>
        <w:rPr>
          <w:noProof/>
        </w:rPr>
        <w:fldChar w:fldCharType="end"/>
      </w:r>
    </w:p>
    <w:p w14:paraId="1C9701B4" w14:textId="77777777" w:rsidR="00106869" w:rsidRPr="00106869" w:rsidRDefault="00106869">
      <w:pPr>
        <w:pStyle w:val="Sisluet2"/>
        <w:rPr>
          <w:rFonts w:asciiTheme="minorHAnsi" w:eastAsiaTheme="minorEastAsia" w:hAnsiTheme="minorHAnsi" w:cstheme="minorBidi"/>
          <w:noProof/>
          <w:color w:val="auto"/>
          <w:sz w:val="22"/>
          <w:szCs w:val="22"/>
          <w:lang w:val="en-US" w:eastAsia="fi-FI"/>
        </w:rPr>
      </w:pPr>
      <w:r w:rsidRPr="00106869">
        <w:rPr>
          <w:noProof/>
          <w:lang w:val="en-US"/>
        </w:rPr>
        <w:t>3.2.2 Star coordinates</w:t>
      </w:r>
      <w:r w:rsidRPr="00106869">
        <w:rPr>
          <w:noProof/>
          <w:lang w:val="en-US"/>
        </w:rPr>
        <w:tab/>
      </w:r>
      <w:r>
        <w:rPr>
          <w:noProof/>
        </w:rPr>
        <w:fldChar w:fldCharType="begin"/>
      </w:r>
      <w:r w:rsidRPr="00106869">
        <w:rPr>
          <w:noProof/>
          <w:lang w:val="en-US"/>
        </w:rPr>
        <w:instrText xml:space="preserve"> PAGEREF _Toc510960073 \h </w:instrText>
      </w:r>
      <w:r>
        <w:rPr>
          <w:noProof/>
        </w:rPr>
      </w:r>
      <w:r>
        <w:rPr>
          <w:noProof/>
        </w:rPr>
        <w:fldChar w:fldCharType="separate"/>
      </w:r>
      <w:r w:rsidRPr="00106869">
        <w:rPr>
          <w:noProof/>
          <w:lang w:val="en-US"/>
        </w:rPr>
        <w:t>13</w:t>
      </w:r>
      <w:r>
        <w:rPr>
          <w:noProof/>
        </w:rPr>
        <w:fldChar w:fldCharType="end"/>
      </w:r>
    </w:p>
    <w:p w14:paraId="68291ADF" w14:textId="77777777" w:rsidR="00106869" w:rsidRPr="00106869" w:rsidRDefault="00106869">
      <w:pPr>
        <w:pStyle w:val="Sisluet2"/>
        <w:rPr>
          <w:rFonts w:asciiTheme="minorHAnsi" w:eastAsiaTheme="minorEastAsia" w:hAnsiTheme="minorHAnsi" w:cstheme="minorBidi"/>
          <w:noProof/>
          <w:color w:val="auto"/>
          <w:sz w:val="22"/>
          <w:szCs w:val="22"/>
          <w:lang w:val="en-US" w:eastAsia="fi-FI"/>
        </w:rPr>
      </w:pPr>
      <w:r w:rsidRPr="00106869">
        <w:rPr>
          <w:noProof/>
          <w:lang w:val="en-US"/>
        </w:rPr>
        <w:t>3.2.3 Tree map</w:t>
      </w:r>
      <w:r w:rsidRPr="00106869">
        <w:rPr>
          <w:noProof/>
          <w:lang w:val="en-US"/>
        </w:rPr>
        <w:tab/>
      </w:r>
      <w:r>
        <w:rPr>
          <w:noProof/>
        </w:rPr>
        <w:fldChar w:fldCharType="begin"/>
      </w:r>
      <w:r w:rsidRPr="00106869">
        <w:rPr>
          <w:noProof/>
          <w:lang w:val="en-US"/>
        </w:rPr>
        <w:instrText xml:space="preserve"> PAGEREF _Toc510960074 \h </w:instrText>
      </w:r>
      <w:r>
        <w:rPr>
          <w:noProof/>
        </w:rPr>
      </w:r>
      <w:r>
        <w:rPr>
          <w:noProof/>
        </w:rPr>
        <w:fldChar w:fldCharType="separate"/>
      </w:r>
      <w:r w:rsidRPr="00106869">
        <w:rPr>
          <w:noProof/>
          <w:lang w:val="en-US"/>
        </w:rPr>
        <w:t>15</w:t>
      </w:r>
      <w:r>
        <w:rPr>
          <w:noProof/>
        </w:rPr>
        <w:fldChar w:fldCharType="end"/>
      </w:r>
    </w:p>
    <w:p w14:paraId="0BF8DDF8"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_Toc510960075 \h </w:instrText>
      </w:r>
      <w:r>
        <w:rPr>
          <w:noProof/>
        </w:rPr>
      </w:r>
      <w:r>
        <w:rPr>
          <w:noProof/>
        </w:rPr>
        <w:fldChar w:fldCharType="separate"/>
      </w:r>
      <w:r>
        <w:rPr>
          <w:noProof/>
        </w:rPr>
        <w:t>16</w:t>
      </w:r>
      <w:r>
        <w:rPr>
          <w:noProof/>
        </w:rPr>
        <w:fldChar w:fldCharType="end"/>
      </w:r>
    </w:p>
    <w:p w14:paraId="6568175B"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_Toc510960076 \h </w:instrText>
      </w:r>
      <w:r>
        <w:rPr>
          <w:noProof/>
        </w:rPr>
      </w:r>
      <w:r>
        <w:rPr>
          <w:noProof/>
        </w:rPr>
        <w:fldChar w:fldCharType="separate"/>
      </w:r>
      <w:r>
        <w:rPr>
          <w:noProof/>
        </w:rPr>
        <w:t>17</w:t>
      </w:r>
      <w:r>
        <w:rPr>
          <w:noProof/>
        </w:rPr>
        <w:fldChar w:fldCharType="end"/>
      </w:r>
    </w:p>
    <w:p w14:paraId="6554FAF6"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_Toc510960077 \h </w:instrText>
      </w:r>
      <w:r>
        <w:rPr>
          <w:noProof/>
        </w:rPr>
      </w:r>
      <w:r>
        <w:rPr>
          <w:noProof/>
        </w:rPr>
        <w:fldChar w:fldCharType="separate"/>
      </w:r>
      <w:r>
        <w:rPr>
          <w:noProof/>
        </w:rPr>
        <w:t>19</w:t>
      </w:r>
      <w:r>
        <w:rPr>
          <w:noProof/>
        </w:rPr>
        <w:fldChar w:fldCharType="end"/>
      </w:r>
    </w:p>
    <w:p w14:paraId="082CA7B5"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rPr>
        <w:t>4. VIRTUAALITODELLISUUDEN HYÖDYNTÄMINEN</w:t>
      </w:r>
      <w:r>
        <w:rPr>
          <w:noProof/>
        </w:rPr>
        <w:tab/>
      </w:r>
      <w:r>
        <w:rPr>
          <w:noProof/>
        </w:rPr>
        <w:fldChar w:fldCharType="begin"/>
      </w:r>
      <w:r>
        <w:rPr>
          <w:noProof/>
        </w:rPr>
        <w:instrText xml:space="preserve"> PAGEREF _Toc510960078 \h </w:instrText>
      </w:r>
      <w:r>
        <w:rPr>
          <w:noProof/>
        </w:rPr>
      </w:r>
      <w:r>
        <w:rPr>
          <w:noProof/>
        </w:rPr>
        <w:fldChar w:fldCharType="separate"/>
      </w:r>
      <w:r>
        <w:rPr>
          <w:noProof/>
        </w:rPr>
        <w:t>21</w:t>
      </w:r>
      <w:r>
        <w:rPr>
          <w:noProof/>
        </w:rPr>
        <w:fldChar w:fldCharType="end"/>
      </w:r>
    </w:p>
    <w:p w14:paraId="342A734B"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_Toc510960079 \h </w:instrText>
      </w:r>
      <w:r>
        <w:rPr>
          <w:noProof/>
        </w:rPr>
      </w:r>
      <w:r>
        <w:rPr>
          <w:noProof/>
        </w:rPr>
        <w:fldChar w:fldCharType="separate"/>
      </w:r>
      <w:r>
        <w:rPr>
          <w:noProof/>
        </w:rPr>
        <w:t>21</w:t>
      </w:r>
      <w:r>
        <w:rPr>
          <w:noProof/>
        </w:rPr>
        <w:fldChar w:fldCharType="end"/>
      </w:r>
    </w:p>
    <w:p w14:paraId="5B95C1FC"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_Toc510960080 \h </w:instrText>
      </w:r>
      <w:r>
        <w:rPr>
          <w:noProof/>
        </w:rPr>
      </w:r>
      <w:r>
        <w:rPr>
          <w:noProof/>
        </w:rPr>
        <w:fldChar w:fldCharType="separate"/>
      </w:r>
      <w:r>
        <w:rPr>
          <w:noProof/>
        </w:rPr>
        <w:t>22</w:t>
      </w:r>
      <w:r>
        <w:rPr>
          <w:noProof/>
        </w:rPr>
        <w:fldChar w:fldCharType="end"/>
      </w:r>
    </w:p>
    <w:p w14:paraId="1B3FD42A"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_Toc510960081 \h </w:instrText>
      </w:r>
      <w:r>
        <w:rPr>
          <w:noProof/>
        </w:rPr>
      </w:r>
      <w:r>
        <w:rPr>
          <w:noProof/>
        </w:rPr>
        <w:fldChar w:fldCharType="separate"/>
      </w:r>
      <w:r>
        <w:rPr>
          <w:noProof/>
        </w:rPr>
        <w:t>25</w:t>
      </w:r>
      <w:r>
        <w:rPr>
          <w:noProof/>
        </w:rPr>
        <w:fldChar w:fldCharType="end"/>
      </w:r>
    </w:p>
    <w:p w14:paraId="7ABB0D25"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_Toc510960082 \h </w:instrText>
      </w:r>
      <w:r>
        <w:rPr>
          <w:noProof/>
        </w:rPr>
      </w:r>
      <w:r>
        <w:rPr>
          <w:noProof/>
        </w:rPr>
        <w:fldChar w:fldCharType="separate"/>
      </w:r>
      <w:r>
        <w:rPr>
          <w:noProof/>
        </w:rPr>
        <w:t>26</w:t>
      </w:r>
      <w:r>
        <w:rPr>
          <w:noProof/>
        </w:rPr>
        <w:fldChar w:fldCharType="end"/>
      </w:r>
    </w:p>
    <w:p w14:paraId="74F445FD"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rPr>
        <w:t>5. TESTIJÄRJESTELMÄN KEHITYS</w:t>
      </w:r>
      <w:r>
        <w:rPr>
          <w:noProof/>
        </w:rPr>
        <w:tab/>
      </w:r>
      <w:r>
        <w:rPr>
          <w:noProof/>
        </w:rPr>
        <w:fldChar w:fldCharType="begin"/>
      </w:r>
      <w:r>
        <w:rPr>
          <w:noProof/>
        </w:rPr>
        <w:instrText xml:space="preserve"> PAGEREF _Toc510960083 \h </w:instrText>
      </w:r>
      <w:r>
        <w:rPr>
          <w:noProof/>
        </w:rPr>
      </w:r>
      <w:r>
        <w:rPr>
          <w:noProof/>
        </w:rPr>
        <w:fldChar w:fldCharType="separate"/>
      </w:r>
      <w:r>
        <w:rPr>
          <w:noProof/>
        </w:rPr>
        <w:t>29</w:t>
      </w:r>
      <w:r>
        <w:rPr>
          <w:noProof/>
        </w:rPr>
        <w:fldChar w:fldCharType="end"/>
      </w:r>
    </w:p>
    <w:p w14:paraId="5A2DFD5C"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_Toc510960084 \h </w:instrText>
      </w:r>
      <w:r>
        <w:rPr>
          <w:noProof/>
        </w:rPr>
      </w:r>
      <w:r>
        <w:rPr>
          <w:noProof/>
        </w:rPr>
        <w:fldChar w:fldCharType="separate"/>
      </w:r>
      <w:r>
        <w:rPr>
          <w:noProof/>
        </w:rPr>
        <w:t>30</w:t>
      </w:r>
      <w:r>
        <w:rPr>
          <w:noProof/>
        </w:rPr>
        <w:fldChar w:fldCharType="end"/>
      </w:r>
    </w:p>
    <w:p w14:paraId="315D9567"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_Toc510960085 \h </w:instrText>
      </w:r>
      <w:r>
        <w:rPr>
          <w:noProof/>
        </w:rPr>
      </w:r>
      <w:r>
        <w:rPr>
          <w:noProof/>
        </w:rPr>
        <w:fldChar w:fldCharType="separate"/>
      </w:r>
      <w:r>
        <w:rPr>
          <w:noProof/>
        </w:rPr>
        <w:t>31</w:t>
      </w:r>
      <w:r>
        <w:rPr>
          <w:noProof/>
        </w:rPr>
        <w:fldChar w:fldCharType="end"/>
      </w:r>
    </w:p>
    <w:p w14:paraId="6E39683B"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_Toc510960086 \h </w:instrText>
      </w:r>
      <w:r>
        <w:rPr>
          <w:noProof/>
        </w:rPr>
      </w:r>
      <w:r>
        <w:rPr>
          <w:noProof/>
        </w:rPr>
        <w:fldChar w:fldCharType="separate"/>
      </w:r>
      <w:r>
        <w:rPr>
          <w:noProof/>
        </w:rPr>
        <w:t>32</w:t>
      </w:r>
      <w:r>
        <w:rPr>
          <w:noProof/>
        </w:rPr>
        <w:fldChar w:fldCharType="end"/>
      </w:r>
    </w:p>
    <w:p w14:paraId="2B609B24"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_Toc510960087 \h </w:instrText>
      </w:r>
      <w:r>
        <w:rPr>
          <w:noProof/>
        </w:rPr>
      </w:r>
      <w:r>
        <w:rPr>
          <w:noProof/>
        </w:rPr>
        <w:fldChar w:fldCharType="separate"/>
      </w:r>
      <w:r>
        <w:rPr>
          <w:noProof/>
        </w:rPr>
        <w:t>33</w:t>
      </w:r>
      <w:r>
        <w:rPr>
          <w:noProof/>
        </w:rPr>
        <w:fldChar w:fldCharType="end"/>
      </w:r>
    </w:p>
    <w:p w14:paraId="342C89B9"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_Toc510960088 \h </w:instrText>
      </w:r>
      <w:r>
        <w:rPr>
          <w:noProof/>
        </w:rPr>
      </w:r>
      <w:r>
        <w:rPr>
          <w:noProof/>
        </w:rPr>
        <w:fldChar w:fldCharType="separate"/>
      </w:r>
      <w:r>
        <w:rPr>
          <w:noProof/>
        </w:rPr>
        <w:t>34</w:t>
      </w:r>
      <w:r>
        <w:rPr>
          <w:noProof/>
        </w:rPr>
        <w:fldChar w:fldCharType="end"/>
      </w:r>
    </w:p>
    <w:p w14:paraId="2BAC4949"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rPr>
        <w:t>6. TESTIJÄRJESTELMIEN KÄYTTÄJÄTESTAUS</w:t>
      </w:r>
      <w:r>
        <w:rPr>
          <w:noProof/>
        </w:rPr>
        <w:tab/>
      </w:r>
      <w:r>
        <w:rPr>
          <w:noProof/>
        </w:rPr>
        <w:fldChar w:fldCharType="begin"/>
      </w:r>
      <w:r>
        <w:rPr>
          <w:noProof/>
        </w:rPr>
        <w:instrText xml:space="preserve"> PAGEREF _Toc510960089 \h </w:instrText>
      </w:r>
      <w:r>
        <w:rPr>
          <w:noProof/>
        </w:rPr>
      </w:r>
      <w:r>
        <w:rPr>
          <w:noProof/>
        </w:rPr>
        <w:fldChar w:fldCharType="separate"/>
      </w:r>
      <w:r>
        <w:rPr>
          <w:noProof/>
        </w:rPr>
        <w:t>37</w:t>
      </w:r>
      <w:r>
        <w:rPr>
          <w:noProof/>
        </w:rPr>
        <w:fldChar w:fldCharType="end"/>
      </w:r>
    </w:p>
    <w:p w14:paraId="0B844F83"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_Toc510960090 \h </w:instrText>
      </w:r>
      <w:r>
        <w:rPr>
          <w:noProof/>
        </w:rPr>
      </w:r>
      <w:r>
        <w:rPr>
          <w:noProof/>
        </w:rPr>
        <w:fldChar w:fldCharType="separate"/>
      </w:r>
      <w:r>
        <w:rPr>
          <w:noProof/>
        </w:rPr>
        <w:t>37</w:t>
      </w:r>
      <w:r>
        <w:rPr>
          <w:noProof/>
        </w:rPr>
        <w:fldChar w:fldCharType="end"/>
      </w:r>
    </w:p>
    <w:p w14:paraId="6DEB0DD5"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_Toc510960091 \h </w:instrText>
      </w:r>
      <w:r>
        <w:rPr>
          <w:noProof/>
        </w:rPr>
      </w:r>
      <w:r>
        <w:rPr>
          <w:noProof/>
        </w:rPr>
        <w:fldChar w:fldCharType="separate"/>
      </w:r>
      <w:r>
        <w:rPr>
          <w:noProof/>
        </w:rPr>
        <w:t>42</w:t>
      </w:r>
      <w:r>
        <w:rPr>
          <w:noProof/>
        </w:rPr>
        <w:fldChar w:fldCharType="end"/>
      </w:r>
    </w:p>
    <w:p w14:paraId="6D7E9BE3"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_Toc510960092 \h </w:instrText>
      </w:r>
      <w:r>
        <w:rPr>
          <w:noProof/>
        </w:rPr>
      </w:r>
      <w:r>
        <w:rPr>
          <w:noProof/>
        </w:rPr>
        <w:fldChar w:fldCharType="separate"/>
      </w:r>
      <w:r>
        <w:rPr>
          <w:noProof/>
        </w:rPr>
        <w:t>42</w:t>
      </w:r>
      <w:r>
        <w:rPr>
          <w:noProof/>
        </w:rPr>
        <w:fldChar w:fldCharType="end"/>
      </w:r>
    </w:p>
    <w:p w14:paraId="2D2F48E1"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_Toc510960093 \h </w:instrText>
      </w:r>
      <w:r>
        <w:rPr>
          <w:noProof/>
        </w:rPr>
      </w:r>
      <w:r>
        <w:rPr>
          <w:noProof/>
        </w:rPr>
        <w:fldChar w:fldCharType="separate"/>
      </w:r>
      <w:r>
        <w:rPr>
          <w:noProof/>
        </w:rPr>
        <w:t>45</w:t>
      </w:r>
      <w:r>
        <w:rPr>
          <w:noProof/>
        </w:rPr>
        <w:fldChar w:fldCharType="end"/>
      </w:r>
    </w:p>
    <w:p w14:paraId="0A0BAB7F"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rPr>
        <w:t>7. YHTEENVETO</w:t>
      </w:r>
      <w:r>
        <w:rPr>
          <w:noProof/>
        </w:rPr>
        <w:tab/>
      </w:r>
      <w:r>
        <w:rPr>
          <w:noProof/>
        </w:rPr>
        <w:fldChar w:fldCharType="begin"/>
      </w:r>
      <w:r>
        <w:rPr>
          <w:noProof/>
        </w:rPr>
        <w:instrText xml:space="preserve"> PAGEREF _Toc510960094 \h </w:instrText>
      </w:r>
      <w:r>
        <w:rPr>
          <w:noProof/>
        </w:rPr>
      </w:r>
      <w:r>
        <w:rPr>
          <w:noProof/>
        </w:rPr>
        <w:fldChar w:fldCharType="separate"/>
      </w:r>
      <w:r>
        <w:rPr>
          <w:noProof/>
        </w:rPr>
        <w:t>48</w:t>
      </w:r>
      <w:r>
        <w:rPr>
          <w:noProof/>
        </w:rPr>
        <w:fldChar w:fldCharType="end"/>
      </w:r>
    </w:p>
    <w:p w14:paraId="7CBECCBF"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106869">
        <w:rPr>
          <w:rFonts w:ascii="Times New Roman" w:hAnsi="Times New Roman"/>
          <w:noProof/>
        </w:rPr>
        <w:t>LÄHDELUETTELO</w:t>
      </w:r>
      <w:r>
        <w:rPr>
          <w:noProof/>
        </w:rPr>
        <w:tab/>
      </w:r>
      <w:r>
        <w:rPr>
          <w:noProof/>
        </w:rPr>
        <w:fldChar w:fldCharType="begin"/>
      </w:r>
      <w:r>
        <w:rPr>
          <w:noProof/>
        </w:rPr>
        <w:instrText xml:space="preserve"> PAGEREF _Toc510960095 \h </w:instrText>
      </w:r>
      <w:r>
        <w:rPr>
          <w:noProof/>
        </w:rPr>
      </w:r>
      <w:r>
        <w:rPr>
          <w:noProof/>
        </w:rPr>
        <w:fldChar w:fldCharType="separate"/>
      </w:r>
      <w:r>
        <w:rPr>
          <w:noProof/>
        </w:rPr>
        <w:t>51</w:t>
      </w:r>
      <w:r>
        <w:rPr>
          <w:noProof/>
        </w:rPr>
        <w:fldChar w:fldCharType="end"/>
      </w:r>
    </w:p>
    <w:p w14:paraId="3EC1C2A2" w14:textId="77777777" w:rsidR="00106869" w:rsidRDefault="00106869">
      <w:pPr>
        <w:pStyle w:val="Sisluet1"/>
        <w:tabs>
          <w:tab w:val="right" w:leader="dot" w:pos="9628"/>
        </w:tabs>
        <w:rPr>
          <w:rFonts w:asciiTheme="minorHAnsi" w:eastAsiaTheme="minorEastAsia" w:hAnsiTheme="minorHAnsi" w:cstheme="minorBidi"/>
          <w:noProof/>
          <w:color w:val="auto"/>
          <w:sz w:val="22"/>
          <w:szCs w:val="22"/>
          <w:lang w:eastAsia="fi-FI"/>
        </w:rPr>
      </w:pPr>
      <w:r w:rsidRPr="00755D20">
        <w:rPr>
          <w:rFonts w:ascii="Times New Roman" w:hAnsi="Times New Roman"/>
          <w:noProof/>
          <w:color w:val="auto"/>
        </w:rPr>
        <w:t>LIITTEET</w:t>
      </w:r>
      <w:r>
        <w:rPr>
          <w:noProof/>
        </w:rPr>
        <w:tab/>
      </w:r>
      <w:r>
        <w:rPr>
          <w:noProof/>
        </w:rPr>
        <w:fldChar w:fldCharType="begin"/>
      </w:r>
      <w:r>
        <w:rPr>
          <w:noProof/>
        </w:rPr>
        <w:instrText xml:space="preserve"> PAGEREF _Toc510960096 \h </w:instrText>
      </w:r>
      <w:r>
        <w:rPr>
          <w:noProof/>
        </w:rPr>
      </w:r>
      <w:r>
        <w:rPr>
          <w:noProof/>
        </w:rPr>
        <w:fldChar w:fldCharType="separate"/>
      </w:r>
      <w:r>
        <w:rPr>
          <w:noProof/>
        </w:rPr>
        <w:t>58</w:t>
      </w:r>
      <w:r>
        <w:rPr>
          <w:noProof/>
        </w:rPr>
        <w:fldChar w:fldCharType="end"/>
      </w:r>
    </w:p>
    <w:p w14:paraId="2A549572" w14:textId="77777777" w:rsidR="00106869" w:rsidRDefault="00106869">
      <w:pPr>
        <w:pStyle w:val="Sisluet2"/>
        <w:rPr>
          <w:rFonts w:asciiTheme="minorHAnsi" w:eastAsiaTheme="minorEastAsia" w:hAnsiTheme="minorHAnsi" w:cstheme="minorBidi"/>
          <w:noProof/>
          <w:color w:val="auto"/>
          <w:sz w:val="22"/>
          <w:szCs w:val="22"/>
          <w:lang w:eastAsia="fi-FI"/>
        </w:rPr>
      </w:pPr>
      <w:r w:rsidRPr="00755D20">
        <w:rPr>
          <w:iCs/>
          <w:noProof/>
        </w:rPr>
        <w:t>Taustatietolomake</w:t>
      </w:r>
      <w:r>
        <w:rPr>
          <w:noProof/>
        </w:rPr>
        <w:tab/>
      </w:r>
      <w:r>
        <w:rPr>
          <w:noProof/>
        </w:rPr>
        <w:fldChar w:fldCharType="begin"/>
      </w:r>
      <w:r>
        <w:rPr>
          <w:noProof/>
        </w:rPr>
        <w:instrText xml:space="preserve"> PAGEREF _Toc510960097 \h </w:instrText>
      </w:r>
      <w:r>
        <w:rPr>
          <w:noProof/>
        </w:rPr>
      </w:r>
      <w:r>
        <w:rPr>
          <w:noProof/>
        </w:rPr>
        <w:fldChar w:fldCharType="separate"/>
      </w:r>
      <w:r>
        <w:rPr>
          <w:noProof/>
        </w:rPr>
        <w:t>58</w:t>
      </w:r>
      <w:r>
        <w:rPr>
          <w:noProof/>
        </w:rPr>
        <w:fldChar w:fldCharType="end"/>
      </w:r>
    </w:p>
    <w:p w14:paraId="09F61307" w14:textId="77777777" w:rsidR="00106869" w:rsidRDefault="00106869">
      <w:pPr>
        <w:pStyle w:val="Sisluet2"/>
        <w:rPr>
          <w:rFonts w:asciiTheme="minorHAnsi" w:eastAsiaTheme="minorEastAsia" w:hAnsiTheme="minorHAnsi" w:cstheme="minorBidi"/>
          <w:noProof/>
          <w:color w:val="auto"/>
          <w:sz w:val="22"/>
          <w:szCs w:val="22"/>
          <w:lang w:eastAsia="fi-FI"/>
        </w:rPr>
      </w:pPr>
      <w:r w:rsidRPr="00106869">
        <w:rPr>
          <w:noProof/>
        </w:rPr>
        <w:t>Käyttäjätutkimuksen tehtävät:</w:t>
      </w:r>
      <w:r>
        <w:rPr>
          <w:noProof/>
        </w:rPr>
        <w:tab/>
      </w:r>
      <w:r>
        <w:rPr>
          <w:noProof/>
        </w:rPr>
        <w:fldChar w:fldCharType="begin"/>
      </w:r>
      <w:r>
        <w:rPr>
          <w:noProof/>
        </w:rPr>
        <w:instrText xml:space="preserve"> PAGEREF _Toc510960098 \h </w:instrText>
      </w:r>
      <w:r>
        <w:rPr>
          <w:noProof/>
        </w:rPr>
      </w:r>
      <w:r>
        <w:rPr>
          <w:noProof/>
        </w:rPr>
        <w:fldChar w:fldCharType="separate"/>
      </w:r>
      <w:r>
        <w:rPr>
          <w:noProof/>
        </w:rPr>
        <w:t>59</w:t>
      </w:r>
      <w:r>
        <w:rPr>
          <w:noProof/>
        </w:rPr>
        <w:fldChar w:fldCharType="end"/>
      </w:r>
    </w:p>
    <w:p w14:paraId="4044BA80"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_Toc510960099 \h </w:instrText>
      </w:r>
      <w:r>
        <w:rPr>
          <w:noProof/>
        </w:rPr>
      </w:r>
      <w:r>
        <w:rPr>
          <w:noProof/>
        </w:rPr>
        <w:fldChar w:fldCharType="separate"/>
      </w:r>
      <w:r>
        <w:rPr>
          <w:noProof/>
        </w:rPr>
        <w:t>60</w:t>
      </w:r>
      <w:r>
        <w:rPr>
          <w:noProof/>
        </w:rPr>
        <w:fldChar w:fldCharType="end"/>
      </w:r>
    </w:p>
    <w:p w14:paraId="27B39ADE"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Käyttäjätutkimuksen tulokset ja taulukot</w:t>
      </w:r>
      <w:r>
        <w:rPr>
          <w:noProof/>
        </w:rPr>
        <w:tab/>
      </w:r>
      <w:r>
        <w:rPr>
          <w:noProof/>
        </w:rPr>
        <w:fldChar w:fldCharType="begin"/>
      </w:r>
      <w:r>
        <w:rPr>
          <w:noProof/>
        </w:rPr>
        <w:instrText xml:space="preserve"> PAGEREF _Toc510960100 \h </w:instrText>
      </w:r>
      <w:r>
        <w:rPr>
          <w:noProof/>
        </w:rPr>
      </w:r>
      <w:r>
        <w:rPr>
          <w:noProof/>
        </w:rPr>
        <w:fldChar w:fldCharType="separate"/>
      </w:r>
      <w:r>
        <w:rPr>
          <w:noProof/>
        </w:rPr>
        <w:t>62</w:t>
      </w:r>
      <w:r>
        <w:rPr>
          <w:noProof/>
        </w:rPr>
        <w:fldChar w:fldCharType="end"/>
      </w:r>
    </w:p>
    <w:p w14:paraId="3048EC60"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Osallistujat</w:t>
      </w:r>
      <w:r>
        <w:rPr>
          <w:noProof/>
        </w:rPr>
        <w:tab/>
      </w:r>
      <w:r>
        <w:rPr>
          <w:noProof/>
        </w:rPr>
        <w:fldChar w:fldCharType="begin"/>
      </w:r>
      <w:r>
        <w:rPr>
          <w:noProof/>
        </w:rPr>
        <w:instrText xml:space="preserve"> PAGEREF _Toc510960101 \h </w:instrText>
      </w:r>
      <w:r>
        <w:rPr>
          <w:noProof/>
        </w:rPr>
      </w:r>
      <w:r>
        <w:rPr>
          <w:noProof/>
        </w:rPr>
        <w:fldChar w:fldCharType="separate"/>
      </w:r>
      <w:r>
        <w:rPr>
          <w:noProof/>
        </w:rPr>
        <w:t>62</w:t>
      </w:r>
      <w:r>
        <w:rPr>
          <w:noProof/>
        </w:rPr>
        <w:fldChar w:fldCharType="end"/>
      </w:r>
    </w:p>
    <w:p w14:paraId="78A0DB6A" w14:textId="77777777" w:rsidR="00106869" w:rsidRDefault="00106869">
      <w:pPr>
        <w:pStyle w:val="Sisluet2"/>
        <w:rPr>
          <w:rFonts w:asciiTheme="minorHAnsi" w:eastAsiaTheme="minorEastAsia" w:hAnsiTheme="minorHAnsi" w:cstheme="minorBidi"/>
          <w:noProof/>
          <w:color w:val="auto"/>
          <w:sz w:val="22"/>
          <w:szCs w:val="22"/>
          <w:lang w:eastAsia="fi-FI"/>
        </w:rPr>
      </w:pPr>
      <w:r>
        <w:rPr>
          <w:noProof/>
        </w:rPr>
        <w:t>Vastaukset käyttäjäkohtaisesti</w:t>
      </w:r>
      <w:r>
        <w:rPr>
          <w:noProof/>
        </w:rPr>
        <w:tab/>
      </w:r>
      <w:r>
        <w:rPr>
          <w:noProof/>
        </w:rPr>
        <w:fldChar w:fldCharType="begin"/>
      </w:r>
      <w:r>
        <w:rPr>
          <w:noProof/>
        </w:rPr>
        <w:instrText xml:space="preserve"> PAGEREF _Toc510960102 \h </w:instrText>
      </w:r>
      <w:r>
        <w:rPr>
          <w:noProof/>
        </w:rPr>
      </w:r>
      <w:r>
        <w:rPr>
          <w:noProof/>
        </w:rPr>
        <w:fldChar w:fldCharType="separate"/>
      </w:r>
      <w:r>
        <w:rPr>
          <w:noProof/>
        </w:rPr>
        <w:t>62</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13684607" w14:textId="77777777" w:rsidR="004D721D" w:rsidRDefault="004D721D" w:rsidP="00C666EB">
      <w:pPr>
        <w:ind w:firstLine="0"/>
      </w:pPr>
    </w:p>
    <w:p w14:paraId="35ED4CE8" w14:textId="53C946B2" w:rsidR="001E75F1" w:rsidRPr="001E75F1" w:rsidRDefault="001E75F1" w:rsidP="001E75F1">
      <w:pPr>
        <w:suppressAutoHyphens w:val="0"/>
        <w:spacing w:line="276" w:lineRule="auto"/>
        <w:ind w:firstLine="0"/>
        <w:jc w:val="left"/>
        <w:rPr>
          <w:rFonts w:ascii="Times New Roman" w:hAnsi="Times New Roman"/>
          <w:b/>
          <w:bCs/>
          <w:sz w:val="28"/>
          <w:szCs w:val="28"/>
        </w:rPr>
        <w:sectPr w:rsidR="001E75F1" w:rsidRPr="001E75F1" w:rsidSect="001E75F1">
          <w:headerReference w:type="default" r:id="rId10"/>
          <w:footerReference w:type="default" r:id="rId11"/>
          <w:pgSz w:w="11906" w:h="16838"/>
          <w:pgMar w:top="1417" w:right="1134" w:bottom="1417" w:left="1134" w:header="709" w:footer="709" w:gutter="0"/>
          <w:pgNumType w:start="1"/>
          <w:cols w:space="708"/>
          <w:formProt w:val="0"/>
          <w:docGrid w:linePitch="360" w:charSpace="-6145"/>
        </w:sectPr>
      </w:pPr>
      <w:bookmarkStart w:id="6" w:name="_Toc462643321"/>
      <w:bookmarkStart w:id="7" w:name="_Toc463943271"/>
      <w:bookmarkEnd w:id="6"/>
      <w:bookmarkEnd w:id="7"/>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10960064"/>
      <w:r w:rsidRPr="007710C8">
        <w:rPr>
          <w:rFonts w:ascii="Times New Roman" w:hAnsi="Times New Roman"/>
          <w:color w:val="00000A"/>
        </w:rPr>
        <w:lastRenderedPageBreak/>
        <w:t>1. JOHDANTO</w:t>
      </w:r>
      <w:bookmarkEnd w:id="8"/>
    </w:p>
    <w:p w14:paraId="038184B9" w14:textId="3275CE06"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6C6D9258" w14:textId="429435D3" w:rsidR="005B1A61"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0CCEAB8D" w14:textId="77777777" w:rsidR="003C0EE0" w:rsidRDefault="003C0EE0" w:rsidP="003C0EE0">
      <w:pPr>
        <w:spacing w:line="276" w:lineRule="auto"/>
        <w:ind w:firstLine="0"/>
        <w:rPr>
          <w:rFonts w:ascii="Times New Roman" w:hAnsi="Times New Roman"/>
        </w:rPr>
      </w:pPr>
    </w:p>
    <w:p w14:paraId="5530BDAA"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our analytical capacity to make meaning from this data.”</w:t>
      </w:r>
    </w:p>
    <w:p w14:paraId="2FAC2EA2" w14:textId="4415C931"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bookmarkStart w:id="20" w:name="_GoBack"/>
      <w:bookmarkEnd w:id="20"/>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1" w:name="_Toc462643322"/>
      <w:bookmarkStart w:id="22" w:name="_Toc463943272"/>
      <w:bookmarkStart w:id="23" w:name="_Toc510960065"/>
      <w:bookmarkEnd w:id="21"/>
      <w:bookmarkEnd w:id="22"/>
      <w:r w:rsidRPr="007710C8">
        <w:rPr>
          <w:rFonts w:ascii="Times New Roman" w:hAnsi="Times New Roman"/>
          <w:color w:val="00000A"/>
          <w:lang w:val="en-US"/>
        </w:rPr>
        <w:lastRenderedPageBreak/>
        <w:t>2. BIG DATA</w:t>
      </w:r>
      <w:bookmarkEnd w:id="23"/>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4" w:name="_Toc463943273"/>
      <w:bookmarkStart w:id="25" w:name="_Toc510960066"/>
      <w:bookmarkEnd w:id="24"/>
      <w:r w:rsidRPr="007710C8">
        <w:rPr>
          <w:color w:val="00000A"/>
          <w:szCs w:val="24"/>
          <w:lang w:val="en-US"/>
        </w:rPr>
        <w:t>2.1 Big Datan määrittely</w:t>
      </w:r>
      <w:bookmarkEnd w:id="25"/>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6" w:author="Hassi Sakari" w:date="2017-10-29T16:03:00Z">
        <w:r w:rsidR="0037239A" w:rsidRPr="007710C8">
          <w:rPr>
            <w:rFonts w:ascii="Times New Roman" w:hAnsi="Times New Roman"/>
          </w:rPr>
          <w:t>D</w:t>
        </w:r>
      </w:ins>
      <w:del w:id="27"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8" w:author="Hassi Sakari" w:date="2017-10-29T16:03:00Z">
        <w:r w:rsidR="0037239A" w:rsidRPr="007710C8">
          <w:rPr>
            <w:rFonts w:ascii="Times New Roman" w:hAnsi="Times New Roman"/>
          </w:rPr>
          <w:t xml:space="preserve">ttä </w:t>
        </w:r>
      </w:ins>
      <w:del w:id="29"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0" w:author="Hassi Sakari" w:date="2017-10-29T16:04:00Z">
        <w:r w:rsidR="0037239A" w:rsidRPr="007710C8">
          <w:rPr>
            <w:rFonts w:ascii="Times New Roman" w:hAnsi="Times New Roman"/>
          </w:rPr>
          <w:t>D</w:t>
        </w:r>
      </w:ins>
      <w:del w:id="31"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2" w:author="Hassi Sakari" w:date="2017-10-29T16:04:00Z">
        <w:r w:rsidR="0037239A" w:rsidRPr="007710C8">
          <w:rPr>
            <w:rFonts w:ascii="Times New Roman" w:hAnsi="Times New Roman"/>
          </w:rPr>
          <w:t>D</w:t>
        </w:r>
      </w:ins>
      <w:del w:id="33"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4" w:author="Hassi Sakari" w:date="2017-10-29T17:30:00Z">
        <w:r w:rsidR="0013072E" w:rsidRPr="007710C8">
          <w:rPr>
            <w:rFonts w:ascii="Times New Roman" w:hAnsi="Times New Roman"/>
          </w:rPr>
          <w:t>D</w:t>
        </w:r>
      </w:ins>
      <w:del w:id="35"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6"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7"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8" w:author="Hassi Sakari" w:date="2017-10-29T16:04:00Z">
        <w:r w:rsidR="0037239A" w:rsidRPr="007710C8">
          <w:rPr>
            <w:rFonts w:ascii="Times New Roman" w:hAnsi="Times New Roman"/>
          </w:rPr>
          <w:t>[</w:t>
        </w:r>
      </w:ins>
      <w:del w:id="39" w:author="Hassi Sakari" w:date="2017-10-29T16:04:00Z">
        <w:r w:rsidRPr="007710C8" w:rsidDel="0037239A">
          <w:rPr>
            <w:rFonts w:ascii="Times New Roman" w:hAnsi="Times New Roman"/>
          </w:rPr>
          <w:delText>(</w:delText>
        </w:r>
      </w:del>
      <w:r w:rsidRPr="007710C8">
        <w:rPr>
          <w:rFonts w:ascii="Times New Roman" w:hAnsi="Times New Roman"/>
        </w:rPr>
        <w:t>2001</w:t>
      </w:r>
      <w:ins w:id="40" w:author="Hassi Sakari" w:date="2017-10-29T16:04:00Z">
        <w:r w:rsidR="0037239A" w:rsidRPr="007710C8">
          <w:rPr>
            <w:rFonts w:ascii="Times New Roman" w:hAnsi="Times New Roman"/>
          </w:rPr>
          <w:t>]</w:t>
        </w:r>
      </w:ins>
      <w:del w:id="41"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2" w:author="Hassi Sakari" w:date="2017-10-29T16:05:00Z">
        <w:r w:rsidR="0037239A" w:rsidRPr="007710C8">
          <w:rPr>
            <w:rFonts w:ascii="Times New Roman" w:hAnsi="Times New Roman"/>
          </w:rPr>
          <w:t xml:space="preserve">alusti </w:t>
        </w:r>
      </w:ins>
      <w:ins w:id="43"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4"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5" w:author="Hassi Sakari" w:date="2017-10-29T16:07:00Z">
        <w:r w:rsidR="0037239A" w:rsidRPr="007710C8">
          <w:rPr>
            <w:rFonts w:ascii="Times New Roman" w:hAnsi="Times New Roman"/>
          </w:rPr>
          <w:t xml:space="preserve"> </w:t>
        </w:r>
      </w:ins>
      <w:del w:id="46"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7" w:author="Hassi Sakari" w:date="2017-10-29T16:08:00Z">
        <w:r w:rsidR="0037239A" w:rsidRPr="007710C8">
          <w:rPr>
            <w:rFonts w:ascii="Times New Roman" w:hAnsi="Times New Roman"/>
          </w:rPr>
          <w:t xml:space="preserve"> </w:t>
        </w:r>
      </w:ins>
      <w:del w:id="48"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9"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0"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1" w:author="Hassi Sakari" w:date="2017-10-29T16:09:00Z">
        <w:r w:rsidR="0037239A" w:rsidRPr="007710C8">
          <w:rPr>
            <w:rFonts w:ascii="Times New Roman" w:hAnsi="Times New Roman"/>
          </w:rPr>
          <w:t>, joten</w:t>
        </w:r>
      </w:ins>
      <w:del w:id="52"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3" w:author="Hassi Sakari" w:date="2017-10-29T16:09:00Z">
        <w:r w:rsidR="0037239A" w:rsidRPr="007710C8">
          <w:rPr>
            <w:rFonts w:ascii="Times New Roman" w:hAnsi="Times New Roman"/>
          </w:rPr>
          <w:t>D</w:t>
        </w:r>
      </w:ins>
      <w:del w:id="5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5"/>
      <w:del w:id="56" w:author="Hassi Sakari" w:date="2017-10-29T16:09:00Z">
        <w:r w:rsidRPr="007710C8" w:rsidDel="0037239A">
          <w:rPr>
            <w:rFonts w:ascii="Times New Roman" w:hAnsi="Times New Roman"/>
          </w:rPr>
          <w:delText xml:space="preserve">niiden </w:delText>
        </w:r>
      </w:del>
      <w:commentRangeEnd w:id="55"/>
      <w:ins w:id="57" w:author="Hassi Sakari" w:date="2017-10-29T16:10:00Z">
        <w:r w:rsidR="002C0413" w:rsidRPr="007710C8">
          <w:rPr>
            <w:rFonts w:ascii="Times New Roman" w:hAnsi="Times New Roman"/>
          </w:rPr>
          <w:t>tiedon</w:t>
        </w:r>
      </w:ins>
      <w:ins w:id="5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5"/>
      </w:r>
      <w:r w:rsidRPr="007710C8">
        <w:rPr>
          <w:rFonts w:ascii="Times New Roman" w:hAnsi="Times New Roman"/>
        </w:rPr>
        <w:t xml:space="preserve">analysointi tulisi suorittaa nopeasti </w:t>
      </w:r>
      <w:commentRangeStart w:id="59"/>
      <w:del w:id="60" w:author="Hassi Sakari" w:date="2017-10-29T16:10:00Z">
        <w:r w:rsidRPr="007710C8" w:rsidDel="002C0413">
          <w:rPr>
            <w:rFonts w:ascii="Times New Roman" w:hAnsi="Times New Roman"/>
          </w:rPr>
          <w:delText xml:space="preserve">niiden </w:delText>
        </w:r>
      </w:del>
      <w:commentRangeEnd w:id="59"/>
      <w:ins w:id="6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 xml:space="preserve">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2"/>
      <w:r w:rsidRPr="007710C8">
        <w:rPr>
          <w:rFonts w:ascii="Times New Roman" w:hAnsi="Times New Roman"/>
        </w:rPr>
        <w:t xml:space="preserve">tuottaessa </w:t>
      </w:r>
      <w:ins w:id="6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2"/>
      <w:r w:rsidR="00F22305" w:rsidRPr="007710C8">
        <w:rPr>
          <w:rStyle w:val="Kommentinviite"/>
          <w:rFonts w:ascii="Times New Roman" w:hAnsi="Times New Roman"/>
        </w:rPr>
        <w:commentReference w:id="6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4"/>
      <w:r w:rsidRPr="007710C8">
        <w:rPr>
          <w:rFonts w:ascii="Times New Roman" w:hAnsi="Times New Roman"/>
          <w:i/>
          <w:sz w:val="20"/>
        </w:rPr>
        <w:t>Kuva 1.</w:t>
      </w:r>
      <w:commentRangeEnd w:id="64"/>
      <w:r w:rsidR="00B60EF2" w:rsidRPr="007710C8">
        <w:rPr>
          <w:rStyle w:val="Kommentinviite"/>
          <w:rFonts w:ascii="Times New Roman" w:hAnsi="Times New Roman"/>
        </w:rPr>
        <w:commentReference w:id="6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5">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6" w:author="Hassi Sakari" w:date="2017-10-29T16:11:00Z">
              <w:rPr>
                <w:rFonts w:ascii="Times New Roman" w:hAnsi="Times New Roman"/>
                <w:i/>
              </w:rPr>
            </w:rPrChange>
          </w:rPr>
          <w:t>)</w:t>
        </w:r>
      </w:ins>
      <w:r w:rsidRPr="007710C8">
        <w:rPr>
          <w:rFonts w:ascii="Times New Roman" w:hAnsi="Times New Roman"/>
          <w:rPrChange w:id="6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8" w:author="Hassi Sakari" w:date="2017-10-29T16:13:00Z">
            <w:rPr/>
          </w:rPrChange>
        </w:rPr>
        <w:pPrChange w:id="6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70" w:author="Hassi Sakari" w:date="2017-10-29T16:14:00Z">
        <w:r w:rsidR="002C0413" w:rsidRPr="007710C8">
          <w:rPr>
            <w:rFonts w:ascii="Times New Roman" w:hAnsi="Times New Roman"/>
          </w:rPr>
          <w:t xml:space="preserve">autonomisten, </w:t>
        </w:r>
      </w:ins>
      <w:ins w:id="71" w:author="Hassi Sakari" w:date="2017-10-29T16:13:00Z">
        <w:r w:rsidR="002C0413" w:rsidRPr="007710C8">
          <w:rPr>
            <w:rFonts w:ascii="Times New Roman" w:hAnsi="Times New Roman"/>
          </w:rPr>
          <w:t xml:space="preserve">tietokonealgoritmien avulla </w:t>
        </w:r>
      </w:ins>
      <w:ins w:id="72" w:author="Hassi Sakari" w:date="2017-10-29T16:14:00Z">
        <w:r w:rsidR="002C0413" w:rsidRPr="007710C8">
          <w:rPr>
            <w:rFonts w:ascii="Times New Roman" w:hAnsi="Times New Roman"/>
          </w:rPr>
          <w:t>ohjattujen</w:t>
        </w:r>
      </w:ins>
      <w:ins w:id="73" w:author="Hassi Sakari" w:date="2017-10-29T16:13:00Z">
        <w:r w:rsidR="002C0413" w:rsidRPr="007710C8">
          <w:rPr>
            <w:rFonts w:ascii="Times New Roman" w:hAnsi="Times New Roman"/>
          </w:rPr>
          <w:t xml:space="preserve">, </w:t>
        </w:r>
      </w:ins>
      <w:commentRangeStart w:id="74"/>
      <w:r w:rsidRPr="007710C8">
        <w:rPr>
          <w:rFonts w:ascii="Times New Roman" w:hAnsi="Times New Roman"/>
          <w:i/>
          <w:rPrChange w:id="75" w:author="Hassi Sakari" w:date="2017-10-29T16:13:00Z">
            <w:rPr>
              <w:i/>
            </w:rPr>
          </w:rPrChange>
        </w:rPr>
        <w:t xml:space="preserve">Cyber-Physical-Systems </w:t>
      </w:r>
      <w:commentRangeEnd w:id="74"/>
      <w:r w:rsidR="00F22305" w:rsidRPr="007710C8">
        <w:rPr>
          <w:rStyle w:val="Kommentinviite"/>
          <w:rFonts w:ascii="Times New Roman" w:hAnsi="Times New Roman"/>
        </w:rPr>
        <w:commentReference w:id="74"/>
      </w:r>
      <w:r w:rsidRPr="007710C8">
        <w:rPr>
          <w:rFonts w:ascii="Times New Roman" w:hAnsi="Times New Roman"/>
          <w:i/>
          <w:rPrChange w:id="76" w:author="Hassi Sakari" w:date="2017-10-29T16:13:00Z">
            <w:rPr>
              <w:i/>
            </w:rPr>
          </w:rPrChange>
        </w:rPr>
        <w:t>(CPS</w:t>
      </w:r>
      <w:r w:rsidRPr="007710C8">
        <w:rPr>
          <w:rFonts w:ascii="Times New Roman" w:hAnsi="Times New Roman"/>
          <w:rPrChange w:id="77" w:author="Hassi Sakari" w:date="2017-10-29T16:13:00Z">
            <w:rPr/>
          </w:rPrChange>
        </w:rPr>
        <w:t>) j</w:t>
      </w:r>
      <w:r w:rsidRPr="007710C8">
        <w:rPr>
          <w:rFonts w:ascii="Times New Roman" w:hAnsi="Times New Roman" w:hint="eastAsia"/>
          <w:rPrChange w:id="78" w:author="Hassi Sakari" w:date="2017-10-29T16:13:00Z">
            <w:rPr>
              <w:rFonts w:hint="eastAsia"/>
            </w:rPr>
          </w:rPrChange>
        </w:rPr>
        <w:t>ä</w:t>
      </w:r>
      <w:r w:rsidRPr="007710C8">
        <w:rPr>
          <w:rFonts w:ascii="Times New Roman" w:hAnsi="Times New Roman"/>
          <w:rPrChange w:id="79" w:author="Hassi Sakari" w:date="2017-10-29T16:13:00Z">
            <w:rPr/>
          </w:rPrChange>
        </w:rPr>
        <w:t>rjestelmien kohdalla sensoridatan ep</w:t>
      </w:r>
      <w:r w:rsidRPr="007710C8">
        <w:rPr>
          <w:rFonts w:ascii="Times New Roman" w:hAnsi="Times New Roman" w:hint="eastAsia"/>
          <w:rPrChange w:id="80" w:author="Hassi Sakari" w:date="2017-10-29T16:13:00Z">
            <w:rPr>
              <w:rFonts w:hint="eastAsia"/>
            </w:rPr>
          </w:rPrChange>
        </w:rPr>
        <w:t>ä</w:t>
      </w:r>
      <w:r w:rsidRPr="007710C8">
        <w:rPr>
          <w:rFonts w:ascii="Times New Roman" w:hAnsi="Times New Roman"/>
          <w:rPrChange w:id="81" w:author="Hassi Sakari" w:date="2017-10-29T16:13:00Z">
            <w:rPr/>
          </w:rPrChange>
        </w:rPr>
        <w:t>luotettavuus on arvioitu suurimmaksi verkon toimintaa est</w:t>
      </w:r>
      <w:r w:rsidRPr="007710C8">
        <w:rPr>
          <w:rFonts w:ascii="Times New Roman" w:hAnsi="Times New Roman" w:hint="eastAsia"/>
          <w:rPrChange w:id="82" w:author="Hassi Sakari" w:date="2017-10-29T16:13:00Z">
            <w:rPr>
              <w:rFonts w:hint="eastAsia"/>
            </w:rPr>
          </w:rPrChange>
        </w:rPr>
        <w:t>ä</w:t>
      </w:r>
      <w:r w:rsidRPr="007710C8">
        <w:rPr>
          <w:rFonts w:ascii="Times New Roman" w:hAnsi="Times New Roman"/>
          <w:rPrChange w:id="83" w:author="Hassi Sakari" w:date="2017-10-29T16:13:00Z">
            <w:rPr/>
          </w:rPrChange>
        </w:rPr>
        <w:t>v</w:t>
      </w:r>
      <w:r w:rsidRPr="007710C8">
        <w:rPr>
          <w:rFonts w:ascii="Times New Roman" w:hAnsi="Times New Roman" w:hint="eastAsia"/>
          <w:rPrChange w:id="84" w:author="Hassi Sakari" w:date="2017-10-29T16:13:00Z">
            <w:rPr>
              <w:rFonts w:hint="eastAsia"/>
            </w:rPr>
          </w:rPrChange>
        </w:rPr>
        <w:t>ä</w:t>
      </w:r>
      <w:r w:rsidRPr="007710C8">
        <w:rPr>
          <w:rFonts w:ascii="Times New Roman" w:hAnsi="Times New Roman"/>
          <w:rPrChange w:id="85" w:author="Hassi Sakari" w:date="2017-10-29T16:13:00Z">
            <w:rPr/>
          </w:rPrChange>
        </w:rPr>
        <w:t>ksi tekij</w:t>
      </w:r>
      <w:r w:rsidRPr="007710C8">
        <w:rPr>
          <w:rFonts w:ascii="Times New Roman" w:hAnsi="Times New Roman" w:hint="eastAsia"/>
          <w:rPrChange w:id="8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7" w:author="Hassi Sakari" w:date="2017-10-29T16:13:00Z">
            <w:rPr/>
          </w:rPrChange>
        </w:rPr>
        <w:t>]</w:t>
      </w:r>
      <w:r w:rsidRPr="007710C8">
        <w:rPr>
          <w:rFonts w:ascii="Times New Roman" w:hAnsi="Times New Roman"/>
          <w:rPrChange w:id="8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 xml:space="preserve">Hadoop </w:t>
      </w:r>
      <w:r w:rsidRPr="007710C8">
        <w:rPr>
          <w:rFonts w:ascii="Times New Roman" w:hAnsi="Times New Roman"/>
          <w:i/>
          <w:szCs w:val="24"/>
        </w:rPr>
        <w:lastRenderedPageBreak/>
        <w:t>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89" w:name="_Toc463943274"/>
      <w:bookmarkStart w:id="90" w:name="_Toc510960067"/>
      <w:bookmarkEnd w:id="89"/>
      <w:r w:rsidRPr="007710C8">
        <w:rPr>
          <w:color w:val="00000A"/>
          <w:szCs w:val="24"/>
        </w:rPr>
        <w:t>2.2 Big Datan kuudes V – Visualisointi</w:t>
      </w:r>
      <w:bookmarkEnd w:id="90"/>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1"/>
      </w:r>
      <w:r w:rsidRPr="007710C8">
        <w:rPr>
          <w:rFonts w:ascii="Times New Roman" w:hAnsi="Times New Roman"/>
        </w:rPr>
        <w:t>. Monien mielestä visualisoinnin tehokas käyttö onkin ainoa tapa</w:t>
      </w:r>
      <w:ins w:id="92" w:author="Harri Siirtola" w:date="2017-06-18T15:44:00Z">
        <w:r w:rsidR="00F312A9" w:rsidRPr="007710C8">
          <w:rPr>
            <w:rFonts w:ascii="Times New Roman" w:hAnsi="Times New Roman"/>
          </w:rPr>
          <w:t xml:space="preserve"> siihen</w:t>
        </w:r>
      </w:ins>
      <w:del w:id="9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4"/>
      <w:r w:rsidRPr="007710C8">
        <w:rPr>
          <w:rFonts w:ascii="Times New Roman" w:hAnsi="Times New Roman"/>
        </w:rPr>
        <w:t xml:space="preserve">Kuva </w:t>
      </w:r>
      <w:ins w:id="95" w:author="Hassi Sakari" w:date="2017-10-29T16:15:00Z">
        <w:r w:rsidR="00800CA9" w:rsidRPr="007710C8">
          <w:rPr>
            <w:rFonts w:ascii="Times New Roman" w:hAnsi="Times New Roman"/>
          </w:rPr>
          <w:t>2)</w:t>
        </w:r>
      </w:ins>
      <w:del w:id="96" w:author="Hassi Sakari" w:date="2017-10-29T16:15:00Z">
        <w:r w:rsidRPr="007710C8" w:rsidDel="00800CA9">
          <w:rPr>
            <w:rFonts w:ascii="Times New Roman" w:hAnsi="Times New Roman"/>
          </w:rPr>
          <w:delText>3.</w:delText>
        </w:r>
        <w:commentRangeEnd w:id="94"/>
        <w:r w:rsidR="00B60EF2" w:rsidRPr="007710C8" w:rsidDel="00800CA9">
          <w:rPr>
            <w:rStyle w:val="Kommentinviite"/>
            <w:rFonts w:ascii="Times New Roman" w:hAnsi="Times New Roman"/>
          </w:rPr>
          <w:commentReference w:id="9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6"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7" w:author="Hassi Sakari" w:date="2017-10-29T16:15:00Z">
        <w:r w:rsidR="00800CA9" w:rsidRPr="007710C8">
          <w:rPr>
            <w:rFonts w:ascii="Times New Roman" w:hAnsi="Times New Roman"/>
            <w:i/>
            <w:sz w:val="22"/>
            <w:szCs w:val="22"/>
          </w:rPr>
          <w:t>2</w:t>
        </w:r>
      </w:ins>
      <w:del w:id="9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9"/>
      <w:r w:rsidRPr="007710C8">
        <w:rPr>
          <w:rFonts w:ascii="Times New Roman" w:hAnsi="Times New Roman"/>
          <w:rPrChange w:id="100" w:author="Hassi Sakari" w:date="2017-10-29T16:16:00Z">
            <w:rPr>
              <w:rFonts w:ascii="Times New Roman" w:hAnsi="Times New Roman"/>
              <w:i/>
            </w:rPr>
          </w:rPrChange>
        </w:rPr>
        <w:t xml:space="preserve">Kuva </w:t>
      </w:r>
      <w:ins w:id="101" w:author="Hassi Sakari" w:date="2017-10-29T16:16:00Z">
        <w:r w:rsidR="00800CA9" w:rsidRPr="007710C8">
          <w:rPr>
            <w:rFonts w:ascii="Times New Roman" w:hAnsi="Times New Roman"/>
          </w:rPr>
          <w:t>3</w:t>
        </w:r>
      </w:ins>
      <w:del w:id="10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9"/>
      <w:r w:rsidR="00B60EF2" w:rsidRPr="007710C8">
        <w:rPr>
          <w:rStyle w:val="Kommentinviite"/>
          <w:rFonts w:ascii="Times New Roman" w:hAnsi="Times New Roman"/>
        </w:rPr>
        <w:commentReference w:id="9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7"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3" w:author="Hassi Sakari" w:date="2017-10-29T16:16:00Z">
        <w:r w:rsidR="00800CA9" w:rsidRPr="007710C8">
          <w:rPr>
            <w:rFonts w:ascii="Times New Roman" w:hAnsi="Times New Roman"/>
            <w:i/>
            <w:sz w:val="22"/>
            <w:szCs w:val="22"/>
          </w:rPr>
          <w:t>3</w:t>
        </w:r>
      </w:ins>
      <w:del w:id="10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6" w:author="Hassi Sakari" w:date="2017-10-29T16:16:00Z">
        <w:r w:rsidR="00152D44" w:rsidRPr="007710C8" w:rsidDel="00800CA9">
          <w:rPr>
            <w:rFonts w:ascii="Times New Roman" w:hAnsi="Times New Roman"/>
            <w:szCs w:val="24"/>
          </w:rPr>
          <w:delText xml:space="preserve">antanut </w:delText>
        </w:r>
      </w:del>
      <w:ins w:id="107" w:author="Hassi Sakari" w:date="2017-10-29T16:16:00Z">
        <w:r w:rsidR="00800CA9" w:rsidRPr="007710C8">
          <w:rPr>
            <w:rFonts w:ascii="Times New Roman" w:hAnsi="Times New Roman"/>
            <w:szCs w:val="24"/>
          </w:rPr>
          <w:t xml:space="preserve">tehnyt </w:t>
        </w:r>
      </w:ins>
      <w:commentRangeStart w:id="108"/>
      <w:r w:rsidR="00152D44" w:rsidRPr="007710C8">
        <w:rPr>
          <w:rFonts w:ascii="Times New Roman" w:hAnsi="Times New Roman"/>
          <w:szCs w:val="24"/>
        </w:rPr>
        <w:t xml:space="preserve">datan </w:t>
      </w:r>
      <w:del w:id="109" w:author="Hassi Sakari" w:date="2017-10-29T16:16:00Z">
        <w:r w:rsidR="00152D44" w:rsidRPr="007710C8" w:rsidDel="00800CA9">
          <w:rPr>
            <w:rFonts w:ascii="Times New Roman" w:hAnsi="Times New Roman"/>
            <w:szCs w:val="24"/>
          </w:rPr>
          <w:delText xml:space="preserve">sisällön </w:delText>
        </w:r>
      </w:del>
      <w:commentRangeEnd w:id="108"/>
      <w:ins w:id="11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1" w:author="Hassi Sakari" w:date="2017-10-29T17:31:00Z">
        <w:r w:rsidR="0013072E" w:rsidRPr="007710C8">
          <w:rPr>
            <w:rFonts w:ascii="Times New Roman" w:hAnsi="Times New Roman"/>
            <w:szCs w:val="24"/>
          </w:rPr>
          <w:t>D</w:t>
        </w:r>
      </w:ins>
      <w:del w:id="11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3" w:author="Hassi Sakari" w:date="2017-10-29T16:17:00Z">
        <w:r w:rsidR="00800CA9" w:rsidRPr="007710C8">
          <w:rPr>
            <w:rFonts w:ascii="Times New Roman" w:hAnsi="Times New Roman"/>
            <w:szCs w:val="24"/>
          </w:rPr>
          <w:t>K</w:t>
        </w:r>
      </w:ins>
      <w:commentRangeStart w:id="114"/>
      <w:del w:id="11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4"/>
      <w:r w:rsidR="00B60EF2" w:rsidRPr="007710C8">
        <w:rPr>
          <w:rStyle w:val="Kommentinviite"/>
          <w:rFonts w:ascii="Times New Roman" w:hAnsi="Times New Roman"/>
        </w:rPr>
        <w:commentReference w:id="11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116" w:name="_Toc510960068"/>
      <w:r w:rsidRPr="007710C8">
        <w:rPr>
          <w:color w:val="000000" w:themeColor="text1"/>
          <w:szCs w:val="24"/>
        </w:rPr>
        <w:t>2.3 Big datan hyödyt ja ongelmat</w:t>
      </w:r>
      <w:bookmarkEnd w:id="116"/>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0B661E8B" w14:textId="77777777" w:rsidR="00DF28F5"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7" w:author="Hassi Sakari" w:date="2017-10-29T17:31:00Z">
        <w:r w:rsidR="0013072E" w:rsidRPr="007710C8">
          <w:rPr>
            <w:rFonts w:ascii="Times New Roman" w:hAnsi="Times New Roman"/>
          </w:rPr>
          <w:t>D</w:t>
        </w:r>
      </w:ins>
      <w:del w:id="11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9" w:author="Hassi Sakari" w:date="2017-10-29T17:31:00Z">
        <w:r w:rsidR="00944ED9" w:rsidRPr="007710C8">
          <w:rPr>
            <w:rFonts w:ascii="Times New Roman" w:hAnsi="Times New Roman"/>
          </w:rPr>
          <w:t>B</w:t>
        </w:r>
      </w:ins>
      <w:del w:id="12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1" w:author="Hassi Sakari" w:date="2017-10-29T17:31:00Z">
        <w:r w:rsidR="00944ED9" w:rsidRPr="007710C8">
          <w:rPr>
            <w:rFonts w:ascii="Times New Roman" w:hAnsi="Times New Roman"/>
          </w:rPr>
          <w:t>D</w:t>
        </w:r>
      </w:ins>
      <w:del w:id="12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w:t>
      </w:r>
      <w:r w:rsidR="00152D44" w:rsidRPr="007710C8">
        <w:rPr>
          <w:rFonts w:ascii="Times New Roman" w:hAnsi="Times New Roman"/>
        </w:rPr>
        <w:lastRenderedPageBreak/>
        <w:t xml:space="preserve">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3" w:author="Hassi Sakari" w:date="2017-10-29T17:31:00Z">
        <w:r w:rsidR="00944ED9" w:rsidRPr="007710C8">
          <w:rPr>
            <w:rFonts w:ascii="Times New Roman" w:hAnsi="Times New Roman"/>
          </w:rPr>
          <w:t>D</w:t>
        </w:r>
      </w:ins>
      <w:del w:id="12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11D546FC" w14:textId="67AE7D41" w:rsidR="00D91104" w:rsidRPr="007710C8" w:rsidRDefault="00152D44" w:rsidP="00DF28F5">
      <w:pPr>
        <w:spacing w:line="360" w:lineRule="auto"/>
        <w:ind w:firstLine="1304"/>
        <w:rPr>
          <w:rFonts w:ascii="Times New Roman" w:hAnsi="Times New Roman"/>
        </w:rPr>
      </w:pPr>
      <w:r w:rsidRPr="007710C8">
        <w:rPr>
          <w:rFonts w:ascii="Times New Roman" w:hAnsi="Times New Roman"/>
        </w:rPr>
        <w:t xml:space="preserve">Big Datan käyttöön liittyvät ongelmakohdat voidaan </w:t>
      </w:r>
      <w:commentRangeStart w:id="125"/>
      <w:r w:rsidRPr="007710C8">
        <w:rPr>
          <w:rFonts w:ascii="Times New Roman" w:hAnsi="Times New Roman"/>
        </w:rPr>
        <w:t>Akerkarin</w:t>
      </w:r>
      <w:r w:rsidR="0016619F" w:rsidRPr="007710C8">
        <w:rPr>
          <w:rFonts w:ascii="Times New Roman" w:hAnsi="Times New Roman"/>
        </w:rPr>
        <w:t xml:space="preserve"> </w:t>
      </w:r>
      <w:ins w:id="126" w:author="Hassi Sakari" w:date="2017-10-29T16:17:00Z">
        <w:r w:rsidR="00800CA9" w:rsidRPr="007710C8">
          <w:rPr>
            <w:rFonts w:ascii="Times New Roman" w:hAnsi="Times New Roman"/>
          </w:rPr>
          <w:t>[</w:t>
        </w:r>
      </w:ins>
      <w:r w:rsidR="001668D3" w:rsidRPr="007710C8">
        <w:rPr>
          <w:rFonts w:ascii="Times New Roman" w:hAnsi="Times New Roman"/>
        </w:rPr>
        <w:t>2013</w:t>
      </w:r>
      <w:ins w:id="12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5"/>
      <w:r w:rsidR="00B64CCF" w:rsidRPr="007710C8">
        <w:rPr>
          <w:rStyle w:val="Kommentinviite"/>
          <w:rFonts w:ascii="Times New Roman" w:hAnsi="Times New Roman"/>
        </w:rPr>
        <w:commentReference w:id="12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30" w:author="Hassi Sakari" w:date="2017-10-29T17:32:00Z">
        <w:r w:rsidR="001641AA" w:rsidRPr="007710C8">
          <w:rPr>
            <w:rFonts w:ascii="Times New Roman" w:hAnsi="Times New Roman"/>
          </w:rPr>
          <w:t>yhtenä isoimpana tietoon tulleista</w:t>
        </w:r>
      </w:ins>
      <w:del w:id="13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2" w:author="Hassi Sakari" w:date="2017-10-29T17:32:00Z">
        <w:r w:rsidRPr="007710C8" w:rsidDel="001641AA">
          <w:rPr>
            <w:rFonts w:ascii="Times New Roman" w:hAnsi="Times New Roman"/>
          </w:rPr>
          <w:delText xml:space="preserve">tietoturvamurtona </w:delText>
        </w:r>
      </w:del>
      <w:ins w:id="133" w:author="Hassi Sakari" w:date="2017-10-29T17:32:00Z">
        <w:r w:rsidR="001641AA" w:rsidRPr="007710C8">
          <w:rPr>
            <w:rFonts w:ascii="Times New Roman" w:hAnsi="Times New Roman"/>
          </w:rPr>
          <w:t>tietomurroista</w:t>
        </w:r>
      </w:ins>
      <w:del w:id="13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5" w:author="Hassi Sakari" w:date="2017-10-29T16:17:00Z">
        <w:r w:rsidR="00800CA9" w:rsidRPr="007710C8">
          <w:rPr>
            <w:rFonts w:ascii="Times New Roman" w:hAnsi="Times New Roman"/>
          </w:rPr>
          <w:t>D</w:t>
        </w:r>
      </w:ins>
      <w:del w:id="13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7" w:author="Hassi Sakari" w:date="2017-10-29T16:18:00Z">
        <w:r w:rsidR="00800CA9" w:rsidRPr="007710C8">
          <w:rPr>
            <w:rFonts w:ascii="Times New Roman" w:hAnsi="Times New Roman"/>
          </w:rPr>
          <w:t>ei voida turvautua siihen</w:t>
        </w:r>
      </w:ins>
      <w:del w:id="138" w:author="Hassi Sakari" w:date="2017-10-29T16:18:00Z">
        <w:r w:rsidRPr="007710C8" w:rsidDel="00800CA9">
          <w:rPr>
            <w:rFonts w:ascii="Times New Roman" w:hAnsi="Times New Roman"/>
          </w:rPr>
          <w:delText xml:space="preserve">on väärin </w:delText>
        </w:r>
        <w:commentRangeStart w:id="139"/>
        <w:r w:rsidRPr="007710C8" w:rsidDel="00800CA9">
          <w:rPr>
            <w:rFonts w:ascii="Times New Roman" w:hAnsi="Times New Roman"/>
          </w:rPr>
          <w:delText xml:space="preserve">alkaa </w:delText>
        </w:r>
      </w:del>
      <w:del w:id="140" w:author="Harri Siirtola" w:date="2017-06-18T15:56:00Z">
        <w:r w:rsidRPr="007710C8" w:rsidDel="00B64CCF">
          <w:rPr>
            <w:rFonts w:ascii="Times New Roman" w:hAnsi="Times New Roman"/>
          </w:rPr>
          <w:delText>ajattelemaan</w:delText>
        </w:r>
      </w:del>
      <w:ins w:id="141" w:author="Harri Siirtola" w:date="2017-06-18T15:56:00Z">
        <w:del w:id="142" w:author="Hassi Sakari" w:date="2017-10-29T16:17:00Z">
          <w:r w:rsidR="00B64CCF" w:rsidRPr="007710C8" w:rsidDel="00800CA9">
            <w:rPr>
              <w:rFonts w:ascii="Times New Roman" w:hAnsi="Times New Roman"/>
            </w:rPr>
            <w:delText>ajatella</w:delText>
          </w:r>
          <w:commentRangeEnd w:id="139"/>
          <w:r w:rsidR="00B64CCF" w:rsidRPr="007710C8" w:rsidDel="00800CA9">
            <w:rPr>
              <w:rStyle w:val="Kommentinviite"/>
              <w:rFonts w:ascii="Times New Roman" w:hAnsi="Times New Roman"/>
            </w:rPr>
            <w:commentReference w:id="13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3" w:author="Hassi Sakari" w:date="2017-10-29T17:34:00Z">
        <w:r w:rsidR="009D2B58" w:rsidRPr="007710C8">
          <w:rPr>
            <w:rFonts w:ascii="Times New Roman" w:hAnsi="Times New Roman"/>
          </w:rPr>
          <w:t>D</w:t>
        </w:r>
      </w:ins>
      <w:del w:id="14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5"/>
      <w:r w:rsidRPr="007710C8">
        <w:rPr>
          <w:rFonts w:ascii="Times New Roman" w:hAnsi="Times New Roman"/>
        </w:rPr>
        <w:t xml:space="preserve">Big Data </w:t>
      </w:r>
      <w:del w:id="14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5"/>
      <w:r w:rsidR="00B14613" w:rsidRPr="007710C8">
        <w:rPr>
          <w:rStyle w:val="Kommentinviite"/>
          <w:rFonts w:ascii="Times New Roman" w:hAnsi="Times New Roman"/>
        </w:rPr>
        <w:commentReference w:id="145"/>
      </w:r>
      <w:r w:rsidRPr="007710C8">
        <w:rPr>
          <w:rFonts w:ascii="Times New Roman" w:hAnsi="Times New Roman"/>
        </w:rPr>
        <w:t xml:space="preserve">, </w:t>
      </w:r>
      <w:del w:id="147" w:author="Hassi Sakari" w:date="2017-10-29T16:19:00Z">
        <w:r w:rsidRPr="007710C8" w:rsidDel="00800CA9">
          <w:rPr>
            <w:rFonts w:ascii="Times New Roman" w:hAnsi="Times New Roman"/>
          </w:rPr>
          <w:delText>DBMS</w:delText>
        </w:r>
      </w:del>
      <w:ins w:id="14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9" w:author="Hassi Sakari" w:date="2017-10-29T17:34:00Z">
        <w:r w:rsidR="009D2B58" w:rsidRPr="007710C8">
          <w:rPr>
            <w:rFonts w:ascii="Times New Roman" w:hAnsi="Times New Roman"/>
          </w:rPr>
          <w:t>D</w:t>
        </w:r>
      </w:ins>
      <w:del w:id="15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1" w:author="Harri Siirtola" w:date="2017-06-18T16:19:00Z">
        <w:r w:rsidRPr="007710C8" w:rsidDel="006D321A">
          <w:rPr>
            <w:rFonts w:ascii="Times New Roman" w:hAnsi="Times New Roman"/>
          </w:rPr>
          <w:delText>-</w:delText>
        </w:r>
      </w:del>
      <w:ins w:id="15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lastRenderedPageBreak/>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4"/>
      <w:r w:rsidRPr="007710C8">
        <w:rPr>
          <w:rFonts w:ascii="Times New Roman" w:hAnsi="Times New Roman"/>
        </w:rPr>
        <w:t>data</w:t>
      </w:r>
      <w:ins w:id="155" w:author="Hassi Sakari" w:date="2017-10-29T16:19:00Z">
        <w:r w:rsidR="00800CA9" w:rsidRPr="007710C8">
          <w:rPr>
            <w:rFonts w:ascii="Times New Roman" w:hAnsi="Times New Roman"/>
          </w:rPr>
          <w:t xml:space="preserve">määrän kasvun </w:t>
        </w:r>
      </w:ins>
      <w:del w:id="156" w:author="Hassi Sakari" w:date="2017-10-29T16:19:00Z">
        <w:r w:rsidRPr="007710C8" w:rsidDel="00800CA9">
          <w:rPr>
            <w:rFonts w:ascii="Times New Roman" w:hAnsi="Times New Roman"/>
          </w:rPr>
          <w:delText xml:space="preserve">n lisääntyvyyden </w:delText>
        </w:r>
        <w:commentRangeEnd w:id="154"/>
        <w:r w:rsidR="006D321A" w:rsidRPr="007710C8" w:rsidDel="00800CA9">
          <w:rPr>
            <w:rStyle w:val="Kommentinviite"/>
            <w:rFonts w:ascii="Times New Roman" w:hAnsi="Times New Roman"/>
          </w:rPr>
          <w:commentReference w:id="154"/>
        </w:r>
        <w:r w:rsidRPr="007710C8" w:rsidDel="00800CA9">
          <w:rPr>
            <w:rFonts w:ascii="Times New Roman" w:hAnsi="Times New Roman"/>
          </w:rPr>
          <w:delText>takia</w:delText>
        </w:r>
      </w:del>
      <w:ins w:id="15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8" w:author="Hassi Sakari" w:date="2017-10-29T17:34:00Z">
        <w:r w:rsidR="009D2B58" w:rsidRPr="007710C8">
          <w:rPr>
            <w:rFonts w:ascii="Times New Roman" w:hAnsi="Times New Roman"/>
          </w:rPr>
          <w:t>D</w:t>
        </w:r>
      </w:ins>
      <w:del w:id="15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60"/>
      <w:r w:rsidRPr="007710C8">
        <w:rPr>
          <w:rFonts w:ascii="Times New Roman" w:hAnsi="Times New Roman"/>
        </w:rPr>
        <w:t xml:space="preserve">Klein </w:t>
      </w:r>
      <w:ins w:id="161" w:author="Hassi Sakari" w:date="2017-10-29T17:35:00Z">
        <w:r w:rsidR="009D2B58" w:rsidRPr="007710C8">
          <w:rPr>
            <w:rFonts w:ascii="Times New Roman" w:hAnsi="Times New Roman"/>
          </w:rPr>
          <w:t xml:space="preserve">ja </w:t>
        </w:r>
      </w:ins>
      <w:del w:id="16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60"/>
      <w:r w:rsidR="006D321A" w:rsidRPr="007710C8">
        <w:rPr>
          <w:rStyle w:val="Kommentinviite"/>
          <w:rFonts w:ascii="Times New Roman" w:hAnsi="Times New Roman"/>
        </w:rPr>
        <w:commentReference w:id="160"/>
      </w:r>
      <w:ins w:id="163" w:author="Hassi Sakari" w:date="2017-10-29T16:20:00Z">
        <w:r w:rsidR="00E66B0E" w:rsidRPr="007710C8">
          <w:rPr>
            <w:rFonts w:ascii="Times New Roman" w:hAnsi="Times New Roman"/>
          </w:rPr>
          <w:t>[</w:t>
        </w:r>
      </w:ins>
      <w:ins w:id="164" w:author="Hassi Sakari" w:date="2017-10-29T17:34:00Z">
        <w:r w:rsidR="009D2B58" w:rsidRPr="007710C8">
          <w:rPr>
            <w:rFonts w:ascii="Times New Roman" w:hAnsi="Times New Roman"/>
          </w:rPr>
          <w:t>2015</w:t>
        </w:r>
      </w:ins>
      <w:ins w:id="16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6" w:author="Hassi Sakari" w:date="2017-10-29T17:35:00Z">
        <w:r w:rsidR="009D2B58" w:rsidRPr="007710C8">
          <w:rPr>
            <w:rFonts w:ascii="Times New Roman" w:hAnsi="Times New Roman"/>
          </w:rPr>
          <w:t xml:space="preserve"> </w:t>
        </w:r>
      </w:ins>
      <w:del w:id="16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8" w:author="Harri Siirtola" w:date="2017-06-18T16:20:00Z">
        <w:r w:rsidR="006D321A" w:rsidRPr="007710C8">
          <w:rPr>
            <w:rFonts w:ascii="Times New Roman" w:hAnsi="Times New Roman"/>
          </w:rPr>
          <w:t>-</w:t>
        </w:r>
      </w:ins>
      <w:del w:id="16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70" w:author="Hassi Sakari" w:date="2017-10-29T17:35:00Z">
        <w:r w:rsidR="009D2B58" w:rsidRPr="007710C8">
          <w:rPr>
            <w:rFonts w:ascii="Times New Roman" w:hAnsi="Times New Roman"/>
          </w:rPr>
          <w:t>D</w:t>
        </w:r>
      </w:ins>
      <w:del w:id="17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2" w:author="Hassi Sakari" w:date="2017-10-29T16:20:00Z">
        <w:r w:rsidR="00E66B0E" w:rsidRPr="007710C8">
          <w:rPr>
            <w:rFonts w:ascii="Times New Roman" w:hAnsi="Times New Roman"/>
          </w:rPr>
          <w:t>K</w:t>
        </w:r>
      </w:ins>
      <w:commentRangeStart w:id="173"/>
      <w:del w:id="17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3"/>
      <w:r w:rsidR="006D321A" w:rsidRPr="007710C8">
        <w:rPr>
          <w:rStyle w:val="Kommentinviite"/>
          <w:rFonts w:ascii="Times New Roman" w:hAnsi="Times New Roman"/>
        </w:rPr>
        <w:commentReference w:id="17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5" w:author="Harri Siirtola" w:date="2017-06-18T16:23:00Z">
        <w:r w:rsidRPr="007710C8" w:rsidDel="00D22ED2">
          <w:rPr>
            <w:rFonts w:ascii="Times New Roman" w:hAnsi="Times New Roman"/>
          </w:rPr>
          <w:delText xml:space="preserve">Internet </w:delText>
        </w:r>
      </w:del>
      <w:ins w:id="17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80" w:author="Hassi Sakari" w:date="2017-10-29T17:36:00Z">
        <w:r w:rsidR="009D2B58" w:rsidRPr="007710C8">
          <w:rPr>
            <w:rFonts w:ascii="Times New Roman" w:hAnsi="Times New Roman"/>
          </w:rPr>
          <w:t>D</w:t>
        </w:r>
      </w:ins>
      <w:del w:id="18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5F966EC9" w14:textId="77777777" w:rsidR="00443AF0" w:rsidRDefault="00443AF0">
      <w:pPr>
        <w:suppressAutoHyphens w:val="0"/>
        <w:spacing w:line="276" w:lineRule="auto"/>
        <w:ind w:firstLine="0"/>
        <w:jc w:val="left"/>
        <w:rPr>
          <w:rFonts w:ascii="Times New Roman" w:hAnsi="Times New Roman"/>
          <w:b/>
          <w:bCs/>
          <w:sz w:val="28"/>
          <w:szCs w:val="28"/>
        </w:rPr>
      </w:pPr>
      <w:bookmarkStart w:id="182" w:name="_Toc462643323"/>
      <w:bookmarkStart w:id="183" w:name="_Toc463943275"/>
      <w:bookmarkEnd w:id="182"/>
      <w:bookmarkEnd w:id="183"/>
      <w:r>
        <w:rPr>
          <w:rFonts w:ascii="Times New Roman" w:hAnsi="Times New Roman"/>
        </w:rPr>
        <w:br w:type="page"/>
      </w:r>
    </w:p>
    <w:p w14:paraId="212089FE" w14:textId="442BCE4E" w:rsidR="00D91104" w:rsidRPr="007710C8" w:rsidRDefault="00152D44" w:rsidP="007710C8">
      <w:pPr>
        <w:pStyle w:val="Otsikko11"/>
        <w:spacing w:line="360" w:lineRule="auto"/>
        <w:ind w:firstLine="0"/>
        <w:rPr>
          <w:rFonts w:ascii="Times New Roman" w:hAnsi="Times New Roman"/>
          <w:color w:val="00000A"/>
        </w:rPr>
      </w:pPr>
      <w:bookmarkStart w:id="184" w:name="_Toc510960069"/>
      <w:r w:rsidRPr="007710C8">
        <w:rPr>
          <w:rFonts w:ascii="Times New Roman" w:hAnsi="Times New Roman"/>
          <w:color w:val="00000A"/>
        </w:rPr>
        <w:lastRenderedPageBreak/>
        <w:t>3. TIEDON VISUALISOIMINEN</w:t>
      </w:r>
      <w:bookmarkEnd w:id="18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5" w:author="Hassi Sakari" w:date="2017-10-29T17:40:00Z">
        <w:r w:rsidR="009D2B58" w:rsidRPr="007710C8">
          <w:rPr>
            <w:rFonts w:ascii="Times New Roman" w:hAnsi="Times New Roman"/>
          </w:rPr>
          <w:t>B</w:t>
        </w:r>
      </w:ins>
      <w:del w:id="18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7" w:author="Hassi Sakari" w:date="2017-10-29T17:40:00Z">
        <w:r w:rsidR="009D2B58" w:rsidRPr="007710C8">
          <w:rPr>
            <w:rFonts w:ascii="Times New Roman" w:hAnsi="Times New Roman"/>
          </w:rPr>
          <w:t>D</w:t>
        </w:r>
      </w:ins>
      <w:del w:id="18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9" w:author="Hassi Sakari" w:date="2017-10-29T17:40:00Z">
        <w:r w:rsidR="009D2B58" w:rsidRPr="007710C8">
          <w:rPr>
            <w:rFonts w:ascii="Times New Roman" w:hAnsi="Times New Roman"/>
          </w:rPr>
          <w:t>B</w:t>
        </w:r>
      </w:ins>
      <w:del w:id="19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1" w:author="Hassi Sakari" w:date="2017-10-29T17:40:00Z">
        <w:r w:rsidR="009D2B58" w:rsidRPr="007710C8">
          <w:rPr>
            <w:rFonts w:ascii="Times New Roman" w:hAnsi="Times New Roman"/>
          </w:rPr>
          <w:t>D</w:t>
        </w:r>
      </w:ins>
      <w:del w:id="19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193" w:name="_Toc510960070"/>
      <w:r w:rsidRPr="007710C8">
        <w:t>3.1 Visualisointi yleisesti</w:t>
      </w:r>
      <w:bookmarkEnd w:id="193"/>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5" w:author="Hassi Sakari" w:date="2017-10-29T17:41:00Z">
        <w:r w:rsidR="009D2B58" w:rsidRPr="007710C8">
          <w:rPr>
            <w:rFonts w:ascii="Times New Roman" w:hAnsi="Times New Roman"/>
          </w:rPr>
          <w:t xml:space="preserve"> </w:t>
        </w:r>
      </w:ins>
      <w:del w:id="19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7"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8" w:author="Hassi Sakari" w:date="2017-10-29T17:42:00Z">
        <w:r w:rsidR="00C50F21" w:rsidRPr="007710C8">
          <w:rPr>
            <w:rFonts w:ascii="Times New Roman" w:hAnsi="Times New Roman"/>
            <w:szCs w:val="24"/>
          </w:rPr>
          <w:t xml:space="preserve"> </w:t>
        </w:r>
      </w:ins>
      <w:del w:id="199" w:author="Hassi Sakari" w:date="2017-10-29T17:42:00Z">
        <w:r w:rsidR="00152D44" w:rsidRPr="007710C8" w:rsidDel="00C50F21">
          <w:rPr>
            <w:rFonts w:ascii="Times New Roman" w:hAnsi="Times New Roman"/>
            <w:szCs w:val="24"/>
          </w:rPr>
          <w:delText xml:space="preserve">. </w:delText>
        </w:r>
      </w:del>
      <w:commentRangeStart w:id="200"/>
      <w:r w:rsidR="00152D44" w:rsidRPr="007710C8">
        <w:rPr>
          <w:rFonts w:ascii="Times New Roman" w:hAnsi="Times New Roman"/>
          <w:szCs w:val="24"/>
        </w:rPr>
        <w:t>[</w:t>
      </w:r>
      <w:ins w:id="201" w:author="Hassi Sakari" w:date="2017-10-29T17:42:00Z">
        <w:r w:rsidR="00C50F21" w:rsidRPr="007710C8">
          <w:rPr>
            <w:rFonts w:ascii="Times New Roman" w:hAnsi="Times New Roman"/>
            <w:szCs w:val="24"/>
            <w:rPrChange w:id="202" w:author="Hassi Sakari" w:date="2017-10-29T17:42:00Z">
              <w:rPr>
                <w:rFonts w:ascii="Times New Roman" w:hAnsi="Times New Roman"/>
                <w:sz w:val="22"/>
                <w:szCs w:val="22"/>
                <w:lang w:val="en-US"/>
              </w:rPr>
            </w:rPrChange>
          </w:rPr>
          <w:t>Haber &amp; McNabb</w:t>
        </w:r>
      </w:ins>
      <w:ins w:id="203" w:author="Hassi Sakari" w:date="2017-10-29T17:43:00Z">
        <w:r w:rsidR="00C50F21" w:rsidRPr="007710C8">
          <w:rPr>
            <w:rFonts w:ascii="Times New Roman" w:hAnsi="Times New Roman"/>
            <w:szCs w:val="24"/>
          </w:rPr>
          <w:t>,</w:t>
        </w:r>
      </w:ins>
      <w:ins w:id="20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00"/>
      <w:r w:rsidR="00D22ED2" w:rsidRPr="007710C8">
        <w:rPr>
          <w:rStyle w:val="Kommentinviite"/>
          <w:rFonts w:ascii="Times New Roman" w:hAnsi="Times New Roman"/>
        </w:rPr>
        <w:commentReference w:id="20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7"/>
      <w:r w:rsidR="00152D44" w:rsidRPr="007710C8">
        <w:rPr>
          <w:rFonts w:ascii="Times New Roman" w:hAnsi="Times New Roman"/>
          <w:szCs w:val="24"/>
        </w:rPr>
        <w:t>Johnson</w:t>
      </w:r>
      <w:r w:rsidR="0073660F" w:rsidRPr="007710C8">
        <w:rPr>
          <w:rFonts w:ascii="Times New Roman" w:hAnsi="Times New Roman"/>
          <w:szCs w:val="24"/>
        </w:rPr>
        <w:t xml:space="preserve"> et al.</w:t>
      </w:r>
      <w:ins w:id="208" w:author="Hassi Sakari" w:date="2017-10-29T16:20:00Z">
        <w:r w:rsidR="00E66B0E" w:rsidRPr="007710C8">
          <w:rPr>
            <w:rFonts w:ascii="Times New Roman" w:hAnsi="Times New Roman"/>
            <w:szCs w:val="24"/>
          </w:rPr>
          <w:t xml:space="preserve">, </w:t>
        </w:r>
      </w:ins>
      <w:del w:id="20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7"/>
      <w:r w:rsidR="0073660F" w:rsidRPr="007710C8">
        <w:rPr>
          <w:rFonts w:ascii="Times New Roman" w:hAnsi="Times New Roman"/>
          <w:szCs w:val="24"/>
        </w:rPr>
        <w:t>5</w:t>
      </w:r>
      <w:r w:rsidR="00D22ED2" w:rsidRPr="007710C8">
        <w:rPr>
          <w:rStyle w:val="Kommentinviite"/>
          <w:rFonts w:ascii="Times New Roman" w:hAnsi="Times New Roman"/>
        </w:rPr>
        <w:commentReference w:id="207"/>
      </w:r>
      <w:r w:rsidR="00152D44" w:rsidRPr="007710C8">
        <w:rPr>
          <w:rFonts w:ascii="Times New Roman" w:hAnsi="Times New Roman"/>
          <w:szCs w:val="24"/>
        </w:rPr>
        <w:t>]</w:t>
      </w:r>
      <w:ins w:id="21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2"/>
      <w:r w:rsidR="0073660F" w:rsidRPr="007710C8">
        <w:rPr>
          <w:rFonts w:ascii="Times New Roman" w:hAnsi="Times New Roman"/>
          <w:szCs w:val="24"/>
        </w:rPr>
        <w:t>Johnson et al.</w:t>
      </w:r>
      <w:ins w:id="213" w:author="Hassi Sakari" w:date="2017-10-29T16:20:00Z">
        <w:r w:rsidR="0073660F" w:rsidRPr="007710C8">
          <w:rPr>
            <w:rFonts w:ascii="Times New Roman" w:hAnsi="Times New Roman"/>
            <w:szCs w:val="24"/>
          </w:rPr>
          <w:t xml:space="preserve">, </w:t>
        </w:r>
      </w:ins>
      <w:del w:id="21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2"/>
      <w:r w:rsidR="0073660F" w:rsidRPr="007710C8">
        <w:rPr>
          <w:rFonts w:ascii="Times New Roman" w:hAnsi="Times New Roman"/>
          <w:szCs w:val="24"/>
        </w:rPr>
        <w:t>5</w:t>
      </w:r>
      <w:r w:rsidR="0073660F" w:rsidRPr="007710C8">
        <w:rPr>
          <w:rStyle w:val="Kommentinviite"/>
          <w:rFonts w:ascii="Times New Roman" w:hAnsi="Times New Roman"/>
        </w:rPr>
        <w:commentReference w:id="212"/>
      </w:r>
      <w:r w:rsidR="0073660F" w:rsidRPr="007710C8">
        <w:rPr>
          <w:rFonts w:ascii="Times New Roman" w:hAnsi="Times New Roman"/>
          <w:szCs w:val="24"/>
        </w:rPr>
        <w:t>]</w:t>
      </w:r>
      <w:ins w:id="21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6" w:author="Harri Siirtola" w:date="2017-06-18T16:25:00Z">
        <w:r w:rsidRPr="007710C8" w:rsidDel="00D22ED2">
          <w:rPr>
            <w:rFonts w:ascii="Times New Roman" w:hAnsi="Times New Roman"/>
            <w:szCs w:val="24"/>
          </w:rPr>
          <w:delText xml:space="preserve">Ihmisen </w:delText>
        </w:r>
      </w:del>
      <w:ins w:id="21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8" w:author="Harri Siirtola" w:date="2017-06-18T16:26:00Z">
        <w:r w:rsidRPr="007710C8" w:rsidDel="00D22ED2">
          <w:rPr>
            <w:rFonts w:ascii="Times New Roman" w:hAnsi="Times New Roman"/>
            <w:szCs w:val="24"/>
          </w:rPr>
          <w:delText xml:space="preserve">teknologian </w:delText>
        </w:r>
      </w:del>
      <w:ins w:id="21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w:t>
      </w:r>
      <w:r w:rsidRPr="007710C8">
        <w:rPr>
          <w:rFonts w:ascii="Times New Roman" w:hAnsi="Times New Roman"/>
          <w:szCs w:val="24"/>
        </w:rPr>
        <w:lastRenderedPageBreak/>
        <w:t xml:space="preserve">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4"/>
      <w:r w:rsidR="00152D44" w:rsidRPr="007710C8">
        <w:rPr>
          <w:rFonts w:ascii="Times New Roman" w:hAnsi="Times New Roman"/>
          <w:szCs w:val="24"/>
        </w:rPr>
        <w:t>mutta painottaa erityisesti visuaalisten teknologioiden sekä työkalujen kehittämistä ja hyödyntämistä</w:t>
      </w:r>
      <w:commentRangeEnd w:id="224"/>
      <w:r w:rsidR="001C0C6D" w:rsidRPr="007710C8">
        <w:rPr>
          <w:rStyle w:val="Kommentinviite"/>
          <w:rFonts w:ascii="Times New Roman" w:hAnsi="Times New Roman"/>
        </w:rPr>
        <w:commentReference w:id="22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5" w:author="Hassi Sakari" w:date="2017-10-29T17:46:00Z">
        <w:r w:rsidR="00C50F21" w:rsidRPr="007710C8">
          <w:rPr>
            <w:rFonts w:ascii="Times New Roman" w:hAnsi="Times New Roman"/>
            <w:szCs w:val="24"/>
          </w:rPr>
          <w:t>D</w:t>
        </w:r>
      </w:ins>
      <w:del w:id="22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227" w:name="_Toc510960071"/>
      <w:r w:rsidRPr="007710C8">
        <w:t>3.2 Visualisoinnin tyypit</w:t>
      </w:r>
      <w:bookmarkEnd w:id="227"/>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8" w:author="Hassi Sakari" w:date="2017-10-29T17:46:00Z">
        <w:r w:rsidR="00A962E3" w:rsidRPr="007710C8">
          <w:rPr>
            <w:rFonts w:ascii="Times New Roman" w:hAnsi="Times New Roman"/>
            <w:szCs w:val="24"/>
          </w:rPr>
          <w:t>[</w:t>
        </w:r>
      </w:ins>
      <w:del w:id="22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30" w:author="Hassi Sakari" w:date="2017-10-29T17:46:00Z">
        <w:r w:rsidR="00A962E3" w:rsidRPr="007710C8">
          <w:rPr>
            <w:rFonts w:ascii="Times New Roman" w:hAnsi="Times New Roman"/>
            <w:szCs w:val="24"/>
          </w:rPr>
          <w:t>]</w:t>
        </w:r>
      </w:ins>
      <w:del w:id="23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w:t>
      </w:r>
      <w:r w:rsidR="00E672FC" w:rsidRPr="007710C8">
        <w:rPr>
          <w:rFonts w:ascii="Times New Roman" w:hAnsi="Times New Roman"/>
          <w:szCs w:val="24"/>
        </w:rPr>
        <w:lastRenderedPageBreak/>
        <w:t xml:space="preserve">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3" w:author="Hassi Sakari" w:date="2017-10-29T16:22:00Z">
        <w:r w:rsidR="00E66B0E" w:rsidRPr="007710C8">
          <w:rPr>
            <w:rFonts w:ascii="Times New Roman" w:hAnsi="Times New Roman"/>
            <w:szCs w:val="24"/>
            <w:rPrChange w:id="234" w:author="Hassi Sakari" w:date="2017-10-29T16:22:00Z">
              <w:rPr>
                <w:rFonts w:ascii="Times New Roman" w:hAnsi="Times New Roman"/>
                <w:i/>
                <w:szCs w:val="24"/>
              </w:rPr>
            </w:rPrChange>
          </w:rPr>
          <w:t>K</w:t>
        </w:r>
      </w:ins>
      <w:commentRangeStart w:id="235"/>
      <w:del w:id="236" w:author="Hassi Sakari" w:date="2017-10-29T16:22:00Z">
        <w:r w:rsidR="00566896" w:rsidRPr="007710C8" w:rsidDel="00E66B0E">
          <w:rPr>
            <w:rFonts w:ascii="Times New Roman" w:hAnsi="Times New Roman"/>
            <w:szCs w:val="24"/>
            <w:rPrChange w:id="23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8" w:author="Hassi Sakari" w:date="2017-10-29T16:22:00Z">
            <w:rPr>
              <w:rFonts w:ascii="Times New Roman" w:hAnsi="Times New Roman"/>
              <w:i/>
              <w:szCs w:val="24"/>
            </w:rPr>
          </w:rPrChange>
        </w:rPr>
        <w:t>appaleessa 2.1</w:t>
      </w:r>
      <w:commentRangeEnd w:id="235"/>
      <w:r w:rsidR="00757336" w:rsidRPr="007710C8">
        <w:rPr>
          <w:rStyle w:val="Kommentinviite"/>
          <w:rFonts w:ascii="Times New Roman" w:hAnsi="Times New Roman"/>
        </w:rPr>
        <w:commentReference w:id="23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9" w:author="Hassi Sakari" w:date="2017-10-29T17:46:00Z">
        <w:r w:rsidR="00A962E3" w:rsidRPr="007710C8">
          <w:rPr>
            <w:rFonts w:ascii="Times New Roman" w:hAnsi="Times New Roman"/>
            <w:szCs w:val="24"/>
          </w:rPr>
          <w:t>B</w:t>
        </w:r>
      </w:ins>
      <w:del w:id="24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1" w:author="Hassi Sakari" w:date="2017-10-29T17:46:00Z">
        <w:r w:rsidR="00A962E3" w:rsidRPr="007710C8">
          <w:rPr>
            <w:rFonts w:ascii="Times New Roman" w:hAnsi="Times New Roman"/>
            <w:szCs w:val="24"/>
          </w:rPr>
          <w:t>D</w:t>
        </w:r>
      </w:ins>
      <w:del w:id="24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627E224B" w14:textId="75087E7D"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3" w:author="Hassi Sakari" w:date="2017-10-29T17:46:00Z">
        <w:r w:rsidR="00A962E3" w:rsidRPr="007710C8">
          <w:rPr>
            <w:rFonts w:ascii="Times New Roman" w:hAnsi="Times New Roman"/>
            <w:szCs w:val="24"/>
          </w:rPr>
          <w:t>D</w:t>
        </w:r>
      </w:ins>
      <w:del w:id="24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5"/>
      <w:r w:rsidR="0035666B" w:rsidRPr="007710C8">
        <w:rPr>
          <w:rFonts w:ascii="Times New Roman" w:hAnsi="Times New Roman"/>
          <w:i/>
          <w:szCs w:val="24"/>
        </w:rPr>
        <w:t xml:space="preserve">Scatter </w:t>
      </w:r>
      <w:ins w:id="246" w:author="Hassi Sakari" w:date="2017-10-29T16:23:00Z">
        <w:r w:rsidR="00E66B0E" w:rsidRPr="007710C8">
          <w:rPr>
            <w:rFonts w:ascii="Times New Roman" w:hAnsi="Times New Roman"/>
            <w:i/>
            <w:szCs w:val="24"/>
          </w:rPr>
          <w:t>P</w:t>
        </w:r>
      </w:ins>
      <w:del w:id="24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8" w:author="Hassi Sakari" w:date="2017-10-29T16:23:00Z">
        <w:r w:rsidR="00E66B0E" w:rsidRPr="007710C8">
          <w:rPr>
            <w:rFonts w:ascii="Times New Roman" w:hAnsi="Times New Roman"/>
            <w:i/>
            <w:szCs w:val="24"/>
          </w:rPr>
          <w:t>M</w:t>
        </w:r>
      </w:ins>
      <w:del w:id="24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5"/>
      <w:r w:rsidR="00757336" w:rsidRPr="007710C8">
        <w:rPr>
          <w:rStyle w:val="Kommentinviite"/>
          <w:rFonts w:ascii="Times New Roman" w:hAnsi="Times New Roman"/>
        </w:rPr>
        <w:commentReference w:id="245"/>
      </w:r>
      <w:ins w:id="250"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1"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2" w:author="Hassi Sakari" w:date="2017-10-29T18:02:00Z">
        <w:r w:rsidR="002E0562" w:rsidRPr="007710C8">
          <w:rPr>
            <w:rFonts w:ascii="Times New Roman" w:hAnsi="Times New Roman"/>
            <w:szCs w:val="24"/>
          </w:rPr>
          <w:t>esiintyy, kun datapisteitä on niin paljon, että pisteet alkavat piirtymään toistensa päälle</w:t>
        </w:r>
      </w:ins>
      <w:del w:id="253" w:author="Hassi Sakari" w:date="2017-10-29T18:02:00Z">
        <w:r w:rsidR="00BA6485" w:rsidRPr="007710C8" w:rsidDel="002E0562">
          <w:rPr>
            <w:rFonts w:ascii="Times New Roman" w:hAnsi="Times New Roman"/>
            <w:szCs w:val="24"/>
          </w:rPr>
          <w:delText xml:space="preserve">on visuaalisuuden </w:delText>
        </w:r>
      </w:del>
      <w:del w:id="254" w:author="Hassi Sakari" w:date="2017-10-29T18:01:00Z">
        <w:r w:rsidR="00BA6485" w:rsidRPr="007710C8" w:rsidDel="00C95E6F">
          <w:rPr>
            <w:rFonts w:ascii="Times New Roman" w:hAnsi="Times New Roman"/>
            <w:szCs w:val="24"/>
          </w:rPr>
          <w:delText xml:space="preserve">heikkenemisen </w:delText>
        </w:r>
      </w:del>
      <w:del w:id="255"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6"/>
        <w:r w:rsidR="00BA6485" w:rsidRPr="007710C8" w:rsidDel="002E0562">
          <w:rPr>
            <w:rFonts w:ascii="Times New Roman" w:hAnsi="Times New Roman"/>
            <w:i/>
            <w:szCs w:val="24"/>
          </w:rPr>
          <w:delText>clotting</w:delText>
        </w:r>
        <w:commentRangeEnd w:id="256"/>
        <w:r w:rsidR="00994C12" w:rsidRPr="007710C8" w:rsidDel="002E0562">
          <w:rPr>
            <w:rStyle w:val="Kommentinviite"/>
            <w:rFonts w:ascii="Times New Roman" w:hAnsi="Times New Roman"/>
          </w:rPr>
          <w:commentReference w:id="256"/>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7" w:author="Hassi Sakari" w:date="2017-10-29T18:03:00Z">
        <w:r w:rsidR="00BA6485" w:rsidRPr="007710C8" w:rsidDel="002E0562">
          <w:rPr>
            <w:rFonts w:ascii="Times New Roman" w:hAnsi="Times New Roman"/>
            <w:szCs w:val="24"/>
          </w:rPr>
          <w:delText xml:space="preserve">, jossa datapisteitä on niin paljon, </w:delText>
        </w:r>
      </w:del>
      <w:del w:id="258"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9"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0"/>
        <w:r w:rsidR="002E0562" w:rsidRPr="007710C8">
          <w:rPr>
            <w:rFonts w:ascii="Times New Roman" w:hAnsi="Times New Roman"/>
            <w:i/>
            <w:szCs w:val="24"/>
          </w:rPr>
          <w:t>clotting</w:t>
        </w:r>
        <w:commentRangeEnd w:id="260"/>
        <w:r w:rsidR="002E0562" w:rsidRPr="007710C8">
          <w:rPr>
            <w:rStyle w:val="Kommentinviite"/>
            <w:rFonts w:ascii="Times New Roman" w:hAnsi="Times New Roman"/>
          </w:rPr>
          <w:commentReference w:id="260"/>
        </w:r>
        <w:r w:rsidR="002E0562" w:rsidRPr="007710C8">
          <w:rPr>
            <w:rFonts w:ascii="Times New Roman" w:hAnsi="Times New Roman"/>
            <w:szCs w:val="24"/>
          </w:rPr>
          <w:t xml:space="preserve">) </w:t>
        </w:r>
      </w:ins>
      <w:ins w:id="261"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2" w:author="Hassi Sakari" w:date="2017-10-29T18:04:00Z">
        <w:r w:rsidR="002E0562" w:rsidRPr="007710C8">
          <w:rPr>
            <w:rFonts w:ascii="Times New Roman" w:hAnsi="Times New Roman"/>
            <w:szCs w:val="24"/>
          </w:rPr>
          <w:t>juontuva ongelma, jolloin ei voida enää hahmottaa datapisteiden</w:t>
        </w:r>
      </w:ins>
      <w:ins w:id="263" w:author="Hassi Sakari" w:date="2017-10-29T18:05:00Z">
        <w:r w:rsidR="002E0562" w:rsidRPr="007710C8">
          <w:rPr>
            <w:rFonts w:ascii="Times New Roman" w:hAnsi="Times New Roman"/>
            <w:szCs w:val="24"/>
          </w:rPr>
          <w:t xml:space="preserve"> </w:t>
        </w:r>
      </w:ins>
      <w:ins w:id="264" w:author="Hassi Sakari" w:date="2017-10-29T18:04:00Z">
        <w:r w:rsidR="002E0562" w:rsidRPr="007710C8">
          <w:rPr>
            <w:rFonts w:ascii="Times New Roman" w:hAnsi="Times New Roman"/>
            <w:szCs w:val="24"/>
          </w:rPr>
          <w:t>sijaintia</w:t>
        </w:r>
      </w:ins>
      <w:ins w:id="265" w:author="Hassi Sakari" w:date="2017-10-29T18:05:00Z">
        <w:r w:rsidR="002E0562" w:rsidRPr="007710C8">
          <w:rPr>
            <w:rFonts w:ascii="Times New Roman" w:hAnsi="Times New Roman"/>
            <w:szCs w:val="24"/>
          </w:rPr>
          <w:t xml:space="preserve"> ja raja-alueita</w:t>
        </w:r>
      </w:ins>
      <w:ins w:id="266" w:author="Hassi Sakari" w:date="2017-10-29T18:04:00Z">
        <w:r w:rsidR="002E0562" w:rsidRPr="007710C8">
          <w:rPr>
            <w:rFonts w:ascii="Times New Roman" w:hAnsi="Times New Roman"/>
            <w:szCs w:val="24"/>
          </w:rPr>
          <w:t xml:space="preserve"> </w:t>
        </w:r>
      </w:ins>
      <w:ins w:id="267" w:author="Hassi Sakari" w:date="2017-10-29T18:05:00Z">
        <w:r w:rsidR="002E0562" w:rsidRPr="007710C8">
          <w:rPr>
            <w:rFonts w:ascii="Times New Roman" w:hAnsi="Times New Roman"/>
            <w:szCs w:val="24"/>
          </w:rPr>
          <w:t>visualisoinnin</w:t>
        </w:r>
      </w:ins>
      <w:ins w:id="268" w:author="Hassi Sakari" w:date="2017-10-29T18:04:00Z">
        <w:r w:rsidR="002E0562" w:rsidRPr="007710C8">
          <w:rPr>
            <w:rFonts w:ascii="Times New Roman" w:hAnsi="Times New Roman"/>
            <w:szCs w:val="24"/>
          </w:rPr>
          <w:t xml:space="preserve"> </w:t>
        </w:r>
      </w:ins>
      <w:ins w:id="269"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0" w:author="Hassi Sakari" w:date="2017-10-29T18:05:00Z">
        <w:r w:rsidR="002E0562" w:rsidRPr="007710C8">
          <w:rPr>
            <w:rFonts w:ascii="Times New Roman" w:hAnsi="Times New Roman"/>
            <w:szCs w:val="24"/>
          </w:rPr>
          <w:t>Du</w:t>
        </w:r>
      </w:ins>
      <w:del w:id="271"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2"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3"/>
      <w:r w:rsidR="00F56A58" w:rsidRPr="007710C8">
        <w:rPr>
          <w:rFonts w:ascii="Times New Roman" w:hAnsi="Times New Roman"/>
          <w:szCs w:val="24"/>
          <w:rPrChange w:id="274" w:author="Hassi Sakari" w:date="2017-10-29T16:24:00Z">
            <w:rPr>
              <w:rFonts w:ascii="Times New Roman" w:hAnsi="Times New Roman"/>
              <w:i/>
              <w:szCs w:val="24"/>
            </w:rPr>
          </w:rPrChange>
        </w:rPr>
        <w:t>Kuvassa 3</w:t>
      </w:r>
      <w:commentRangeEnd w:id="273"/>
      <w:r w:rsidR="00757336" w:rsidRPr="007710C8">
        <w:rPr>
          <w:rStyle w:val="Kommentinviite"/>
          <w:rFonts w:ascii="Times New Roman" w:hAnsi="Times New Roman"/>
        </w:rPr>
        <w:commentReference w:id="273"/>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5" w:author="Hassi Sakari" w:date="2017-10-29T18:06:00Z">
        <w:r w:rsidRPr="007710C8" w:rsidDel="0063171B">
          <w:rPr>
            <w:rFonts w:ascii="Times New Roman" w:hAnsi="Times New Roman"/>
            <w:i/>
            <w:sz w:val="22"/>
            <w:szCs w:val="22"/>
          </w:rPr>
          <w:delText>Fe</w:delText>
        </w:r>
      </w:del>
      <w:ins w:id="276" w:author="Hassi Sakari" w:date="2017-10-29T18:06:00Z">
        <w:r w:rsidR="0063171B" w:rsidRPr="007710C8">
          <w:rPr>
            <w:rFonts w:ascii="Times New Roman" w:hAnsi="Times New Roman"/>
            <w:i/>
            <w:sz w:val="22"/>
            <w:szCs w:val="22"/>
          </w:rPr>
          <w:t>Du</w:t>
        </w:r>
      </w:ins>
      <w:del w:id="277"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8"/>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8"/>
      <w:r w:rsidR="00E639B5" w:rsidRPr="007710C8">
        <w:rPr>
          <w:rStyle w:val="Kommentinviite"/>
          <w:rFonts w:ascii="Times New Roman" w:hAnsi="Times New Roman"/>
        </w:rPr>
        <w:commentReference w:id="278"/>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9" w:name="_Toc510960072"/>
      <w:r w:rsidRPr="007710C8">
        <w:t xml:space="preserve">3.2.1 </w:t>
      </w:r>
      <w:r w:rsidR="006660E6" w:rsidRPr="007710C8">
        <w:t>Parallel coordinates</w:t>
      </w:r>
      <w:bookmarkEnd w:id="279"/>
    </w:p>
    <w:p w14:paraId="5060823F" w14:textId="77777777" w:rsidR="00516FFB" w:rsidRPr="007710C8" w:rsidRDefault="00516FFB" w:rsidP="007710C8">
      <w:pPr>
        <w:spacing w:line="360" w:lineRule="auto"/>
        <w:ind w:firstLine="0"/>
        <w:rPr>
          <w:rFonts w:ascii="Times New Roman" w:hAnsi="Times New Roman"/>
          <w:szCs w:val="24"/>
        </w:rPr>
      </w:pPr>
      <w:commentRangeStart w:id="280"/>
      <w:r w:rsidRPr="007710C8">
        <w:rPr>
          <w:rFonts w:ascii="Times New Roman" w:hAnsi="Times New Roman"/>
          <w:i/>
          <w:szCs w:val="24"/>
        </w:rPr>
        <w:t xml:space="preserve">Rinnakkaisten koordinaattien </w:t>
      </w:r>
      <w:commentRangeEnd w:id="280"/>
      <w:r w:rsidR="00315B33" w:rsidRPr="007710C8">
        <w:rPr>
          <w:rStyle w:val="Kommentinviite"/>
          <w:rFonts w:ascii="Times New Roman" w:hAnsi="Times New Roman"/>
        </w:rPr>
        <w:commentReference w:id="280"/>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1"/>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1"/>
      <w:r w:rsidR="007349FF" w:rsidRPr="007710C8">
        <w:rPr>
          <w:rStyle w:val="Kommentinviite"/>
          <w:rFonts w:ascii="Times New Roman" w:hAnsi="Times New Roman"/>
        </w:rPr>
        <w:commentReference w:id="281"/>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282" w:name="_Toc510960073"/>
      <w:r w:rsidRPr="007710C8">
        <w:t>3.2.2 Star co</w:t>
      </w:r>
      <w:r w:rsidR="0057456A" w:rsidRPr="007710C8">
        <w:t>o</w:t>
      </w:r>
      <w:r w:rsidRPr="007710C8">
        <w:t>rdinates</w:t>
      </w:r>
      <w:bookmarkEnd w:id="282"/>
    </w:p>
    <w:p w14:paraId="2A6743AB" w14:textId="67ADBA51"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3" w:name="_Toc510960074"/>
      <w:r w:rsidRPr="007710C8">
        <w:t>3.2.3</w:t>
      </w:r>
      <w:r w:rsidR="00DC2C3E" w:rsidRPr="007710C8">
        <w:t xml:space="preserve"> Tree map</w:t>
      </w:r>
      <w:bookmarkEnd w:id="283"/>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Default="00785110" w:rsidP="007710C8">
      <w:pPr>
        <w:spacing w:line="360" w:lineRule="auto"/>
        <w:ind w:firstLine="0"/>
        <w:rPr>
          <w:rFonts w:ascii="Times New Roman" w:hAnsi="Times New Roman"/>
          <w:szCs w:val="24"/>
        </w:rPr>
      </w:pPr>
    </w:p>
    <w:p w14:paraId="0D9A51EA" w14:textId="77777777" w:rsidR="00D020D0" w:rsidRDefault="00D020D0" w:rsidP="007710C8">
      <w:pPr>
        <w:spacing w:line="360" w:lineRule="auto"/>
        <w:ind w:firstLine="0"/>
        <w:rPr>
          <w:rFonts w:ascii="Times New Roman" w:hAnsi="Times New Roman"/>
          <w:szCs w:val="24"/>
        </w:rPr>
      </w:pPr>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284" w:name="_Toc510960075"/>
      <w:r w:rsidRPr="007710C8">
        <w:t>3.3</w:t>
      </w:r>
      <w:r w:rsidR="00152D44" w:rsidRPr="007710C8">
        <w:t xml:space="preserve"> Visualisoinnin </w:t>
      </w:r>
      <w:r w:rsidR="00451140" w:rsidRPr="007710C8">
        <w:t>työkalut</w:t>
      </w:r>
      <w:bookmarkEnd w:id="284"/>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0D34BE3" w14:textId="77777777" w:rsidR="00D91104" w:rsidRPr="007710C8" w:rsidRDefault="00D91104" w:rsidP="00337503">
      <w:pPr>
        <w:pStyle w:val="Default"/>
        <w:spacing w:line="360" w:lineRule="auto"/>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 xml:space="preserve">iin. Tämän lisäksi </w:t>
      </w:r>
      <w:r w:rsidR="00B860B8" w:rsidRPr="007710C8">
        <w:rPr>
          <w:rFonts w:ascii="Times New Roman" w:hAnsi="Times New Roman"/>
        </w:rPr>
        <w:lastRenderedPageBreak/>
        <w:t>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285" w:name="_Toc510960076"/>
      <w:r w:rsidRPr="007710C8">
        <w:t>3.4</w:t>
      </w:r>
      <w:r w:rsidR="00342402" w:rsidRPr="007710C8">
        <w:t xml:space="preserve"> Visualisoinnin prosessi</w:t>
      </w:r>
      <w:bookmarkEnd w:id="285"/>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3"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286" w:name="_Toc510960077"/>
      <w:r w:rsidRPr="007710C8">
        <w:t xml:space="preserve">3.5 </w:t>
      </w:r>
      <w:r w:rsidR="00B31899" w:rsidRPr="007710C8">
        <w:t>MapReduce</w:t>
      </w:r>
      <w:bookmarkEnd w:id="286"/>
    </w:p>
    <w:p w14:paraId="09A1D9C5" w14:textId="5CFE88CC" w:rsidR="008F6495" w:rsidRPr="007710C8" w:rsidRDefault="00775A5D" w:rsidP="007710C8">
      <w:pPr>
        <w:pStyle w:val="Default"/>
        <w:spacing w:line="360" w:lineRule="auto"/>
        <w:jc w:val="both"/>
        <w:rPr>
          <w:bCs/>
        </w:rPr>
      </w:pPr>
      <w:r w:rsidRPr="008E044B">
        <w:rPr>
          <w:bCs/>
        </w:rPr>
        <w:t>MapR</w:t>
      </w:r>
      <w:r w:rsidR="00CA7FAF" w:rsidRPr="008E044B">
        <w:rPr>
          <w:bCs/>
        </w:rPr>
        <w:t>educe</w:t>
      </w:r>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r w:rsidR="00CA7FAF" w:rsidRPr="00944001">
        <w:rPr>
          <w:bCs/>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944001">
        <w:rPr>
          <w:bCs/>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5"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944001">
        <w:rPr>
          <w:bCs/>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w:t>
      </w:r>
      <w:r w:rsidRPr="007710C8">
        <w:rPr>
          <w:bCs/>
        </w:rPr>
        <w:lastRenderedPageBreak/>
        <w:t xml:space="preserve">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944001">
        <w:rPr>
          <w:bCs/>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70FCCAC" w14:textId="77777777" w:rsidR="00443AF0" w:rsidRDefault="00443AF0">
      <w:pPr>
        <w:suppressAutoHyphens w:val="0"/>
        <w:spacing w:line="276" w:lineRule="auto"/>
        <w:ind w:firstLine="0"/>
        <w:jc w:val="left"/>
        <w:rPr>
          <w:rFonts w:ascii="Times New Roman" w:hAnsi="Times New Roman"/>
          <w:b/>
          <w:bCs/>
          <w:sz w:val="28"/>
          <w:szCs w:val="28"/>
        </w:rPr>
      </w:pPr>
      <w:bookmarkStart w:id="287" w:name="_Toc462643324"/>
      <w:bookmarkStart w:id="288" w:name="_Toc463943276"/>
      <w:bookmarkEnd w:id="287"/>
      <w:bookmarkEnd w:id="288"/>
      <w:r>
        <w:rPr>
          <w:rFonts w:ascii="Times New Roman" w:hAnsi="Times New Roman"/>
        </w:rPr>
        <w:br w:type="page"/>
      </w:r>
    </w:p>
    <w:p w14:paraId="46EB4A5B" w14:textId="16D6BCA5" w:rsidR="00D91104" w:rsidRPr="007710C8" w:rsidRDefault="00152D44" w:rsidP="007710C8">
      <w:pPr>
        <w:pStyle w:val="Otsikko11"/>
        <w:spacing w:line="360" w:lineRule="auto"/>
        <w:ind w:firstLine="0"/>
        <w:rPr>
          <w:rFonts w:ascii="Times New Roman" w:hAnsi="Times New Roman"/>
          <w:color w:val="00000A"/>
        </w:rPr>
      </w:pPr>
      <w:bookmarkStart w:id="289" w:name="_Toc510960078"/>
      <w:r w:rsidRPr="007710C8">
        <w:rPr>
          <w:rFonts w:ascii="Times New Roman" w:hAnsi="Times New Roman"/>
          <w:color w:val="00000A"/>
        </w:rPr>
        <w:lastRenderedPageBreak/>
        <w:t>4. VIRTUAALITODELLISUUDEN HYÖDYNTÄMINEN</w:t>
      </w:r>
      <w:bookmarkEnd w:id="289"/>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90" w:name="_Toc510960079"/>
      <w:r w:rsidRPr="007710C8">
        <w:t>4.1 Virtuaalitodellisuus aikaisemmin</w:t>
      </w:r>
      <w:bookmarkEnd w:id="290"/>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3DA33918"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r w:rsidR="00444021" w:rsidRPr="00CD2DF5">
        <w:rPr>
          <w:rFonts w:ascii="Times New Roman" w:hAnsi="Times New Roman"/>
          <w:i/>
        </w:rPr>
        <w:t>Head Mount</w:t>
      </w:r>
      <w:r w:rsidR="00DD19A1" w:rsidRPr="00CD2DF5">
        <w:rPr>
          <w:rFonts w:ascii="Times New Roman" w:hAnsi="Times New Roman"/>
          <w:i/>
        </w:rPr>
        <w:t>ed Display</w:t>
      </w:r>
      <w:r w:rsidR="00DD19A1" w:rsidRPr="007710C8">
        <w:rPr>
          <w:rFonts w:ascii="Times New Roman" w:hAnsi="Times New Roman"/>
        </w:rPr>
        <w:t>)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91"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 xml:space="preserve">Alan kehityksen myötä virtuaalitodellisuuslasit mahdollistavat jatkossa myös katseenseurannan, minkä hyödyntäminen on erityisen tärkeää. Tällä hetkellä virtuaalitodellisuuteen pohjautuvassa </w:t>
      </w:r>
      <w:r w:rsidR="007B3791" w:rsidRPr="007B3791">
        <w:rPr>
          <w:rFonts w:ascii="Times New Roman" w:hAnsi="Times New Roman"/>
        </w:rPr>
        <w:lastRenderedPageBreak/>
        <w:t>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92" w:name="_Toc510960080"/>
      <w:r w:rsidRPr="007710C8">
        <w:t>4.2</w:t>
      </w:r>
      <w:r w:rsidR="00CF6D83" w:rsidRPr="007710C8">
        <w:t xml:space="preserve"> Big Datan visualisointijärjestelmät</w:t>
      </w:r>
      <w:bookmarkEnd w:id="292"/>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3"/>
      <w:r w:rsidRPr="007710C8">
        <w:rPr>
          <w:rFonts w:ascii="Times New Roman" w:hAnsi="Times New Roman"/>
        </w:rPr>
        <w:t>kattavaa tiedonvisualisointia vaatimuksena sille, että kerätty tieto saadaan valjastettua käyttöön</w:t>
      </w:r>
      <w:commentRangeEnd w:id="293"/>
      <w:r w:rsidR="00E377AE" w:rsidRPr="007710C8">
        <w:rPr>
          <w:rStyle w:val="Kommentinviite"/>
          <w:rFonts w:ascii="Times New Roman" w:hAnsi="Times New Roman"/>
        </w:rPr>
        <w:commentReference w:id="293"/>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08CB3147"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4" w:author="Harri Siirtola" w:date="2017-06-18T18:54:00Z">
        <w:r w:rsidR="00D72115" w:rsidRPr="007710C8" w:rsidDel="00EA70C2">
          <w:rPr>
            <w:rFonts w:ascii="Times New Roman" w:hAnsi="Times New Roman"/>
          </w:rPr>
          <w:delText>abstraktoituna</w:delText>
        </w:r>
      </w:del>
      <w:ins w:id="295"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6" w:author="Harri Siirtola" w:date="2017-06-18T18:55:00Z">
        <w:r w:rsidR="004A4AF3" w:rsidRPr="007710C8">
          <w:rPr>
            <w:rFonts w:ascii="Times New Roman" w:hAnsi="Times New Roman"/>
          </w:rPr>
          <w:t>-</w:t>
        </w:r>
      </w:ins>
      <w:del w:id="297"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8"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9" w:author="Hassi Sakari" w:date="2017-10-29T16:27:00Z">
        <w:r w:rsidR="00E66B0E" w:rsidRPr="007710C8">
          <w:rPr>
            <w:rFonts w:ascii="Times New Roman" w:hAnsi="Times New Roman"/>
          </w:rPr>
          <w:t>. Vaikuttaa kuitenkin siltä</w:t>
        </w:r>
      </w:ins>
      <w:del w:id="300" w:author="Hassi Sakari" w:date="2017-10-29T16:27:00Z">
        <w:r w:rsidR="00A53CB5" w:rsidRPr="007710C8" w:rsidDel="00E66B0E">
          <w:rPr>
            <w:rFonts w:ascii="Times New Roman" w:hAnsi="Times New Roman"/>
          </w:rPr>
          <w:delText xml:space="preserve">, mutta </w:delText>
        </w:r>
      </w:del>
      <w:commentRangeStart w:id="301"/>
      <w:del w:id="302"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3" w:author="Hassi Sakari" w:date="2017-10-29T16:27:00Z">
        <w:r w:rsidR="00E66B0E" w:rsidRPr="007710C8">
          <w:rPr>
            <w:rFonts w:ascii="Times New Roman" w:hAnsi="Times New Roman"/>
          </w:rPr>
          <w:t>, että</w:t>
        </w:r>
      </w:ins>
      <w:ins w:id="304"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1"/>
      <w:r w:rsidR="004A4AF3" w:rsidRPr="007710C8">
        <w:rPr>
          <w:rStyle w:val="Kommentinviite"/>
          <w:rFonts w:ascii="Times New Roman" w:hAnsi="Times New Roman"/>
        </w:rPr>
        <w:commentReference w:id="301"/>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lastRenderedPageBreak/>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5"/>
      <w:del w:id="306" w:author="Hassi Sakari" w:date="2017-10-29T16:27:00Z">
        <w:r w:rsidRPr="007710C8" w:rsidDel="00E66B0E">
          <w:rPr>
            <w:rFonts w:ascii="Times New Roman" w:hAnsi="Times New Roman"/>
          </w:rPr>
          <w:delText>toimesta</w:delText>
        </w:r>
        <w:commentRangeEnd w:id="305"/>
        <w:r w:rsidR="004A4AF3" w:rsidRPr="007710C8" w:rsidDel="00E66B0E">
          <w:rPr>
            <w:rStyle w:val="Kommentinviite"/>
            <w:rFonts w:ascii="Times New Roman" w:hAnsi="Times New Roman"/>
          </w:rPr>
          <w:commentReference w:id="305"/>
        </w:r>
      </w:del>
      <w:ins w:id="307"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8" w:author="Harri Siirtola" w:date="2017-06-18T18:59:00Z">
        <w:r w:rsidR="004A4AF3" w:rsidRPr="007710C8">
          <w:rPr>
            <w:rFonts w:ascii="Times New Roman" w:hAnsi="Times New Roman"/>
          </w:rPr>
          <w:t>-</w:t>
        </w:r>
      </w:ins>
      <w:del w:id="309"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0"/>
      <w:del w:id="311" w:author="Hassi Sakari" w:date="2017-10-29T16:27:00Z">
        <w:r w:rsidR="00F83192" w:rsidRPr="007710C8" w:rsidDel="00E66B0E">
          <w:rPr>
            <w:rFonts w:ascii="Times New Roman" w:hAnsi="Times New Roman"/>
          </w:rPr>
          <w:delText xml:space="preserve">tutkimus </w:delText>
        </w:r>
      </w:del>
      <w:commentRangeEnd w:id="310"/>
      <w:ins w:id="312"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0"/>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3"/>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4" w:author="Hassi Sakari" w:date="2017-10-29T16:29:00Z">
        <w:r w:rsidR="00E66B0E" w:rsidRPr="007710C8">
          <w:rPr>
            <w:rFonts w:ascii="Times New Roman" w:hAnsi="Times New Roman"/>
          </w:rPr>
          <w:t>,</w:t>
        </w:r>
      </w:ins>
      <w:del w:id="315"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6" w:author="Hassi Sakari" w:date="2017-10-29T16:29:00Z">
        <w:r w:rsidR="00E66B0E" w:rsidRPr="007710C8">
          <w:rPr>
            <w:rFonts w:ascii="Times New Roman" w:hAnsi="Times New Roman"/>
          </w:rPr>
          <w:t>.</w:t>
        </w:r>
      </w:ins>
      <w:del w:id="317"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8" w:author="Hassi Sakari" w:date="2017-10-29T16:29:00Z">
        <w:r w:rsidRPr="007710C8" w:rsidDel="00E66B0E">
          <w:rPr>
            <w:rFonts w:ascii="Times New Roman" w:hAnsi="Times New Roman"/>
          </w:rPr>
          <w:delText>vaan visualisoinnin</w:delText>
        </w:r>
      </w:del>
      <w:ins w:id="319"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0" w:author="Hassi Sakari" w:date="2017-10-29T16:29:00Z">
        <w:r w:rsidRPr="007710C8" w:rsidDel="00E66B0E">
          <w:rPr>
            <w:rFonts w:ascii="Times New Roman" w:hAnsi="Times New Roman"/>
          </w:rPr>
          <w:delText xml:space="preserve">täytyy </w:delText>
        </w:r>
      </w:del>
      <w:ins w:id="321" w:author="Hassi Sakari" w:date="2017-10-29T16:29:00Z">
        <w:r w:rsidR="00E66B0E" w:rsidRPr="007710C8">
          <w:rPr>
            <w:rFonts w:ascii="Times New Roman" w:hAnsi="Times New Roman"/>
          </w:rPr>
          <w:t>täytyisi</w:t>
        </w:r>
      </w:ins>
      <w:ins w:id="322" w:author="Hassi Sakari" w:date="2017-10-29T16:30:00Z">
        <w:r w:rsidR="00F75446" w:rsidRPr="007710C8">
          <w:rPr>
            <w:rFonts w:ascii="Times New Roman" w:hAnsi="Times New Roman"/>
          </w:rPr>
          <w:t>kin</w:t>
        </w:r>
      </w:ins>
      <w:ins w:id="323"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3"/>
      <w:r w:rsidR="003D22E8" w:rsidRPr="007710C8">
        <w:rPr>
          <w:rStyle w:val="Kommentinviite"/>
          <w:rFonts w:ascii="Times New Roman" w:hAnsi="Times New Roman"/>
        </w:rPr>
        <w:commentReference w:id="313"/>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w:t>
      </w:r>
      <w:r w:rsidR="00341CFA" w:rsidRPr="007710C8">
        <w:rPr>
          <w:rFonts w:ascii="Times New Roman" w:hAnsi="Times New Roman"/>
        </w:rPr>
        <w:lastRenderedPageBreak/>
        <w:t>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4" w:name="_Toc510960081"/>
      <w:r w:rsidRPr="007710C8">
        <w:t>4.3 Yhteenveto aikaisempien järjestelmien pohjalta</w:t>
      </w:r>
      <w:bookmarkEnd w:id="324"/>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w:t>
      </w:r>
      <w:r w:rsidR="00BA7396" w:rsidRPr="007710C8">
        <w:rPr>
          <w:rFonts w:ascii="Times New Roman" w:hAnsi="Times New Roman"/>
        </w:rPr>
        <w:lastRenderedPageBreak/>
        <w:t xml:space="preserve">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7C42DFDA"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5" w:author="Harri Siirtola" w:date="2017-06-18T19:09:00Z">
        <w:r w:rsidR="00583442" w:rsidRPr="007710C8">
          <w:rPr>
            <w:rFonts w:ascii="Times New Roman" w:hAnsi="Times New Roman"/>
          </w:rPr>
          <w:softHyphen/>
        </w:r>
      </w:ins>
      <w:r w:rsidRPr="007710C8">
        <w:rPr>
          <w:rFonts w:ascii="Times New Roman" w:hAnsi="Times New Roman"/>
        </w:rPr>
        <w:t>todellisuus</w:t>
      </w:r>
      <w:ins w:id="326"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7"/>
      <w:r w:rsidRPr="007710C8">
        <w:rPr>
          <w:rFonts w:ascii="Times New Roman" w:hAnsi="Times New Roman"/>
        </w:rPr>
        <w:t xml:space="preserve">erinomaisen kyvyn havaita </w:t>
      </w:r>
      <w:ins w:id="328"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9"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0" w:author="Hassi Sakari" w:date="2017-10-29T16:30:00Z">
        <w:r w:rsidRPr="007710C8" w:rsidDel="00F75446">
          <w:rPr>
            <w:rFonts w:ascii="Times New Roman" w:hAnsi="Times New Roman"/>
          </w:rPr>
          <w:delText>yhtäläisyyksiä ja riippuvuussuhteita</w:delText>
        </w:r>
        <w:commentRangeEnd w:id="327"/>
        <w:r w:rsidR="00583442" w:rsidRPr="007710C8" w:rsidDel="00F75446">
          <w:rPr>
            <w:rStyle w:val="Kommentinviite"/>
            <w:rFonts w:ascii="Times New Roman" w:hAnsi="Times New Roman"/>
          </w:rPr>
          <w:commentReference w:id="327"/>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1" w:name="_Toc510960082"/>
      <w:r w:rsidRPr="007710C8">
        <w:t>4</w:t>
      </w:r>
      <w:r w:rsidR="00443891" w:rsidRPr="007710C8">
        <w:t>.4</w:t>
      </w:r>
      <w:r w:rsidRPr="007710C8">
        <w:t xml:space="preserve"> HTC Vive</w:t>
      </w:r>
      <w:bookmarkEnd w:id="331"/>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2"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 xml:space="preserve">koottu </w:t>
      </w:r>
      <w:r w:rsidR="00D141B0" w:rsidRPr="007710C8">
        <w:rPr>
          <w:rFonts w:ascii="Times New Roman" w:hAnsi="Times New Roman"/>
        </w:rPr>
        <w:lastRenderedPageBreak/>
        <w:t>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31"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3" w:author="Harri Siirtola" w:date="2017-06-18T19:12:00Z">
        <w:r w:rsidR="000D2359" w:rsidRPr="007710C8">
          <w:rPr>
            <w:rFonts w:ascii="Times New Roman" w:hAnsi="Times New Roman"/>
          </w:rPr>
          <w:t>-</w:t>
        </w:r>
      </w:ins>
      <w:del w:id="334"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5"/>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5"/>
      <w:r w:rsidR="000D2359" w:rsidRPr="007710C8">
        <w:rPr>
          <w:rStyle w:val="Kommentinviite"/>
          <w:rFonts w:ascii="Times New Roman" w:hAnsi="Times New Roman"/>
        </w:rPr>
        <w:commentReference w:id="335"/>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7"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8" w:name="_Toc463943277"/>
      <w:bookmarkEnd w:id="338"/>
    </w:p>
    <w:p w14:paraId="39366B7B" w14:textId="77777777" w:rsidR="00443AF0" w:rsidRDefault="00443AF0" w:rsidP="00360F15">
      <w:pPr>
        <w:pStyle w:val="Otsikko11"/>
        <w:spacing w:line="360" w:lineRule="auto"/>
        <w:ind w:firstLine="0"/>
        <w:rPr>
          <w:rFonts w:ascii="Times New Roman" w:hAnsi="Times New Roman"/>
          <w:color w:val="00000A"/>
        </w:rPr>
      </w:pPr>
      <w:bookmarkStart w:id="339" w:name="_Toc462643325"/>
      <w:bookmarkStart w:id="340" w:name="_Toc463943278"/>
      <w:bookmarkEnd w:id="339"/>
      <w:bookmarkEnd w:id="340"/>
    </w:p>
    <w:p w14:paraId="77C624F9" w14:textId="77777777" w:rsidR="00443AF0" w:rsidRDefault="00443AF0" w:rsidP="00360F15">
      <w:pPr>
        <w:pStyle w:val="Otsikko11"/>
        <w:spacing w:line="360" w:lineRule="auto"/>
        <w:ind w:firstLine="0"/>
        <w:rPr>
          <w:rFonts w:ascii="Times New Roman" w:hAnsi="Times New Roman"/>
          <w:color w:val="00000A"/>
        </w:rPr>
      </w:pPr>
    </w:p>
    <w:p w14:paraId="078555C1" w14:textId="77777777" w:rsidR="00443AF0" w:rsidRDefault="00443AF0" w:rsidP="00360F15">
      <w:pPr>
        <w:pStyle w:val="Otsikko11"/>
        <w:spacing w:line="360" w:lineRule="auto"/>
        <w:ind w:firstLine="0"/>
        <w:rPr>
          <w:rFonts w:ascii="Times New Roman" w:hAnsi="Times New Roman"/>
          <w:color w:val="00000A"/>
        </w:rPr>
      </w:pPr>
    </w:p>
    <w:p w14:paraId="213772CE" w14:textId="77777777" w:rsidR="00443AF0" w:rsidRDefault="00443AF0" w:rsidP="00360F15">
      <w:pPr>
        <w:pStyle w:val="Otsikko11"/>
        <w:spacing w:line="360" w:lineRule="auto"/>
        <w:ind w:firstLine="0"/>
        <w:rPr>
          <w:rFonts w:ascii="Times New Roman" w:hAnsi="Times New Roman"/>
          <w:color w:val="00000A"/>
        </w:rPr>
      </w:pPr>
    </w:p>
    <w:p w14:paraId="673C0A52" w14:textId="77777777" w:rsidR="00443AF0" w:rsidRDefault="00443AF0" w:rsidP="00360F15">
      <w:pPr>
        <w:pStyle w:val="Otsikko11"/>
        <w:spacing w:line="360" w:lineRule="auto"/>
        <w:ind w:firstLine="0"/>
        <w:rPr>
          <w:rFonts w:ascii="Times New Roman" w:hAnsi="Times New Roman"/>
          <w:color w:val="00000A"/>
        </w:rPr>
      </w:pPr>
    </w:p>
    <w:p w14:paraId="0564E28E" w14:textId="77777777" w:rsidR="00443AF0" w:rsidRDefault="00443AF0" w:rsidP="00360F15">
      <w:pPr>
        <w:pStyle w:val="Otsikko11"/>
        <w:spacing w:line="360" w:lineRule="auto"/>
        <w:ind w:firstLine="0"/>
        <w:rPr>
          <w:rFonts w:ascii="Times New Roman" w:hAnsi="Times New Roman"/>
          <w:color w:val="00000A"/>
        </w:rPr>
      </w:pPr>
    </w:p>
    <w:p w14:paraId="0A54113E" w14:textId="77777777" w:rsidR="00443AF0" w:rsidRDefault="00443AF0" w:rsidP="00360F15">
      <w:pPr>
        <w:pStyle w:val="Otsikko11"/>
        <w:spacing w:line="360" w:lineRule="auto"/>
        <w:ind w:firstLine="0"/>
        <w:rPr>
          <w:rFonts w:ascii="Times New Roman" w:hAnsi="Times New Roman"/>
          <w:color w:val="00000A"/>
        </w:rPr>
      </w:pPr>
    </w:p>
    <w:p w14:paraId="56263F14" w14:textId="77777777" w:rsidR="00443AF0" w:rsidRDefault="00443AF0" w:rsidP="00360F15">
      <w:pPr>
        <w:pStyle w:val="Otsikko11"/>
        <w:spacing w:line="360" w:lineRule="auto"/>
        <w:ind w:firstLine="0"/>
        <w:rPr>
          <w:rFonts w:ascii="Times New Roman" w:hAnsi="Times New Roman"/>
          <w:color w:val="00000A"/>
        </w:rPr>
      </w:pPr>
    </w:p>
    <w:p w14:paraId="144ECE04" w14:textId="77777777" w:rsidR="00443AF0" w:rsidRDefault="00443AF0" w:rsidP="00360F15">
      <w:pPr>
        <w:pStyle w:val="Otsikko11"/>
        <w:spacing w:line="360" w:lineRule="auto"/>
        <w:ind w:firstLine="0"/>
        <w:rPr>
          <w:rFonts w:ascii="Times New Roman" w:hAnsi="Times New Roman"/>
          <w:color w:val="00000A"/>
        </w:rPr>
      </w:pPr>
    </w:p>
    <w:p w14:paraId="2E422A93" w14:textId="77777777" w:rsidR="00443AF0" w:rsidRDefault="00443AF0" w:rsidP="00360F15">
      <w:pPr>
        <w:pStyle w:val="Otsikko11"/>
        <w:spacing w:line="360" w:lineRule="auto"/>
        <w:ind w:firstLine="0"/>
        <w:rPr>
          <w:rFonts w:ascii="Times New Roman" w:hAnsi="Times New Roman"/>
          <w:color w:val="00000A"/>
        </w:rPr>
      </w:pPr>
    </w:p>
    <w:p w14:paraId="0AE92071" w14:textId="7D0F65ED" w:rsidR="00443AF0" w:rsidRDefault="00443AF0">
      <w:pPr>
        <w:suppressAutoHyphens w:val="0"/>
        <w:spacing w:line="276" w:lineRule="auto"/>
        <w:ind w:firstLine="0"/>
        <w:jc w:val="left"/>
        <w:rPr>
          <w:rFonts w:ascii="Times New Roman" w:hAnsi="Times New Roman"/>
          <w:b/>
          <w:bCs/>
          <w:sz w:val="28"/>
          <w:szCs w:val="28"/>
        </w:rPr>
      </w:pPr>
      <w:r>
        <w:rPr>
          <w:rFonts w:ascii="Times New Roman" w:hAnsi="Times New Roman"/>
        </w:rPr>
        <w:br w:type="page"/>
      </w:r>
    </w:p>
    <w:p w14:paraId="52C62D95" w14:textId="17CF89F8" w:rsidR="00443AF0" w:rsidRDefault="00443AF0">
      <w:pPr>
        <w:suppressAutoHyphens w:val="0"/>
        <w:spacing w:line="276" w:lineRule="auto"/>
        <w:ind w:firstLine="0"/>
        <w:jc w:val="left"/>
        <w:rPr>
          <w:rFonts w:ascii="Times New Roman" w:hAnsi="Times New Roman"/>
          <w:b/>
          <w:bCs/>
          <w:sz w:val="28"/>
          <w:szCs w:val="28"/>
        </w:rPr>
      </w:pPr>
      <w:r>
        <w:rPr>
          <w:rFonts w:ascii="Times New Roman" w:hAnsi="Times New Roman"/>
        </w:rPr>
        <w:br w:type="page"/>
      </w:r>
    </w:p>
    <w:p w14:paraId="0FECA499" w14:textId="04732939" w:rsidR="00443AF0" w:rsidRDefault="00443AF0">
      <w:pPr>
        <w:suppressAutoHyphens w:val="0"/>
        <w:spacing w:line="276" w:lineRule="auto"/>
        <w:ind w:firstLine="0"/>
        <w:jc w:val="left"/>
        <w:rPr>
          <w:rFonts w:ascii="Times New Roman" w:hAnsi="Times New Roman"/>
          <w:b/>
          <w:bCs/>
          <w:sz w:val="28"/>
          <w:szCs w:val="28"/>
        </w:rPr>
      </w:pPr>
      <w:r>
        <w:rPr>
          <w:rFonts w:ascii="Times New Roman" w:hAnsi="Times New Roman"/>
        </w:rPr>
        <w:br w:type="page"/>
      </w:r>
    </w:p>
    <w:p w14:paraId="5101268E" w14:textId="77777777" w:rsidR="00443AF0" w:rsidRDefault="00443AF0" w:rsidP="00443AF0">
      <w:pPr>
        <w:pStyle w:val="Otsikko11"/>
        <w:spacing w:line="360" w:lineRule="auto"/>
        <w:ind w:firstLine="0"/>
        <w:rPr>
          <w:rFonts w:ascii="Times New Roman" w:hAnsi="Times New Roman"/>
          <w:color w:val="00000A"/>
        </w:rPr>
      </w:pPr>
    </w:p>
    <w:p w14:paraId="54247CDB" w14:textId="77777777" w:rsidR="00443AF0" w:rsidRDefault="00443AF0">
      <w:pPr>
        <w:suppressAutoHyphens w:val="0"/>
        <w:spacing w:line="276" w:lineRule="auto"/>
        <w:ind w:firstLine="0"/>
        <w:jc w:val="left"/>
        <w:rPr>
          <w:rFonts w:ascii="Times New Roman" w:hAnsi="Times New Roman"/>
          <w:b/>
          <w:bCs/>
          <w:sz w:val="28"/>
          <w:szCs w:val="28"/>
        </w:rPr>
      </w:pPr>
      <w:r>
        <w:rPr>
          <w:rFonts w:ascii="Times New Roman" w:hAnsi="Times New Roman"/>
        </w:rPr>
        <w:br w:type="page"/>
      </w:r>
    </w:p>
    <w:p w14:paraId="5F95AEA8" w14:textId="3430EDED" w:rsidR="00F23DD0" w:rsidRPr="00443AF0" w:rsidRDefault="00F23DD0" w:rsidP="00443AF0">
      <w:pPr>
        <w:pStyle w:val="Otsikko11"/>
        <w:spacing w:line="360" w:lineRule="auto"/>
        <w:ind w:firstLine="0"/>
        <w:rPr>
          <w:rFonts w:ascii="Times New Roman" w:hAnsi="Times New Roman"/>
          <w:color w:val="00000A"/>
        </w:rPr>
      </w:pPr>
      <w:bookmarkStart w:id="341" w:name="_Toc510960083"/>
      <w:r w:rsidRPr="007710C8">
        <w:rPr>
          <w:rFonts w:ascii="Times New Roman" w:hAnsi="Times New Roman"/>
          <w:color w:val="00000A"/>
        </w:rPr>
        <w:lastRenderedPageBreak/>
        <w:t>5</w:t>
      </w:r>
      <w:r w:rsidR="00152D44" w:rsidRPr="007710C8">
        <w:rPr>
          <w:rFonts w:ascii="Times New Roman" w:hAnsi="Times New Roman"/>
          <w:color w:val="00000A"/>
        </w:rPr>
        <w:t>. TESTIJÄRJESTELMÄN KEHITY</w:t>
      </w:r>
      <w:r w:rsidR="00443AF0">
        <w:rPr>
          <w:rFonts w:ascii="Times New Roman" w:hAnsi="Times New Roman"/>
          <w:color w:val="00000A"/>
        </w:rPr>
        <w:t>S</w:t>
      </w:r>
      <w:bookmarkEnd w:id="341"/>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1189DF16"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 xml:space="preserve">Käyttäjätestauksia varten ei </w:t>
      </w:r>
      <w:r w:rsidR="003F2C14">
        <w:rPr>
          <w:rFonts w:ascii="Times New Roman" w:hAnsi="Times New Roman"/>
        </w:rPr>
        <w:lastRenderedPageBreak/>
        <w:t>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342" w:name="_Toc510960084"/>
      <w:r w:rsidRPr="007710C8">
        <w:t>5.1 Twitte</w:t>
      </w:r>
      <w:r w:rsidR="00DC7695" w:rsidRPr="007710C8">
        <w:t>r-viestien visualisoiminen maailmankartalla</w:t>
      </w:r>
      <w:bookmarkEnd w:id="342"/>
    </w:p>
    <w:p w14:paraId="5A3F9403" w14:textId="3B9F853C" w:rsidR="00A33871" w:rsidRPr="007710C8" w:rsidRDefault="00B32053" w:rsidP="00D379E7">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w:t>
      </w:r>
      <w:r w:rsidR="00AF1F52">
        <w:rPr>
          <w:rFonts w:ascii="Times New Roman" w:hAnsi="Times New Roman"/>
        </w:rPr>
        <w:t xml:space="preserve"> (Kuva 12)</w:t>
      </w:r>
      <w:r w:rsidR="004E7321" w:rsidRPr="007710C8">
        <w:rPr>
          <w:rFonts w:ascii="Times New Roman" w:hAnsi="Times New Roman"/>
        </w:rPr>
        <w:t xml:space="preserve">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w:t>
      </w:r>
      <w:r w:rsidR="00F16C29">
        <w:rPr>
          <w:rFonts w:ascii="Times New Roman" w:hAnsi="Times New Roman"/>
        </w:rPr>
        <w:lastRenderedPageBreak/>
        <w:t>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343" w:name="_Toc510960085"/>
      <w:r w:rsidRPr="007710C8">
        <w:t xml:space="preserve">5.1.1 </w:t>
      </w:r>
      <w:r w:rsidR="00E35997" w:rsidRPr="007710C8">
        <w:t>Toiminnollisuus</w:t>
      </w:r>
      <w:bookmarkEnd w:id="343"/>
    </w:p>
    <w:p w14:paraId="01DAC01F" w14:textId="1470D769"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lastRenderedPageBreak/>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31C1E04A" w14:textId="00C0A155" w:rsidR="00B93C65" w:rsidRPr="00B93C65" w:rsidRDefault="00F23DD0" w:rsidP="00D379E7">
      <w:pPr>
        <w:pStyle w:val="Otsikko21"/>
        <w:spacing w:line="360" w:lineRule="auto"/>
        <w:ind w:firstLine="0"/>
      </w:pPr>
      <w:bookmarkStart w:id="344" w:name="_Toc510960086"/>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4"/>
    </w:p>
    <w:p w14:paraId="07FA389B" w14:textId="6905A75B"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551D99" w:rsidR="00BC6481" w:rsidRPr="00BC6481" w:rsidRDefault="00B72848" w:rsidP="00BC6481">
      <w:pPr>
        <w:spacing w:line="360" w:lineRule="auto"/>
        <w:ind w:firstLine="0"/>
        <w:jc w:val="center"/>
        <w:rPr>
          <w:rFonts w:ascii="Times New Roman" w:hAnsi="Times New Roman"/>
          <w:i/>
          <w:sz w:val="22"/>
          <w:szCs w:val="22"/>
        </w:rPr>
      </w:pPr>
      <w:r>
        <w:rPr>
          <w:rFonts w:ascii="Times New Roman" w:hAnsi="Times New Roman"/>
          <w:i/>
          <w:sz w:val="22"/>
          <w:szCs w:val="22"/>
        </w:rPr>
        <w:lastRenderedPageBreak/>
        <w:t>Kuvat 13</w:t>
      </w:r>
      <w:r w:rsidR="00BC6481" w:rsidRPr="00BC6481">
        <w:rPr>
          <w:rFonts w:ascii="Times New Roman" w:hAnsi="Times New Roman"/>
          <w:i/>
          <w:sz w:val="22"/>
          <w:szCs w:val="22"/>
        </w:rPr>
        <w:t>. Pylväsdiagrammin v</w:t>
      </w:r>
      <w:r>
        <w:rPr>
          <w:rFonts w:ascii="Times New Roman" w:hAnsi="Times New Roman"/>
          <w:i/>
          <w:sz w:val="22"/>
          <w:szCs w:val="22"/>
        </w:rPr>
        <w:t>isualisointidemosta sekä Kuva 14</w:t>
      </w:r>
      <w:r w:rsidR="00BC6481" w:rsidRPr="00BC6481">
        <w:rPr>
          <w:rFonts w:ascii="Times New Roman" w:hAnsi="Times New Roman"/>
          <w:i/>
          <w:sz w:val="22"/>
          <w:szCs w:val="22"/>
        </w:rPr>
        <w:t>.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5941DEDD"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E14449">
        <w:rPr>
          <w:rFonts w:ascii="Times New Roman" w:hAnsi="Times New Roman"/>
        </w:rPr>
        <w:t xml:space="preserve"> pylväsdiagrammista (Kuva 13) sekä graafista (Kuva 14</w:t>
      </w:r>
      <w:r w:rsidR="000779B0">
        <w:rPr>
          <w:rFonts w:ascii="Times New Roman" w:hAnsi="Times New Roman"/>
        </w:rPr>
        <w:t>).</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345" w:name="_Toc510960087"/>
      <w:r w:rsidRPr="009074A3">
        <w:t>5.2.1 Toiminnollisuus</w:t>
      </w:r>
      <w:bookmarkEnd w:id="345"/>
    </w:p>
    <w:p w14:paraId="483B71B4" w14:textId="647765E0"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lastRenderedPageBreak/>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346" w:name="_Toc510960088"/>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6"/>
    </w:p>
    <w:p w14:paraId="481A6E60" w14:textId="07F9E966"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350"/>
        <w:gridCol w:w="1197"/>
        <w:gridCol w:w="7081"/>
      </w:tblGrid>
      <w:tr w:rsidR="002E4847" w14:paraId="1C81402C" w14:textId="77777777" w:rsidTr="0016378F">
        <w:tc>
          <w:tcPr>
            <w:tcW w:w="1350" w:type="dxa"/>
          </w:tcPr>
          <w:p w14:paraId="5BF5F4D9"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Attribuutti</w:t>
            </w:r>
          </w:p>
        </w:tc>
        <w:tc>
          <w:tcPr>
            <w:tcW w:w="1197" w:type="dxa"/>
          </w:tcPr>
          <w:p w14:paraId="05BF03E0" w14:textId="768140D8" w:rsidR="002E4847"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7081" w:type="dxa"/>
          </w:tcPr>
          <w:p w14:paraId="0C045017"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16378F">
        <w:tc>
          <w:tcPr>
            <w:tcW w:w="1350" w:type="dxa"/>
          </w:tcPr>
          <w:p w14:paraId="2587AC35"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Volume</w:t>
            </w:r>
          </w:p>
        </w:tc>
        <w:tc>
          <w:tcPr>
            <w:tcW w:w="1197" w:type="dxa"/>
          </w:tcPr>
          <w:p w14:paraId="60E62706"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7873ECBD"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16378F">
        <w:tc>
          <w:tcPr>
            <w:tcW w:w="1350" w:type="dxa"/>
          </w:tcPr>
          <w:p w14:paraId="5769485C"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Velocity</w:t>
            </w:r>
          </w:p>
        </w:tc>
        <w:tc>
          <w:tcPr>
            <w:tcW w:w="1197" w:type="dxa"/>
          </w:tcPr>
          <w:p w14:paraId="7D09CF3B"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7C5FF427" w14:textId="77777777" w:rsidR="002E4847" w:rsidRPr="008A174F" w:rsidRDefault="002E4847" w:rsidP="0016378F">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16378F">
        <w:tc>
          <w:tcPr>
            <w:tcW w:w="1350" w:type="dxa"/>
          </w:tcPr>
          <w:p w14:paraId="4933069A"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Variety</w:t>
            </w:r>
          </w:p>
        </w:tc>
        <w:tc>
          <w:tcPr>
            <w:tcW w:w="1197" w:type="dxa"/>
          </w:tcPr>
          <w:p w14:paraId="459115B7"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69FAEA2A"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16378F">
        <w:tc>
          <w:tcPr>
            <w:tcW w:w="1350" w:type="dxa"/>
          </w:tcPr>
          <w:p w14:paraId="573D6E1A"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Veracity</w:t>
            </w:r>
          </w:p>
        </w:tc>
        <w:tc>
          <w:tcPr>
            <w:tcW w:w="1197" w:type="dxa"/>
          </w:tcPr>
          <w:p w14:paraId="6AB5B7E8"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585D1EAA" w14:textId="40CC0655" w:rsidR="002E4847" w:rsidRPr="008A174F" w:rsidRDefault="002E4847" w:rsidP="0016378F">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16378F">
        <w:tc>
          <w:tcPr>
            <w:tcW w:w="1350" w:type="dxa"/>
          </w:tcPr>
          <w:p w14:paraId="2BF4C520" w14:textId="77777777" w:rsidR="002E4847" w:rsidRPr="00A928B7" w:rsidRDefault="002E4847" w:rsidP="0016378F">
            <w:pPr>
              <w:spacing w:line="360" w:lineRule="auto"/>
              <w:ind w:firstLine="0"/>
              <w:rPr>
                <w:rFonts w:ascii="Times New Roman" w:hAnsi="Times New Roman"/>
              </w:rPr>
            </w:pPr>
            <w:r w:rsidRPr="006074A6">
              <w:rPr>
                <w:rFonts w:ascii="Times New Roman" w:hAnsi="Times New Roman"/>
              </w:rPr>
              <w:t>Value</w:t>
            </w:r>
          </w:p>
        </w:tc>
        <w:tc>
          <w:tcPr>
            <w:tcW w:w="1197" w:type="dxa"/>
          </w:tcPr>
          <w:p w14:paraId="683B2035"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3F4F8B50" w14:textId="77777777" w:rsidR="002E4847" w:rsidRPr="008A174F" w:rsidRDefault="002E4847" w:rsidP="0016378F">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1AF2C18" w14:textId="1DDD847F" w:rsidR="009074A3" w:rsidRDefault="00775C81" w:rsidP="0016378F">
      <w:pPr>
        <w:spacing w:line="360" w:lineRule="auto"/>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5630AFFC" w14:textId="77777777" w:rsidR="0016378F" w:rsidRPr="0016378F" w:rsidRDefault="0016378F" w:rsidP="0016378F">
      <w:pPr>
        <w:spacing w:line="360" w:lineRule="auto"/>
        <w:jc w:val="center"/>
        <w:rPr>
          <w:rFonts w:ascii="Times New Roman" w:hAnsi="Times New Roman"/>
          <w:i/>
          <w:sz w:val="22"/>
          <w:szCs w:val="22"/>
        </w:rPr>
      </w:pPr>
    </w:p>
    <w:tbl>
      <w:tblPr>
        <w:tblStyle w:val="TaulukkoRuudukko"/>
        <w:tblW w:w="9634" w:type="dxa"/>
        <w:tblLook w:val="04A0" w:firstRow="1" w:lastRow="0" w:firstColumn="1" w:lastColumn="0" w:noHBand="0" w:noVBand="1"/>
      </w:tblPr>
      <w:tblGrid>
        <w:gridCol w:w="1350"/>
        <w:gridCol w:w="1339"/>
        <w:gridCol w:w="6945"/>
      </w:tblGrid>
      <w:tr w:rsidR="00895B4F" w14:paraId="62B6C025" w14:textId="77777777" w:rsidTr="0016378F">
        <w:tc>
          <w:tcPr>
            <w:tcW w:w="1350" w:type="dxa"/>
          </w:tcPr>
          <w:p w14:paraId="25909ADC" w14:textId="77777777" w:rsidR="00895B4F" w:rsidRDefault="00895B4F" w:rsidP="0016378F">
            <w:pPr>
              <w:spacing w:line="360" w:lineRule="auto"/>
              <w:ind w:firstLine="0"/>
              <w:jc w:val="center"/>
              <w:rPr>
                <w:rFonts w:ascii="Times New Roman" w:hAnsi="Times New Roman"/>
                <w:b/>
              </w:rPr>
            </w:pPr>
            <w:r>
              <w:rPr>
                <w:rFonts w:ascii="Times New Roman" w:hAnsi="Times New Roman"/>
                <w:b/>
              </w:rPr>
              <w:lastRenderedPageBreak/>
              <w:t>Attribuutti</w:t>
            </w:r>
          </w:p>
        </w:tc>
        <w:tc>
          <w:tcPr>
            <w:tcW w:w="1339" w:type="dxa"/>
          </w:tcPr>
          <w:p w14:paraId="3791BCCB" w14:textId="357EF9CD" w:rsidR="00895B4F"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6945" w:type="dxa"/>
          </w:tcPr>
          <w:p w14:paraId="6D048D89"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16378F">
        <w:tc>
          <w:tcPr>
            <w:tcW w:w="1350" w:type="dxa"/>
          </w:tcPr>
          <w:p w14:paraId="17F6438E"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Volume</w:t>
            </w:r>
          </w:p>
        </w:tc>
        <w:tc>
          <w:tcPr>
            <w:tcW w:w="1339" w:type="dxa"/>
          </w:tcPr>
          <w:p w14:paraId="5D8A5894" w14:textId="59329DB8"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F75163C" w14:textId="3CA44E5C" w:rsidR="00895B4F" w:rsidRDefault="00895B4F" w:rsidP="0016378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16378F">
        <w:tc>
          <w:tcPr>
            <w:tcW w:w="1350" w:type="dxa"/>
          </w:tcPr>
          <w:p w14:paraId="3C1C978E"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Velocity</w:t>
            </w:r>
          </w:p>
        </w:tc>
        <w:tc>
          <w:tcPr>
            <w:tcW w:w="1339" w:type="dxa"/>
          </w:tcPr>
          <w:p w14:paraId="2FEEEEDD" w14:textId="04089ACB"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7C4E6AAD" w14:textId="065F052E" w:rsidR="00895B4F" w:rsidRPr="00FA08EF" w:rsidRDefault="00895B4F" w:rsidP="0016378F">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16378F">
        <w:tc>
          <w:tcPr>
            <w:tcW w:w="1350" w:type="dxa"/>
          </w:tcPr>
          <w:p w14:paraId="4FEF9D07"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Variety</w:t>
            </w:r>
          </w:p>
        </w:tc>
        <w:tc>
          <w:tcPr>
            <w:tcW w:w="1339" w:type="dxa"/>
          </w:tcPr>
          <w:p w14:paraId="3667F8E6" w14:textId="47D88B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4DC463D9" w14:textId="61E60B7A" w:rsidR="00895B4F" w:rsidRDefault="00895B4F" w:rsidP="0016378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16378F">
        <w:tc>
          <w:tcPr>
            <w:tcW w:w="1350" w:type="dxa"/>
          </w:tcPr>
          <w:p w14:paraId="21DB4245"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Veracity</w:t>
            </w:r>
          </w:p>
        </w:tc>
        <w:tc>
          <w:tcPr>
            <w:tcW w:w="1339" w:type="dxa"/>
          </w:tcPr>
          <w:p w14:paraId="738A0391" w14:textId="13F9B4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0B7D2DB" w14:textId="38CF6FE3" w:rsidR="00895B4F" w:rsidRPr="00231DE5" w:rsidRDefault="00895B4F" w:rsidP="0016378F">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16378F">
        <w:tc>
          <w:tcPr>
            <w:tcW w:w="1350" w:type="dxa"/>
          </w:tcPr>
          <w:p w14:paraId="418DD41D" w14:textId="77777777" w:rsidR="00895B4F" w:rsidRPr="00A928B7" w:rsidRDefault="00895B4F" w:rsidP="0016378F">
            <w:pPr>
              <w:spacing w:line="360" w:lineRule="auto"/>
              <w:ind w:firstLine="0"/>
              <w:rPr>
                <w:rFonts w:ascii="Times New Roman" w:hAnsi="Times New Roman"/>
              </w:rPr>
            </w:pPr>
            <w:r w:rsidRPr="006074A6">
              <w:rPr>
                <w:rFonts w:ascii="Times New Roman" w:hAnsi="Times New Roman"/>
              </w:rPr>
              <w:t>Value</w:t>
            </w:r>
          </w:p>
        </w:tc>
        <w:tc>
          <w:tcPr>
            <w:tcW w:w="1339" w:type="dxa"/>
          </w:tcPr>
          <w:p w14:paraId="790F2FC7" w14:textId="63DC0661"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56A8DDED" w14:textId="33866D44" w:rsidR="00895B4F" w:rsidRPr="00231DE5" w:rsidRDefault="00895B4F" w:rsidP="0016378F">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 xml:space="preserve">Tiedon visualisointijärjestelmiä luotaessa myös tiedon arvon </w:t>
      </w:r>
      <w:r>
        <w:rPr>
          <w:rFonts w:ascii="Times New Roman" w:hAnsi="Times New Roman"/>
        </w:rPr>
        <w:lastRenderedPageBreak/>
        <w:t>esille tuominen voidaan todeta työssä täyttyvän, vaikkakin jo tietoa hyödynnettäessä on ollut tiedossa sen sisältö ja sisällön tärkeät elementit.</w:t>
      </w:r>
    </w:p>
    <w:p w14:paraId="19D258F6" w14:textId="2CA4CA8D"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w:t>
      </w:r>
      <w:r w:rsidR="001A39F7">
        <w:rPr>
          <w:rFonts w:ascii="Times New Roman" w:hAnsi="Times New Roman"/>
        </w:rPr>
        <w:t xml:space="preserve">nity-pelimoottorin resurssit olisivat tulleet </w:t>
      </w:r>
      <w:r>
        <w:rPr>
          <w:rFonts w:ascii="Times New Roman" w:hAnsi="Times New Roman"/>
        </w:rPr>
        <w:t>vastaan, kun aletaan puhumaan usean miljoonan viestin mallintamisesta ympäristöön.</w:t>
      </w:r>
      <w:r w:rsidR="002125FD">
        <w:rPr>
          <w:rFonts w:ascii="Times New Roman" w:hAnsi="Times New Roman"/>
        </w:rPr>
        <w:t xml:space="preserve"> Valittujen tietolähteiden alemmasta datan määrästä ja</w:t>
      </w:r>
      <w:r w:rsidR="009471A2">
        <w:rPr>
          <w:rFonts w:ascii="Times New Roman" w:hAnsi="Times New Roman"/>
        </w:rPr>
        <w:t xml:space="preserve"> skaalautuvan pilvialustan käyttämättömyydestä</w:t>
      </w:r>
      <w:r w:rsidR="002125FD">
        <w:rPr>
          <w:rFonts w:ascii="Times New Roman" w:hAnsi="Times New Roman"/>
        </w:rPr>
        <w:t xml:space="preserve">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17174977" w:rsidR="00301FDD" w:rsidRDefault="00301FDD" w:rsidP="00301FDD">
      <w:pPr>
        <w:spacing w:line="360" w:lineRule="auto"/>
        <w:ind w:firstLine="0"/>
        <w:rPr>
          <w:rFonts w:ascii="Times New Roman" w:hAnsi="Times New Roman"/>
        </w:rPr>
      </w:pPr>
      <w:r>
        <w:rPr>
          <w:rFonts w:ascii="Times New Roman" w:hAnsi="Times New Roman"/>
        </w:rPr>
        <w:t>Tutkimustyöllisestä näkökulmasta tuntemattoman tai epäluotettavan tiedon käsittelyssä ongelmaksi muodostuu määritteisiin soveltuvan data joukon löytäminen tai luominen. Näin laajan, rakenteeltaan tuntemattoman</w:t>
      </w:r>
      <w:r w:rsidR="009471A2">
        <w:rPr>
          <w:rFonts w:ascii="Times New Roman" w:hAnsi="Times New Roman"/>
        </w:rPr>
        <w:t>,</w:t>
      </w:r>
      <w:r>
        <w:rPr>
          <w:rFonts w:ascii="Times New Roman" w:hAnsi="Times New Roman"/>
        </w:rPr>
        <w:t xml:space="preserve">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C2D0C9C" w14:textId="77777777" w:rsidR="0016378F" w:rsidRDefault="0016378F" w:rsidP="00301FDD">
      <w:pPr>
        <w:spacing w:line="360" w:lineRule="auto"/>
        <w:ind w:firstLine="0"/>
        <w:rPr>
          <w:rFonts w:ascii="Times New Roman" w:hAnsi="Times New Roman"/>
        </w:rPr>
      </w:pPr>
    </w:p>
    <w:p w14:paraId="73D04430" w14:textId="77777777" w:rsidR="00CC6DD0" w:rsidRDefault="00CC6DD0" w:rsidP="007710C8">
      <w:pPr>
        <w:spacing w:line="360" w:lineRule="auto"/>
        <w:ind w:firstLine="0"/>
        <w:rPr>
          <w:rFonts w:ascii="Times New Roman" w:hAnsi="Times New Roman"/>
          <w:b/>
        </w:rPr>
      </w:pPr>
    </w:p>
    <w:p w14:paraId="0E6D822B" w14:textId="77777777" w:rsidR="0016378F" w:rsidRDefault="0016378F" w:rsidP="00D42138">
      <w:pPr>
        <w:pStyle w:val="Otsikko11"/>
        <w:spacing w:line="360" w:lineRule="auto"/>
        <w:ind w:firstLine="0"/>
        <w:rPr>
          <w:rFonts w:ascii="Times New Roman" w:hAnsi="Times New Roman"/>
          <w:color w:val="00000A"/>
        </w:rPr>
      </w:pPr>
      <w:bookmarkStart w:id="347" w:name="_Toc462643326"/>
      <w:bookmarkStart w:id="348" w:name="_Toc463943279"/>
      <w:bookmarkEnd w:id="347"/>
      <w:bookmarkEnd w:id="348"/>
    </w:p>
    <w:p w14:paraId="1A275F66" w14:textId="77777777" w:rsidR="0016378F" w:rsidRDefault="0016378F" w:rsidP="00D42138">
      <w:pPr>
        <w:pStyle w:val="Otsikko11"/>
        <w:spacing w:line="360" w:lineRule="auto"/>
        <w:ind w:firstLine="0"/>
        <w:rPr>
          <w:rFonts w:ascii="Times New Roman" w:hAnsi="Times New Roman"/>
          <w:color w:val="00000A"/>
        </w:rPr>
      </w:pPr>
    </w:p>
    <w:p w14:paraId="7383933C" w14:textId="77777777" w:rsidR="0016378F" w:rsidRDefault="0016378F" w:rsidP="00D42138">
      <w:pPr>
        <w:pStyle w:val="Otsikko11"/>
        <w:spacing w:line="360" w:lineRule="auto"/>
        <w:ind w:firstLine="0"/>
        <w:rPr>
          <w:rFonts w:ascii="Times New Roman" w:hAnsi="Times New Roman"/>
          <w:color w:val="00000A"/>
        </w:rPr>
      </w:pPr>
    </w:p>
    <w:p w14:paraId="19B45411" w14:textId="77777777" w:rsidR="0016378F" w:rsidRDefault="0016378F" w:rsidP="00D42138">
      <w:pPr>
        <w:pStyle w:val="Otsikko11"/>
        <w:spacing w:line="360" w:lineRule="auto"/>
        <w:ind w:firstLine="0"/>
        <w:rPr>
          <w:rFonts w:ascii="Times New Roman" w:hAnsi="Times New Roman"/>
          <w:color w:val="00000A"/>
        </w:rPr>
      </w:pPr>
    </w:p>
    <w:p w14:paraId="3609DFFA" w14:textId="77777777" w:rsidR="0016378F" w:rsidRDefault="0016378F" w:rsidP="00D42138">
      <w:pPr>
        <w:pStyle w:val="Otsikko11"/>
        <w:spacing w:line="360" w:lineRule="auto"/>
        <w:ind w:firstLine="0"/>
        <w:rPr>
          <w:rFonts w:ascii="Times New Roman" w:hAnsi="Times New Roman"/>
          <w:color w:val="00000A"/>
        </w:rPr>
      </w:pPr>
    </w:p>
    <w:p w14:paraId="33E23E75" w14:textId="77777777" w:rsidR="0016378F" w:rsidRDefault="0016378F" w:rsidP="00D42138">
      <w:pPr>
        <w:pStyle w:val="Otsikko11"/>
        <w:spacing w:line="360" w:lineRule="auto"/>
        <w:ind w:firstLine="0"/>
        <w:rPr>
          <w:rFonts w:ascii="Times New Roman" w:hAnsi="Times New Roman"/>
          <w:color w:val="00000A"/>
        </w:rPr>
      </w:pPr>
    </w:p>
    <w:p w14:paraId="61CA583B" w14:textId="77777777" w:rsidR="0016378F" w:rsidRDefault="0016378F" w:rsidP="00D42138">
      <w:pPr>
        <w:pStyle w:val="Otsikko11"/>
        <w:spacing w:line="360" w:lineRule="auto"/>
        <w:ind w:firstLine="0"/>
        <w:rPr>
          <w:rFonts w:ascii="Times New Roman" w:hAnsi="Times New Roman"/>
          <w:color w:val="00000A"/>
        </w:rPr>
      </w:pPr>
    </w:p>
    <w:p w14:paraId="406643EE" w14:textId="77777777" w:rsidR="0016378F" w:rsidRDefault="0016378F" w:rsidP="0016378F"/>
    <w:p w14:paraId="2E48DD79" w14:textId="77777777" w:rsidR="0016378F" w:rsidRPr="0016378F" w:rsidRDefault="0016378F" w:rsidP="0016378F"/>
    <w:p w14:paraId="400BF29D" w14:textId="666F9B7A" w:rsidR="00D91104" w:rsidRPr="007710C8" w:rsidRDefault="00981DAB" w:rsidP="00D42138">
      <w:pPr>
        <w:pStyle w:val="Otsikko11"/>
        <w:spacing w:line="360" w:lineRule="auto"/>
        <w:ind w:firstLine="0"/>
        <w:rPr>
          <w:rFonts w:ascii="Times New Roman" w:hAnsi="Times New Roman"/>
          <w:color w:val="00000A"/>
        </w:rPr>
      </w:pPr>
      <w:bookmarkStart w:id="349" w:name="_Toc510960089"/>
      <w:r w:rsidRPr="007710C8">
        <w:rPr>
          <w:rFonts w:ascii="Times New Roman" w:hAnsi="Times New Roman"/>
          <w:color w:val="00000A"/>
        </w:rPr>
        <w:t>6.</w:t>
      </w:r>
      <w:r w:rsidR="008E0545">
        <w:rPr>
          <w:rFonts w:ascii="Times New Roman" w:hAnsi="Times New Roman"/>
          <w:color w:val="00000A"/>
        </w:rPr>
        <w:t xml:space="preserve"> TESTIJÄRJESTEL</w:t>
      </w:r>
      <w:r w:rsidR="001A39F7">
        <w:rPr>
          <w:rFonts w:ascii="Times New Roman" w:hAnsi="Times New Roman"/>
          <w:color w:val="00000A"/>
        </w:rPr>
        <w:t>M</w:t>
      </w:r>
      <w:r w:rsidR="008E0545">
        <w:rPr>
          <w:rFonts w:ascii="Times New Roman" w:hAnsi="Times New Roman"/>
          <w:color w:val="00000A"/>
        </w:rPr>
        <w:t>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9"/>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50" w:name="_Toc510960090"/>
      <w:r w:rsidRPr="0084798B">
        <w:t>6.1 Testisuunnitelma</w:t>
      </w:r>
      <w:bookmarkEnd w:id="350"/>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48583D5" w:rsidR="00410130" w:rsidRDefault="008931F2" w:rsidP="00602911">
      <w:pPr>
        <w:spacing w:line="360" w:lineRule="auto"/>
        <w:ind w:firstLine="1304"/>
        <w:rPr>
          <w:rFonts w:ascii="Times New Roman" w:hAnsi="Times New Roman"/>
        </w:rPr>
      </w:pPr>
      <w:r w:rsidRPr="00410130">
        <w:rPr>
          <w:rFonts w:ascii="Times New Roman" w:hAnsi="Times New Roman"/>
        </w:rPr>
        <w:lastRenderedPageBreak/>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w:t>
      </w:r>
      <w:r w:rsidR="003C4F00">
        <w:rPr>
          <w:rFonts w:ascii="Times New Roman" w:hAnsi="Times New Roman"/>
        </w:rPr>
        <w:t>– algoritmia</w:t>
      </w:r>
      <w:r w:rsidR="00C77E04">
        <w:rPr>
          <w:rFonts w:ascii="Times New Roman" w:hAnsi="Times New Roman"/>
        </w:rPr>
        <w:t xml:space="preserve">,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6DC088EA" w:rsidR="008722AD" w:rsidRPr="00955028" w:rsidRDefault="004F0E7A" w:rsidP="00955028">
      <w:pPr>
        <w:ind w:firstLine="0"/>
      </w:pPr>
      <w:r>
        <w:rPr>
          <w:noProof/>
          <w:lang w:eastAsia="fi-FI"/>
        </w:rPr>
        <w:drawing>
          <wp:inline distT="0" distB="0" distL="0" distR="0" wp14:anchorId="0E5178D7" wp14:editId="0236100C">
            <wp:extent cx="6120130" cy="1638300"/>
            <wp:effectExtent l="0" t="0" r="0" b="0"/>
            <wp:docPr id="55" name="Kuv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638300"/>
                    </a:xfrm>
                    <a:prstGeom prst="rect">
                      <a:avLst/>
                    </a:prstGeom>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w:t>
      </w:r>
      <w:r w:rsidR="00F93237" w:rsidRPr="00820630">
        <w:rPr>
          <w:rFonts w:ascii="Times New Roman" w:hAnsi="Times New Roman"/>
        </w:rPr>
        <w:lastRenderedPageBreak/>
        <w:t xml:space="preserve">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5E74ACC7" w14:textId="77777777" w:rsidR="007311AD" w:rsidRPr="007311AD" w:rsidRDefault="007311AD" w:rsidP="000F1CBB">
      <w:pPr>
        <w:ind w:firstLine="0"/>
      </w:pPr>
    </w:p>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1053F45B"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w:t>
      </w:r>
      <w:r w:rsidR="00904130">
        <w:rPr>
          <w:rFonts w:ascii="Times New Roman" w:hAnsi="Times New Roman"/>
        </w:rPr>
        <w:t>o 1. jälkeen aina kun demo on suoritettu kummassakin ympäristössä</w:t>
      </w:r>
    </w:p>
    <w:p w14:paraId="4102FB36" w14:textId="36E896FC" w:rsidR="00AA7A91" w:rsidRDefault="00904130" w:rsidP="00AA7A91">
      <w:pPr>
        <w:pStyle w:val="Luettelokappale"/>
        <w:numPr>
          <w:ilvl w:val="0"/>
          <w:numId w:val="17"/>
        </w:numPr>
        <w:spacing w:line="360" w:lineRule="auto"/>
        <w:rPr>
          <w:rFonts w:ascii="Times New Roman" w:hAnsi="Times New Roman"/>
        </w:rPr>
      </w:pPr>
      <w:r>
        <w:rPr>
          <w:rFonts w:ascii="Times New Roman" w:hAnsi="Times New Roman"/>
        </w:rPr>
        <w:t>Kysymysjoukko 3. esitetään tutkimuksen lopuksi kaikkien demo-osioiden suorittamisen jälkeen</w:t>
      </w:r>
    </w:p>
    <w:p w14:paraId="57CAA0E6" w14:textId="77777777" w:rsidR="001B4051" w:rsidRDefault="001B4051" w:rsidP="001B4051">
      <w:pPr>
        <w:pStyle w:val="Luettelokappale"/>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lastRenderedPageBreak/>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131C7C63" w14:textId="15DE383D" w:rsidR="007D0E1D" w:rsidRDefault="008D4DEA" w:rsidP="004C556C">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Kumpaankin demo-osioon, maapallovisualisointiin sekä diagrammeihin, on luotuna kaksi eri tehtäväjoukkoa, jotka 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vielä</w:t>
      </w:r>
      <w:r w:rsidR="005F6D14" w:rsidRPr="004C556C">
        <w:rPr>
          <w:rFonts w:ascii="Times New Roman" w:hAnsi="Times New Roman"/>
        </w:rPr>
        <w:t xml:space="preserve"> seuraavaksi.</w:t>
      </w:r>
      <w:r w:rsidR="003653C8" w:rsidRPr="004C556C">
        <w:rPr>
          <w:rFonts w:ascii="Times New Roman" w:hAnsi="Times New Roman"/>
        </w:rPr>
        <w:t xml:space="preserve"> Tarkemmat kysymyslomakkeet löytyvät tutkimuksen Liitteet </w:t>
      </w:r>
      <w:r w:rsidR="003C4F00" w:rsidRPr="004C556C">
        <w:rPr>
          <w:rFonts w:ascii="Times New Roman" w:hAnsi="Times New Roman"/>
        </w:rPr>
        <w:t>– osiosta</w:t>
      </w:r>
      <w:r w:rsidR="003653C8" w:rsidRPr="004C556C">
        <w:rPr>
          <w:rFonts w:ascii="Times New Roman" w:hAnsi="Times New Roman"/>
        </w:rPr>
        <w:t>.</w:t>
      </w:r>
    </w:p>
    <w:p w14:paraId="7E225433" w14:textId="77777777" w:rsidR="00DF763D" w:rsidRPr="004C556C" w:rsidRDefault="00DF763D" w:rsidP="004C556C">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351" w:name="_Toc510960091"/>
      <w:r>
        <w:t>6.2 Tulokset</w:t>
      </w:r>
      <w:bookmarkEnd w:id="351"/>
    </w:p>
    <w:p w14:paraId="1BB20B91" w14:textId="497ECD5D"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 xml:space="preserve">selvityksen pohjalta, yhtäkään osallistujaa ei kuitenkaan voida kategorisoida erityisen kokeneeksi </w:t>
      </w:r>
      <w:r w:rsidR="003C4F00">
        <w:rPr>
          <w:rFonts w:ascii="Times New Roman" w:hAnsi="Times New Roman"/>
        </w:rPr>
        <w:lastRenderedPageBreak/>
        <w:t>virtuaalitodellisuuden hyödyntämisen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4A6FC266" w14:textId="1813D446" w:rsidR="00D93D84" w:rsidRPr="00034C76" w:rsidRDefault="00D93D84" w:rsidP="004C5BA3">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1A478063" w14:textId="77777777" w:rsidR="00604675" w:rsidRDefault="00604675" w:rsidP="00303C10">
      <w:pPr>
        <w:pStyle w:val="otsikko22"/>
        <w:rPr>
          <w:b w:val="0"/>
        </w:rPr>
      </w:pPr>
    </w:p>
    <w:p w14:paraId="658EFF29" w14:textId="2A01CB76" w:rsidR="00604675" w:rsidRDefault="00604675" w:rsidP="00303C10">
      <w:pPr>
        <w:pStyle w:val="otsikko22"/>
      </w:pPr>
      <w:bookmarkStart w:id="352" w:name="_Toc510960092"/>
      <w:r w:rsidRPr="00034C76">
        <w:t>6.2.1</w:t>
      </w:r>
      <w:r w:rsidR="00034C76" w:rsidRPr="00034C76">
        <w:t xml:space="preserve"> Osioiden käyttökokemuksen arviot</w:t>
      </w:r>
      <w:bookmarkEnd w:id="352"/>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lastRenderedPageBreak/>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762AA255"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yleisesti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selvästi pylväsdiagrammidemossa, jonka vastaukset kääntyivät selvästi suosimaan perinteistä työasemaa.</w:t>
      </w:r>
      <w:r w:rsidR="004F10C6">
        <w:rPr>
          <w:rFonts w:ascii="Times New Roman" w:hAnsi="Times New Roman"/>
        </w:rPr>
        <w:t xml:space="preserve"> Seuraavaksi käydään lyhyesti lävitse 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52911719" w:rsidR="00A11E2D" w:rsidRPr="00C2344E" w:rsidRDefault="00A11E2D"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virtuaalitodellisuudessa (VR maapallo)</w:t>
      </w:r>
    </w:p>
    <w:p w14:paraId="2BC51357" w14:textId="2E03D62B" w:rsidR="008E6640" w:rsidRPr="00C2344E" w:rsidRDefault="00A11E2D" w:rsidP="00C2344E">
      <w:pPr>
        <w:spacing w:line="360" w:lineRule="auto"/>
        <w:ind w:left="560" w:firstLine="0"/>
        <w:rPr>
          <w:rFonts w:ascii="Times New Roman" w:hAnsi="Times New Roman"/>
        </w:rPr>
      </w:pPr>
      <w:r w:rsidRPr="00C2344E">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C2344E">
        <w:rPr>
          <w:rFonts w:ascii="Times New Roman" w:hAnsi="Times New Roman"/>
        </w:rPr>
        <w:t>Moni osallistujista</w:t>
      </w:r>
      <w:r w:rsidRPr="00C2344E">
        <w:rPr>
          <w:rFonts w:ascii="Times New Roman" w:hAnsi="Times New Roman"/>
        </w:rPr>
        <w:t xml:space="preserve"> kuitenkin </w:t>
      </w:r>
      <w:r w:rsidR="0025634D" w:rsidRPr="00C2344E">
        <w:rPr>
          <w:rFonts w:ascii="Times New Roman" w:hAnsi="Times New Roman"/>
        </w:rPr>
        <w:t>koki</w:t>
      </w:r>
      <w:r w:rsidRPr="00C2344E">
        <w:rPr>
          <w:rFonts w:ascii="Times New Roman" w:hAnsi="Times New Roman"/>
        </w:rPr>
        <w:t xml:space="preserve"> pään liikettä seuraavan kursorin käytön hyödylliseksi ja käytt</w:t>
      </w:r>
      <w:r w:rsidR="0025634D" w:rsidRPr="00C2344E">
        <w:rPr>
          <w:rFonts w:ascii="Times New Roman" w:hAnsi="Times New Roman"/>
        </w:rPr>
        <w:t xml:space="preserve">öä nopeuttavaksi. Kaikki osallistujat eivät kuitenkaan pään kääntämistä halunneet tai huomanneet hyödyntää, vaan näkymän vaihtaminen toteutui pelkästään mallia ohjaimella kääntämällä. </w:t>
      </w:r>
      <w:r w:rsidR="008E6640" w:rsidRPr="00C2344E">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C2344E" w:rsidRDefault="0025634D" w:rsidP="00C2344E">
      <w:pPr>
        <w:spacing w:line="360" w:lineRule="auto"/>
        <w:ind w:left="560"/>
        <w:rPr>
          <w:rFonts w:ascii="Times New Roman" w:hAnsi="Times New Roman"/>
        </w:rPr>
      </w:pPr>
      <w:r w:rsidRPr="00C2344E">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C2344E">
        <w:rPr>
          <w:rFonts w:ascii="Times New Roman" w:hAnsi="Times New Roman"/>
        </w:rPr>
        <w:t xml:space="preserve"> Tätä kokonaisvaltaisuuden tuntemusta </w:t>
      </w:r>
      <w:r w:rsidR="008E6640" w:rsidRPr="00C2344E">
        <w:rPr>
          <w:rFonts w:ascii="Times New Roman" w:hAnsi="Times New Roman"/>
        </w:rPr>
        <w:lastRenderedPageBreak/>
        <w:t xml:space="preserve">voidaankin pitää yhtenä selittävänä tekijänä miellyttävyyden hieman paremmille arvioille työasemaympäristöön verrattuna. </w:t>
      </w:r>
    </w:p>
    <w:p w14:paraId="5B5203A4" w14:textId="77777777" w:rsidR="00A877A6" w:rsidRPr="00C2344E" w:rsidRDefault="00A877A6" w:rsidP="00C2344E">
      <w:pPr>
        <w:spacing w:line="360" w:lineRule="auto"/>
        <w:rPr>
          <w:rFonts w:ascii="Times New Roman" w:hAnsi="Times New Roman"/>
        </w:rPr>
      </w:pPr>
    </w:p>
    <w:p w14:paraId="186F4CC2" w14:textId="6826B8A4" w:rsidR="00A877A6" w:rsidRPr="00C2344E" w:rsidRDefault="00A877A6"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työasemalla (WS maapallo)</w:t>
      </w:r>
    </w:p>
    <w:p w14:paraId="3C441673" w14:textId="4BC55AD6" w:rsidR="008E6640" w:rsidRPr="00C2344E" w:rsidRDefault="008E6640" w:rsidP="00C2344E">
      <w:pPr>
        <w:spacing w:line="360" w:lineRule="auto"/>
        <w:ind w:left="560" w:firstLine="0"/>
        <w:rPr>
          <w:rFonts w:ascii="Times New Roman" w:hAnsi="Times New Roman"/>
        </w:rPr>
      </w:pPr>
      <w:r w:rsidRPr="00C2344E">
        <w:rPr>
          <w:rFonts w:ascii="Times New Roman" w:hAnsi="Times New Roman"/>
        </w:rPr>
        <w:t xml:space="preserve">Suurin osa osallistujista piti työasemalla toteutetun visualisoinnin kontrolleja intuitiivisena ja ne vastasivat osallistujien aikaisempia käyttötottumuksia. Aikaisemmat ja perinteisemmät käyttömallit selittävätkin tässä </w:t>
      </w:r>
      <w:r w:rsidR="00003154" w:rsidRPr="00C2344E">
        <w:rPr>
          <w:rFonts w:ascii="Times New Roman" w:hAnsi="Times New Roman"/>
        </w:rPr>
        <w:t xml:space="preserve">työasemademon hieman korkeampia arviointeja </w:t>
      </w:r>
      <w:r w:rsidRPr="00C2344E">
        <w:rPr>
          <w:rFonts w:ascii="Times New Roman" w:hAnsi="Times New Roman"/>
        </w:rPr>
        <w:t xml:space="preserve">käytön </w:t>
      </w:r>
      <w:r w:rsidR="00003154" w:rsidRPr="00C2344E">
        <w:rPr>
          <w:rFonts w:ascii="Times New Roman" w:hAnsi="Times New Roman"/>
        </w:rPr>
        <w:t>luonnollisuuden suhteen</w:t>
      </w:r>
      <w:r w:rsidRPr="00C2344E">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Pr="00C2344E" w:rsidRDefault="00034C76" w:rsidP="00C2344E">
      <w:pPr>
        <w:spacing w:line="360" w:lineRule="auto"/>
        <w:rPr>
          <w:rFonts w:ascii="Times New Roman" w:hAnsi="Times New Roman"/>
        </w:rPr>
      </w:pPr>
    </w:p>
    <w:p w14:paraId="69ADBD2C" w14:textId="0C88C046" w:rsidR="00321F84"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3. </w:t>
      </w:r>
      <w:r w:rsidR="008C5D43" w:rsidRPr="00C2344E">
        <w:rPr>
          <w:rFonts w:ascii="Times New Roman" w:hAnsi="Times New Roman"/>
          <w:b/>
          <w:szCs w:val="24"/>
        </w:rPr>
        <w:t>Pylväsdiagrammi virtuaalitodellisuudessa (VR pylväs)</w:t>
      </w:r>
    </w:p>
    <w:p w14:paraId="38D108DA" w14:textId="72F12C51" w:rsidR="008C5D43" w:rsidRPr="00C2344E" w:rsidRDefault="00460023" w:rsidP="00C2344E">
      <w:pPr>
        <w:spacing w:line="360" w:lineRule="auto"/>
        <w:ind w:left="560" w:firstLine="0"/>
        <w:rPr>
          <w:rFonts w:ascii="Times New Roman" w:hAnsi="Times New Roman"/>
          <w:szCs w:val="24"/>
        </w:rPr>
      </w:pPr>
      <w:r w:rsidRPr="00C2344E">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C2344E">
        <w:rPr>
          <w:rFonts w:ascii="Times New Roman" w:hAnsi="Times New Roman"/>
          <w:szCs w:val="24"/>
        </w:rPr>
        <w:t>Esimerkkinä tästä y</w:t>
      </w:r>
      <w:r w:rsidRPr="00C2344E">
        <w:rPr>
          <w:rFonts w:ascii="Times New Roman" w:hAnsi="Times New Roman"/>
          <w:szCs w:val="24"/>
        </w:rPr>
        <w:t xml:space="preserve">ksi osallistujista mainitsi kokeneensa olonsa ”hiireksi suurien pylväiden alapuolella”. </w:t>
      </w:r>
      <w:r w:rsidR="00321F84" w:rsidRPr="00C2344E">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Pr="00C2344E" w:rsidRDefault="00460023" w:rsidP="00C2344E">
      <w:pPr>
        <w:spacing w:line="360" w:lineRule="auto"/>
        <w:rPr>
          <w:rFonts w:ascii="Times New Roman" w:hAnsi="Times New Roman"/>
          <w:sz w:val="22"/>
          <w:szCs w:val="22"/>
        </w:rPr>
      </w:pPr>
    </w:p>
    <w:p w14:paraId="127FEA40" w14:textId="1D0101E1" w:rsidR="008C5D43"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4. </w:t>
      </w:r>
      <w:r w:rsidR="008C5D43" w:rsidRPr="00C2344E">
        <w:rPr>
          <w:rFonts w:ascii="Times New Roman" w:hAnsi="Times New Roman"/>
          <w:b/>
          <w:szCs w:val="24"/>
        </w:rPr>
        <w:t>Pylväsdiagrammi työasemalla (WS pylväs)</w:t>
      </w:r>
    </w:p>
    <w:p w14:paraId="086876D0" w14:textId="599B175F" w:rsidR="00574203" w:rsidRDefault="00DD1446" w:rsidP="00C2344E">
      <w:pPr>
        <w:spacing w:line="360" w:lineRule="auto"/>
        <w:ind w:left="560" w:firstLine="0"/>
        <w:rPr>
          <w:rFonts w:ascii="Times New Roman" w:hAnsi="Times New Roman"/>
        </w:rPr>
      </w:pPr>
      <w:r w:rsidRPr="00C2344E">
        <w:rPr>
          <w:rFonts w:ascii="Times New Roman" w:hAnsi="Times New Roman"/>
        </w:rPr>
        <w:t xml:space="preserve">Pylväsdiagrammidemon käyttö työasemalla tuntui hieman odotetustikin osallistujien mielestä tavalliselta ja yllätyksettömältä. </w:t>
      </w:r>
      <w:r w:rsidR="00F76EDC" w:rsidRPr="00C2344E">
        <w:rPr>
          <w:rFonts w:ascii="Times New Roman" w:hAnsi="Times New Roman"/>
        </w:rPr>
        <w:t>Muutamat osallistujat kokivat demon kontrollien hiirellä ja näppäimistöllä olevan hieman kankeita, mutta yleisesti d</w:t>
      </w:r>
      <w:r w:rsidRPr="00C2344E">
        <w:rPr>
          <w:rFonts w:ascii="Times New Roman" w:hAnsi="Times New Roman"/>
        </w:rPr>
        <w:t xml:space="preserve">emoa kuvattiin yksinkertaiseksi ja </w:t>
      </w:r>
      <w:r w:rsidR="00F76EDC" w:rsidRPr="00C2344E">
        <w:rPr>
          <w:rFonts w:ascii="Times New Roman" w:hAnsi="Times New Roman"/>
        </w:rPr>
        <w:t>sen sisältöä helppolukuiseksi. Demon sisällön normaalius verrattaessa osallistujien aikaisempiin kokemuksiin datan hallinnasta varmasti vaikutti siihen, että demon käytöstä kirjatut kokemukselliset tiedot olivat hyvin yhtenäisiä ja osio saavutti kyselyssä selkeästi korkeammat arvot virtuaalitodellisuuteen verrattuna</w:t>
      </w:r>
      <w:r w:rsidR="00574203" w:rsidRPr="00C2344E">
        <w:rPr>
          <w:rFonts w:ascii="Times New Roman" w:hAnsi="Times New Roman"/>
        </w:rPr>
        <w:t>.</w:t>
      </w:r>
    </w:p>
    <w:p w14:paraId="4AB1E67C" w14:textId="77777777" w:rsidR="00C2344E" w:rsidRPr="00C2344E" w:rsidRDefault="00C2344E" w:rsidP="00C2344E">
      <w:pPr>
        <w:spacing w:line="360" w:lineRule="auto"/>
        <w:ind w:left="560" w:firstLine="0"/>
        <w:rPr>
          <w:rFonts w:ascii="Times New Roman" w:hAnsi="Times New Roman"/>
        </w:rPr>
      </w:pPr>
    </w:p>
    <w:p w14:paraId="49118656" w14:textId="633AC5AC" w:rsidR="00034C76" w:rsidRPr="00C2344E" w:rsidRDefault="00C2344E" w:rsidP="00C2344E">
      <w:pPr>
        <w:spacing w:line="360" w:lineRule="auto"/>
        <w:rPr>
          <w:rFonts w:ascii="Times New Roman" w:hAnsi="Times New Roman"/>
          <w:b/>
        </w:rPr>
      </w:pPr>
      <w:r w:rsidRPr="00C2344E">
        <w:rPr>
          <w:rFonts w:ascii="Times New Roman" w:hAnsi="Times New Roman"/>
          <w:b/>
        </w:rPr>
        <w:t xml:space="preserve">5. </w:t>
      </w:r>
      <w:r w:rsidR="003E5387" w:rsidRPr="00C2344E">
        <w:rPr>
          <w:rFonts w:ascii="Times New Roman" w:hAnsi="Times New Roman"/>
          <w:b/>
        </w:rPr>
        <w:t>Graafi virtuaalitodellisuudessa (VR Graafi)</w:t>
      </w:r>
    </w:p>
    <w:p w14:paraId="450EBAAC" w14:textId="72387AA7" w:rsidR="003E5387" w:rsidRPr="00C2344E" w:rsidRDefault="00371E3F" w:rsidP="00C2344E">
      <w:pPr>
        <w:spacing w:line="360" w:lineRule="auto"/>
        <w:ind w:left="560" w:firstLine="0"/>
        <w:rPr>
          <w:rFonts w:ascii="Times New Roman" w:hAnsi="Times New Roman"/>
        </w:rPr>
      </w:pPr>
      <w:r w:rsidRPr="00C2344E">
        <w:rPr>
          <w:rFonts w:ascii="Times New Roman" w:hAnsi="Times New Roman"/>
        </w:rPr>
        <w:t xml:space="preserve">Viimeisessä graafidemossa käyttäjien ei tarkoituksellisesti tarvinnut tehdä muuta kuin seurata datan muuttumista katseellaan. </w:t>
      </w:r>
      <w:r w:rsidR="00D61251" w:rsidRPr="00C2344E">
        <w:rPr>
          <w:rFonts w:ascii="Times New Roman" w:hAnsi="Times New Roman"/>
        </w:rPr>
        <w:t xml:space="preserve">Tästä syystä kaikki osallistujat pitivätkin kokemusta helppona. Osa osallistujista koki näkymän seuraamisen virtuaalitodellisuudessa helpompana paremman kokonaiskuvan takia. Muutokset pistivät silmään paremmin ja päätä sekä katsetta ei tarvinnut erikseen käännellä tiedon ollessa jo niin sanotusti iholla. Yksi osallistujista kuitenkin mainitsi kokeneensa erityisesti virtuaalitodellisuudessa tunnelinäköä, jolloin hän koki tiedon tulleen liian lähelle häntä häiriten keskittymistä muuta kuin yhteen tietopisteeseen kerrallaan. </w:t>
      </w:r>
      <w:r w:rsidR="00F93EF5" w:rsidRPr="00C2344E">
        <w:rPr>
          <w:rFonts w:ascii="Times New Roman" w:hAnsi="Times New Roman"/>
        </w:rPr>
        <w:t>Samaan tapaan kuin maapallovisualisoinnin kohdalla, osallistujat eivät osanneet mainita suuria eroavaisuuksia, mutta kokivat tässäkin virtuaalitodellisuuden immersion parempana ja mielenkiintoisempana vaihtoehtona.</w:t>
      </w:r>
    </w:p>
    <w:p w14:paraId="47B65980" w14:textId="77777777" w:rsidR="003E5387" w:rsidRPr="00C2344E" w:rsidRDefault="003E5387" w:rsidP="00C2344E">
      <w:pPr>
        <w:spacing w:line="360" w:lineRule="auto"/>
        <w:rPr>
          <w:rFonts w:ascii="Times New Roman" w:hAnsi="Times New Roman"/>
        </w:rPr>
      </w:pPr>
    </w:p>
    <w:p w14:paraId="389EB757" w14:textId="22CE0D9E" w:rsidR="003E5387" w:rsidRPr="00C2344E" w:rsidRDefault="00C2344E" w:rsidP="00C2344E">
      <w:pPr>
        <w:spacing w:line="360" w:lineRule="auto"/>
        <w:rPr>
          <w:rFonts w:ascii="Times New Roman" w:hAnsi="Times New Roman"/>
          <w:b/>
        </w:rPr>
      </w:pPr>
      <w:r w:rsidRPr="00C2344E">
        <w:rPr>
          <w:rFonts w:ascii="Times New Roman" w:hAnsi="Times New Roman"/>
          <w:b/>
        </w:rPr>
        <w:t xml:space="preserve">6. </w:t>
      </w:r>
      <w:r w:rsidR="003E5387" w:rsidRPr="00C2344E">
        <w:rPr>
          <w:rFonts w:ascii="Times New Roman" w:hAnsi="Times New Roman"/>
          <w:b/>
        </w:rPr>
        <w:t>Graafi työasemalla (WS Graafi)</w:t>
      </w:r>
    </w:p>
    <w:p w14:paraId="605DA1D3" w14:textId="67006BB9" w:rsidR="00034C76" w:rsidRPr="00C2344E" w:rsidRDefault="00F93EF5" w:rsidP="00C2344E">
      <w:pPr>
        <w:spacing w:line="360" w:lineRule="auto"/>
        <w:ind w:left="560" w:firstLine="0"/>
        <w:rPr>
          <w:rFonts w:ascii="Times New Roman" w:hAnsi="Times New Roman"/>
        </w:rPr>
      </w:pPr>
      <w:r w:rsidRPr="00C2344E">
        <w:rPr>
          <w:rFonts w:ascii="Times New Roman" w:hAnsi="Times New Roman"/>
        </w:rPr>
        <w:t xml:space="preserve">Graafin osalta työasemaversiota pidettiin hyvin samanlaisena kuin virtuaalitodellisuuden toteutusta käyttäjälle tarjotun vuorovaikutuksen puuttuessa. </w:t>
      </w:r>
      <w:r w:rsidR="00500376" w:rsidRPr="00C2344E">
        <w:rPr>
          <w:rFonts w:ascii="Times New Roman" w:hAnsi="Times New Roman"/>
        </w:rPr>
        <w:t xml:space="preserve">Osallistujien vastauksissa työasemaversio keräsi positiivisia mainintoja siitä, että päässä ei tarvinnut pitää virtuaalilaseja ja näkymä oli yksinkertaisuudessaan helppolukuinen. </w:t>
      </w:r>
      <w:r w:rsidR="002B3987" w:rsidRPr="00C2344E">
        <w:rPr>
          <w:rFonts w:ascii="Times New Roman" w:hAnsi="Times New Roman"/>
        </w:rPr>
        <w:t xml:space="preserve">Kaksi käyttäjää mainitsi työasemaversiossa tarvittavan enemmän päänkääntelyä kaikkien muutosten seuraamiseksi, mikä työasemaversion osalta olikin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353" w:name="_Toc510960093"/>
      <w:r>
        <w:t>6.2.2 Loppukysymysten vastaukset</w:t>
      </w:r>
      <w:bookmarkEnd w:id="353"/>
    </w:p>
    <w:p w14:paraId="6B42F7DF" w14:textId="3FDEBD28" w:rsidR="00034C76" w:rsidRPr="00C2344E" w:rsidRDefault="00E12DE3" w:rsidP="00CA1DCB">
      <w:pPr>
        <w:spacing w:line="360" w:lineRule="auto"/>
        <w:ind w:firstLine="0"/>
        <w:rPr>
          <w:rFonts w:ascii="Times New Roman" w:hAnsi="Times New Roman"/>
        </w:rPr>
      </w:pPr>
      <w:r w:rsidRPr="00C2344E">
        <w:rPr>
          <w:rFonts w:ascii="Times New Roman" w:hAnsi="Times New Roman"/>
        </w:rPr>
        <w:t xml:space="preserve">Käyttäjätutkimuksen loppukysymyksissä pyrittiin vielä summaamaan osallistujien ajatukset sen jälkeen, kun he olivat päässeet koittamaan kaikkia kolmea eri visualisointikokonaisuutta. </w:t>
      </w:r>
      <w:r w:rsidR="007A3CF1" w:rsidRPr="00C2344E">
        <w:rPr>
          <w:rFonts w:ascii="Times New Roman" w:hAnsi="Times New Roman"/>
        </w:rPr>
        <w:t xml:space="preserve">Kysymyksillä pyrittiin vielä kartoittamaan ympäristöille ominaisia tekijöitä sekä miten osallistujat kokivat eroavaisuuden ympäristöjen välillä. Osallistujia pyydettiin myös kertomaan, kumpaa ympäristöä demojen käyttämisen pohjalta suosisi erilaisissa käyttötapauksissa. Nämä osallistujien suosimat käyttöympäristöt on esitetty Kaaviossa 3. </w:t>
      </w:r>
      <w:r w:rsidR="006B3272" w:rsidRPr="00C2344E">
        <w:rPr>
          <w:rFonts w:ascii="Times New Roman" w:hAnsi="Times New Roman"/>
        </w:rPr>
        <w:t>Seuraavaksi osallistujien antamat vastaukset käydään vielä tarkemmin lävitse kysymyskohtaisesti ja pohditaan vastauksien taustalla vaikuttavia tekijöitä.</w:t>
      </w:r>
    </w:p>
    <w:p w14:paraId="2A63056D" w14:textId="77777777" w:rsidR="009657F5" w:rsidRDefault="009657F5" w:rsidP="009657F5">
      <w:pPr>
        <w:spacing w:line="360" w:lineRule="auto"/>
        <w:jc w:val="center"/>
        <w:rPr>
          <w:rFonts w:ascii="Times New Roman" w:hAnsi="Times New Roman"/>
        </w:rPr>
      </w:pPr>
      <w:r>
        <w:rPr>
          <w:noProof/>
          <w:lang w:eastAsia="fi-FI"/>
        </w:rPr>
        <w:lastRenderedPageBreak/>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3D3ED1B" w14:textId="77777777" w:rsidR="009657F5" w:rsidRPr="00CF0D7B" w:rsidRDefault="009657F5" w:rsidP="009657F5">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535B953F" w14:textId="77777777" w:rsidR="009657F5" w:rsidRPr="00E12DE3" w:rsidRDefault="009657F5" w:rsidP="00053B51">
      <w:pPr>
        <w:pStyle w:val="otsikko22"/>
        <w:spacing w:line="360" w:lineRule="auto"/>
        <w:rPr>
          <w:b w:val="0"/>
        </w:rPr>
      </w:pPr>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F9B365D" w:rsidR="00EC48AD" w:rsidRDefault="00FB2303" w:rsidP="006B3272">
      <w:pPr>
        <w:spacing w:line="360" w:lineRule="auto"/>
        <w:ind w:left="920" w:firstLine="0"/>
        <w:rPr>
          <w:rFonts w:ascii="Times New Roman" w:hAnsi="Times New Roman"/>
        </w:rPr>
      </w:pPr>
      <w:r>
        <w:rPr>
          <w:rFonts w:ascii="Times New Roman" w:hAnsi="Times New Roman"/>
        </w:rPr>
        <w:t xml:space="preserve">Maapallo – ja graafidemojen ympäristöjenvälisistä hyvin tasaisista ja virtuaalitodellisuuden jopa heikommista arvioista huolimatta, osallistujat kallistuivat lopussa kuitenkin 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lopuksi 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Mahdollisesti myös uutuuden viehätys sai osallistujat painottamaan vastauksissaan uutta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5A6D740A" w:rsidR="006B3272" w:rsidRPr="00FB2303" w:rsidRDefault="004D2382" w:rsidP="004D2382">
      <w:pPr>
        <w:spacing w:line="360" w:lineRule="auto"/>
        <w:ind w:left="920" w:firstLine="384"/>
        <w:rPr>
          <w:rFonts w:ascii="Times New Roman" w:hAnsi="Times New Roman"/>
        </w:rPr>
      </w:pPr>
      <w:r>
        <w:rPr>
          <w:rFonts w:ascii="Times New Roman" w:hAnsi="Times New Roman"/>
        </w:rPr>
        <w:t>Työasemaympäristön osioita kiiteltiinkin erityisesti niiden helposta lähestyttävyydestä ja työasemaympäristön tottumuksien mukaisuudesta. 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w:t>
      </w:r>
      <w:r w:rsidR="00EC48AD">
        <w:rPr>
          <w:rFonts w:ascii="Times New Roman" w:hAnsi="Times New Roman"/>
        </w:rPr>
        <w:lastRenderedPageBreak/>
        <w:t xml:space="preserve">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5D2DC8C9"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 xml:space="preserve">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 muuta kuin käytön olleen normaalin näytön kautta vain hyvin perinteistä.</w:t>
      </w:r>
    </w:p>
    <w:p w14:paraId="7DBE8832" w14:textId="77777777" w:rsidR="00034C76" w:rsidRPr="00DC29A7" w:rsidRDefault="00034C76" w:rsidP="00360807">
      <w:pPr>
        <w:ind w:firstLine="0"/>
        <w:rPr>
          <w:rFonts w:ascii="Times New Roman" w:hAnsi="Times New Roman"/>
          <w:b/>
        </w:rPr>
      </w:pPr>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534FB053" w14:textId="2502E23D" w:rsidR="00034C76" w:rsidRPr="00147051" w:rsidRDefault="00843126" w:rsidP="00147051">
      <w:pPr>
        <w:pStyle w:val="Luettelokappale"/>
        <w:spacing w:line="360" w:lineRule="auto"/>
        <w:ind w:left="920" w:firstLine="0"/>
        <w:rPr>
          <w:rFonts w:ascii="Times New Roman" w:hAnsi="Times New Roman"/>
        </w:rPr>
      </w:pPr>
      <w:r>
        <w:rPr>
          <w:rFonts w:ascii="Times New Roman" w:hAnsi="Times New Roman"/>
        </w:rPr>
        <w:t>Viimeisenä osallistujilta tiedusteltiin, kumpaa ympäristöä he suosisivat vastaavien tilanteiden suorittamisessa käyttäjätestin kokemuksien pohjalta. Vastausten hajautuminen oli kuvattu Kaaviossa 3 ja sen pohjalta voitiin todeta osallistujien suosivan virtuaalitodellisuutta maapallo – ja graafidemoa vastaavissa toteutuksissa ja pylväsdiagrammissa työasemaa. Usean osallistujan mielestä valinnan painotukseen erityisesti vaikuttaisi käytössä oleva laitteisto. Laitteiston tulisi olla tässä tapauksessa tarpeeksi tehokas virtuaalimaailman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valmiita maksamaan virtuaalitodellisuudesta koituvan haitan. Useat osallistujat pitivät vastaamista kysymykseen myös hankalana, koska kokivat, että toteutus (esimerkiksi käyttäjän ja järjestelmän välinen vuorovaikutus) voi olla niin moninainen,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0889E25E" w14:textId="77047CFC" w:rsidR="00E3238C" w:rsidRDefault="00E43259" w:rsidP="00E3238C">
      <w:pPr>
        <w:pStyle w:val="Otsikko11"/>
        <w:spacing w:line="360" w:lineRule="auto"/>
        <w:ind w:firstLine="0"/>
        <w:rPr>
          <w:rFonts w:ascii="Times New Roman" w:hAnsi="Times New Roman"/>
          <w:color w:val="00000A"/>
        </w:rPr>
      </w:pPr>
      <w:bookmarkStart w:id="354" w:name="_Toc462643327"/>
      <w:bookmarkStart w:id="355" w:name="_Toc463943280"/>
      <w:bookmarkStart w:id="356" w:name="_Toc510960094"/>
      <w:bookmarkEnd w:id="354"/>
      <w:bookmarkEnd w:id="355"/>
      <w:r>
        <w:rPr>
          <w:rFonts w:ascii="Times New Roman" w:hAnsi="Times New Roman"/>
          <w:color w:val="00000A"/>
        </w:rPr>
        <w:lastRenderedPageBreak/>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6"/>
    </w:p>
    <w:p w14:paraId="05FF3091" w14:textId="77777777" w:rsidR="00BF7DA0" w:rsidRPr="00BF7DA0" w:rsidRDefault="00BF7DA0" w:rsidP="00BF7DA0"/>
    <w:p w14:paraId="4A0B20EB" w14:textId="27FAA9A5" w:rsidR="00D33066" w:rsidRPr="00D33066" w:rsidRDefault="009251EF" w:rsidP="00E354F5">
      <w:pPr>
        <w:spacing w:line="360" w:lineRule="auto"/>
        <w:ind w:firstLine="0"/>
        <w:rPr>
          <w:rFonts w:ascii="Times New Roman" w:hAnsi="Times New Roman"/>
        </w:rPr>
      </w:pPr>
      <w:r w:rsidRPr="00D33066">
        <w:rPr>
          <w:rFonts w:ascii="Times New Roman" w:hAnsi="Times New Roman"/>
        </w:rPr>
        <w:t>Tässä tutkimuksessa pyrittiin kartoittamaan vastauksia kahteen tutkimuskysymykseen:</w:t>
      </w:r>
    </w:p>
    <w:p w14:paraId="52FB11D2" w14:textId="7963F423" w:rsidR="009251EF" w:rsidRPr="00D33066" w:rsidRDefault="009251EF"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Onko virtuaalitodellisuus soveltuva ympäristö Big Datan visualisoimiseen ja tehostaako se Big Dataksi luokiteltavien data joukkojen ymmärtämistä?</w:t>
      </w:r>
    </w:p>
    <w:p w14:paraId="0A99D19D" w14:textId="4EEBBD1C" w:rsidR="00D33066" w:rsidRDefault="002175E1"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Miten käyttäjien kokemus tiedon visualisoinnista eroaa virtuaalitodellisuuden ja työasemaympäristön välillä?</w:t>
      </w:r>
    </w:p>
    <w:p w14:paraId="44C2C785" w14:textId="77777777" w:rsidR="00D33066" w:rsidRPr="00D33066" w:rsidRDefault="00D33066" w:rsidP="00D33066">
      <w:pPr>
        <w:pStyle w:val="Luettelokappale"/>
        <w:spacing w:line="360" w:lineRule="auto"/>
        <w:ind w:firstLine="0"/>
        <w:rPr>
          <w:rFonts w:ascii="Times New Roman" w:hAnsi="Times New Roman"/>
          <w:i/>
        </w:rPr>
      </w:pPr>
    </w:p>
    <w:p w14:paraId="60F5AB58" w14:textId="18523689" w:rsidR="002569A6" w:rsidRPr="009251EF" w:rsidRDefault="009251EF" w:rsidP="00701744">
      <w:pPr>
        <w:spacing w:line="360" w:lineRule="auto"/>
        <w:ind w:firstLine="0"/>
        <w:rPr>
          <w:rFonts w:ascii="Times New Roman" w:hAnsi="Times New Roman"/>
        </w:rPr>
      </w:pPr>
      <w:r w:rsidRPr="00D33066">
        <w:rPr>
          <w:rFonts w:ascii="Times New Roman" w:hAnsi="Times New Roman"/>
        </w:rPr>
        <w:t xml:space="preserve">Näiden kysymysten osalta tutkimuksessa tehtiin taustakartoitus </w:t>
      </w:r>
      <w:r w:rsidR="00CF67DF" w:rsidRPr="00D33066">
        <w:rPr>
          <w:rFonts w:ascii="Times New Roman" w:hAnsi="Times New Roman"/>
        </w:rPr>
        <w:t xml:space="preserve">Big Datan nykykäsitteestä sekä </w:t>
      </w:r>
      <w:r w:rsidRPr="00D33066">
        <w:rPr>
          <w:rFonts w:ascii="Times New Roman" w:hAnsi="Times New Roman"/>
        </w:rPr>
        <w:t>aikaisemmista virtuaalitodellisuuteen pohjautuneista Big Datan visualisointijärjestelmistä</w:t>
      </w:r>
      <w:r w:rsidR="00CF67DF" w:rsidRPr="00D33066">
        <w:rPr>
          <w:rFonts w:ascii="Times New Roman" w:hAnsi="Times New Roman"/>
        </w:rPr>
        <w:t xml:space="preserve">, joiden ominaisuuksia peilattiin nykyistä Big Datan käsitettä vasten. Taustatyön jälkeen tutkimuksessa pyrittiin luomaan visualisointeja, jotka toteuttaisivat Big Data käsitteen mukaisen määrittelyn ja niiden käyttökokemusta voitaisiin käyttäjätutkimuksessa verrata normaalia työasematoteutusta vasten. Testijärjestelmien toteutuksen jälkeen käytiin läpi Big Datan tuottamat haasteet erityisesti virtuaalitodellisuuteen pohjautuvassa järjestelmäkehityksessä ja esitettiin tästä johtuvat toteutukselliset puutteet. </w:t>
      </w:r>
      <w:r w:rsidR="00907180" w:rsidRPr="00D33066">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sidRPr="00D33066">
        <w:rPr>
          <w:rFonts w:ascii="Times New Roman" w:hAnsi="Times New Roman"/>
        </w:rPr>
        <w:t xml:space="preserve">Seuraavaksi </w:t>
      </w:r>
      <w:r w:rsidR="007F5643" w:rsidRPr="00D33066">
        <w:rPr>
          <w:rFonts w:ascii="Times New Roman" w:hAnsi="Times New Roman"/>
        </w:rPr>
        <w:t>käydään läpi yhteenveto tutkimuskysymysten osalta</w:t>
      </w:r>
      <w:r w:rsidR="00701744" w:rsidRPr="00D33066">
        <w:rPr>
          <w:rFonts w:ascii="Times New Roman" w:hAnsi="Times New Roman"/>
        </w:rPr>
        <w:t xml:space="preserve">, jonka jälkeen esitellään </w:t>
      </w:r>
      <w:r w:rsidR="001936FD" w:rsidRPr="00D33066">
        <w:rPr>
          <w:rFonts w:ascii="Times New Roman" w:hAnsi="Times New Roman"/>
        </w:rPr>
        <w:t>tämän tutkimuksen pohjalta syntyneet jatkotutkimukselliset ajatukset.</w:t>
      </w:r>
    </w:p>
    <w:p w14:paraId="478CA9BA" w14:textId="3D60E7C1" w:rsidR="006949F1" w:rsidRDefault="00352C8E" w:rsidP="00147051">
      <w:pPr>
        <w:spacing w:line="360" w:lineRule="auto"/>
        <w:ind w:firstLine="1304"/>
        <w:rPr>
          <w:rFonts w:ascii="Times New Roman" w:hAnsi="Times New Roman"/>
        </w:rPr>
      </w:pPr>
      <w:r>
        <w:rPr>
          <w:rFonts w:ascii="Times New Roman" w:hAnsi="Times New Roman"/>
        </w:rPr>
        <w:t>Tutkielmassa tehdyn</w:t>
      </w:r>
      <w:r w:rsidR="0064275A">
        <w:rPr>
          <w:rFonts w:ascii="Times New Roman" w:hAnsi="Times New Roman"/>
        </w:rPr>
        <w:t xml:space="preserve"> taustatyön pohjalta Big Datan yhdeksi suurimmista haasteista on nimetty </w:t>
      </w:r>
      <w:r w:rsidR="00920CBC">
        <w:rPr>
          <w:rFonts w:ascii="Times New Roman" w:hAnsi="Times New Roman"/>
        </w:rPr>
        <w:t>Big Datan muuttaminen ymmärrettävään muotoon visualisointien</w:t>
      </w:r>
      <w:r>
        <w:rPr>
          <w:rFonts w:ascii="Times New Roman" w:hAnsi="Times New Roman"/>
        </w:rPr>
        <w:t xml:space="preserve"> avulla</w:t>
      </w:r>
      <w:r w:rsidR="0064275A">
        <w:rPr>
          <w:rFonts w:ascii="Times New Roman" w:hAnsi="Times New Roman"/>
        </w:rPr>
        <w:t>. Big Datan tehokkaan visualisoimisen ratkaisuja on pyritty hakemaan virtuaalitodellisuudesta toistaiseksi hieman heikoin lopputuloksin. Myös tässä tutkielmassa tehty selvitys virtuaalitodellisuuden hyödyntämisestä Big Datan visualisoinnissa toi esiin useita ongelmia huolimatta siitä, että tutkielmassa käytössä olevat resurssit ja laitteis</w:t>
      </w:r>
      <w:r w:rsidR="00B745CD">
        <w:rPr>
          <w:rFonts w:ascii="Times New Roman" w:hAnsi="Times New Roman"/>
        </w:rPr>
        <w:t>to olivat rajalliset. Big Data asettaa jo itsessään merkittävän haasteen visualisoinnille sekä visualisoinnin järjestelmäkokonaisuudelle. Lisättäessä yhtälöön virtuaalitodellisuuden ympäristö, joka ei toistaiseksi vieläkään ole täysin lyönyt teknologiamarkkinoilla lävitse, haasteet moninkertaistuvat. Big Datan käsittely sekä virtuaalitodellisuuden hyödyntäminen vaativat kummatkin normaalista poikkeavan lähestymistavan, jolloin näiden yhteen liittäminen vaatii useiden ratkaisujen keksimistä aina laitteiston suorituskyvystä järjestelmän arkkitehtuuriin ja itse visualisoinnin käyttöliittymään sekä järjestelmän ja käyttäjän väliseen vuorovaikutukseen.</w:t>
      </w:r>
      <w:r w:rsidR="006949F1">
        <w:rPr>
          <w:rFonts w:ascii="Times New Roman" w:hAnsi="Times New Roman"/>
        </w:rPr>
        <w:t xml:space="preserve"> </w:t>
      </w:r>
    </w:p>
    <w:p w14:paraId="56FF9178" w14:textId="77777777" w:rsidR="00A7270D" w:rsidRDefault="006949F1" w:rsidP="00A7270D">
      <w:pPr>
        <w:spacing w:line="360" w:lineRule="auto"/>
        <w:ind w:firstLine="1304"/>
        <w:rPr>
          <w:rFonts w:ascii="Times New Roman" w:hAnsi="Times New Roman"/>
        </w:rPr>
      </w:pPr>
      <w:r>
        <w:rPr>
          <w:rFonts w:ascii="Times New Roman" w:hAnsi="Times New Roman"/>
        </w:rPr>
        <w:lastRenderedPageBreak/>
        <w:t xml:space="preserve">Toinen suuri Big Datan hyödyntämiseen kohdistuva ongelma on sen rakenteen tuntemattomuus sekä ominaisuus muuttua ajan myötä. Tällöin dataa varten rakennetun visualisoinnin tulisi olla ainakin jossain määrin geneerinen toteutus, jossa visualisointi ei välittäisi miltään osin siihen syötetyn datan rakenteesta, mutta onnistuisi silti luomaan havainnollistavan visuaalisen kokonaisuuden. Virtuaalitodellisuutta hyödynnettäessä tällöin onkin vaara siitä, että visualisointi jää liian yleiselle tasolle, kuten taustatutkimuksen mukaisissa aikaisemmissa virtuaalitodellisuuden visualisointijärjestelmistä, jolloin virtuaalitodellisuuden mahdollisuuksia ei päästä tehokkaasti käyttämään ja ympäristön hyödyntäminen menettää merkityksensä. </w:t>
      </w:r>
      <w:r w:rsidRPr="007F5643">
        <w:rPr>
          <w:rFonts w:ascii="Times New Roman" w:hAnsi="Times New Roman"/>
        </w:rPr>
        <w:t>Virtuaalitodellisuuden hyödyt voidaankin löytää lähinnä soveltuvan ja spesifin visualisoinnin käytöstä</w:t>
      </w:r>
      <w:r>
        <w:rPr>
          <w:rFonts w:ascii="Times New Roman" w:hAnsi="Times New Roman"/>
        </w:rPr>
        <w:t xml:space="preserve"> virtuaalitodellisuuden sisällä, jolloin visualisointi on luotu data vetoisesti eikä toisin päin.</w:t>
      </w:r>
      <w:r w:rsidRPr="007F5643">
        <w:rPr>
          <w:rFonts w:ascii="Times New Roman" w:hAnsi="Times New Roman"/>
        </w:rPr>
        <w:t xml:space="preserve"> Tällöin tämä kuitenkin tarkoittaisi sitä, että visualisointi tulisi luoda eri</w:t>
      </w:r>
      <w:r>
        <w:rPr>
          <w:rFonts w:ascii="Times New Roman" w:hAnsi="Times New Roman"/>
        </w:rPr>
        <w:t>kseen jokaiselle datajoukolle, jolloin datajoukon sisältö tulisi tuntea</w:t>
      </w:r>
      <w:r w:rsidRPr="007F5643">
        <w:rPr>
          <w:rFonts w:ascii="Times New Roman" w:hAnsi="Times New Roman"/>
        </w:rPr>
        <w:t xml:space="preserve">, </w:t>
      </w:r>
      <w:r>
        <w:rPr>
          <w:rFonts w:ascii="Times New Roman" w:hAnsi="Times New Roman"/>
        </w:rPr>
        <w:t>ja</w:t>
      </w:r>
      <w:r w:rsidRPr="007F5643">
        <w:rPr>
          <w:rFonts w:ascii="Times New Roman" w:hAnsi="Times New Roman"/>
        </w:rPr>
        <w:t xml:space="preserve"> tiedon pohjalta voitaisii</w:t>
      </w:r>
      <w:r>
        <w:rPr>
          <w:rFonts w:ascii="Times New Roman" w:hAnsi="Times New Roman"/>
        </w:rPr>
        <w:t>n luoda tehokas visualisointi virtuaalitodellisuuteen</w:t>
      </w:r>
      <w:r w:rsidR="009B7BCF">
        <w:rPr>
          <w:rFonts w:ascii="Times New Roman" w:hAnsi="Times New Roman"/>
        </w:rPr>
        <w:t xml:space="preserve">. </w:t>
      </w:r>
      <w:r>
        <w:rPr>
          <w:rFonts w:ascii="Times New Roman" w:hAnsi="Times New Roman"/>
        </w:rPr>
        <w:t>T</w:t>
      </w:r>
      <w:r w:rsidRPr="007F5643">
        <w:rPr>
          <w:rFonts w:ascii="Times New Roman" w:hAnsi="Times New Roman"/>
        </w:rPr>
        <w:t>ällöin</w:t>
      </w:r>
      <w:r>
        <w:rPr>
          <w:rFonts w:ascii="Times New Roman" w:hAnsi="Times New Roman"/>
        </w:rPr>
        <w:t xml:space="preserve"> kuitenkin</w:t>
      </w:r>
      <w:r w:rsidR="002D3861">
        <w:rPr>
          <w:rFonts w:ascii="Times New Roman" w:hAnsi="Times New Roman"/>
        </w:rPr>
        <w:t xml:space="preserve"> visualisoinnille asetetut tavoitteet</w:t>
      </w:r>
      <w:r w:rsidRPr="007F5643">
        <w:rPr>
          <w:rFonts w:ascii="Times New Roman" w:hAnsi="Times New Roman"/>
        </w:rPr>
        <w:t xml:space="preserve"> ja </w:t>
      </w:r>
      <w:r w:rsidR="002D3861">
        <w:rPr>
          <w:rFonts w:ascii="Times New Roman" w:hAnsi="Times New Roman"/>
        </w:rPr>
        <w:t>virtuaalitodellisuudelle suositellut ratkaisutavat</w:t>
      </w:r>
      <w:r w:rsidR="00751331">
        <w:rPr>
          <w:rFonts w:ascii="Times New Roman" w:hAnsi="Times New Roman"/>
        </w:rPr>
        <w:t xml:space="preserve"> sulkevat toisensa pois.</w:t>
      </w:r>
    </w:p>
    <w:p w14:paraId="0C302C2B" w14:textId="257C9192" w:rsidR="0064275A" w:rsidRDefault="004874B9" w:rsidP="00A7270D">
      <w:pPr>
        <w:spacing w:line="360" w:lineRule="auto"/>
        <w:ind w:firstLine="1304"/>
        <w:rPr>
          <w:rFonts w:ascii="Times New Roman" w:hAnsi="Times New Roman"/>
        </w:rPr>
      </w:pPr>
      <w:r>
        <w:rPr>
          <w:rFonts w:ascii="Times New Roman" w:hAnsi="Times New Roman"/>
        </w:rPr>
        <w:t>Tutkielmassa suoritettujen käyttäjätestien pohjalta voidaan kuitenkin todeta, että virtuaalitodellisuus tarjoaa hyviä mahdollisuuksia tehokkaiden visualisointiratkaisujen toteuttamiselle, mutta sen aika ei toistaiseksi ole vielä. Käyttäjätestauksessa huomioitiin, että useat käyttäjät kokivat virtuaalitodellisuuden visualisoinnit kokemuksellisempina sekä kokonaisvaltaisempina. Näiden tuntemusten pohjalta käyttäjät tunsivat, että he olivat paremmin osa visualisointia sekä pystyivät keskittymään sisältöön pare</w:t>
      </w:r>
      <w:r w:rsidR="00CA281C">
        <w:rPr>
          <w:rFonts w:ascii="Times New Roman" w:hAnsi="Times New Roman"/>
        </w:rPr>
        <w:t xml:space="preserve">mmin kuin työasemaympäristössä. Käyttäjätestit paljastivat myös sen, että perinteisiä, työasemaympäristöön luotuja visualisointeja, kuten diagrammit, ei koeta virtuaalitodellisuudessa merkityksellisinä. Työasemaympäristössä tutuksi tulleet visualisoinnit on luotu liiaksi noudattamaan kyseisen ympäristön normeja ja käyttökonventioita, mitkä eivät enää virtuaalitodellisuudessa toimi. Käyttäjätutkimuksenkin tulosten pohjalta osallistujat kokivat, että virtuaalitodellisuudessa toteutetun visualisoinnin tulisi hyödyntää ympäristön mahdollisuuksia esimerkiksi sitomalla data osaksi moniulotteisuutta tai hyödyntämällä tehokkaampaa järjestelmän ja käyttäjän välistä vuorovaikutusta. Tällöin visualisoinnin hyödyntämisellä on jokin merkitys ja ympäristö tehostaa tiedon sisäistämistä. </w:t>
      </w:r>
      <w:r w:rsidR="00426EB5">
        <w:rPr>
          <w:rFonts w:ascii="Times New Roman" w:hAnsi="Times New Roman"/>
        </w:rPr>
        <w:t xml:space="preserve">Käyttäjätutkimuksen löydökset tukevatkin Big Datan visualisoinnin ongelman teoriaa, jossa viiden V:n määritteiden mukaisen Big Datan visualisoiminen virtuaalitodellisuudessa loisi visualisoinnista liian geneerisen, jolloin järjestelmän kehitykselle asetetut vaatimukset sekä hyödyt kumoutuvat. </w:t>
      </w:r>
      <w:r w:rsidR="00107060">
        <w:rPr>
          <w:rFonts w:ascii="Times New Roman" w:hAnsi="Times New Roman"/>
        </w:rPr>
        <w:t xml:space="preserve">Big Datan </w:t>
      </w:r>
      <w:r w:rsidR="00522DDB">
        <w:rPr>
          <w:rFonts w:ascii="Times New Roman" w:hAnsi="Times New Roman"/>
        </w:rPr>
        <w:t>näkökulmasta g</w:t>
      </w:r>
      <w:r w:rsidR="00522DDB" w:rsidRPr="007F5643">
        <w:rPr>
          <w:rFonts w:ascii="Times New Roman" w:hAnsi="Times New Roman"/>
        </w:rPr>
        <w:t>eneerisen visualisointialustan luom</w:t>
      </w:r>
      <w:r w:rsidR="00375444">
        <w:rPr>
          <w:rFonts w:ascii="Times New Roman" w:hAnsi="Times New Roman"/>
        </w:rPr>
        <w:t xml:space="preserve">inen virtuaalitodellisuuteen vaarantaa käyttäjäkokemuksen ja käytön merkityksellisyyden, jolloin visualisointikokonaisuuden tulee toimiakseen olla erityisen hyvin luotu. </w:t>
      </w:r>
      <w:r w:rsidR="00107060">
        <w:rPr>
          <w:rFonts w:ascii="Times New Roman" w:hAnsi="Times New Roman"/>
        </w:rPr>
        <w:t xml:space="preserve">Huomioitaessa virtuaalitodellisuuden laitteistolle sekä </w:t>
      </w:r>
      <w:r w:rsidR="00107060">
        <w:rPr>
          <w:rFonts w:ascii="Times New Roman" w:hAnsi="Times New Roman"/>
        </w:rPr>
        <w:lastRenderedPageBreak/>
        <w:t xml:space="preserve">toteutukselle asettamat haasteet sekä käyttökokemuksen huomattavasti </w:t>
      </w:r>
      <w:r w:rsidR="00375444">
        <w:rPr>
          <w:rFonts w:ascii="Times New Roman" w:hAnsi="Times New Roman"/>
        </w:rPr>
        <w:t>tarkemman suunnittelemisen</w:t>
      </w:r>
      <w:r w:rsidR="00107060">
        <w:rPr>
          <w:rFonts w:ascii="Times New Roman" w:hAnsi="Times New Roman"/>
        </w:rPr>
        <w:t>,</w:t>
      </w:r>
      <w:r w:rsidR="00522DDB" w:rsidRPr="007F5643">
        <w:rPr>
          <w:rFonts w:ascii="Times New Roman" w:hAnsi="Times New Roman"/>
        </w:rPr>
        <w:t xml:space="preserve"> jäävät </w:t>
      </w:r>
      <w:r w:rsidR="00107060">
        <w:rPr>
          <w:rFonts w:ascii="Times New Roman" w:hAnsi="Times New Roman"/>
        </w:rPr>
        <w:t>virtuaalitodellisuuden tuomat</w:t>
      </w:r>
      <w:r w:rsidR="00375444">
        <w:rPr>
          <w:rFonts w:ascii="Times New Roman" w:hAnsi="Times New Roman"/>
        </w:rPr>
        <w:t xml:space="preserve"> hyödyt tutkielman näkemyksien mukaan</w:t>
      </w:r>
      <w:r w:rsidR="00107060">
        <w:rPr>
          <w:rFonts w:ascii="Times New Roman" w:hAnsi="Times New Roman"/>
        </w:rPr>
        <w:t xml:space="preserve"> varsin pieniksi suhteutettuna vaadittuun työmäärään.</w:t>
      </w:r>
    </w:p>
    <w:p w14:paraId="6FE7367D" w14:textId="0D85898A" w:rsidR="00F279E6" w:rsidRPr="001E436A" w:rsidRDefault="009B767A" w:rsidP="007F567A">
      <w:pPr>
        <w:spacing w:line="360" w:lineRule="auto"/>
        <w:ind w:firstLine="1304"/>
        <w:rPr>
          <w:rFonts w:ascii="Times New Roman" w:hAnsi="Times New Roman"/>
        </w:rPr>
      </w:pPr>
      <w:r>
        <w:rPr>
          <w:rFonts w:ascii="Times New Roman" w:hAnsi="Times New Roman"/>
        </w:rPr>
        <w:t>Jatkotutkimukselliset mahdollisuudet tutkielmassa käsiteltyjen aiheiden osalta ovat hyvin laajat. Tutkielman pohjalta pystyttiin vastaamaan vain siihen, että virtuaalitodellisuuden hyödyntäminen visua</w:t>
      </w:r>
      <w:r w:rsidR="00F279E6">
        <w:rPr>
          <w:rFonts w:ascii="Times New Roman" w:hAnsi="Times New Roman"/>
        </w:rPr>
        <w:t>lisoinneissa vaatii ympäristön tarpeet huomioon ottavan toteutuksen. T</w:t>
      </w:r>
      <w:r>
        <w:rPr>
          <w:rFonts w:ascii="Times New Roman" w:hAnsi="Times New Roman"/>
        </w:rPr>
        <w:t>utkittavaksi asiaksi</w:t>
      </w:r>
      <w:r w:rsidR="00F279E6">
        <w:rPr>
          <w:rFonts w:ascii="Times New Roman" w:hAnsi="Times New Roman"/>
        </w:rPr>
        <w:t xml:space="preserve"> kuitenkin</w:t>
      </w:r>
      <w:r>
        <w:rPr>
          <w:rFonts w:ascii="Times New Roman" w:hAnsi="Times New Roman"/>
        </w:rPr>
        <w:t xml:space="preserve"> </w:t>
      </w:r>
      <w:r w:rsidR="00F279E6">
        <w:rPr>
          <w:rFonts w:ascii="Times New Roman" w:hAnsi="Times New Roman"/>
        </w:rPr>
        <w:t>jää</w:t>
      </w:r>
      <w:r>
        <w:rPr>
          <w:rFonts w:ascii="Times New Roman" w:hAnsi="Times New Roman"/>
        </w:rPr>
        <w:t xml:space="preserve"> mitä</w:t>
      </w:r>
      <w:r w:rsidR="00F279E6">
        <w:rPr>
          <w:rFonts w:ascii="Times New Roman" w:hAnsi="Times New Roman"/>
        </w:rPr>
        <w:t xml:space="preserve"> nämä tarpeet ja</w:t>
      </w:r>
      <w:r>
        <w:rPr>
          <w:rFonts w:ascii="Times New Roman" w:hAnsi="Times New Roman"/>
        </w:rPr>
        <w:t xml:space="preserve"> tekijät </w:t>
      </w:r>
      <w:r w:rsidR="00F279E6">
        <w:rPr>
          <w:rFonts w:ascii="Times New Roman" w:hAnsi="Times New Roman"/>
        </w:rPr>
        <w:t xml:space="preserve">virtuaalisen ympäristön osalta </w:t>
      </w:r>
      <w:r>
        <w:rPr>
          <w:rFonts w:ascii="Times New Roman" w:hAnsi="Times New Roman"/>
        </w:rPr>
        <w:t xml:space="preserve">voisivat olla. </w:t>
      </w:r>
      <w:r w:rsidR="007F567A">
        <w:rPr>
          <w:rFonts w:ascii="Times New Roman" w:hAnsi="Times New Roman"/>
        </w:rPr>
        <w:t>T</w:t>
      </w:r>
      <w:r>
        <w:rPr>
          <w:rFonts w:ascii="Times New Roman" w:hAnsi="Times New Roman"/>
        </w:rPr>
        <w:t>ähän jatkotutkimuskysymykseen pohjautuen</w:t>
      </w:r>
      <w:r w:rsidR="00F279E6">
        <w:rPr>
          <w:rFonts w:ascii="Times New Roman" w:hAnsi="Times New Roman"/>
        </w:rPr>
        <w:t>,</w:t>
      </w:r>
      <w:r>
        <w:rPr>
          <w:rFonts w:ascii="Times New Roman" w:hAnsi="Times New Roman"/>
        </w:rPr>
        <w:t xml:space="preserve"> yksi käyttäjätutkimuksen osallistujista mainitsi virtuaalitodellisuuden normit, jotka eivät</w:t>
      </w:r>
      <w:r w:rsidR="00F279E6">
        <w:rPr>
          <w:rFonts w:ascii="Times New Roman" w:hAnsi="Times New Roman"/>
        </w:rPr>
        <w:t xml:space="preserve"> hänen mukaansa</w:t>
      </w:r>
      <w:r>
        <w:rPr>
          <w:rFonts w:ascii="Times New Roman" w:hAnsi="Times New Roman"/>
        </w:rPr>
        <w:t xml:space="preserve"> tämän tutkielman kontekstissa täyttyneet. </w:t>
      </w:r>
      <w:r w:rsidR="00AD7649">
        <w:rPr>
          <w:rFonts w:ascii="Times New Roman" w:hAnsi="Times New Roman"/>
        </w:rPr>
        <w:t>Ratkaisujen löytäminen virtuaalitodellisuuteen pohjautuvien visualisointien luomisessa voi</w:t>
      </w:r>
      <w:r w:rsidR="00F279E6">
        <w:rPr>
          <w:rFonts w:ascii="Times New Roman" w:hAnsi="Times New Roman"/>
        </w:rPr>
        <w:t>kin</w:t>
      </w:r>
      <w:r w:rsidR="00AD7649">
        <w:rPr>
          <w:rFonts w:ascii="Times New Roman" w:hAnsi="Times New Roman"/>
        </w:rPr>
        <w:t xml:space="preserve"> löytyä ympäristöön sovitettujen normien hyödyntämisestä, joita ei</w:t>
      </w:r>
      <w:r w:rsidR="007F567A">
        <w:rPr>
          <w:rFonts w:ascii="Times New Roman" w:hAnsi="Times New Roman"/>
        </w:rPr>
        <w:t xml:space="preserve"> uuden teknologian osalta ole</w:t>
      </w:r>
      <w:r w:rsidR="00AD7649">
        <w:rPr>
          <w:rFonts w:ascii="Times New Roman" w:hAnsi="Times New Roman"/>
        </w:rPr>
        <w:t xml:space="preserve"> </w:t>
      </w:r>
      <w:r w:rsidR="00F279E6">
        <w:rPr>
          <w:rFonts w:ascii="Times New Roman" w:hAnsi="Times New Roman"/>
        </w:rPr>
        <w:t xml:space="preserve">ainakaan </w:t>
      </w:r>
      <w:r w:rsidR="00AD7649">
        <w:rPr>
          <w:rFonts w:ascii="Times New Roman" w:hAnsi="Times New Roman"/>
        </w:rPr>
        <w:t xml:space="preserve">vielä </w:t>
      </w:r>
      <w:r w:rsidR="00F279E6">
        <w:rPr>
          <w:rFonts w:ascii="Times New Roman" w:hAnsi="Times New Roman"/>
        </w:rPr>
        <w:t xml:space="preserve">täysin </w:t>
      </w:r>
      <w:r w:rsidR="00AD6EE6">
        <w:rPr>
          <w:rFonts w:ascii="Times New Roman" w:hAnsi="Times New Roman"/>
        </w:rPr>
        <w:t>muodostunut</w:t>
      </w:r>
      <w:r w:rsidR="007F567A">
        <w:rPr>
          <w:rFonts w:ascii="Times New Roman" w:hAnsi="Times New Roman"/>
        </w:rPr>
        <w:t xml:space="preserve">. </w:t>
      </w:r>
      <w:r w:rsidR="00F279E6">
        <w:rPr>
          <w:rFonts w:ascii="Times New Roman" w:hAnsi="Times New Roman"/>
        </w:rPr>
        <w:t xml:space="preserve">Virtuaalitodellisuudessa hyödynnettävien laitteistojen tila </w:t>
      </w:r>
      <w:r w:rsidR="00F279E6" w:rsidRPr="001E436A">
        <w:rPr>
          <w:rFonts w:ascii="Times New Roman" w:hAnsi="Times New Roman"/>
        </w:rPr>
        <w:t xml:space="preserve">on </w:t>
      </w:r>
      <w:r w:rsidR="007F567A">
        <w:rPr>
          <w:rFonts w:ascii="Times New Roman" w:hAnsi="Times New Roman"/>
        </w:rPr>
        <w:t xml:space="preserve">kuitenkin vielä </w:t>
      </w:r>
      <w:r w:rsidR="00F279E6" w:rsidRPr="001E436A">
        <w:rPr>
          <w:rFonts w:ascii="Times New Roman" w:hAnsi="Times New Roman"/>
        </w:rPr>
        <w:t>nykyään kaikkea muuta kuin normalisoitunut</w:t>
      </w:r>
      <w:r w:rsidR="007F567A">
        <w:rPr>
          <w:rFonts w:ascii="Times New Roman" w:hAnsi="Times New Roman"/>
        </w:rPr>
        <w:t xml:space="preserve"> markkinoiden hakiessa muotoaan</w:t>
      </w:r>
      <w:r w:rsidR="00F279E6" w:rsidRPr="001E436A">
        <w:rPr>
          <w:rFonts w:ascii="Times New Roman" w:hAnsi="Times New Roman"/>
        </w:rPr>
        <w:t xml:space="preserve">. Tuotevalmistajat kehittävät omia tuotteitaan irrallaan toisistaan ja </w:t>
      </w:r>
      <w:r w:rsidR="00F279E6">
        <w:rPr>
          <w:rFonts w:ascii="Times New Roman" w:hAnsi="Times New Roman"/>
        </w:rPr>
        <w:t>kilpailuvalttina hyödynnetään</w:t>
      </w:r>
      <w:r w:rsidR="00F279E6" w:rsidRPr="001E436A">
        <w:rPr>
          <w:rFonts w:ascii="Times New Roman" w:hAnsi="Times New Roman"/>
        </w:rPr>
        <w:t xml:space="preserve"> syötelaitteiden </w:t>
      </w:r>
      <w:r w:rsidR="00F279E6">
        <w:rPr>
          <w:rFonts w:ascii="Times New Roman" w:hAnsi="Times New Roman"/>
        </w:rPr>
        <w:t>monimuotoisuutta sekä</w:t>
      </w:r>
      <w:r w:rsidR="00F279E6" w:rsidRPr="001E436A">
        <w:rPr>
          <w:rFonts w:ascii="Times New Roman" w:hAnsi="Times New Roman"/>
        </w:rPr>
        <w:t xml:space="preserve"> </w:t>
      </w:r>
      <w:r w:rsidR="00F279E6">
        <w:rPr>
          <w:rFonts w:ascii="Times New Roman" w:hAnsi="Times New Roman"/>
        </w:rPr>
        <w:t>innovatiivisuutta</w:t>
      </w:r>
      <w:r w:rsidR="00F279E6" w:rsidRPr="001E436A">
        <w:rPr>
          <w:rFonts w:ascii="Times New Roman" w:hAnsi="Times New Roman"/>
        </w:rPr>
        <w:t>.</w:t>
      </w:r>
      <w:r w:rsidR="007F567A">
        <w:rPr>
          <w:rFonts w:ascii="Times New Roman" w:hAnsi="Times New Roman"/>
        </w:rPr>
        <w:t xml:space="preserve"> </w:t>
      </w:r>
      <w:r w:rsidR="00AD6EE6">
        <w:rPr>
          <w:rFonts w:ascii="Times New Roman" w:hAnsi="Times New Roman"/>
        </w:rPr>
        <w:t>Sisällön tuottaminen virtuaalitodellisuuteen kuitenkin helpottuisi, jos virtuaalisesti luodun käyttöympäristön esitykselliset sekä vuorovaikutukselliset normit olisi</w:t>
      </w:r>
      <w:r w:rsidR="00A16B03">
        <w:rPr>
          <w:rFonts w:ascii="Times New Roman" w:hAnsi="Times New Roman"/>
        </w:rPr>
        <w:t xml:space="preserve"> käytön mukaisesti </w:t>
      </w:r>
      <w:r w:rsidR="00AD6EE6">
        <w:rPr>
          <w:rFonts w:ascii="Times New Roman" w:hAnsi="Times New Roman"/>
        </w:rPr>
        <w:t>määritelty.</w:t>
      </w:r>
      <w:r w:rsidR="00A16B03">
        <w:rPr>
          <w:rFonts w:ascii="Times New Roman" w:hAnsi="Times New Roman"/>
        </w:rPr>
        <w:t xml:space="preserve"> Tällä hetkellä lähdettäessä luomaan uusia järjestelmiä virtuaalitodellisuuteen kehittäjä joutuu useiden eri valintatilanteiden eteen mietittäessä minkälaista syöte- ja liikkumistapaa tai ohjainta hän päättää hyödyntää.</w:t>
      </w:r>
      <w:r w:rsidR="00AD6EE6">
        <w:rPr>
          <w:rFonts w:ascii="Times New Roman" w:hAnsi="Times New Roman"/>
        </w:rPr>
        <w:t xml:space="preserve"> Yhtenä laajempana käyttäjätutkimuksen mahdollisuutena olisikin tutkia useita </w:t>
      </w:r>
      <w:r w:rsidR="00A16B03">
        <w:rPr>
          <w:rFonts w:ascii="Times New Roman" w:hAnsi="Times New Roman"/>
        </w:rPr>
        <w:t>eri</w:t>
      </w:r>
      <w:r w:rsidR="00AD6EE6">
        <w:rPr>
          <w:rFonts w:ascii="Times New Roman" w:hAnsi="Times New Roman"/>
        </w:rPr>
        <w:t xml:space="preserve"> vuorovaikutusmahdollisuuksia käyttäjän ja virtuaalitodellisuuden välillä ja kerätä tietoa eri konteksteihin sidottujen vuorovaikutustapojen toimivuudesta. </w:t>
      </w:r>
    </w:p>
    <w:p w14:paraId="49F17660" w14:textId="77777777" w:rsidR="00B432C1" w:rsidRDefault="00B432C1" w:rsidP="00FC5757">
      <w:pPr>
        <w:ind w:firstLine="0"/>
        <w:rPr>
          <w:rFonts w:ascii="Times New Roman" w:hAnsi="Times New Roman"/>
          <w:b/>
          <w:bCs/>
          <w:sz w:val="28"/>
          <w:szCs w:val="28"/>
        </w:rPr>
      </w:pPr>
      <w:bookmarkStart w:id="357" w:name="_Toc463943281"/>
      <w:bookmarkEnd w:id="357"/>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7F34219C" w14:textId="77777777" w:rsidR="006D6FFD" w:rsidRDefault="006D6FFD" w:rsidP="00FC5757">
      <w:pPr>
        <w:ind w:firstLine="0"/>
      </w:pPr>
    </w:p>
    <w:p w14:paraId="0DFA6991" w14:textId="77777777" w:rsidR="006D6FFD" w:rsidRDefault="006D6FFD" w:rsidP="00FC5757">
      <w:pPr>
        <w:ind w:firstLine="0"/>
      </w:pPr>
    </w:p>
    <w:p w14:paraId="5AB097F2" w14:textId="77777777" w:rsidR="006D6FFD" w:rsidRDefault="006D6FFD" w:rsidP="00FC5757">
      <w:pPr>
        <w:ind w:firstLine="0"/>
      </w:pPr>
    </w:p>
    <w:p w14:paraId="7AAE0809" w14:textId="77777777" w:rsidR="00147051" w:rsidRDefault="00147051" w:rsidP="00FC5757">
      <w:pPr>
        <w:ind w:firstLine="0"/>
      </w:pPr>
    </w:p>
    <w:p w14:paraId="47D7D848" w14:textId="77777777" w:rsidR="00147051" w:rsidRDefault="00147051" w:rsidP="00FC5757">
      <w:pPr>
        <w:ind w:firstLine="0"/>
      </w:pPr>
    </w:p>
    <w:p w14:paraId="3E912A75" w14:textId="77777777" w:rsidR="00147051" w:rsidRDefault="00147051" w:rsidP="00FC5757">
      <w:pPr>
        <w:ind w:firstLine="0"/>
      </w:pPr>
    </w:p>
    <w:p w14:paraId="62169E59" w14:textId="77777777" w:rsidR="00147051" w:rsidRDefault="00147051"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8" w:name="_Toc510960095"/>
      <w:r>
        <w:rPr>
          <w:rFonts w:ascii="Times New Roman" w:hAnsi="Times New Roman"/>
          <w:color w:val="00000A"/>
          <w:lang w:val="en-US"/>
        </w:rPr>
        <w:lastRenderedPageBreak/>
        <w:t>LÄHDELUETTELO</w:t>
      </w:r>
      <w:bookmarkEnd w:id="358"/>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5E60B929" w:rsidR="002A2A67" w:rsidRPr="007710C8" w:rsidRDefault="002A2A67" w:rsidP="002E2CCF">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002E2CCF" w:rsidRPr="000A7460">
        <w:rPr>
          <w:rFonts w:ascii="Times New Roman" w:hAnsi="Times New Roman"/>
          <w:i/>
          <w:szCs w:val="24"/>
          <w:lang w:val="en-US"/>
        </w:rPr>
        <w:t>International Archives</w:t>
      </w:r>
      <w:r w:rsidR="002E2CCF" w:rsidRPr="000A7460">
        <w:rPr>
          <w:rFonts w:ascii="Times New Roman" w:hAnsi="Times New Roman"/>
          <w:i/>
          <w:szCs w:val="24"/>
          <w:lang w:val="en-US"/>
        </w:rPr>
        <w:tab/>
      </w:r>
      <w:r w:rsidRPr="000A7460">
        <w:rPr>
          <w:rFonts w:ascii="Times New Roman" w:hAnsi="Times New Roman"/>
          <w:i/>
          <w:szCs w:val="24"/>
          <w:lang w:val="en-US"/>
        </w:rPr>
        <w:t>of the Photogrammetry, Remote Sensing and Spatial Information Sciences</w:t>
      </w:r>
      <w:r w:rsidRPr="007710C8">
        <w:rPr>
          <w:rFonts w:ascii="Times New Roman" w:hAnsi="Times New Roman"/>
          <w:szCs w:val="24"/>
          <w:lang w:val="en-US"/>
        </w:rPr>
        <w:t xml:space="preserve">, </w:t>
      </w:r>
      <w:r w:rsidR="002E2CCF">
        <w:rPr>
          <w:rFonts w:ascii="Times New Roman" w:hAnsi="Times New Roman"/>
          <w:bCs/>
          <w:color w:val="000000" w:themeColor="text1"/>
          <w:szCs w:val="24"/>
          <w:shd w:val="clear" w:color="auto" w:fill="FFFFFF"/>
          <w:lang w:val="en-US"/>
        </w:rPr>
        <w:t>Vol</w:t>
      </w:r>
      <w:r w:rsidR="002E2CCF">
        <w:rPr>
          <w:rFonts w:ascii="Times New Roman" w:hAnsi="Times New Roman"/>
          <w:bCs/>
          <w:color w:val="000000" w:themeColor="text1"/>
          <w:szCs w:val="24"/>
          <w:shd w:val="clear" w:color="auto" w:fill="FFFFFF"/>
          <w:lang w:val="en-US"/>
        </w:rPr>
        <w:tab/>
      </w:r>
      <w:r w:rsidRPr="007710C8">
        <w:rPr>
          <w:rFonts w:ascii="Times New Roman" w:hAnsi="Times New Roman"/>
          <w:bCs/>
          <w:color w:val="000000" w:themeColor="text1"/>
          <w:szCs w:val="24"/>
          <w:shd w:val="clear" w:color="auto" w:fill="FFFFFF"/>
          <w:lang w:val="en-US"/>
        </w:rPr>
        <w:t>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50D7838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w:t>
      </w:r>
      <w:r w:rsidR="002E2CCF">
        <w:rPr>
          <w:rFonts w:ascii="Times New Roman" w:hAnsi="Times New Roman"/>
          <w:szCs w:val="24"/>
          <w:lang w:val="en-US"/>
        </w:rPr>
        <w:t xml:space="preserve"> Reality Technology. Wiley,</w:t>
      </w:r>
      <w:r w:rsidR="002E2CCF">
        <w:rPr>
          <w:rFonts w:ascii="Times New Roman" w:hAnsi="Times New Roman"/>
          <w:szCs w:val="24"/>
          <w:lang w:val="en-US"/>
        </w:rPr>
        <w:tab/>
      </w:r>
      <w:r w:rsidRPr="007710C8">
        <w:rPr>
          <w:rFonts w:ascii="Times New Roman" w:hAnsi="Times New Roman"/>
          <w:szCs w:val="24"/>
          <w:lang w:val="en-US"/>
        </w:rPr>
        <w:t>New Jersey 2003.</w:t>
      </w:r>
    </w:p>
    <w:p w14:paraId="18952F75" w14:textId="48ACF6A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[Brown et al., 1995] Judith R. Brown, Rae Earnshaw, Mikail Jern, John Vince, </w:t>
      </w:r>
      <w:r w:rsidR="002E2CCF">
        <w:rPr>
          <w:rFonts w:ascii="Times New Roman" w:hAnsi="Times New Roman"/>
          <w:szCs w:val="24"/>
          <w:lang w:val="en-US"/>
        </w:rPr>
        <w:t>Visualization: using</w:t>
      </w:r>
      <w:r w:rsidR="002E2CCF">
        <w:rPr>
          <w:rFonts w:ascii="Times New Roman" w:hAnsi="Times New Roman"/>
          <w:szCs w:val="24"/>
          <w:lang w:val="en-US"/>
        </w:rPr>
        <w:tab/>
      </w:r>
      <w:r w:rsidRPr="007710C8">
        <w:rPr>
          <w:rFonts w:ascii="Times New Roman" w:hAnsi="Times New Roman"/>
          <w:szCs w:val="24"/>
          <w:lang w:val="en-US"/>
        </w:rPr>
        <w:t>computer graphics to explore data and present inform</w:t>
      </w:r>
      <w:r w:rsidR="002E2CCF">
        <w:rPr>
          <w:rFonts w:ascii="Times New Roman" w:hAnsi="Times New Roman"/>
          <w:szCs w:val="24"/>
          <w:lang w:val="en-US"/>
        </w:rPr>
        <w:t>ation. John Wiley &amp; Sons, Inc.,</w:t>
      </w:r>
      <w:r w:rsidR="002E2CCF">
        <w:rPr>
          <w:rFonts w:ascii="Times New Roman" w:hAnsi="Times New Roman"/>
          <w:szCs w:val="24"/>
          <w:lang w:val="en-US"/>
        </w:rPr>
        <w:tab/>
      </w:r>
      <w:r w:rsidRPr="007710C8">
        <w:rPr>
          <w:rFonts w:ascii="Times New Roman" w:hAnsi="Times New Roman"/>
          <w:szCs w:val="24"/>
          <w:lang w:val="en-US"/>
        </w:rPr>
        <w:t>New York 1995</w:t>
      </w:r>
      <w:r w:rsidR="005E396E" w:rsidRPr="007710C8">
        <w:rPr>
          <w:rFonts w:ascii="Times New Roman" w:hAnsi="Times New Roman"/>
          <w:szCs w:val="24"/>
          <w:lang w:val="en-US"/>
        </w:rPr>
        <w:t>.</w:t>
      </w:r>
    </w:p>
    <w:p w14:paraId="34C67251" w14:textId="4F3051FC"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w:t>
      </w:r>
      <w:r w:rsidR="002E2CCF">
        <w:rPr>
          <w:rFonts w:ascii="Times New Roman" w:hAnsi="Times New Roman"/>
          <w:szCs w:val="24"/>
          <w:lang w:val="en-US"/>
        </w:rPr>
        <w:t>enugopal, James Broberg…, Cloud</w:t>
      </w:r>
      <w:r w:rsidR="002E2CCF">
        <w:rPr>
          <w:rFonts w:ascii="Times New Roman" w:hAnsi="Times New Roman"/>
          <w:szCs w:val="24"/>
          <w:lang w:val="en-US"/>
        </w:rPr>
        <w:tab/>
      </w:r>
      <w:r w:rsidRPr="007710C8">
        <w:rPr>
          <w:rFonts w:ascii="Times New Roman" w:hAnsi="Times New Roman"/>
          <w:szCs w:val="24"/>
          <w:lang w:val="en-US"/>
        </w:rPr>
        <w:t>computing and emerging IT platforms: Vision, h</w:t>
      </w:r>
      <w:r w:rsidR="002E2CCF">
        <w:rPr>
          <w:rFonts w:ascii="Times New Roman" w:hAnsi="Times New Roman"/>
          <w:szCs w:val="24"/>
          <w:lang w:val="en-US"/>
        </w:rPr>
        <w:t>ype, and reality for delivering</w:t>
      </w:r>
      <w:r w:rsidR="002E2CCF">
        <w:rPr>
          <w:rFonts w:ascii="Times New Roman" w:hAnsi="Times New Roman"/>
          <w:szCs w:val="24"/>
          <w:lang w:val="en-US"/>
        </w:rPr>
        <w:tab/>
      </w:r>
      <w:r w:rsidRPr="007710C8">
        <w:rPr>
          <w:rFonts w:ascii="Times New Roman" w:hAnsi="Times New Roman"/>
          <w:szCs w:val="24"/>
          <w:lang w:val="en-US"/>
        </w:rPr>
        <w:t>computing as the 5th utility</w:t>
      </w:r>
      <w:r w:rsidR="00482F1B" w:rsidRPr="007710C8">
        <w:rPr>
          <w:rFonts w:ascii="Times New Roman" w:hAnsi="Times New Roman"/>
          <w:szCs w:val="24"/>
          <w:lang w:val="en-US"/>
        </w:rPr>
        <w:t>. Future Generation</w:t>
      </w:r>
      <w:r w:rsidR="002E2CCF">
        <w:rPr>
          <w:rFonts w:ascii="Times New Roman" w:hAnsi="Times New Roman"/>
          <w:szCs w:val="24"/>
          <w:lang w:val="en-US"/>
        </w:rPr>
        <w:t xml:space="preserve"> Computer Systems. 25. 599-616.</w:t>
      </w:r>
      <w:r w:rsidR="002E2CCF">
        <w:rPr>
          <w:rFonts w:ascii="Times New Roman" w:hAnsi="Times New Roman"/>
          <w:szCs w:val="24"/>
          <w:lang w:val="en-US"/>
        </w:rPr>
        <w:tab/>
      </w:r>
      <w:r w:rsidR="00482F1B" w:rsidRPr="007710C8">
        <w:rPr>
          <w:rFonts w:ascii="Times New Roman" w:hAnsi="Times New Roman"/>
          <w:szCs w:val="24"/>
          <w:lang w:val="en-US"/>
        </w:rPr>
        <w:t>10.1016/j.future.2008.12.001.</w:t>
      </w:r>
    </w:p>
    <w:p w14:paraId="2E4A4DB5" w14:textId="48EDB99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w:t>
      </w:r>
      <w:r w:rsidR="002E2CCF">
        <w:rPr>
          <w:rFonts w:ascii="Times New Roman" w:hAnsi="Times New Roman"/>
          <w:szCs w:val="24"/>
          <w:lang w:val="en-US"/>
        </w:rPr>
        <w:t>derman, Readings in Information</w:t>
      </w:r>
      <w:r w:rsidR="002E2CCF">
        <w:rPr>
          <w:rFonts w:ascii="Times New Roman" w:hAnsi="Times New Roman"/>
          <w:szCs w:val="24"/>
          <w:lang w:val="en-US"/>
        </w:rPr>
        <w:tab/>
      </w:r>
      <w:r w:rsidRPr="007710C8">
        <w:rPr>
          <w:rFonts w:ascii="Times New Roman" w:hAnsi="Times New Roman"/>
          <w:szCs w:val="24"/>
          <w:lang w:val="en-US"/>
        </w:rPr>
        <w:t>Visualization: Using Vision to Think, Morgan Kaufmann Publishers, 1999.</w:t>
      </w:r>
    </w:p>
    <w:p w14:paraId="7393E70D" w14:textId="15B8A0A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w:t>
      </w:r>
      <w:r w:rsidR="002E2CCF">
        <w:rPr>
          <w:rFonts w:ascii="Times New Roman" w:hAnsi="Times New Roman"/>
          <w:szCs w:val="24"/>
          <w:lang w:val="en-US"/>
        </w:rPr>
        <w:t xml:space="preserve"> Kleiner, Paul Tukey, Graphical</w:t>
      </w:r>
      <w:r w:rsidR="002E2CCF">
        <w:rPr>
          <w:rFonts w:ascii="Times New Roman" w:hAnsi="Times New Roman"/>
          <w:szCs w:val="24"/>
          <w:lang w:val="en-US"/>
        </w:rPr>
        <w:tab/>
      </w:r>
      <w:r w:rsidRPr="007710C8">
        <w:rPr>
          <w:rFonts w:ascii="Times New Roman" w:hAnsi="Times New Roman"/>
          <w:szCs w:val="24"/>
          <w:lang w:val="en-US"/>
        </w:rPr>
        <w:t>Methods for Data Analysis. Wadsworth, 1983.</w:t>
      </w:r>
    </w:p>
    <w:p w14:paraId="0C13D6CF" w14:textId="7726AF0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w:t>
      </w:r>
      <w:r w:rsidR="002E2CCF">
        <w:rPr>
          <w:rFonts w:ascii="Times New Roman" w:hAnsi="Times New Roman"/>
          <w:szCs w:val="24"/>
          <w:lang w:val="en-US"/>
        </w:rPr>
        <w:t>g and refining clusters via</w:t>
      </w:r>
      <w:r w:rsidR="002E2CCF">
        <w:rPr>
          <w:rFonts w:ascii="Times New Roman" w:hAnsi="Times New Roman"/>
          <w:szCs w:val="24"/>
          <w:lang w:val="en-US"/>
        </w:rPr>
        <w:tab/>
      </w:r>
      <w:r w:rsidRPr="007710C8">
        <w:rPr>
          <w:rFonts w:ascii="Times New Roman" w:hAnsi="Times New Roman"/>
          <w:szCs w:val="24"/>
          <w:lang w:val="en-US"/>
        </w:rPr>
        <w:t xml:space="preserve">visualization. </w:t>
      </w:r>
      <w:r w:rsidRPr="000A7460">
        <w:rPr>
          <w:rFonts w:ascii="Times New Roman" w:hAnsi="Times New Roman"/>
          <w:i/>
          <w:szCs w:val="24"/>
          <w:lang w:val="en-US"/>
        </w:rPr>
        <w:t>Information Visualization</w:t>
      </w:r>
      <w:r w:rsidRPr="007710C8">
        <w:rPr>
          <w:rFonts w:ascii="Times New Roman" w:hAnsi="Times New Roman"/>
          <w:szCs w:val="24"/>
          <w:lang w:val="en-US"/>
        </w:rPr>
        <w:t xml:space="preserve"> 3, 4, 257-270, December 2004.</w:t>
      </w:r>
    </w:p>
    <w:p w14:paraId="70248B0E" w14:textId="183AA3D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Zhang, 2014] C.L. Philip Chen, Chun-Yang Zhang, Data-inte</w:t>
      </w:r>
      <w:r w:rsidR="002E2CCF">
        <w:rPr>
          <w:rFonts w:ascii="Times New Roman" w:hAnsi="Times New Roman"/>
          <w:szCs w:val="24"/>
          <w:lang w:val="en-US"/>
        </w:rPr>
        <w:t>nsive applications, challenges,</w:t>
      </w:r>
      <w:r w:rsidR="002E2CCF">
        <w:rPr>
          <w:rFonts w:ascii="Times New Roman" w:hAnsi="Times New Roman"/>
          <w:szCs w:val="24"/>
          <w:lang w:val="en-US"/>
        </w:rPr>
        <w:tab/>
      </w:r>
      <w:r w:rsidRPr="007710C8">
        <w:rPr>
          <w:rFonts w:ascii="Times New Roman" w:hAnsi="Times New Roman"/>
          <w:szCs w:val="24"/>
          <w:lang w:val="en-US"/>
        </w:rPr>
        <w:t xml:space="preserve">techniques and technologies: A survey on Big Data, </w:t>
      </w:r>
      <w:r w:rsidRPr="000A7460">
        <w:rPr>
          <w:rFonts w:ascii="Times New Roman" w:hAnsi="Times New Roman"/>
          <w:i/>
          <w:szCs w:val="24"/>
          <w:lang w:val="en-US"/>
        </w:rPr>
        <w:t>Informati</w:t>
      </w:r>
      <w:r w:rsidR="002E2CCF" w:rsidRPr="000A7460">
        <w:rPr>
          <w:rFonts w:ascii="Times New Roman" w:hAnsi="Times New Roman"/>
          <w:i/>
          <w:szCs w:val="24"/>
          <w:lang w:val="en-US"/>
        </w:rPr>
        <w:t>on Sciences</w:t>
      </w:r>
      <w:r w:rsidR="002E2CCF">
        <w:rPr>
          <w:rFonts w:ascii="Times New Roman" w:hAnsi="Times New Roman"/>
          <w:szCs w:val="24"/>
          <w:lang w:val="en-US"/>
        </w:rPr>
        <w:t>, 275 (10), pp.</w:t>
      </w:r>
      <w:r w:rsidR="002E2CCF">
        <w:rPr>
          <w:rFonts w:ascii="Times New Roman" w:hAnsi="Times New Roman"/>
          <w:szCs w:val="24"/>
          <w:lang w:val="en-US"/>
        </w:rPr>
        <w:tab/>
      </w:r>
      <w:r w:rsidRPr="007710C8">
        <w:rPr>
          <w:rFonts w:ascii="Times New Roman" w:hAnsi="Times New Roman"/>
          <w:szCs w:val="24"/>
          <w:lang w:val="en-US"/>
        </w:rPr>
        <w:t xml:space="preserve">314-347, August 2014. </w:t>
      </w:r>
    </w:p>
    <w:p w14:paraId="44F77958" w14:textId="452A759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w:t>
      </w:r>
      <w:r w:rsidR="002E2CCF">
        <w:rPr>
          <w:rFonts w:ascii="Times New Roman" w:hAnsi="Times New Roman"/>
          <w:szCs w:val="24"/>
          <w:lang w:val="en-US"/>
        </w:rPr>
        <w:t>ualization models for effective</w:t>
      </w:r>
      <w:r w:rsidR="002E2CCF">
        <w:rPr>
          <w:rFonts w:ascii="Times New Roman" w:hAnsi="Times New Roman"/>
          <w:szCs w:val="24"/>
          <w:lang w:val="en-US"/>
        </w:rPr>
        <w:tab/>
      </w:r>
      <w:r w:rsidRPr="007710C8">
        <w:rPr>
          <w:rFonts w:ascii="Times New Roman" w:hAnsi="Times New Roman"/>
          <w:szCs w:val="24"/>
          <w:lang w:val="en-US"/>
        </w:rPr>
        <w:t xml:space="preserve">interactive cluster exploration on big data. Intell. </w:t>
      </w:r>
      <w:r w:rsidR="002E2CCF">
        <w:rPr>
          <w:rFonts w:ascii="Times New Roman" w:hAnsi="Times New Roman"/>
          <w:szCs w:val="24"/>
          <w:lang w:val="en-US"/>
        </w:rPr>
        <w:t>Data Anal. 18, 2,117-136, March</w:t>
      </w:r>
      <w:r w:rsidR="002E2CCF">
        <w:rPr>
          <w:rFonts w:ascii="Times New Roman" w:hAnsi="Times New Roman"/>
          <w:szCs w:val="24"/>
          <w:lang w:val="en-US"/>
        </w:rPr>
        <w:tab/>
      </w:r>
      <w:r w:rsidRPr="007710C8">
        <w:rPr>
          <w:rFonts w:ascii="Times New Roman" w:hAnsi="Times New Roman"/>
          <w:szCs w:val="24"/>
          <w:lang w:val="en-US"/>
        </w:rPr>
        <w:t>2014.</w:t>
      </w:r>
    </w:p>
    <w:p w14:paraId="40F2FE74" w14:textId="1DD410AF"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w:t>
      </w:r>
      <w:r w:rsidR="002E2CCF">
        <w:rPr>
          <w:rFonts w:ascii="Times New Roman" w:hAnsi="Times New Roman"/>
          <w:lang w:val="en-US"/>
        </w:rPr>
        <w:t>anaging big data for scientific</w:t>
      </w:r>
      <w:r w:rsidR="002E2CCF">
        <w:rPr>
          <w:rFonts w:ascii="Times New Roman" w:hAnsi="Times New Roman"/>
          <w:lang w:val="en-US"/>
        </w:rPr>
        <w:tab/>
      </w:r>
      <w:r w:rsidRPr="00C12632">
        <w:rPr>
          <w:rFonts w:ascii="Times New Roman" w:hAnsi="Times New Roman"/>
          <w:lang w:val="en-US"/>
        </w:rPr>
        <w:t>visualization.</w:t>
      </w:r>
      <w:r w:rsidR="002E2CCF">
        <w:rPr>
          <w:rFonts w:ascii="Times New Roman" w:hAnsi="Times New Roman"/>
          <w:lang w:val="en-US"/>
        </w:rPr>
        <w:t>1997.</w:t>
      </w:r>
      <w:r w:rsidR="002E2CCF">
        <w:rPr>
          <w:rFonts w:ascii="Times New Roman" w:hAnsi="Times New Roman"/>
          <w:lang w:val="en-US"/>
        </w:rPr>
        <w:tab/>
      </w:r>
      <w:r w:rsidR="002E2CCF" w:rsidRPr="002E2CCF">
        <w:rPr>
          <w:rFonts w:ascii="Times New Roman" w:hAnsi="Times New Roman"/>
          <w:lang w:val="en-US"/>
        </w:rPr>
        <w:t>https://www.researchgate.net/publication/238704525_Managing_big_data_for_scient</w:t>
      </w:r>
      <w:r w:rsidR="002E2CCF">
        <w:rPr>
          <w:rFonts w:ascii="Times New Roman" w:hAnsi="Times New Roman"/>
          <w:lang w:val="en-US"/>
        </w:rPr>
        <w:tab/>
      </w:r>
      <w:r w:rsidRPr="00C12632">
        <w:rPr>
          <w:rFonts w:ascii="Times New Roman" w:hAnsi="Times New Roman"/>
          <w:lang w:val="en-US"/>
        </w:rPr>
        <w:t>fic_visualization</w:t>
      </w:r>
      <w:r>
        <w:rPr>
          <w:rFonts w:ascii="Times New Roman" w:hAnsi="Times New Roman"/>
          <w:lang w:val="en-US"/>
        </w:rPr>
        <w:t xml:space="preserve"> </w:t>
      </w:r>
    </w:p>
    <w:p w14:paraId="287743E9" w14:textId="026C3F63"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w:t>
      </w:r>
      <w:r w:rsidR="002E2CCF">
        <w:rPr>
          <w:rFonts w:ascii="Times New Roman" w:hAnsi="Times New Roman"/>
          <w:szCs w:val="24"/>
          <w:lang w:val="en-US"/>
        </w:rPr>
        <w:t xml:space="preserve"> Virtual reality 3D</w:t>
      </w:r>
      <w:r w:rsidR="002E2CCF">
        <w:rPr>
          <w:rFonts w:ascii="Times New Roman" w:hAnsi="Times New Roman"/>
          <w:szCs w:val="24"/>
          <w:lang w:val="en-US"/>
        </w:rPr>
        <w:tab/>
      </w:r>
      <w:r w:rsidRPr="007710C8">
        <w:rPr>
          <w:rFonts w:ascii="Times New Roman" w:hAnsi="Times New Roman"/>
          <w:szCs w:val="24"/>
          <w:lang w:val="en-US"/>
        </w:rPr>
        <w:t>interface system for data creation, viewing and editing</w:t>
      </w:r>
      <w:r w:rsidR="002E2CCF">
        <w:rPr>
          <w:rFonts w:ascii="Times New Roman" w:hAnsi="Times New Roman"/>
          <w:bCs/>
          <w:color w:val="222222"/>
          <w:szCs w:val="24"/>
          <w:shd w:val="clear" w:color="auto" w:fill="FFFFFF"/>
          <w:lang w:val="en-US"/>
        </w:rPr>
        <w:t>. Patentti:</w:t>
      </w:r>
      <w:r w:rsidR="002E2CCF">
        <w:rPr>
          <w:rFonts w:ascii="Times New Roman" w:hAnsi="Times New Roman"/>
          <w:bCs/>
          <w:color w:val="222222"/>
          <w:szCs w:val="24"/>
          <w:shd w:val="clear" w:color="auto" w:fill="FFFFFF"/>
          <w:lang w:val="en-US"/>
        </w:rPr>
        <w:tab/>
      </w:r>
      <w:r w:rsidR="008A41A9" w:rsidRPr="007710C8">
        <w:rPr>
          <w:rFonts w:ascii="Times New Roman" w:hAnsi="Times New Roman"/>
          <w:bCs/>
          <w:szCs w:val="24"/>
          <w:shd w:val="clear" w:color="auto" w:fill="FFFFFF"/>
          <w:lang w:val="en-US"/>
        </w:rPr>
        <w:t>https://www.google.ch/patents/US6154723</w:t>
      </w:r>
    </w:p>
    <w:p w14:paraId="3ABDE434" w14:textId="6B6E57F4"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Cruz-Neira et al., 1993] Carolina Cruz-Neira, Daniel J. Sand</w:t>
      </w:r>
      <w:r w:rsidR="002E2CCF">
        <w:rPr>
          <w:rFonts w:ascii="Times New Roman" w:hAnsi="Times New Roman"/>
          <w:szCs w:val="24"/>
          <w:lang w:val="en-US"/>
        </w:rPr>
        <w:t>in, Thomas A. DeFanti, Surround</w:t>
      </w:r>
      <w:r w:rsidR="002E2CCF">
        <w:rPr>
          <w:rFonts w:ascii="Times New Roman" w:hAnsi="Times New Roman"/>
          <w:szCs w:val="24"/>
          <w:lang w:val="en-US"/>
        </w:rPr>
        <w:tab/>
      </w:r>
      <w:r w:rsidRPr="007710C8">
        <w:rPr>
          <w:rFonts w:ascii="Times New Roman" w:hAnsi="Times New Roman"/>
          <w:szCs w:val="24"/>
          <w:lang w:val="en-US"/>
        </w:rPr>
        <w:t xml:space="preserve">Screen Projection-Based Virtual Reality: The Design </w:t>
      </w:r>
      <w:r w:rsidR="002E2CCF">
        <w:rPr>
          <w:rFonts w:ascii="Times New Roman" w:hAnsi="Times New Roman"/>
          <w:szCs w:val="24"/>
          <w:lang w:val="en-US"/>
        </w:rPr>
        <w:t>and Implementation of the CAVE.</w:t>
      </w:r>
      <w:r w:rsidR="002E2CCF">
        <w:rPr>
          <w:rFonts w:ascii="Times New Roman" w:hAnsi="Times New Roman"/>
          <w:szCs w:val="24"/>
          <w:lang w:val="en-US"/>
        </w:rPr>
        <w:tab/>
      </w:r>
      <w:r w:rsidRPr="000A7460">
        <w:rPr>
          <w:rFonts w:ascii="Times New Roman" w:hAnsi="Times New Roman"/>
          <w:i/>
          <w:color w:val="222222"/>
          <w:szCs w:val="24"/>
          <w:shd w:val="clear" w:color="auto" w:fill="FFFFFF"/>
          <w:lang w:val="en-US"/>
        </w:rPr>
        <w:t>Proceedings of the 20th annual conference on Co</w:t>
      </w:r>
      <w:r w:rsidR="002E2CCF" w:rsidRPr="000A7460">
        <w:rPr>
          <w:rFonts w:ascii="Times New Roman" w:hAnsi="Times New Roman"/>
          <w:i/>
          <w:color w:val="222222"/>
          <w:szCs w:val="24"/>
          <w:shd w:val="clear" w:color="auto" w:fill="FFFFFF"/>
          <w:lang w:val="en-US"/>
        </w:rPr>
        <w:t>mputer graphics and interactive</w:t>
      </w:r>
      <w:r w:rsidR="002E2CCF" w:rsidRPr="000A7460">
        <w:rPr>
          <w:rFonts w:ascii="Times New Roman" w:hAnsi="Times New Roman"/>
          <w:i/>
          <w:color w:val="222222"/>
          <w:szCs w:val="24"/>
          <w:shd w:val="clear" w:color="auto" w:fill="FFFFFF"/>
          <w:lang w:val="en-US"/>
        </w:rPr>
        <w:tab/>
      </w:r>
      <w:r w:rsidRPr="000A7460">
        <w:rPr>
          <w:rFonts w:ascii="Times New Roman" w:hAnsi="Times New Roman"/>
          <w:i/>
          <w:color w:val="222222"/>
          <w:szCs w:val="24"/>
          <w:shd w:val="clear" w:color="auto" w:fill="FFFFFF"/>
          <w:lang w:val="en-US"/>
        </w:rPr>
        <w:t>techniques</w:t>
      </w:r>
      <w:r w:rsidRPr="007710C8">
        <w:rPr>
          <w:rFonts w:ascii="Times New Roman" w:hAnsi="Times New Roman"/>
          <w:color w:val="222222"/>
          <w:szCs w:val="24"/>
          <w:shd w:val="clear" w:color="auto" w:fill="FFFFFF"/>
          <w:lang w:val="en-US"/>
        </w:rPr>
        <w:t>, 135-142, 1993.</w:t>
      </w:r>
    </w:p>
    <w:p w14:paraId="13857A64" w14:textId="0378DC3C"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[Donalek et al., 2014] Ciro Donalek, S.G. Djorgovski, Sco</w:t>
      </w:r>
      <w:r w:rsidR="002E2CCF">
        <w:rPr>
          <w:rFonts w:ascii="Times New Roman" w:hAnsi="Times New Roman"/>
          <w:szCs w:val="24"/>
          <w:lang w:val="en-US"/>
        </w:rPr>
        <w:t>tt Davidoff, Alex Cioc ja muut.</w:t>
      </w:r>
      <w:r w:rsidR="002E2CCF">
        <w:rPr>
          <w:rFonts w:ascii="Times New Roman" w:hAnsi="Times New Roman"/>
          <w:szCs w:val="24"/>
          <w:lang w:val="en-US"/>
        </w:rPr>
        <w:tab/>
      </w:r>
      <w:r w:rsidRPr="000A7460">
        <w:rPr>
          <w:rFonts w:ascii="Times New Roman" w:hAnsi="Times New Roman"/>
          <w:i/>
          <w:color w:val="000000"/>
          <w:szCs w:val="24"/>
          <w:shd w:val="clear" w:color="auto" w:fill="FFFFFF"/>
          <w:lang w:val="en-US"/>
        </w:rPr>
        <w:t>Proceedings of 2014 IEEE Internatio</w:t>
      </w:r>
      <w:r w:rsidR="005A6E04" w:rsidRPr="000A7460">
        <w:rPr>
          <w:rFonts w:ascii="Times New Roman" w:hAnsi="Times New Roman"/>
          <w:i/>
          <w:color w:val="000000"/>
          <w:szCs w:val="24"/>
          <w:shd w:val="clear" w:color="auto" w:fill="FFFFFF"/>
          <w:lang w:val="en-US"/>
        </w:rPr>
        <w:t>nal Conference on Big Data</w:t>
      </w:r>
      <w:r w:rsidR="005A6E04" w:rsidRPr="007710C8">
        <w:rPr>
          <w:rFonts w:ascii="Times New Roman" w:hAnsi="Times New Roman"/>
          <w:color w:val="000000"/>
          <w:szCs w:val="24"/>
          <w:shd w:val="clear" w:color="auto" w:fill="FFFFFF"/>
          <w:lang w:val="en-US"/>
        </w:rPr>
        <w:t>, p</w:t>
      </w:r>
      <w:r w:rsidR="002E2CCF">
        <w:rPr>
          <w:rFonts w:ascii="Times New Roman" w:hAnsi="Times New Roman"/>
          <w:color w:val="000000"/>
          <w:szCs w:val="24"/>
          <w:shd w:val="clear" w:color="auto" w:fill="FFFFFF"/>
          <w:lang w:val="en-US"/>
        </w:rPr>
        <w:t xml:space="preserve"> 609-615, October</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2014.</w:t>
      </w:r>
    </w:p>
    <w:p w14:paraId="64F6F61D" w14:textId="73B41B1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w:t>
      </w:r>
      <w:r w:rsidR="002E2CCF">
        <w:rPr>
          <w:rFonts w:ascii="Times New Roman" w:hAnsi="Times New Roman"/>
          <w:szCs w:val="24"/>
          <w:lang w:val="en-US"/>
        </w:rPr>
        <w:t>r detection in large geospatial</w:t>
      </w:r>
      <w:r w:rsidR="002E2CCF">
        <w:rPr>
          <w:rFonts w:ascii="Times New Roman" w:hAnsi="Times New Roman"/>
          <w:szCs w:val="24"/>
          <w:lang w:val="en-US"/>
        </w:rPr>
        <w:tab/>
      </w:r>
      <w:r w:rsidRPr="007710C8">
        <w:rPr>
          <w:rFonts w:ascii="Times New Roman" w:hAnsi="Times New Roman"/>
          <w:szCs w:val="24"/>
          <w:lang w:val="en-US"/>
        </w:rPr>
        <w:t xml:space="preserve">datasets based on dynamic density volume visualization. </w:t>
      </w:r>
      <w:r w:rsidRPr="000A7460">
        <w:rPr>
          <w:rFonts w:ascii="Times New Roman" w:hAnsi="Times New Roman"/>
          <w:i/>
          <w:szCs w:val="24"/>
          <w:lang w:val="en-US"/>
        </w:rPr>
        <w:t xml:space="preserve">Geocarto </w:t>
      </w:r>
      <w:r w:rsidR="002E2CCF" w:rsidRPr="000A7460">
        <w:rPr>
          <w:rFonts w:ascii="Times New Roman" w:hAnsi="Times New Roman"/>
          <w:i/>
          <w:szCs w:val="24"/>
          <w:lang w:val="en-US"/>
        </w:rPr>
        <w:t>International</w:t>
      </w:r>
      <w:r w:rsidR="002E2CCF">
        <w:rPr>
          <w:rFonts w:ascii="Times New Roman" w:hAnsi="Times New Roman"/>
          <w:szCs w:val="24"/>
          <w:lang w:val="en-US"/>
        </w:rPr>
        <w:t>, 31:6,</w:t>
      </w:r>
      <w:r w:rsidR="002E2CCF">
        <w:rPr>
          <w:rFonts w:ascii="Times New Roman" w:hAnsi="Times New Roman"/>
          <w:szCs w:val="24"/>
          <w:lang w:val="en-US"/>
        </w:rPr>
        <w:tab/>
      </w:r>
      <w:r w:rsidRPr="007710C8">
        <w:rPr>
          <w:rFonts w:ascii="Times New Roman" w:hAnsi="Times New Roman"/>
          <w:szCs w:val="24"/>
          <w:lang w:val="en-US"/>
        </w:rPr>
        <w:t>597-611, 2016.</w:t>
      </w:r>
    </w:p>
    <w:p w14:paraId="714CABDF" w14:textId="530D02F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[Dutcher, 2014] Jennifer Dutcher, What is Big Data, 2014</w:t>
      </w:r>
      <w:r w:rsidR="002E2CCF">
        <w:rPr>
          <w:rFonts w:ascii="Times New Roman" w:hAnsi="Times New Roman"/>
          <w:szCs w:val="24"/>
          <w:lang w:val="en-US"/>
        </w:rPr>
        <w:t xml:space="preserve"> Berkley School of Information.</w:t>
      </w:r>
      <w:r w:rsidR="002E2CCF">
        <w:rPr>
          <w:rFonts w:ascii="Times New Roman" w:hAnsi="Times New Roman"/>
          <w:szCs w:val="24"/>
          <w:lang w:val="en-US"/>
        </w:rPr>
        <w:tab/>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5E375B06"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w:t>
      </w:r>
      <w:r w:rsidR="002E2CCF">
        <w:rPr>
          <w:rFonts w:ascii="Times New Roman" w:hAnsi="Times New Roman"/>
          <w:color w:val="000000"/>
          <w:szCs w:val="24"/>
          <w:shd w:val="clear" w:color="auto" w:fill="FFFFFF"/>
          <w:lang w:val="en-US"/>
        </w:rPr>
        <w:t>a, and Technical Communication.</w:t>
      </w:r>
      <w:r w:rsidR="002E2CCF">
        <w:rPr>
          <w:rFonts w:ascii="Times New Roman" w:hAnsi="Times New Roman"/>
          <w:color w:val="000000"/>
          <w:szCs w:val="24"/>
          <w:shd w:val="clear" w:color="auto" w:fill="FFFFFF"/>
          <w:lang w:val="en-US"/>
        </w:rPr>
        <w:tab/>
      </w:r>
      <w:r w:rsidR="000A7460">
        <w:rPr>
          <w:rFonts w:ascii="Times New Roman" w:hAnsi="Times New Roman"/>
          <w:color w:val="000000"/>
          <w:szCs w:val="24"/>
          <w:shd w:val="clear" w:color="auto" w:fill="FFFFFF"/>
          <w:lang w:val="en-US"/>
        </w:rPr>
        <w:t>In</w:t>
      </w:r>
      <w:r w:rsidRPr="007710C8">
        <w:rPr>
          <w:rFonts w:ascii="Times New Roman" w:hAnsi="Times New Roman"/>
          <w:color w:val="000000"/>
          <w:szCs w:val="24"/>
          <w:shd w:val="clear" w:color="auto" w:fill="FFFFFF"/>
          <w:lang w:val="en-US"/>
        </w:rPr>
        <w:t>: </w:t>
      </w:r>
      <w:r w:rsidRPr="007710C8">
        <w:rPr>
          <w:rFonts w:ascii="Times New Roman" w:hAnsi="Times New Roman"/>
          <w:i/>
          <w:iCs/>
          <w:color w:val="000000"/>
          <w:szCs w:val="24"/>
          <w:shd w:val="clear" w:color="auto" w:fill="FFFFFF"/>
          <w:lang w:val="en-US"/>
        </w:rPr>
        <w:t>Association of Teachers of Technical Writing Conference</w:t>
      </w:r>
      <w:r w:rsidR="002E2CCF">
        <w:rPr>
          <w:rFonts w:ascii="Times New Roman" w:hAnsi="Times New Roman"/>
          <w:color w:val="000000"/>
          <w:szCs w:val="24"/>
          <w:shd w:val="clear" w:color="auto" w:fill="FFFFFF"/>
          <w:lang w:val="en-US"/>
        </w:rPr>
        <w:t>. Las Vegas, NV.</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March 2013.</w:t>
      </w:r>
    </w:p>
    <w:p w14:paraId="256A7516" w14:textId="6CA0901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w:t>
      </w:r>
      <w:r w:rsidR="002E2CCF">
        <w:rPr>
          <w:rFonts w:ascii="Times New Roman" w:hAnsi="Times New Roman"/>
          <w:szCs w:val="24"/>
          <w:lang w:val="en-US"/>
        </w:rPr>
        <w:t xml:space="preserve"> Lopez, Abdullah Bawakid, Maria</w:t>
      </w:r>
      <w:r w:rsidR="002E2CCF">
        <w:rPr>
          <w:rFonts w:ascii="Times New Roman" w:hAnsi="Times New Roman"/>
          <w:szCs w:val="24"/>
          <w:lang w:val="en-US"/>
        </w:rPr>
        <w:tab/>
      </w:r>
      <w:r w:rsidRPr="007710C8">
        <w:rPr>
          <w:rFonts w:ascii="Times New Roman" w:hAnsi="Times New Roman"/>
          <w:szCs w:val="24"/>
          <w:lang w:val="en-US"/>
        </w:rPr>
        <w:t>J. del Jesus… Big Data with Cloud Computing: an insight on the co</w:t>
      </w:r>
      <w:r w:rsidR="002E2CCF">
        <w:rPr>
          <w:rFonts w:ascii="Times New Roman" w:hAnsi="Times New Roman"/>
          <w:szCs w:val="24"/>
          <w:lang w:val="en-US"/>
        </w:rPr>
        <w:t>mputing</w:t>
      </w:r>
      <w:r w:rsidR="002E2CCF">
        <w:rPr>
          <w:rFonts w:ascii="Times New Roman" w:hAnsi="Times New Roman"/>
          <w:szCs w:val="24"/>
          <w:lang w:val="en-US"/>
        </w:rPr>
        <w:tab/>
      </w:r>
      <w:r w:rsidRPr="007710C8">
        <w:rPr>
          <w:rFonts w:ascii="Times New Roman" w:hAnsi="Times New Roman"/>
          <w:szCs w:val="24"/>
          <w:lang w:val="en-US"/>
        </w:rPr>
        <w:t>environment, MapReduce, and programming fram</w:t>
      </w:r>
      <w:r w:rsidR="002E2CCF">
        <w:rPr>
          <w:rFonts w:ascii="Times New Roman" w:hAnsi="Times New Roman"/>
          <w:szCs w:val="24"/>
          <w:lang w:val="en-US"/>
        </w:rPr>
        <w:t>eworks. WIREs Data Mining Knowl</w:t>
      </w:r>
      <w:r w:rsidR="002E2CCF">
        <w:rPr>
          <w:rFonts w:ascii="Times New Roman" w:hAnsi="Times New Roman"/>
          <w:szCs w:val="24"/>
          <w:lang w:val="en-US"/>
        </w:rPr>
        <w:tab/>
      </w:r>
      <w:r w:rsidRPr="007710C8">
        <w:rPr>
          <w:rFonts w:ascii="Times New Roman" w:hAnsi="Times New Roman"/>
          <w:szCs w:val="24"/>
          <w:lang w:val="en-US"/>
        </w:rPr>
        <w:t>Discov, 4: 380–409, 2014.</w:t>
      </w:r>
    </w:p>
    <w:p w14:paraId="001A9634" w14:textId="26D5C95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w:t>
      </w:r>
      <w:r w:rsidR="002E2CCF">
        <w:rPr>
          <w:rFonts w:ascii="Times New Roman" w:hAnsi="Times New Roman"/>
          <w:szCs w:val="24"/>
          <w:lang w:val="en-US"/>
        </w:rPr>
        <w:t>ion: past, present, and future.</w:t>
      </w:r>
      <w:r w:rsidR="002E2CCF">
        <w:rPr>
          <w:rFonts w:ascii="Times New Roman" w:hAnsi="Times New Roman"/>
          <w:szCs w:val="24"/>
          <w:lang w:val="en-US"/>
        </w:rPr>
        <w:tab/>
      </w:r>
      <w:r w:rsidRPr="007710C8">
        <w:rPr>
          <w:rFonts w:ascii="Times New Roman" w:hAnsi="Times New Roman"/>
          <w:szCs w:val="24"/>
          <w:lang w:val="en-US"/>
        </w:rPr>
        <w:t>IBM Cognos Innovation Center, 2007.</w:t>
      </w:r>
    </w:p>
    <w:p w14:paraId="29732F2E" w14:textId="0496D71F"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2E2CCF">
        <w:rPr>
          <w:rFonts w:ascii="Times New Roman" w:hAnsi="Times New Roman"/>
          <w:szCs w:val="24"/>
          <w:lang w:val="en-US"/>
        </w:rPr>
        <w:t>and</w:t>
      </w:r>
      <w:r w:rsidR="002E2CCF">
        <w:rPr>
          <w:rFonts w:ascii="Times New Roman" w:hAnsi="Times New Roman"/>
          <w:szCs w:val="24"/>
          <w:lang w:val="en-US"/>
        </w:rPr>
        <w:tab/>
      </w:r>
      <w:r w:rsidR="007831BB" w:rsidRPr="007710C8">
        <w:rPr>
          <w:rFonts w:ascii="Times New Roman" w:hAnsi="Times New Roman"/>
          <w:szCs w:val="24"/>
          <w:lang w:val="en-US"/>
        </w:rPr>
        <w:t xml:space="preserve">data infrastructures. </w:t>
      </w:r>
      <w:r w:rsidR="007831BB" w:rsidRPr="000A7460">
        <w:rPr>
          <w:rFonts w:ascii="Times New Roman" w:hAnsi="Times New Roman"/>
          <w:i/>
          <w:szCs w:val="24"/>
          <w:lang w:val="en-US"/>
        </w:rPr>
        <w:t>HILDA</w:t>
      </w:r>
      <w:r w:rsidRPr="000A7460">
        <w:rPr>
          <w:rFonts w:ascii="Times New Roman" w:hAnsi="Times New Roman"/>
          <w:i/>
          <w:szCs w:val="24"/>
          <w:lang w:val="en-US"/>
        </w:rPr>
        <w:t>’16 Proceedings of th</w:t>
      </w:r>
      <w:r w:rsidR="002E2CCF" w:rsidRPr="000A7460">
        <w:rPr>
          <w:rFonts w:ascii="Times New Roman" w:hAnsi="Times New Roman"/>
          <w:i/>
          <w:szCs w:val="24"/>
          <w:lang w:val="en-US"/>
        </w:rPr>
        <w:t>e Workshop on Human-In-the-Loop</w:t>
      </w:r>
      <w:r w:rsidR="002E2CCF" w:rsidRPr="000A7460">
        <w:rPr>
          <w:rFonts w:ascii="Times New Roman" w:hAnsi="Times New Roman"/>
          <w:i/>
          <w:szCs w:val="24"/>
          <w:lang w:val="en-US"/>
        </w:rPr>
        <w:tab/>
      </w:r>
      <w:r w:rsidRPr="000A7460">
        <w:rPr>
          <w:rFonts w:ascii="Times New Roman" w:hAnsi="Times New Roman"/>
          <w:i/>
          <w:szCs w:val="24"/>
          <w:lang w:val="en-US"/>
        </w:rPr>
        <w:t>Data Analytics</w:t>
      </w:r>
      <w:r w:rsidRPr="007710C8">
        <w:rPr>
          <w:rFonts w:ascii="Times New Roman" w:hAnsi="Times New Roman"/>
          <w:szCs w:val="24"/>
          <w:lang w:val="en-US"/>
        </w:rPr>
        <w:t>. San Francisco, California, July 2016.</w:t>
      </w:r>
    </w:p>
    <w:p w14:paraId="6449ABA4" w14:textId="41EE4699"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 xml:space="preserve">[Foo et al., 2009] Jung-Leng Foo, Thom Lobe, Eliot Winer, A Virtual </w:t>
      </w:r>
      <w:r w:rsidR="002E2CCF">
        <w:rPr>
          <w:lang w:val="en-US"/>
        </w:rPr>
        <w:t>Reality Environment for Patient</w:t>
      </w:r>
      <w:r w:rsidR="002E2CCF">
        <w:rPr>
          <w:lang w:val="en-US"/>
        </w:rPr>
        <w:tab/>
      </w:r>
      <w:r w:rsidRPr="007710C8">
        <w:rPr>
          <w:lang w:val="en-US"/>
        </w:rPr>
        <w:t>Data Visualization and Endoscopic Surgical Planning</w:t>
      </w:r>
      <w:r w:rsidR="002E2CCF">
        <w:rPr>
          <w:lang w:val="en-US"/>
        </w:rPr>
        <w:t xml:space="preserve">. </w:t>
      </w:r>
      <w:r w:rsidR="002E2CCF" w:rsidRPr="000A7460">
        <w:rPr>
          <w:i/>
          <w:lang w:val="en-US"/>
        </w:rPr>
        <w:t>Journal of Laparoendoscopic &amp;</w:t>
      </w:r>
      <w:r w:rsidR="002E2CCF" w:rsidRPr="000A7460">
        <w:rPr>
          <w:i/>
          <w:lang w:val="en-US"/>
        </w:rPr>
        <w:tab/>
      </w:r>
      <w:r w:rsidRPr="000A7460">
        <w:rPr>
          <w:i/>
          <w:lang w:val="en-US"/>
        </w:rPr>
        <w:t>Advanced Surgical Techniques</w:t>
      </w:r>
      <w:r w:rsidRPr="007710C8">
        <w:rPr>
          <w:lang w:val="en-US"/>
        </w:rPr>
        <w:t>, vol 19, supplement 1, 211-218, 2009.</w:t>
      </w:r>
    </w:p>
    <w:p w14:paraId="4642EC8C" w14:textId="2E9CFF94"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ProSour</w:t>
      </w:r>
      <w:r w:rsidR="002E2CCF">
        <w:rPr>
          <w:lang w:val="en-US"/>
        </w:rPr>
        <w:t>ce Labs, Graph And Chart.</w:t>
      </w:r>
      <w:r w:rsidR="002E2CCF">
        <w:rPr>
          <w:lang w:val="en-US"/>
        </w:rPr>
        <w:tab/>
      </w:r>
      <w:r w:rsidRPr="00A065F0">
        <w:rPr>
          <w:lang w:val="en-US"/>
        </w:rPr>
        <w:t>https://www.assetstore.unity3d.com/en/#!/content/78488</w:t>
      </w:r>
    </w:p>
    <w:p w14:paraId="1700E7C4" w14:textId="2DB4813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w:t>
      </w:r>
      <w:r w:rsidR="002E2CCF">
        <w:rPr>
          <w:rFonts w:ascii="Times New Roman" w:hAnsi="Times New Roman"/>
          <w:szCs w:val="24"/>
          <w:lang w:val="en-US"/>
        </w:rPr>
        <w:t>ualization Idioms: A Conceptual</w:t>
      </w:r>
      <w:r w:rsidR="002E2CCF">
        <w:rPr>
          <w:rFonts w:ascii="Times New Roman" w:hAnsi="Times New Roman"/>
          <w:szCs w:val="24"/>
          <w:lang w:val="en-US"/>
        </w:rPr>
        <w:tab/>
      </w:r>
      <w:r w:rsidRPr="007710C8">
        <w:rPr>
          <w:rFonts w:ascii="Times New Roman" w:hAnsi="Times New Roman"/>
          <w:szCs w:val="24"/>
          <w:lang w:val="en-US"/>
        </w:rPr>
        <w:t>Model for Scientic Visualization Systems. In: G.M. Nielson,B. Shriver, L. Rosenblum</w:t>
      </w:r>
      <w:r w:rsidR="002E2CCF">
        <w:rPr>
          <w:rFonts w:ascii="Times New Roman" w:hAnsi="Times New Roman"/>
          <w:szCs w:val="24"/>
          <w:lang w:val="en-US"/>
        </w:rPr>
        <w:tab/>
      </w:r>
      <w:r w:rsidRPr="007710C8">
        <w:rPr>
          <w:rFonts w:ascii="Times New Roman" w:hAnsi="Times New Roman"/>
          <w:szCs w:val="24"/>
          <w:lang w:val="en-US"/>
        </w:rPr>
        <w:t xml:space="preserve">(eds.) </w:t>
      </w:r>
      <w:r w:rsidRPr="000A7460">
        <w:rPr>
          <w:rFonts w:ascii="Times New Roman" w:hAnsi="Times New Roman"/>
          <w:i/>
          <w:szCs w:val="24"/>
          <w:lang w:val="en-US"/>
        </w:rPr>
        <w:t>Visualization in Scientic Computing, IEEE</w:t>
      </w:r>
      <w:r w:rsidR="002E2CCF" w:rsidRPr="000A7460">
        <w:rPr>
          <w:rFonts w:ascii="Times New Roman" w:hAnsi="Times New Roman"/>
          <w:i/>
          <w:szCs w:val="24"/>
          <w:lang w:val="en-US"/>
        </w:rPr>
        <w:t xml:space="preserve"> Computer</w:t>
      </w:r>
      <w:r w:rsidR="002E2CCF">
        <w:rPr>
          <w:rFonts w:ascii="Times New Roman" w:hAnsi="Times New Roman"/>
          <w:szCs w:val="24"/>
          <w:lang w:val="en-US"/>
        </w:rPr>
        <w:t>, 74{93. IEEE Computer</w:t>
      </w:r>
      <w:r w:rsidR="002E2CCF">
        <w:rPr>
          <w:rFonts w:ascii="Times New Roman" w:hAnsi="Times New Roman"/>
          <w:szCs w:val="24"/>
          <w:lang w:val="en-US"/>
        </w:rPr>
        <w:tab/>
      </w:r>
      <w:r w:rsidRPr="007710C8">
        <w:rPr>
          <w:rFonts w:ascii="Times New Roman" w:hAnsi="Times New Roman"/>
          <w:szCs w:val="24"/>
          <w:lang w:val="en-US"/>
        </w:rPr>
        <w:t>Society Press Los Alamitos, CA, USA (1990)</w:t>
      </w:r>
    </w:p>
    <w:p w14:paraId="18C7F764" w14:textId="2F578AC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[Hadi et al., 2014] Hiba Jasim Hadi, Ammar Hameed Shnain, S</w:t>
      </w:r>
      <w:r w:rsidR="002E2CCF">
        <w:rPr>
          <w:rFonts w:ascii="Times New Roman" w:hAnsi="Times New Roman"/>
          <w:szCs w:val="24"/>
          <w:lang w:val="en-US"/>
        </w:rPr>
        <w:t>arah Hadishaheed, Azizahbt Haji</w:t>
      </w:r>
      <w:r w:rsidR="002E2CCF">
        <w:rPr>
          <w:rFonts w:ascii="Times New Roman" w:hAnsi="Times New Roman"/>
          <w:szCs w:val="24"/>
          <w:lang w:val="en-US"/>
        </w:rPr>
        <w:tab/>
      </w:r>
      <w:r w:rsidRPr="007710C8">
        <w:rPr>
          <w:rFonts w:ascii="Times New Roman" w:hAnsi="Times New Roman"/>
          <w:szCs w:val="24"/>
          <w:lang w:val="en-US"/>
        </w:rPr>
        <w:t>Ahmad, Big Data and Five V’s Characteristics. Big Dat</w:t>
      </w:r>
      <w:r w:rsidR="002E2CCF">
        <w:rPr>
          <w:rFonts w:ascii="Times New Roman" w:hAnsi="Times New Roman"/>
          <w:szCs w:val="24"/>
          <w:lang w:val="en-US"/>
        </w:rPr>
        <w:t>a and Five V’s Characteristics.</w:t>
      </w:r>
      <w:r w:rsidR="002E2CCF">
        <w:rPr>
          <w:rFonts w:ascii="Times New Roman" w:hAnsi="Times New Roman"/>
          <w:szCs w:val="24"/>
          <w:lang w:val="en-US"/>
        </w:rPr>
        <w:tab/>
      </w:r>
      <w:r w:rsidRPr="000A7460">
        <w:rPr>
          <w:rFonts w:ascii="Times New Roman" w:hAnsi="Times New Roman"/>
          <w:i/>
          <w:szCs w:val="24"/>
          <w:lang w:val="en-US"/>
        </w:rPr>
        <w:t>Proceedings of IRF International Conference</w:t>
      </w:r>
      <w:r w:rsidRPr="007710C8">
        <w:rPr>
          <w:rFonts w:ascii="Times New Roman" w:hAnsi="Times New Roman"/>
          <w:szCs w:val="24"/>
          <w:lang w:val="en-US"/>
        </w:rPr>
        <w:t>, 1st November 2014, Tirupati, India.</w:t>
      </w:r>
    </w:p>
    <w:p w14:paraId="46D77649" w14:textId="1A4A6D49"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[Harrison &amp; Römhild, 2007] Chris Harrison, Christoph R</w:t>
      </w:r>
      <w:r w:rsidR="002E2CCF">
        <w:rPr>
          <w:rFonts w:ascii="Times New Roman" w:hAnsi="Times New Roman"/>
          <w:szCs w:val="24"/>
          <w:lang w:val="en-US"/>
        </w:rPr>
        <w:t>ömhild, Bible Cross-References.</w:t>
      </w:r>
      <w:r w:rsidR="002E2CCF">
        <w:rPr>
          <w:rFonts w:ascii="Times New Roman" w:hAnsi="Times New Roman"/>
          <w:szCs w:val="24"/>
          <w:lang w:val="en-US"/>
        </w:rPr>
        <w:tab/>
      </w:r>
      <w:r w:rsidRPr="007710C8">
        <w:rPr>
          <w:rFonts w:ascii="Times New Roman" w:hAnsi="Times New Roman"/>
          <w:szCs w:val="24"/>
          <w:lang w:val="en-US"/>
        </w:rPr>
        <w:t xml:space="preserve">http://www.chrisharrison.net/index.php/Visualizations/BibleViz  </w:t>
      </w:r>
    </w:p>
    <w:p w14:paraId="4A6A671D" w14:textId="619895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[IBM, 2013] IBM: </w:t>
      </w:r>
      <w:r w:rsidR="002E2CCF">
        <w:rPr>
          <w:rFonts w:ascii="Times New Roman" w:hAnsi="Times New Roman"/>
          <w:szCs w:val="24"/>
          <w:lang w:val="en-US"/>
        </w:rPr>
        <w:t>The Four V’s of Big Data, 2013.</w:t>
      </w:r>
      <w:r w:rsidR="002E2CCF">
        <w:rPr>
          <w:rFonts w:ascii="Times New Roman" w:hAnsi="Times New Roman"/>
          <w:szCs w:val="24"/>
          <w:lang w:val="en-US"/>
        </w:rPr>
        <w:tab/>
      </w:r>
      <w:r w:rsidRPr="007710C8">
        <w:rPr>
          <w:rFonts w:ascii="Times New Roman" w:hAnsi="Times New Roman"/>
          <w:szCs w:val="24"/>
          <w:lang w:val="en-US"/>
        </w:rPr>
        <w:t>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024AD07B"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w:t>
      </w:r>
      <w:r w:rsidR="002E2CCF">
        <w:rPr>
          <w:rFonts w:ascii="Times New Roman" w:hAnsi="Times New Roman"/>
          <w:szCs w:val="24"/>
          <w:lang w:val="en-US"/>
        </w:rPr>
        <w:t>ing Big Data Into Big Insights.</w:t>
      </w:r>
      <w:r w:rsidR="002E2CCF">
        <w:rPr>
          <w:rFonts w:ascii="Times New Roman" w:hAnsi="Times New Roman"/>
          <w:szCs w:val="24"/>
          <w:lang w:val="en-US"/>
        </w:rPr>
        <w:tab/>
      </w:r>
      <w:r w:rsidR="002E2CCF" w:rsidRPr="002E2CCF">
        <w:rPr>
          <w:rFonts w:ascii="Times New Roman" w:hAnsi="Times New Roman"/>
          <w:szCs w:val="24"/>
          <w:lang w:val="en-US"/>
        </w:rPr>
        <w:t>https://www.intel.com/content/dam/www/public/us/en/documents/white-papers/big</w:t>
      </w:r>
      <w:r w:rsidR="002E2CCF">
        <w:rPr>
          <w:rFonts w:ascii="Times New Roman" w:hAnsi="Times New Roman"/>
          <w:szCs w:val="24"/>
          <w:lang w:val="en-US"/>
        </w:rPr>
        <w:tab/>
      </w:r>
      <w:r w:rsidR="00AC19E1" w:rsidRPr="007710C8">
        <w:rPr>
          <w:rFonts w:ascii="Times New Roman" w:hAnsi="Times New Roman"/>
          <w:szCs w:val="24"/>
          <w:lang w:val="en-US"/>
        </w:rPr>
        <w:t>data-visualization-turning-big-data-into-big-insights.pdf</w:t>
      </w:r>
    </w:p>
    <w:p w14:paraId="52E29F85" w14:textId="56C49B8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w:t>
      </w:r>
      <w:r w:rsidR="002E2CCF">
        <w:rPr>
          <w:rFonts w:ascii="Times New Roman" w:hAnsi="Times New Roman"/>
          <w:szCs w:val="24"/>
          <w:lang w:val="en-US"/>
        </w:rPr>
        <w:t>rowth Business</w:t>
      </w:r>
      <w:r w:rsidR="002E2CCF">
        <w:rPr>
          <w:rFonts w:ascii="Times New Roman" w:hAnsi="Times New Roman"/>
          <w:szCs w:val="24"/>
          <w:lang w:val="en-US"/>
        </w:rPr>
        <w:tab/>
      </w:r>
      <w:r w:rsidRPr="007710C8">
        <w:rPr>
          <w:rFonts w:ascii="Times New Roman" w:hAnsi="Times New Roman"/>
          <w:szCs w:val="24"/>
          <w:lang w:val="en-US"/>
        </w:rPr>
        <w:t xml:space="preserve">Opportunities, and </w:t>
      </w:r>
      <w:r w:rsidR="002E2CCF">
        <w:rPr>
          <w:rFonts w:ascii="Times New Roman" w:hAnsi="Times New Roman"/>
          <w:szCs w:val="24"/>
          <w:lang w:val="en-US"/>
        </w:rPr>
        <w:t>the IT Imperatives. April 2014,</w:t>
      </w:r>
      <w:r w:rsidR="002E2CCF">
        <w:rPr>
          <w:rFonts w:ascii="Times New Roman" w:hAnsi="Times New Roman"/>
          <w:szCs w:val="24"/>
          <w:lang w:val="en-US"/>
        </w:rPr>
        <w:tab/>
      </w:r>
      <w:r w:rsidRPr="007710C8">
        <w:rPr>
          <w:rFonts w:ascii="Times New Roman" w:hAnsi="Times New Roman"/>
          <w:szCs w:val="24"/>
          <w:lang w:val="en-US"/>
        </w:rPr>
        <w:t>https://www.emc.com/leadership/digital-universe/2014iview/executive-summary.html</w:t>
      </w:r>
    </w:p>
    <w:p w14:paraId="5B0E8BC1" w14:textId="3C1A02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w:t>
      </w:r>
      <w:r w:rsidR="002E2CCF">
        <w:rPr>
          <w:rFonts w:ascii="Times New Roman" w:hAnsi="Times New Roman"/>
          <w:szCs w:val="24"/>
          <w:lang w:val="en-US"/>
        </w:rPr>
        <w:t>nzner, Hanspeter Pfister, Penny</w:t>
      </w:r>
      <w:r w:rsidR="002E2CCF">
        <w:rPr>
          <w:rFonts w:ascii="Times New Roman" w:hAnsi="Times New Roman"/>
          <w:szCs w:val="24"/>
          <w:lang w:val="en-US"/>
        </w:rPr>
        <w:tab/>
      </w:r>
      <w:r w:rsidRPr="007710C8">
        <w:rPr>
          <w:rFonts w:ascii="Times New Roman" w:hAnsi="Times New Roman"/>
          <w:szCs w:val="24"/>
          <w:lang w:val="en-US"/>
        </w:rPr>
        <w:t>Rheingans, Terry S. Yoo. 2005. NIH-NSF Visualizat</w:t>
      </w:r>
      <w:r w:rsidR="002E2CCF">
        <w:rPr>
          <w:rFonts w:ascii="Times New Roman" w:hAnsi="Times New Roman"/>
          <w:szCs w:val="24"/>
          <w:lang w:val="en-US"/>
        </w:rPr>
        <w:t>ion Research Challenges Report.</w:t>
      </w:r>
      <w:r w:rsidR="002E2CCF">
        <w:rPr>
          <w:rFonts w:ascii="Times New Roman" w:hAnsi="Times New Roman"/>
          <w:szCs w:val="24"/>
          <w:lang w:val="en-US"/>
        </w:rPr>
        <w:tab/>
      </w:r>
      <w:r w:rsidRPr="007710C8">
        <w:rPr>
          <w:rFonts w:ascii="Times New Roman" w:hAnsi="Times New Roman"/>
          <w:szCs w:val="24"/>
          <w:lang w:val="en-US"/>
        </w:rPr>
        <w:t>Los Alamitos, California: IEEE.</w:t>
      </w:r>
    </w:p>
    <w:p w14:paraId="58144E2B" w14:textId="40B6E9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w:t>
      </w:r>
      <w:r w:rsidR="002E2CCF">
        <w:rPr>
          <w:rFonts w:ascii="Times New Roman" w:hAnsi="Times New Roman"/>
          <w:szCs w:val="24"/>
          <w:lang w:val="en-US"/>
        </w:rPr>
        <w:t>nsional Visualization Technique</w:t>
      </w:r>
      <w:r w:rsidR="002E2CCF">
        <w:rPr>
          <w:rFonts w:ascii="Times New Roman" w:hAnsi="Times New Roman"/>
          <w:szCs w:val="24"/>
          <w:lang w:val="en-US"/>
        </w:rPr>
        <w:tab/>
      </w:r>
      <w:r w:rsidRPr="007710C8">
        <w:rPr>
          <w:rFonts w:ascii="Times New Roman" w:hAnsi="Times New Roman"/>
          <w:szCs w:val="24"/>
          <w:lang w:val="en-US"/>
        </w:rPr>
        <w:t xml:space="preserve">with Uniform Treatment of Dimensions. </w:t>
      </w:r>
      <w:r w:rsidRPr="000A7460">
        <w:rPr>
          <w:rFonts w:ascii="Times New Roman" w:hAnsi="Times New Roman"/>
          <w:i/>
          <w:szCs w:val="24"/>
          <w:lang w:val="en-US"/>
        </w:rPr>
        <w:t xml:space="preserve">Proceedings of the IEEE </w:t>
      </w:r>
      <w:r w:rsidR="002E2CCF" w:rsidRPr="000A7460">
        <w:rPr>
          <w:rFonts w:ascii="Times New Roman" w:hAnsi="Times New Roman"/>
          <w:i/>
          <w:szCs w:val="24"/>
          <w:lang w:val="en-US"/>
        </w:rPr>
        <w:t>information</w:t>
      </w:r>
      <w:r w:rsidR="002E2CCF" w:rsidRPr="000A7460">
        <w:rPr>
          <w:rFonts w:ascii="Times New Roman" w:hAnsi="Times New Roman"/>
          <w:i/>
          <w:szCs w:val="24"/>
          <w:lang w:val="en-US"/>
        </w:rPr>
        <w:tab/>
      </w:r>
      <w:r w:rsidRPr="000A7460">
        <w:rPr>
          <w:rFonts w:ascii="Times New Roman" w:hAnsi="Times New Roman"/>
          <w:i/>
          <w:szCs w:val="24"/>
          <w:lang w:val="en-US"/>
        </w:rPr>
        <w:t>visualization symposium, late breaking hot topics</w:t>
      </w:r>
      <w:r w:rsidRPr="007710C8">
        <w:rPr>
          <w:rFonts w:ascii="Times New Roman" w:hAnsi="Times New Roman"/>
          <w:szCs w:val="24"/>
          <w:lang w:val="en-US"/>
        </w:rPr>
        <w:t>, p. 9–12, 2000.</w:t>
      </w:r>
    </w:p>
    <w:p w14:paraId="1E07A668" w14:textId="27830AA3"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w:t>
      </w:r>
      <w:r w:rsidR="002E2CCF">
        <w:rPr>
          <w:rFonts w:ascii="Times New Roman" w:hAnsi="Times New Roman"/>
          <w:szCs w:val="24"/>
          <w:lang w:val="en-US"/>
        </w:rPr>
        <w:t>ers, trends, and outliers using</w:t>
      </w:r>
      <w:r w:rsidR="002E2CCF">
        <w:rPr>
          <w:rFonts w:ascii="Times New Roman" w:hAnsi="Times New Roman"/>
          <w:szCs w:val="24"/>
          <w:lang w:val="en-US"/>
        </w:rPr>
        <w:tab/>
      </w:r>
      <w:r w:rsidRPr="007710C8">
        <w:rPr>
          <w:rFonts w:ascii="Times New Roman" w:hAnsi="Times New Roman"/>
          <w:szCs w:val="24"/>
          <w:lang w:val="en-US"/>
        </w:rPr>
        <w:t xml:space="preserve">star coordinates, </w:t>
      </w:r>
      <w:r w:rsidRPr="000A7460">
        <w:rPr>
          <w:rFonts w:ascii="Times New Roman" w:hAnsi="Times New Roman"/>
          <w:i/>
          <w:szCs w:val="24"/>
          <w:lang w:val="en-US"/>
        </w:rPr>
        <w:t>Proceedings of ACM SIGKDD Conference</w:t>
      </w:r>
      <w:r w:rsidRPr="007710C8">
        <w:rPr>
          <w:rFonts w:ascii="Times New Roman" w:hAnsi="Times New Roman"/>
          <w:szCs w:val="24"/>
          <w:lang w:val="en-US"/>
        </w:rPr>
        <w:t>, 107–116, 2001.</w:t>
      </w:r>
    </w:p>
    <w:p w14:paraId="2687B501" w14:textId="39C79700"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w:t>
      </w:r>
      <w:r w:rsidR="002E2CCF">
        <w:rPr>
          <w:rFonts w:ascii="Times New Roman" w:hAnsi="Times New Roman"/>
          <w:szCs w:val="24"/>
          <w:lang w:val="en-US"/>
        </w:rPr>
        <w:t>big data. Technical Report, IBM</w:t>
      </w:r>
      <w:r w:rsidR="002E2CCF">
        <w:rPr>
          <w:rFonts w:ascii="Times New Roman" w:hAnsi="Times New Roman"/>
          <w:szCs w:val="24"/>
          <w:lang w:val="en-US"/>
        </w:rPr>
        <w:tab/>
      </w:r>
      <w:r w:rsidRPr="007710C8">
        <w:rPr>
          <w:rFonts w:ascii="Times New Roman" w:hAnsi="Times New Roman"/>
          <w:szCs w:val="24"/>
          <w:lang w:val="en-US"/>
        </w:rPr>
        <w:t xml:space="preserve">Corporation, 2013, 1-16. </w:t>
      </w:r>
    </w:p>
    <w:p w14:paraId="3F37BD4E" w14:textId="681E5C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w:t>
      </w:r>
      <w:r w:rsidR="002E2CCF">
        <w:rPr>
          <w:rFonts w:ascii="Times New Roman" w:hAnsi="Times New Roman"/>
          <w:szCs w:val="24"/>
          <w:lang w:val="en-US"/>
        </w:rPr>
        <w:t>ringer, A Generic model for the</w:t>
      </w:r>
      <w:r w:rsidR="002E2CCF">
        <w:rPr>
          <w:rFonts w:ascii="Times New Roman" w:hAnsi="Times New Roman"/>
          <w:szCs w:val="24"/>
          <w:lang w:val="en-US"/>
        </w:rPr>
        <w:tab/>
      </w:r>
      <w:r w:rsidRPr="007710C8">
        <w:rPr>
          <w:rFonts w:ascii="Times New Roman" w:hAnsi="Times New Roman"/>
          <w:szCs w:val="24"/>
          <w:lang w:val="en-US"/>
        </w:rPr>
        <w:t>integration of interactive visualization and statistica</w:t>
      </w:r>
      <w:r w:rsidR="002E2CCF">
        <w:rPr>
          <w:rFonts w:ascii="Times New Roman" w:hAnsi="Times New Roman"/>
          <w:szCs w:val="24"/>
          <w:lang w:val="en-US"/>
        </w:rPr>
        <w:t xml:space="preserve">l computing using R. </w:t>
      </w:r>
      <w:r w:rsidR="002E2CCF" w:rsidRPr="000A7460">
        <w:rPr>
          <w:rFonts w:ascii="Times New Roman" w:hAnsi="Times New Roman"/>
          <w:i/>
          <w:szCs w:val="24"/>
          <w:lang w:val="en-US"/>
        </w:rPr>
        <w:t>Conference</w:t>
      </w:r>
      <w:r w:rsidR="002E2CCF" w:rsidRPr="000A7460">
        <w:rPr>
          <w:rFonts w:ascii="Times New Roman" w:hAnsi="Times New Roman"/>
          <w:i/>
          <w:szCs w:val="24"/>
          <w:lang w:val="en-US"/>
        </w:rPr>
        <w:tab/>
      </w:r>
      <w:r w:rsidRPr="000A7460">
        <w:rPr>
          <w:rFonts w:ascii="Times New Roman" w:hAnsi="Times New Roman"/>
          <w:i/>
          <w:szCs w:val="24"/>
          <w:lang w:val="en-US"/>
        </w:rPr>
        <w:t>on Visual Analytics Science and Technology (VAST</w:t>
      </w:r>
      <w:r w:rsidRPr="007710C8">
        <w:rPr>
          <w:rFonts w:ascii="Times New Roman" w:hAnsi="Times New Roman"/>
          <w:szCs w:val="24"/>
          <w:lang w:val="en-US"/>
        </w:rPr>
        <w:t>), IEEE 2012 p. 233-234</w:t>
      </w:r>
    </w:p>
    <w:p w14:paraId="58664049" w14:textId="36C4B5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w:t>
      </w:r>
      <w:r w:rsidR="002E2CCF">
        <w:rPr>
          <w:rFonts w:ascii="Times New Roman" w:hAnsi="Times New Roman"/>
          <w:szCs w:val="24"/>
          <w:lang w:val="en-US"/>
        </w:rPr>
        <w:t>a and Information Visualization</w:t>
      </w:r>
      <w:r w:rsidR="002E2CCF">
        <w:rPr>
          <w:rFonts w:ascii="Times New Roman" w:hAnsi="Times New Roman"/>
          <w:szCs w:val="24"/>
          <w:lang w:val="en-US"/>
        </w:rPr>
        <w:tab/>
      </w:r>
      <w:r w:rsidRPr="007710C8">
        <w:rPr>
          <w:rFonts w:ascii="Times New Roman" w:hAnsi="Times New Roman"/>
          <w:szCs w:val="24"/>
          <w:lang w:val="en-US"/>
        </w:rPr>
        <w:t xml:space="preserve">Methods and Interactive Mechanisms: A Survey, </w:t>
      </w:r>
      <w:r w:rsidRPr="000A7460">
        <w:rPr>
          <w:rFonts w:ascii="Times New Roman" w:hAnsi="Times New Roman"/>
          <w:i/>
          <w:szCs w:val="24"/>
          <w:lang w:val="en-US"/>
        </w:rPr>
        <w:t>Interna</w:t>
      </w:r>
      <w:r w:rsidR="002E2CCF" w:rsidRPr="000A7460">
        <w:rPr>
          <w:rFonts w:ascii="Times New Roman" w:hAnsi="Times New Roman"/>
          <w:i/>
          <w:szCs w:val="24"/>
          <w:lang w:val="en-US"/>
        </w:rPr>
        <w:t>tional Journal of Computer</w:t>
      </w:r>
      <w:r w:rsidR="002E2CCF" w:rsidRPr="000A7460">
        <w:rPr>
          <w:rFonts w:ascii="Times New Roman" w:hAnsi="Times New Roman"/>
          <w:i/>
          <w:szCs w:val="24"/>
          <w:lang w:val="en-US"/>
        </w:rPr>
        <w:tab/>
      </w:r>
      <w:r w:rsidRPr="000A7460">
        <w:rPr>
          <w:rFonts w:ascii="Times New Roman" w:hAnsi="Times New Roman"/>
          <w:i/>
          <w:szCs w:val="24"/>
          <w:lang w:val="en-US"/>
        </w:rPr>
        <w:t>Applications</w:t>
      </w:r>
      <w:r w:rsidRPr="007710C8">
        <w:rPr>
          <w:rFonts w:ascii="Times New Roman" w:hAnsi="Times New Roman"/>
          <w:szCs w:val="24"/>
          <w:lang w:val="en-US"/>
        </w:rPr>
        <w:t>, 34(1), 1-14, 2014.</w:t>
      </w:r>
    </w:p>
    <w:p w14:paraId="65BD2063" w14:textId="3822E29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w:t>
      </w:r>
      <w:r w:rsidR="002E2CCF">
        <w:rPr>
          <w:rFonts w:ascii="Times New Roman" w:hAnsi="Times New Roman"/>
          <w:szCs w:val="24"/>
          <w:lang w:val="en-US"/>
        </w:rPr>
        <w:t>stems, The Structured Approach.</w:t>
      </w:r>
      <w:r w:rsidR="002E2CCF">
        <w:rPr>
          <w:rFonts w:ascii="Times New Roman" w:hAnsi="Times New Roman"/>
          <w:szCs w:val="24"/>
          <w:lang w:val="en-US"/>
        </w:rPr>
        <w:tab/>
      </w:r>
      <w:r w:rsidRPr="007710C8">
        <w:rPr>
          <w:rFonts w:ascii="Times New Roman" w:hAnsi="Times New Roman"/>
          <w:szCs w:val="24"/>
          <w:lang w:val="en-US"/>
        </w:rPr>
        <w:t>Springer London, London 2005.</w:t>
      </w:r>
    </w:p>
    <w:p w14:paraId="23905713" w14:textId="498C3D54"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[Klein &amp; Gorton, 2015] John Klein, Ian Gorton, Runtime Performance Chall</w:t>
      </w:r>
      <w:r w:rsidR="002E2CCF">
        <w:rPr>
          <w:rFonts w:ascii="Times New Roman" w:hAnsi="Times New Roman"/>
          <w:szCs w:val="24"/>
          <w:lang w:val="en-US"/>
        </w:rPr>
        <w:t>enges in Big Data</w:t>
      </w:r>
      <w:r w:rsidR="002E2CCF">
        <w:rPr>
          <w:rFonts w:ascii="Times New Roman" w:hAnsi="Times New Roman"/>
          <w:szCs w:val="24"/>
          <w:lang w:val="en-US"/>
        </w:rPr>
        <w:tab/>
      </w:r>
      <w:r w:rsidRPr="007710C8">
        <w:rPr>
          <w:rFonts w:ascii="Times New Roman" w:hAnsi="Times New Roman"/>
          <w:szCs w:val="24"/>
          <w:lang w:val="en-US"/>
        </w:rPr>
        <w:t xml:space="preserve">Systems. </w:t>
      </w:r>
      <w:r w:rsidRPr="000A7460">
        <w:rPr>
          <w:rFonts w:ascii="Times New Roman" w:hAnsi="Times New Roman"/>
          <w:i/>
          <w:szCs w:val="24"/>
          <w:lang w:val="en-US"/>
        </w:rPr>
        <w:t>Proceedings of the 2015 Workshop on Ch</w:t>
      </w:r>
      <w:r w:rsidR="002E2CCF" w:rsidRPr="000A7460">
        <w:rPr>
          <w:rFonts w:ascii="Times New Roman" w:hAnsi="Times New Roman"/>
          <w:i/>
          <w:szCs w:val="24"/>
          <w:lang w:val="en-US"/>
        </w:rPr>
        <w:t>allenges in Performance Methods</w:t>
      </w:r>
      <w:r w:rsidR="002E2CCF" w:rsidRPr="000A7460">
        <w:rPr>
          <w:rFonts w:ascii="Times New Roman" w:hAnsi="Times New Roman"/>
          <w:i/>
          <w:szCs w:val="24"/>
          <w:lang w:val="en-US"/>
        </w:rPr>
        <w:tab/>
      </w:r>
      <w:r w:rsidRPr="000A7460">
        <w:rPr>
          <w:rFonts w:ascii="Times New Roman" w:hAnsi="Times New Roman"/>
          <w:i/>
          <w:szCs w:val="24"/>
          <w:lang w:val="en-US"/>
        </w:rPr>
        <w:t>for Software Development</w:t>
      </w:r>
      <w:r w:rsidRPr="007710C8">
        <w:rPr>
          <w:rFonts w:ascii="Times New Roman" w:hAnsi="Times New Roman"/>
          <w:szCs w:val="24"/>
          <w:lang w:val="en-US"/>
        </w:rPr>
        <w: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0619FE5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[Laney, 2001] Doug Laney, 3D Data Management: Controlling Data</w:t>
      </w:r>
      <w:r w:rsidR="002E2CCF">
        <w:rPr>
          <w:rFonts w:ascii="Times New Roman" w:hAnsi="Times New Roman"/>
          <w:szCs w:val="24"/>
          <w:lang w:val="en-US"/>
        </w:rPr>
        <w:t xml:space="preserve"> Volume, Velocity, and Variety.</w:t>
      </w:r>
      <w:r w:rsidR="002E2CCF">
        <w:rPr>
          <w:rFonts w:ascii="Times New Roman" w:hAnsi="Times New Roman"/>
          <w:szCs w:val="24"/>
          <w:lang w:val="en-US"/>
        </w:rPr>
        <w:tab/>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56B8E438"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0A7460">
        <w:rPr>
          <w:rFonts w:ascii="Times New Roman" w:hAnsi="Times New Roman"/>
          <w:color w:val="000000" w:themeColor="text1"/>
          <w:szCs w:val="24"/>
          <w:shd w:val="clear" w:color="auto" w:fill="FFFFFF"/>
          <w:lang w:val="en-US"/>
        </w:rPr>
        <w:t>Rensis Likert, A technique for the measurement of attitudes</w:t>
      </w:r>
      <w:r w:rsidRPr="000A7460">
        <w:rPr>
          <w:rFonts w:ascii="Times New Roman" w:hAnsi="Times New Roman"/>
          <w:i/>
          <w:color w:val="000000" w:themeColor="text1"/>
          <w:szCs w:val="24"/>
          <w:shd w:val="clear" w:color="auto" w:fill="FFFFFF"/>
          <w:lang w:val="en-US"/>
        </w:rPr>
        <w:t>. </w:t>
      </w:r>
      <w:r w:rsidR="002E2CCF" w:rsidRPr="000A7460">
        <w:rPr>
          <w:rStyle w:val="Korostus"/>
          <w:rFonts w:ascii="Times New Roman" w:hAnsi="Times New Roman"/>
          <w:i w:val="0"/>
          <w:color w:val="000000" w:themeColor="text1"/>
          <w:szCs w:val="24"/>
          <w:shd w:val="clear" w:color="auto" w:fill="FFFFFF"/>
          <w:lang w:val="en-US"/>
        </w:rPr>
        <w:t>Archives of Psychology,</w:t>
      </w:r>
      <w:r w:rsidR="002E2CCF" w:rsidRPr="000A7460">
        <w:rPr>
          <w:rStyle w:val="Korostus"/>
          <w:rFonts w:ascii="Times New Roman" w:hAnsi="Times New Roman"/>
          <w:i w:val="0"/>
          <w:color w:val="000000" w:themeColor="text1"/>
          <w:szCs w:val="24"/>
          <w:shd w:val="clear" w:color="auto" w:fill="FFFFFF"/>
          <w:lang w:val="en-US"/>
        </w:rPr>
        <w:tab/>
      </w:r>
      <w:r w:rsidRPr="000A7460">
        <w:rPr>
          <w:rStyle w:val="Korostus"/>
          <w:rFonts w:ascii="Times New Roman" w:hAnsi="Times New Roman"/>
          <w:i w:val="0"/>
          <w:color w:val="000000" w:themeColor="text1"/>
          <w:szCs w:val="24"/>
          <w:shd w:val="clear" w:color="auto" w:fill="FFFFFF"/>
          <w:lang w:val="en-US"/>
        </w:rPr>
        <w:t>22 140,</w:t>
      </w:r>
      <w:r w:rsidRPr="000A7460">
        <w:rPr>
          <w:rFonts w:ascii="Times New Roman" w:hAnsi="Times New Roman"/>
          <w:i/>
          <w:color w:val="000000" w:themeColor="text1"/>
          <w:szCs w:val="24"/>
          <w:shd w:val="clear" w:color="auto" w:fill="FFFFFF"/>
          <w:lang w:val="en-US"/>
        </w:rPr>
        <w:t xml:space="preserve"> 55. </w:t>
      </w:r>
      <w:r w:rsidRPr="000A7460">
        <w:rPr>
          <w:rFonts w:ascii="Times New Roman" w:hAnsi="Times New Roman"/>
          <w:color w:val="000000" w:themeColor="text1"/>
          <w:szCs w:val="24"/>
          <w:shd w:val="clear" w:color="auto" w:fill="FFFFFF"/>
          <w:lang w:val="en-US"/>
        </w:rPr>
        <w:t>1932</w:t>
      </w:r>
    </w:p>
    <w:p w14:paraId="736936F6" w14:textId="4440481B"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[Long &amp; Linsen, 2011] Tran Van Long, Lars Linsen, Visua</w:t>
      </w:r>
      <w:r w:rsidR="002E2CCF">
        <w:rPr>
          <w:rFonts w:ascii="Times New Roman" w:hAnsi="Times New Roman"/>
          <w:szCs w:val="24"/>
          <w:lang w:val="en-US"/>
        </w:rPr>
        <w:t>lizing high density clusters in</w:t>
      </w:r>
      <w:r w:rsidR="002E2CCF">
        <w:rPr>
          <w:rFonts w:ascii="Times New Roman" w:hAnsi="Times New Roman"/>
          <w:szCs w:val="24"/>
          <w:lang w:val="en-US"/>
        </w:rPr>
        <w:tab/>
      </w:r>
      <w:r w:rsidRPr="007710C8">
        <w:rPr>
          <w:rFonts w:ascii="Times New Roman" w:hAnsi="Times New Roman"/>
          <w:szCs w:val="24"/>
          <w:lang w:val="en-US"/>
        </w:rPr>
        <w:t>multidimensional data using optimized star coordi</w:t>
      </w:r>
      <w:r w:rsidR="002E2CCF">
        <w:rPr>
          <w:rFonts w:ascii="Times New Roman" w:hAnsi="Times New Roman"/>
          <w:szCs w:val="24"/>
          <w:lang w:val="en-US"/>
        </w:rPr>
        <w:t xml:space="preserve">nates. </w:t>
      </w:r>
      <w:r w:rsidR="002E2CCF" w:rsidRPr="000A7460">
        <w:rPr>
          <w:rFonts w:ascii="Times New Roman" w:hAnsi="Times New Roman"/>
          <w:i/>
          <w:szCs w:val="24"/>
          <w:lang w:val="en-US"/>
        </w:rPr>
        <w:t>Computational Statistics</w:t>
      </w:r>
      <w:r w:rsidR="002E2CCF">
        <w:rPr>
          <w:rFonts w:ascii="Times New Roman" w:hAnsi="Times New Roman"/>
          <w:szCs w:val="24"/>
          <w:lang w:val="en-US"/>
        </w:rPr>
        <w:tab/>
      </w:r>
      <w:r w:rsidRPr="007710C8">
        <w:rPr>
          <w:rFonts w:ascii="Times New Roman" w:hAnsi="Times New Roman"/>
          <w:szCs w:val="24"/>
          <w:lang w:val="en-US"/>
        </w:rPr>
        <w:t xml:space="preserve">26:655, December 2011. </w:t>
      </w:r>
    </w:p>
    <w:p w14:paraId="266E6B03" w14:textId="536FC22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w:t>
      </w:r>
      <w:r w:rsidR="002E2CCF">
        <w:rPr>
          <w:rFonts w:ascii="Times New Roman" w:hAnsi="Times New Roman"/>
          <w:szCs w:val="24"/>
          <w:lang w:val="en-US"/>
        </w:rPr>
        <w:t>os, Silvia Bianchi, Marco A. S.</w:t>
      </w:r>
      <w:r w:rsidR="002E2CCF">
        <w:rPr>
          <w:rFonts w:ascii="Times New Roman" w:hAnsi="Times New Roman"/>
          <w:szCs w:val="24"/>
          <w:lang w:val="en-US"/>
        </w:rPr>
        <w:tab/>
      </w:r>
      <w:r w:rsidRPr="007710C8">
        <w:rPr>
          <w:rFonts w:ascii="Times New Roman" w:hAnsi="Times New Roman"/>
          <w:szCs w:val="24"/>
          <w:lang w:val="en-US"/>
        </w:rPr>
        <w:t>Netto..., Big Data Computing and Clouds: Trends an</w:t>
      </w:r>
      <w:r w:rsidR="002E2CCF">
        <w:rPr>
          <w:rFonts w:ascii="Times New Roman" w:hAnsi="Times New Roman"/>
          <w:szCs w:val="24"/>
          <w:lang w:val="en-US"/>
        </w:rPr>
        <w:t xml:space="preserve">d Future Directions. </w:t>
      </w:r>
      <w:r w:rsidR="002E2CCF" w:rsidRPr="000A7460">
        <w:rPr>
          <w:rFonts w:ascii="Times New Roman" w:hAnsi="Times New Roman"/>
          <w:i/>
          <w:szCs w:val="24"/>
          <w:lang w:val="en-US"/>
        </w:rPr>
        <w:t>Journal of</w:t>
      </w:r>
      <w:r w:rsidR="002E2CCF" w:rsidRPr="000A7460">
        <w:rPr>
          <w:rFonts w:ascii="Times New Roman" w:hAnsi="Times New Roman"/>
          <w:i/>
          <w:szCs w:val="24"/>
          <w:lang w:val="en-US"/>
        </w:rPr>
        <w:tab/>
      </w:r>
      <w:r w:rsidRPr="000A7460">
        <w:rPr>
          <w:rFonts w:ascii="Times New Roman" w:hAnsi="Times New Roman"/>
          <w:i/>
          <w:szCs w:val="24"/>
          <w:lang w:val="en-US"/>
        </w:rPr>
        <w:t>Parallel and Distributed Computing</w:t>
      </w:r>
      <w:r w:rsidRPr="007710C8">
        <w:rPr>
          <w:rFonts w:ascii="Times New Roman" w:hAnsi="Times New Roman"/>
          <w:szCs w:val="24"/>
          <w:lang w:val="en-US"/>
        </w:rPr>
        <w:t>, Volumes 79-80, 3-15, May 2015.</w:t>
      </w:r>
    </w:p>
    <w:p w14:paraId="750C1E70" w14:textId="4673C890"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[Miksch &amp; Aigner, 2014] Silvia Miksch, Wolfgang Aigner, A matter of </w:t>
      </w:r>
      <w:r w:rsidR="002E2CCF">
        <w:rPr>
          <w:rFonts w:ascii="Times New Roman" w:hAnsi="Times New Roman"/>
          <w:szCs w:val="24"/>
          <w:lang w:val="en-US"/>
        </w:rPr>
        <w:t>time: applying a data-users</w:t>
      </w:r>
      <w:r w:rsidR="002E2CCF">
        <w:rPr>
          <w:rFonts w:ascii="Times New Roman" w:hAnsi="Times New Roman"/>
          <w:szCs w:val="24"/>
          <w:lang w:val="en-US"/>
        </w:rPr>
        <w:tab/>
      </w:r>
      <w:r w:rsidRPr="007710C8">
        <w:rPr>
          <w:rFonts w:ascii="Times New Roman" w:hAnsi="Times New Roman"/>
          <w:szCs w:val="24"/>
          <w:lang w:val="en-US"/>
        </w:rPr>
        <w:t>tasks design triangle to visual analytics of time-oriente</w:t>
      </w:r>
      <w:r w:rsidR="002E2CCF">
        <w:rPr>
          <w:rFonts w:ascii="Times New Roman" w:hAnsi="Times New Roman"/>
          <w:szCs w:val="24"/>
          <w:lang w:val="en-US"/>
        </w:rPr>
        <w:t>d data. Comp Graph, 2014, 38:2,</w:t>
      </w:r>
      <w:r w:rsidR="002E2CCF">
        <w:rPr>
          <w:rFonts w:ascii="Times New Roman" w:hAnsi="Times New Roman"/>
          <w:szCs w:val="24"/>
          <w:lang w:val="en-US"/>
        </w:rPr>
        <w:tab/>
      </w:r>
      <w:r w:rsidRPr="007710C8">
        <w:rPr>
          <w:rFonts w:ascii="Times New Roman" w:hAnsi="Times New Roman"/>
          <w:szCs w:val="24"/>
          <w:lang w:val="en-US"/>
        </w:rPr>
        <w:t>86-90.</w:t>
      </w:r>
    </w:p>
    <w:p w14:paraId="40E2A5BF" w14:textId="0BE87B79"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ndriy Miranskyy, Abdelwahab Hamou-Lh</w:t>
      </w:r>
      <w:r w:rsidR="002E2CCF">
        <w:rPr>
          <w:rFonts w:ascii="Times New Roman" w:hAnsi="Times New Roman"/>
          <w:color w:val="000000"/>
          <w:szCs w:val="24"/>
          <w:lang w:val="en-US"/>
        </w:rPr>
        <w:t>adj, Enzo Cialini, Alf Larsson,</w:t>
      </w:r>
      <w:r w:rsidR="002E2CCF">
        <w:rPr>
          <w:rFonts w:ascii="Times New Roman" w:hAnsi="Times New Roman"/>
          <w:color w:val="000000"/>
          <w:szCs w:val="24"/>
          <w:lang w:val="en-US"/>
        </w:rPr>
        <w:tab/>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w:t>
      </w:r>
      <w:r w:rsidR="002E2CCF">
        <w:rPr>
          <w:rFonts w:ascii="Times New Roman" w:hAnsi="Times New Roman"/>
          <w:color w:val="000000"/>
          <w:szCs w:val="24"/>
          <w:lang w:val="en-US"/>
        </w:rPr>
        <w:t xml:space="preserve">: Challenges and Solutions. </w:t>
      </w:r>
      <w:r w:rsidR="002E2CCF" w:rsidRPr="000A7460">
        <w:rPr>
          <w:rFonts w:ascii="Times New Roman" w:hAnsi="Times New Roman"/>
          <w:i/>
          <w:color w:val="000000"/>
          <w:szCs w:val="24"/>
          <w:lang w:val="en-US"/>
        </w:rPr>
        <w:t>IEE</w:t>
      </w:r>
      <w:r w:rsidR="002E2CCF" w:rsidRPr="000A7460">
        <w:rPr>
          <w:rFonts w:ascii="Times New Roman" w:hAnsi="Times New Roman"/>
          <w:i/>
          <w:color w:val="000000"/>
          <w:szCs w:val="24"/>
          <w:lang w:val="en-US"/>
        </w:rPr>
        <w:tab/>
      </w:r>
      <w:r w:rsidRPr="000A7460">
        <w:rPr>
          <w:rFonts w:ascii="Times New Roman" w:hAnsi="Times New Roman"/>
          <w:i/>
          <w:color w:val="000000"/>
          <w:szCs w:val="24"/>
          <w:lang w:val="en-US"/>
        </w:rPr>
        <w:t>Software</w:t>
      </w:r>
      <w:r>
        <w:rPr>
          <w:rFonts w:ascii="Times New Roman" w:hAnsi="Times New Roman"/>
          <w:color w:val="000000"/>
          <w:szCs w:val="24"/>
          <w:lang w:val="en-US"/>
        </w:rPr>
        <w:t>,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48DC384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w:t>
      </w:r>
      <w:r w:rsidR="002E2CCF">
        <w:rPr>
          <w:rFonts w:ascii="Times New Roman" w:hAnsi="Times New Roman"/>
          <w:szCs w:val="24"/>
          <w:lang w:val="en-US"/>
        </w:rPr>
        <w:t xml:space="preserve">cs and Decision-Making. </w:t>
      </w:r>
      <w:r w:rsidR="002E2CCF" w:rsidRPr="000A7460">
        <w:rPr>
          <w:rFonts w:ascii="Times New Roman" w:hAnsi="Times New Roman"/>
          <w:i/>
          <w:szCs w:val="24"/>
          <w:lang w:val="en-US"/>
        </w:rPr>
        <w:t>Journal</w:t>
      </w:r>
      <w:r w:rsidR="002E2CCF" w:rsidRPr="000A7460">
        <w:rPr>
          <w:rFonts w:ascii="Times New Roman" w:hAnsi="Times New Roman"/>
          <w:i/>
          <w:szCs w:val="24"/>
          <w:lang w:val="en-US"/>
        </w:rPr>
        <w:tab/>
      </w:r>
      <w:r w:rsidRPr="000A7460">
        <w:rPr>
          <w:rFonts w:ascii="Times New Roman" w:hAnsi="Times New Roman"/>
          <w:i/>
          <w:szCs w:val="24"/>
          <w:lang w:val="en-US"/>
        </w:rPr>
        <w:t xml:space="preserve">of the Knowledge Economy, </w:t>
      </w:r>
      <w:r w:rsidRPr="007710C8">
        <w:rPr>
          <w:rFonts w:ascii="Times New Roman" w:hAnsi="Times New Roman"/>
          <w:szCs w:val="24"/>
          <w:lang w:val="en-US"/>
        </w:rPr>
        <w:t>1-12, 2016.</w:t>
      </w:r>
    </w:p>
    <w:p w14:paraId="1BE14C93" w14:textId="3066258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w:t>
      </w:r>
      <w:r w:rsidR="002E2CCF">
        <w:rPr>
          <w:rFonts w:ascii="Times New Roman" w:hAnsi="Times New Roman"/>
          <w:szCs w:val="24"/>
          <w:lang w:val="en-US"/>
        </w:rPr>
        <w:t>bbell, Jeremy Kepner, Improving</w:t>
      </w:r>
      <w:r w:rsidR="002E2CCF">
        <w:rPr>
          <w:rFonts w:ascii="Times New Roman" w:hAnsi="Times New Roman"/>
          <w:szCs w:val="24"/>
          <w:lang w:val="en-US"/>
        </w:rPr>
        <w:tab/>
      </w:r>
      <w:r w:rsidRPr="007710C8">
        <w:rPr>
          <w:rFonts w:ascii="Times New Roman" w:hAnsi="Times New Roman"/>
          <w:szCs w:val="24"/>
          <w:lang w:val="en-US"/>
        </w:rPr>
        <w:t>Big Data visual analytics with interactive virtual</w:t>
      </w:r>
      <w:r w:rsidR="002E2CCF">
        <w:rPr>
          <w:rFonts w:ascii="Times New Roman" w:hAnsi="Times New Roman"/>
          <w:szCs w:val="24"/>
          <w:lang w:val="en-US"/>
        </w:rPr>
        <w:t xml:space="preserve"> reality. </w:t>
      </w:r>
      <w:r w:rsidR="002E2CCF" w:rsidRPr="000A7460">
        <w:rPr>
          <w:rFonts w:ascii="Times New Roman" w:hAnsi="Times New Roman"/>
          <w:i/>
          <w:szCs w:val="24"/>
          <w:lang w:val="en-US"/>
        </w:rPr>
        <w:t>IEEE High Performance</w:t>
      </w:r>
      <w:r w:rsidR="002E2CCF" w:rsidRPr="000A7460">
        <w:rPr>
          <w:rFonts w:ascii="Times New Roman" w:hAnsi="Times New Roman"/>
          <w:i/>
          <w:szCs w:val="24"/>
          <w:lang w:val="en-US"/>
        </w:rPr>
        <w:tab/>
      </w:r>
      <w:r w:rsidRPr="000A7460">
        <w:rPr>
          <w:rFonts w:ascii="Times New Roman" w:hAnsi="Times New Roman"/>
          <w:i/>
          <w:szCs w:val="24"/>
          <w:lang w:val="en-US"/>
        </w:rPr>
        <w:t>Extreme Computer Conference (HPEC),</w:t>
      </w:r>
      <w:r w:rsidRPr="007710C8">
        <w:rPr>
          <w:rFonts w:ascii="Times New Roman" w:hAnsi="Times New Roman"/>
          <w:szCs w:val="24"/>
          <w:lang w:val="en-US"/>
        </w:rPr>
        <w:t xml:space="preserve"> pp. 1–6, 2015.</w:t>
      </w:r>
    </w:p>
    <w:p w14:paraId="2D436292" w14:textId="0C1B2F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w:t>
      </w:r>
      <w:r w:rsidR="002E2CCF">
        <w:rPr>
          <w:rFonts w:ascii="Times New Roman" w:hAnsi="Times New Roman"/>
          <w:szCs w:val="24"/>
          <w:lang w:val="en-US"/>
        </w:rPr>
        <w:t xml:space="preserve">s, </w:t>
      </w:r>
      <w:r w:rsidR="002E2CCF" w:rsidRPr="000A7460">
        <w:rPr>
          <w:rFonts w:ascii="Times New Roman" w:hAnsi="Times New Roman"/>
          <w:i/>
          <w:szCs w:val="24"/>
          <w:lang w:val="en-US"/>
        </w:rPr>
        <w:t>IEE Transactions on</w:t>
      </w:r>
      <w:r w:rsidR="002E2CCF" w:rsidRPr="000A7460">
        <w:rPr>
          <w:rFonts w:ascii="Times New Roman" w:hAnsi="Times New Roman"/>
          <w:i/>
          <w:szCs w:val="24"/>
          <w:lang w:val="en-US"/>
        </w:rPr>
        <w:tab/>
      </w:r>
      <w:r w:rsidRPr="000A7460">
        <w:rPr>
          <w:rFonts w:ascii="Times New Roman" w:hAnsi="Times New Roman"/>
          <w:i/>
          <w:szCs w:val="24"/>
          <w:lang w:val="en-US"/>
        </w:rPr>
        <w:t>visualizations and computer graphics</w:t>
      </w:r>
      <w:r w:rsidRPr="007710C8">
        <w:rPr>
          <w:rFonts w:ascii="Times New Roman" w:hAnsi="Times New Roman"/>
          <w:szCs w:val="24"/>
          <w:lang w:val="en-US"/>
        </w:rPr>
        <w:t>, vol. 19, no. 3, March 2013.</w:t>
      </w:r>
    </w:p>
    <w:p w14:paraId="0D29333D" w14:textId="6904BE6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w:t>
      </w:r>
      <w:r w:rsidR="002E2CCF">
        <w:rPr>
          <w:rFonts w:ascii="Times New Roman" w:hAnsi="Times New Roman"/>
          <w:szCs w:val="24"/>
          <w:lang w:val="en-US"/>
        </w:rPr>
        <w:t>, Visualization method for time</w:t>
      </w:r>
      <w:r w:rsidR="002E2CCF">
        <w:rPr>
          <w:rFonts w:ascii="Times New Roman" w:hAnsi="Times New Roman"/>
          <w:szCs w:val="24"/>
          <w:lang w:val="en-US"/>
        </w:rPr>
        <w:tab/>
      </w:r>
      <w:r w:rsidRPr="007710C8">
        <w:rPr>
          <w:rFonts w:ascii="Times New Roman" w:hAnsi="Times New Roman"/>
          <w:szCs w:val="24"/>
          <w:lang w:val="en-US"/>
        </w:rPr>
        <w:t xml:space="preserve">dependent data—an overview. </w:t>
      </w:r>
      <w:r w:rsidRPr="000A7460">
        <w:rPr>
          <w:rFonts w:ascii="Times New Roman" w:hAnsi="Times New Roman"/>
          <w:i/>
          <w:szCs w:val="24"/>
          <w:lang w:val="en-US"/>
        </w:rPr>
        <w:t>Proceedings of the 2003 Winter Simulation Conference</w:t>
      </w:r>
      <w:r w:rsidRPr="007710C8">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vol. 1. IEEE; 2003.</w:t>
      </w:r>
    </w:p>
    <w:p w14:paraId="7030CDAA" w14:textId="64E97CB8"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w:t>
      </w:r>
      <w:r w:rsidR="002E2CCF">
        <w:rPr>
          <w:rFonts w:ascii="Times New Roman" w:hAnsi="Times New Roman"/>
          <w:szCs w:val="24"/>
          <w:lang w:val="en-US"/>
        </w:rPr>
        <w:t xml:space="preserve">ta Issues. </w:t>
      </w:r>
      <w:r w:rsidR="002E2CCF" w:rsidRPr="000A7460">
        <w:rPr>
          <w:rFonts w:ascii="Times New Roman" w:hAnsi="Times New Roman"/>
          <w:i/>
          <w:szCs w:val="24"/>
          <w:lang w:val="en-US"/>
        </w:rPr>
        <w:t>IDEAS’15 Proceedings</w:t>
      </w:r>
      <w:r w:rsidR="002E2CCF" w:rsidRPr="000A7460">
        <w:rPr>
          <w:rFonts w:ascii="Times New Roman" w:hAnsi="Times New Roman"/>
          <w:i/>
          <w:szCs w:val="24"/>
          <w:lang w:val="en-US"/>
        </w:rPr>
        <w:tab/>
      </w:r>
      <w:r w:rsidRPr="000A7460">
        <w:rPr>
          <w:rFonts w:ascii="Times New Roman" w:hAnsi="Times New Roman"/>
          <w:i/>
          <w:szCs w:val="24"/>
          <w:lang w:val="en-US"/>
        </w:rPr>
        <w:t>of the 19</w:t>
      </w:r>
      <w:r w:rsidRPr="000A7460">
        <w:rPr>
          <w:rFonts w:ascii="Times New Roman" w:hAnsi="Times New Roman"/>
          <w:i/>
          <w:szCs w:val="24"/>
          <w:vertAlign w:val="superscript"/>
          <w:lang w:val="en-US"/>
        </w:rPr>
        <w:t>th</w:t>
      </w:r>
      <w:r w:rsidRPr="000A7460">
        <w:rPr>
          <w:rFonts w:ascii="Times New Roman" w:hAnsi="Times New Roman"/>
          <w:i/>
          <w:szCs w:val="24"/>
          <w:lang w:val="en-US"/>
        </w:rPr>
        <w:t xml:space="preserve"> International Database Engineering &amp; App</w:t>
      </w:r>
      <w:r w:rsidR="002E2CCF" w:rsidRPr="000A7460">
        <w:rPr>
          <w:rFonts w:ascii="Times New Roman" w:hAnsi="Times New Roman"/>
          <w:i/>
          <w:szCs w:val="24"/>
          <w:lang w:val="en-US"/>
        </w:rPr>
        <w:t>lications Symposium</w:t>
      </w:r>
      <w:r w:rsidR="002E2CCF">
        <w:rPr>
          <w:rFonts w:ascii="Times New Roman" w:hAnsi="Times New Roman"/>
          <w:szCs w:val="24"/>
          <w:lang w:val="en-US"/>
        </w:rPr>
        <w:t>, p 200-201,</w:t>
      </w:r>
      <w:r w:rsidR="002E2CCF">
        <w:rPr>
          <w:rFonts w:ascii="Times New Roman" w:hAnsi="Times New Roman"/>
          <w:szCs w:val="24"/>
          <w:lang w:val="en-US"/>
        </w:rPr>
        <w:tab/>
      </w:r>
      <w:r w:rsidRPr="007710C8">
        <w:rPr>
          <w:rFonts w:ascii="Times New Roman" w:hAnsi="Times New Roman"/>
          <w:szCs w:val="24"/>
          <w:lang w:val="en-US"/>
        </w:rPr>
        <w:t>Yokohama, Japan, July 2015.</w:t>
      </w:r>
    </w:p>
    <w:p w14:paraId="009F677B" w14:textId="6673B573"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[Ngrain, 2013] Ngrain, 3 reasons why “visualization” i</w:t>
      </w:r>
      <w:r w:rsidR="002E2CCF">
        <w:rPr>
          <w:rFonts w:ascii="Times New Roman" w:hAnsi="Times New Roman"/>
          <w:szCs w:val="24"/>
          <w:lang w:val="en-US"/>
        </w:rPr>
        <w:t>s the biggest “V” for big data.</w:t>
      </w:r>
      <w:r w:rsidR="002E2CCF">
        <w:rPr>
          <w:rFonts w:ascii="Times New Roman" w:hAnsi="Times New Roman"/>
          <w:szCs w:val="24"/>
          <w:lang w:val="en-US"/>
        </w:rPr>
        <w:tab/>
      </w:r>
      <w:r w:rsidR="002E2CCF" w:rsidRPr="002E2CCF">
        <w:rPr>
          <w:rFonts w:ascii="Times New Roman" w:hAnsi="Times New Roman"/>
          <w:szCs w:val="24"/>
          <w:lang w:val="en-US"/>
        </w:rPr>
        <w:t>https://actuariatfinance.wordpress.com/2014/12/01/3-reasons-visualization-biggest-v</w:t>
      </w:r>
      <w:r w:rsidR="002E2CCF">
        <w:rPr>
          <w:rFonts w:ascii="Times New Roman" w:hAnsi="Times New Roman"/>
          <w:szCs w:val="24"/>
          <w:lang w:val="en-US"/>
        </w:rPr>
        <w:tab/>
      </w:r>
      <w:r w:rsidRPr="007710C8">
        <w:rPr>
          <w:rFonts w:ascii="Times New Roman" w:hAnsi="Times New Roman"/>
          <w:szCs w:val="24"/>
          <w:lang w:val="en-US"/>
        </w:rPr>
        <w:t>big-data/</w:t>
      </w:r>
    </w:p>
    <w:p w14:paraId="7E51959F" w14:textId="2464AF5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[Office of Science and Technology Policy, 2012] Office of Scie</w:t>
      </w:r>
      <w:r w:rsidR="002E2CCF">
        <w:rPr>
          <w:rFonts w:ascii="Times New Roman" w:hAnsi="Times New Roman"/>
          <w:szCs w:val="24"/>
          <w:lang w:val="en-US"/>
        </w:rPr>
        <w:t>nce and Technology Policy 2012,</w:t>
      </w:r>
      <w:r w:rsidR="002E2CCF">
        <w:rPr>
          <w:rFonts w:ascii="Times New Roman" w:hAnsi="Times New Roman"/>
          <w:szCs w:val="24"/>
          <w:lang w:val="en-US"/>
        </w:rPr>
        <w:tab/>
      </w:r>
      <w:r w:rsidRPr="007710C8">
        <w:rPr>
          <w:rFonts w:ascii="Times New Roman" w:hAnsi="Times New Roman"/>
          <w:szCs w:val="24"/>
          <w:lang w:val="en-US"/>
        </w:rPr>
        <w:t>Obama administration unveils "big data" initiative</w:t>
      </w:r>
      <w:r w:rsidR="002E2CCF">
        <w:rPr>
          <w:rFonts w:ascii="Times New Roman" w:hAnsi="Times New Roman"/>
          <w:szCs w:val="24"/>
          <w:lang w:val="en-US"/>
        </w:rPr>
        <w:t>: Announces $200 million in new</w:t>
      </w:r>
      <w:r w:rsidR="002E2CCF">
        <w:rPr>
          <w:rFonts w:ascii="Times New Roman" w:hAnsi="Times New Roman"/>
          <w:szCs w:val="24"/>
          <w:lang w:val="en-US"/>
        </w:rPr>
        <w:tab/>
        <w:t>R&amp;D investments.</w:t>
      </w:r>
      <w:r w:rsidR="002E2CCF">
        <w:rPr>
          <w:rFonts w:ascii="Times New Roman" w:hAnsi="Times New Roman"/>
          <w:szCs w:val="24"/>
          <w:lang w:val="en-US"/>
        </w:rPr>
        <w:tab/>
      </w:r>
      <w:r w:rsidR="002E2CCF" w:rsidRPr="002E2CCF">
        <w:rPr>
          <w:rFonts w:ascii="Times New Roman" w:hAnsi="Times New Roman"/>
          <w:szCs w:val="24"/>
          <w:lang w:val="en-US"/>
        </w:rPr>
        <w:t>http://www.whitehouse.gov/sites/default/files/microsites/ostp/big_data_press_release</w:t>
      </w:r>
      <w:r w:rsidR="002E2CCF">
        <w:rPr>
          <w:rFonts w:ascii="Times New Roman" w:hAnsi="Times New Roman"/>
          <w:szCs w:val="24"/>
          <w:lang w:val="en-US"/>
        </w:rPr>
        <w:tab/>
      </w:r>
      <w:r w:rsidR="00EB19DB" w:rsidRPr="007710C8">
        <w:rPr>
          <w:rFonts w:ascii="Times New Roman" w:hAnsi="Times New Roman"/>
          <w:szCs w:val="24"/>
          <w:lang w:val="en-US"/>
        </w:rPr>
        <w:t>final_2.pdf</w:t>
      </w:r>
    </w:p>
    <w:p w14:paraId="10AA7EFA" w14:textId="6CAA7ED6" w:rsidR="00EB19DB" w:rsidRPr="000A7460" w:rsidRDefault="00EB19DB"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[Olshannikova et al., 2015] Ekaterina Olshannikova, Aleksan</w:t>
      </w:r>
      <w:r w:rsidR="002E2CCF">
        <w:rPr>
          <w:rFonts w:ascii="Times New Roman" w:hAnsi="Times New Roman"/>
          <w:szCs w:val="24"/>
          <w:lang w:val="en-US"/>
        </w:rPr>
        <w:t>dr Ometov, Yevgeni Koucheryavy,</w:t>
      </w:r>
      <w:r w:rsidR="002E2CCF">
        <w:rPr>
          <w:rFonts w:ascii="Times New Roman" w:hAnsi="Times New Roman"/>
          <w:szCs w:val="24"/>
          <w:lang w:val="en-US"/>
        </w:rPr>
        <w:tab/>
      </w:r>
      <w:r w:rsidRPr="007710C8">
        <w:rPr>
          <w:rFonts w:ascii="Times New Roman" w:hAnsi="Times New Roman"/>
          <w:szCs w:val="24"/>
          <w:lang w:val="en-US"/>
        </w:rPr>
        <w:t xml:space="preserve">Thomas Olsson, Visualizing Big Data with Augmented </w:t>
      </w:r>
      <w:r w:rsidR="002E2CCF">
        <w:rPr>
          <w:rFonts w:ascii="Times New Roman" w:hAnsi="Times New Roman"/>
          <w:szCs w:val="24"/>
          <w:lang w:val="en-US"/>
        </w:rPr>
        <w:t>and Virtual Reality: Challenges</w:t>
      </w:r>
      <w:r w:rsidR="002E2CCF" w:rsidRPr="000A7460">
        <w:rPr>
          <w:rFonts w:ascii="Times New Roman" w:hAnsi="Times New Roman"/>
          <w:color w:val="000000" w:themeColor="text1"/>
          <w:szCs w:val="24"/>
          <w:lang w:val="en-US"/>
        </w:rPr>
        <w:tab/>
      </w:r>
      <w:r w:rsidRPr="000A7460">
        <w:rPr>
          <w:rFonts w:ascii="Times New Roman" w:hAnsi="Times New Roman"/>
          <w:color w:val="000000" w:themeColor="text1"/>
          <w:szCs w:val="24"/>
          <w:lang w:val="en-US"/>
        </w:rPr>
        <w:t xml:space="preserve">and Research Agenda. </w:t>
      </w:r>
      <w:r w:rsidRPr="000A7460">
        <w:rPr>
          <w:rFonts w:ascii="Times New Roman" w:hAnsi="Times New Roman"/>
          <w:i/>
          <w:color w:val="000000" w:themeColor="text1"/>
          <w:szCs w:val="24"/>
          <w:shd w:val="clear" w:color="auto" w:fill="FFFFFF"/>
          <w:lang w:val="en-US"/>
        </w:rPr>
        <w:t>Journal of Big Data</w:t>
      </w:r>
      <w:r w:rsidRPr="000A7460">
        <w:rPr>
          <w:rFonts w:ascii="Times New Roman" w:hAnsi="Times New Roman"/>
          <w:color w:val="000000" w:themeColor="text1"/>
          <w:szCs w:val="24"/>
          <w:shd w:val="clear" w:color="auto" w:fill="FFFFFF"/>
          <w:lang w:val="en-US"/>
        </w:rPr>
        <w:t>, Vol. 2, 22, 01.10.2015.</w:t>
      </w:r>
    </w:p>
    <w:p w14:paraId="3EAF32F5" w14:textId="7F11798B" w:rsidR="00A336CE" w:rsidRPr="000A7460" w:rsidRDefault="00A336CE" w:rsidP="007710C8">
      <w:pPr>
        <w:spacing w:line="360" w:lineRule="auto"/>
        <w:ind w:firstLine="0"/>
        <w:rPr>
          <w:rFonts w:ascii="Times New Roman" w:hAnsi="Times New Roman"/>
          <w:color w:val="000000" w:themeColor="text1"/>
          <w:szCs w:val="24"/>
          <w:lang w:val="en-US"/>
        </w:rPr>
      </w:pPr>
      <w:r w:rsidRPr="000A7460">
        <w:rPr>
          <w:rFonts w:ascii="Times New Roman" w:hAnsi="Times New Roman"/>
          <w:color w:val="000000" w:themeColor="text1"/>
          <w:szCs w:val="24"/>
          <w:shd w:val="clear" w:color="auto" w:fill="FFFFFF"/>
          <w:lang w:val="en-US"/>
        </w:rPr>
        <w:t>[Onemilliontweetmap] #Onemilliontweetmap. 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5C7DC1BB"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002E2CCF">
        <w:rPr>
          <w:rFonts w:ascii="Times New Roman" w:hAnsi="Times New Roman"/>
          <w:i/>
          <w:iCs/>
          <w:color w:val="000000" w:themeColor="text1"/>
          <w:szCs w:val="24"/>
          <w:shd w:val="clear" w:color="auto" w:fill="FFFFFF"/>
          <w:lang w:val="en-US"/>
        </w:rPr>
        <w:t>Communication Design</w:t>
      </w:r>
      <w:r w:rsidR="002E2CCF">
        <w:rPr>
          <w:rFonts w:ascii="Times New Roman" w:hAnsi="Times New Roman"/>
          <w:i/>
          <w:iCs/>
          <w:color w:val="000000" w:themeColor="text1"/>
          <w:szCs w:val="24"/>
          <w:shd w:val="clear" w:color="auto" w:fill="FFFFFF"/>
          <w:lang w:val="en-US"/>
        </w:rPr>
        <w:tab/>
      </w:r>
      <w:r w:rsidRPr="007710C8">
        <w:rPr>
          <w:rFonts w:ascii="Times New Roman" w:hAnsi="Times New Roman"/>
          <w:i/>
          <w:iCs/>
          <w:color w:val="000000" w:themeColor="text1"/>
          <w:szCs w:val="24"/>
          <w:shd w:val="clear" w:color="auto" w:fill="FFFFFF"/>
          <w:lang w:val="en-US"/>
        </w:rPr>
        <w:t>Quarterly</w:t>
      </w:r>
      <w:r w:rsidRPr="007710C8">
        <w:rPr>
          <w:rFonts w:ascii="Times New Roman" w:hAnsi="Times New Roman"/>
          <w:color w:val="000000" w:themeColor="text1"/>
          <w:szCs w:val="24"/>
          <w:shd w:val="clear" w:color="auto" w:fill="FFFFFF"/>
          <w:lang w:val="en-US"/>
        </w:rPr>
        <w:t> 1, no. 4, 18-22, 2013.</w:t>
      </w:r>
    </w:p>
    <w:p w14:paraId="04BF7054" w14:textId="2718CD17" w:rsidR="00D522FC" w:rsidRPr="007710C8" w:rsidRDefault="00DF774A"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 </w:t>
      </w:r>
      <w:r w:rsidR="00D522FC" w:rsidRPr="007710C8">
        <w:rPr>
          <w:rFonts w:ascii="Times New Roman" w:hAnsi="Times New Roman"/>
          <w:szCs w:val="24"/>
          <w:lang w:val="en-US"/>
        </w:rPr>
        <w:t xml:space="preserve">[Rajaraman, 2016] V. Reson Rajaraman, Big Data Analytics. </w:t>
      </w:r>
      <w:r w:rsidR="00D522FC" w:rsidRPr="00DF774A">
        <w:rPr>
          <w:rFonts w:ascii="Times New Roman" w:hAnsi="Times New Roman"/>
          <w:i/>
          <w:szCs w:val="24"/>
          <w:lang w:val="en-US"/>
        </w:rPr>
        <w:t>Res</w:t>
      </w:r>
      <w:r w:rsidR="002E2CCF" w:rsidRPr="00DF774A">
        <w:rPr>
          <w:rFonts w:ascii="Times New Roman" w:hAnsi="Times New Roman"/>
          <w:i/>
          <w:szCs w:val="24"/>
          <w:lang w:val="en-US"/>
        </w:rPr>
        <w:t>onance</w:t>
      </w:r>
      <w:r w:rsidR="002E2CCF">
        <w:rPr>
          <w:rFonts w:ascii="Times New Roman" w:hAnsi="Times New Roman"/>
          <w:szCs w:val="24"/>
          <w:lang w:val="en-US"/>
        </w:rPr>
        <w:t>, August 2016, Volume 21,</w:t>
      </w:r>
      <w:r w:rsidR="002E2CCF">
        <w:rPr>
          <w:rFonts w:ascii="Times New Roman" w:hAnsi="Times New Roman"/>
          <w:szCs w:val="24"/>
          <w:lang w:val="en-US"/>
        </w:rPr>
        <w:tab/>
      </w:r>
      <w:r w:rsidR="00D522FC" w:rsidRPr="007710C8">
        <w:rPr>
          <w:rFonts w:ascii="Times New Roman" w:hAnsi="Times New Roman"/>
          <w:szCs w:val="24"/>
          <w:lang w:val="en-US"/>
        </w:rPr>
        <w:t>Issue 8, 695 – 716.</w:t>
      </w:r>
    </w:p>
    <w:p w14:paraId="3F44F845" w14:textId="0EABEFC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w:t>
      </w:r>
      <w:r w:rsidR="002E2CCF">
        <w:rPr>
          <w:rFonts w:ascii="Times New Roman" w:hAnsi="Times New Roman"/>
          <w:szCs w:val="24"/>
          <w:lang w:val="en-US"/>
        </w:rPr>
        <w:t>ufficient To Describe Big Data.</w:t>
      </w:r>
      <w:r w:rsidR="002E2CCF">
        <w:rPr>
          <w:rFonts w:ascii="Times New Roman" w:hAnsi="Times New Roman"/>
          <w:szCs w:val="24"/>
          <w:lang w:val="en-US"/>
        </w:rPr>
        <w:tab/>
      </w:r>
      <w:r w:rsidRPr="007710C8">
        <w:rPr>
          <w:rFonts w:ascii="Times New Roman" w:hAnsi="Times New Roman"/>
          <w:szCs w:val="24"/>
          <w:lang w:val="en-US"/>
        </w:rPr>
        <w:t>https://datafloq.com/read/3vs-sufficient-describe-big-data/166. 2016</w:t>
      </w:r>
    </w:p>
    <w:p w14:paraId="53F539EB" w14:textId="6A0CB85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w:t>
      </w:r>
      <w:r w:rsidR="002E2CCF">
        <w:rPr>
          <w:rFonts w:ascii="Times New Roman" w:hAnsi="Times New Roman"/>
          <w:szCs w:val="24"/>
          <w:lang w:val="en-US"/>
        </w:rPr>
        <w:t>berto Sanchez, Axis Calibration</w:t>
      </w:r>
      <w:r w:rsidR="002E2CCF">
        <w:rPr>
          <w:rFonts w:ascii="Times New Roman" w:hAnsi="Times New Roman"/>
          <w:szCs w:val="24"/>
          <w:lang w:val="en-US"/>
        </w:rPr>
        <w:tab/>
      </w:r>
      <w:r w:rsidRPr="007710C8">
        <w:rPr>
          <w:rFonts w:ascii="Times New Roman" w:hAnsi="Times New Roman"/>
          <w:szCs w:val="24"/>
          <w:lang w:val="en-US"/>
        </w:rPr>
        <w:t>for Improving Data Attribute Estimation in Star Coord</w:t>
      </w:r>
      <w:r w:rsidR="002E2CCF">
        <w:rPr>
          <w:rFonts w:ascii="Times New Roman" w:hAnsi="Times New Roman"/>
          <w:szCs w:val="24"/>
          <w:lang w:val="en-US"/>
        </w:rPr>
        <w:t xml:space="preserve">inates Plots. </w:t>
      </w:r>
      <w:r w:rsidR="002E2CCF" w:rsidRPr="00DF774A">
        <w:rPr>
          <w:rFonts w:ascii="Times New Roman" w:hAnsi="Times New Roman"/>
          <w:i/>
          <w:szCs w:val="24"/>
          <w:lang w:val="en-US"/>
        </w:rPr>
        <w:t>IEEE Transactions</w:t>
      </w:r>
      <w:r w:rsidR="002E2CCF" w:rsidRPr="00DF774A">
        <w:rPr>
          <w:rFonts w:ascii="Times New Roman" w:hAnsi="Times New Roman"/>
          <w:i/>
          <w:szCs w:val="24"/>
          <w:lang w:val="en-US"/>
        </w:rPr>
        <w:tab/>
      </w:r>
      <w:r w:rsidRPr="00DF774A">
        <w:rPr>
          <w:rFonts w:ascii="Times New Roman" w:hAnsi="Times New Roman"/>
          <w:i/>
          <w:szCs w:val="24"/>
          <w:lang w:val="en-US"/>
        </w:rPr>
        <w:t>on Visualization and Computer Graphics</w:t>
      </w:r>
      <w:r w:rsidRPr="007710C8">
        <w:rPr>
          <w:rFonts w:ascii="Times New Roman" w:hAnsi="Times New Roman"/>
          <w:szCs w:val="24"/>
          <w:lang w:val="en-US"/>
        </w:rPr>
        <w:t>, vol. 20, no.</w:t>
      </w:r>
      <w:r w:rsidR="002E2CCF">
        <w:rPr>
          <w:rFonts w:ascii="Times New Roman" w:hAnsi="Times New Roman"/>
          <w:szCs w:val="24"/>
          <w:lang w:val="en-US"/>
        </w:rPr>
        <w:t xml:space="preserve"> 12, pp. 2013-2022, December 31</w:t>
      </w:r>
      <w:r w:rsidR="002E2CCF">
        <w:rPr>
          <w:rFonts w:ascii="Times New Roman" w:hAnsi="Times New Roman"/>
          <w:szCs w:val="24"/>
          <w:lang w:val="en-US"/>
        </w:rPr>
        <w:tab/>
      </w:r>
      <w:r w:rsidRPr="007710C8">
        <w:rPr>
          <w:rFonts w:ascii="Times New Roman" w:hAnsi="Times New Roman"/>
          <w:szCs w:val="24"/>
          <w:lang w:val="en-US"/>
        </w:rPr>
        <w:t>2014.</w:t>
      </w:r>
    </w:p>
    <w:p w14:paraId="01BBD7D3" w14:textId="51DCCF4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w:t>
      </w:r>
      <w:r w:rsidR="002E2CCF">
        <w:rPr>
          <w:rFonts w:ascii="Times New Roman" w:hAnsi="Times New Roman"/>
          <w:szCs w:val="24"/>
          <w:lang w:val="en-US"/>
        </w:rPr>
        <w:t>th tree-maps: 2-d space-filling</w:t>
      </w:r>
      <w:r w:rsidR="002E2CCF">
        <w:rPr>
          <w:rFonts w:ascii="Times New Roman" w:hAnsi="Times New Roman"/>
          <w:szCs w:val="24"/>
          <w:lang w:val="en-US"/>
        </w:rPr>
        <w:tab/>
      </w:r>
      <w:r w:rsidRPr="007710C8">
        <w:rPr>
          <w:rFonts w:ascii="Times New Roman" w:hAnsi="Times New Roman"/>
          <w:szCs w:val="24"/>
          <w:lang w:val="en-US"/>
        </w:rPr>
        <w:t xml:space="preserve">approach. </w:t>
      </w:r>
      <w:r w:rsidRPr="00DF774A">
        <w:rPr>
          <w:rFonts w:ascii="Times New Roman" w:hAnsi="Times New Roman"/>
          <w:i/>
          <w:szCs w:val="24"/>
          <w:lang w:val="en-US"/>
        </w:rPr>
        <w:t>Journal ACM Transactions on Graphics</w:t>
      </w:r>
      <w:r w:rsidRPr="007710C8">
        <w:rPr>
          <w:rFonts w:ascii="Times New Roman" w:hAnsi="Times New Roman"/>
          <w:szCs w:val="24"/>
          <w:lang w:val="en-US"/>
        </w:rPr>
        <w:t>, 11,1, 92-99, January 1992.</w:t>
      </w:r>
    </w:p>
    <w:p w14:paraId="1E5358E6" w14:textId="7548476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[Shvachko et al., 2010] Konstantin Shvachko, Hairong Kuang, San</w:t>
      </w:r>
      <w:r w:rsidR="002E2CCF">
        <w:rPr>
          <w:rFonts w:ascii="Times New Roman" w:hAnsi="Times New Roman"/>
          <w:szCs w:val="24"/>
          <w:lang w:val="en-US"/>
        </w:rPr>
        <w:t>jay Radia, Robert Chansler, The</w:t>
      </w:r>
      <w:r w:rsidR="002E2CCF">
        <w:rPr>
          <w:rFonts w:ascii="Times New Roman" w:hAnsi="Times New Roman"/>
          <w:szCs w:val="24"/>
          <w:lang w:val="en-US"/>
        </w:rPr>
        <w:tab/>
      </w:r>
      <w:r w:rsidRPr="007710C8">
        <w:rPr>
          <w:rFonts w:ascii="Times New Roman" w:hAnsi="Times New Roman"/>
          <w:szCs w:val="24"/>
          <w:lang w:val="en-US"/>
        </w:rPr>
        <w:t>Hadoop Distributed File System. </w:t>
      </w:r>
      <w:r w:rsidRPr="00DF774A">
        <w:rPr>
          <w:rFonts w:ascii="Times New Roman" w:hAnsi="Times New Roman"/>
          <w:i/>
          <w:szCs w:val="24"/>
          <w:lang w:val="en-US"/>
        </w:rPr>
        <w:t>MSST '10 Pr</w:t>
      </w:r>
      <w:r w:rsidR="002E2CCF" w:rsidRPr="00DF774A">
        <w:rPr>
          <w:rFonts w:ascii="Times New Roman" w:hAnsi="Times New Roman"/>
          <w:i/>
          <w:szCs w:val="24"/>
          <w:lang w:val="en-US"/>
        </w:rPr>
        <w:t>oceedings of the 2010 IEEE 26</w:t>
      </w:r>
      <w:r w:rsidR="002E2CCF" w:rsidRPr="00DF774A">
        <w:rPr>
          <w:rFonts w:ascii="Times New Roman" w:hAnsi="Times New Roman"/>
          <w:i/>
          <w:szCs w:val="24"/>
          <w:vertAlign w:val="superscript"/>
          <w:lang w:val="en-US"/>
        </w:rPr>
        <w:t>th</w:t>
      </w:r>
      <w:r w:rsidR="002E2CCF" w:rsidRPr="00DF774A">
        <w:rPr>
          <w:rFonts w:ascii="Times New Roman" w:hAnsi="Times New Roman"/>
          <w:i/>
          <w:szCs w:val="24"/>
          <w:lang w:val="en-US"/>
        </w:rPr>
        <w:tab/>
      </w:r>
      <w:r w:rsidRPr="00DF774A">
        <w:rPr>
          <w:rFonts w:ascii="Times New Roman" w:hAnsi="Times New Roman"/>
          <w:i/>
          <w:szCs w:val="24"/>
          <w:lang w:val="en-US"/>
        </w:rPr>
        <w:t>Symposium on Mass Storage Systems and Technologies (MSST</w:t>
      </w:r>
      <w:r w:rsidRPr="007710C8">
        <w:rPr>
          <w:rFonts w:ascii="Times New Roman" w:hAnsi="Times New Roman"/>
          <w:szCs w:val="24"/>
          <w:lang w:val="en-US"/>
        </w:rPr>
        <w:t xml:space="preserve">). </w:t>
      </w:r>
    </w:p>
    <w:p w14:paraId="7E863F94" w14:textId="6703DB22"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w:t>
      </w:r>
      <w:r w:rsidR="002E2CCF">
        <w:rPr>
          <w:rFonts w:ascii="Times New Roman" w:hAnsi="Times New Roman"/>
          <w:szCs w:val="24"/>
          <w:lang w:val="en-US"/>
        </w:rPr>
        <w:t>. Prakash, Visualization of Big</w:t>
      </w:r>
      <w:r w:rsidR="002E2CCF">
        <w:rPr>
          <w:rFonts w:ascii="Times New Roman" w:hAnsi="Times New Roman"/>
          <w:szCs w:val="24"/>
          <w:lang w:val="en-US"/>
        </w:rPr>
        <w:tab/>
      </w:r>
      <w:r w:rsidRPr="007710C8">
        <w:rPr>
          <w:rFonts w:ascii="Times New Roman" w:hAnsi="Times New Roman"/>
          <w:szCs w:val="24"/>
          <w:lang w:val="en-US"/>
        </w:rPr>
        <w:t xml:space="preserve">Data: Its Tools and Challenges, </w:t>
      </w:r>
      <w:r w:rsidRPr="00DF774A">
        <w:rPr>
          <w:rFonts w:ascii="Times New Roman" w:hAnsi="Times New Roman"/>
          <w:i/>
          <w:szCs w:val="24"/>
          <w:lang w:val="en-US"/>
        </w:rPr>
        <w:t>International Journal o</w:t>
      </w:r>
      <w:r w:rsidR="002E2CCF" w:rsidRPr="00DF774A">
        <w:rPr>
          <w:rFonts w:ascii="Times New Roman" w:hAnsi="Times New Roman"/>
          <w:i/>
          <w:szCs w:val="24"/>
          <w:lang w:val="en-US"/>
        </w:rPr>
        <w:t>f Applied Engineering Research,</w:t>
      </w:r>
      <w:r w:rsidR="002E2CCF">
        <w:rPr>
          <w:rFonts w:ascii="Times New Roman" w:hAnsi="Times New Roman"/>
          <w:szCs w:val="24"/>
          <w:lang w:val="en-US"/>
        </w:rPr>
        <w:tab/>
      </w:r>
      <w:r w:rsidRPr="007710C8">
        <w:rPr>
          <w:rFonts w:ascii="Times New Roman" w:hAnsi="Times New Roman"/>
          <w:szCs w:val="24"/>
          <w:lang w:val="en-US"/>
        </w:rPr>
        <w:t>9(18), pp. 5277-5290, 2014.</w:t>
      </w:r>
    </w:p>
    <w:p w14:paraId="4D78D30B" w14:textId="73C74A71"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[Sutherland, 1968] Ivan E. Sutherland, A Head-mounted three dimensional display. </w:t>
      </w:r>
      <w:r w:rsidRPr="00DF774A">
        <w:rPr>
          <w:rFonts w:ascii="Times New Roman" w:hAnsi="Times New Roman"/>
          <w:i/>
          <w:szCs w:val="24"/>
          <w:lang w:val="en-US"/>
        </w:rPr>
        <w:t>Proce</w:t>
      </w:r>
      <w:r w:rsidR="002E2CCF" w:rsidRPr="00DF774A">
        <w:rPr>
          <w:rFonts w:ascii="Times New Roman" w:hAnsi="Times New Roman"/>
          <w:i/>
          <w:szCs w:val="24"/>
          <w:lang w:val="en-US"/>
        </w:rPr>
        <w:t>edings of</w:t>
      </w:r>
      <w:r w:rsidR="002E2CCF" w:rsidRPr="00DF774A">
        <w:rPr>
          <w:rFonts w:ascii="Times New Roman" w:hAnsi="Times New Roman"/>
          <w:i/>
          <w:szCs w:val="24"/>
          <w:lang w:val="en-US"/>
        </w:rPr>
        <w:tab/>
      </w:r>
      <w:r w:rsidRPr="00DF774A">
        <w:rPr>
          <w:rFonts w:ascii="Times New Roman" w:hAnsi="Times New Roman"/>
          <w:i/>
          <w:szCs w:val="24"/>
          <w:lang w:val="en-US"/>
        </w:rPr>
        <w:t>the AFIPS Fall Joint Computer Conference</w:t>
      </w:r>
      <w:r w:rsidRPr="007710C8">
        <w:rPr>
          <w:rFonts w:ascii="Times New Roman" w:hAnsi="Times New Roman"/>
          <w:szCs w:val="24"/>
          <w:lang w:val="en-US"/>
        </w:rPr>
        <w:t>, Thom</w:t>
      </w:r>
      <w:r w:rsidR="002E2CCF">
        <w:rPr>
          <w:rFonts w:ascii="Times New Roman" w:hAnsi="Times New Roman"/>
          <w:szCs w:val="24"/>
          <w:lang w:val="en-US"/>
        </w:rPr>
        <w:t>pson Books, 757-764, Washington</w:t>
      </w:r>
      <w:r w:rsidR="002E2CCF">
        <w:rPr>
          <w:rFonts w:ascii="Times New Roman" w:hAnsi="Times New Roman"/>
          <w:szCs w:val="24"/>
          <w:lang w:val="en-US"/>
        </w:rPr>
        <w:tab/>
      </w:r>
      <w:r w:rsidRPr="007710C8">
        <w:rPr>
          <w:rFonts w:ascii="Times New Roman" w:hAnsi="Times New Roman"/>
          <w:szCs w:val="24"/>
          <w:lang w:val="en-US"/>
        </w:rPr>
        <w:t>D.C, 1968.</w:t>
      </w:r>
    </w:p>
    <w:p w14:paraId="7F42014E" w14:textId="7CB976B5"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[Szewczyk et al., 2004] Rovert Szewczyk, Joseph Polastre, Alan Ma</w:t>
      </w:r>
      <w:r w:rsidR="002E2CCF">
        <w:rPr>
          <w:rFonts w:ascii="Times New Roman" w:hAnsi="Times New Roman"/>
          <w:szCs w:val="24"/>
          <w:lang w:val="en-US"/>
        </w:rPr>
        <w:t>inwaring, David Culler, Lessons</w:t>
      </w:r>
      <w:r w:rsidR="002E2CCF">
        <w:rPr>
          <w:rFonts w:ascii="Times New Roman" w:hAnsi="Times New Roman"/>
          <w:szCs w:val="24"/>
          <w:lang w:val="en-US"/>
        </w:rPr>
        <w:tab/>
      </w:r>
      <w:r w:rsidRPr="007710C8">
        <w:rPr>
          <w:rFonts w:ascii="Times New Roman" w:hAnsi="Times New Roman"/>
          <w:szCs w:val="24"/>
          <w:lang w:val="en-US"/>
        </w:rPr>
        <w:t>from a sensor network expedition.</w:t>
      </w:r>
      <w:r w:rsidRPr="00DF774A">
        <w:rPr>
          <w:rFonts w:ascii="Times New Roman" w:hAnsi="Times New Roman"/>
          <w:i/>
          <w:szCs w:val="24"/>
          <w:lang w:val="en-US"/>
        </w:rPr>
        <w:t xml:space="preserve"> European Workshop on Wirel</w:t>
      </w:r>
      <w:r w:rsidR="002E2CCF" w:rsidRPr="00DF774A">
        <w:rPr>
          <w:rFonts w:ascii="Times New Roman" w:hAnsi="Times New Roman"/>
          <w:i/>
          <w:szCs w:val="24"/>
          <w:lang w:val="en-US"/>
        </w:rPr>
        <w:t>ess Sensor Networks</w:t>
      </w:r>
      <w:r w:rsidR="002E2CCF">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307-322. 2004.</w:t>
      </w:r>
    </w:p>
    <w:p w14:paraId="6EB435AB" w14:textId="5CB6CAC2"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[Teng et al., 2015] Pengju Teng, Hongjun Li, Xiaopeng Zhang, Sur</w:t>
      </w:r>
      <w:r w:rsidR="002E2CCF">
        <w:rPr>
          <w:rFonts w:ascii="Times New Roman" w:hAnsi="Times New Roman"/>
          <w:szCs w:val="24"/>
          <w:lang w:val="en-US"/>
        </w:rPr>
        <w:t>vey on Visualization Layout for</w:t>
      </w:r>
      <w:r w:rsidR="002E2CCF">
        <w:rPr>
          <w:rFonts w:ascii="Times New Roman" w:hAnsi="Times New Roman"/>
          <w:szCs w:val="24"/>
          <w:lang w:val="en-US"/>
        </w:rPr>
        <w:tab/>
      </w:r>
      <w:r w:rsidRPr="007710C8">
        <w:rPr>
          <w:rFonts w:ascii="Times New Roman" w:hAnsi="Times New Roman"/>
          <w:szCs w:val="24"/>
          <w:lang w:val="en-US"/>
        </w:rPr>
        <w:t xml:space="preserve">Big Data. </w:t>
      </w:r>
      <w:r w:rsidRPr="007710C8">
        <w:rPr>
          <w:rFonts w:ascii="Times New Roman" w:hAnsi="Times New Roman"/>
          <w:color w:val="000000" w:themeColor="text1"/>
          <w:spacing w:val="4"/>
          <w:szCs w:val="24"/>
          <w:shd w:val="clear" w:color="auto" w:fill="FFFFFF"/>
          <w:lang w:val="en-US"/>
        </w:rPr>
        <w:t>International Conference on Intelligent Sc</w:t>
      </w:r>
      <w:r w:rsidR="002E2CCF">
        <w:rPr>
          <w:rFonts w:ascii="Times New Roman" w:hAnsi="Times New Roman"/>
          <w:color w:val="000000" w:themeColor="text1"/>
          <w:spacing w:val="4"/>
          <w:szCs w:val="24"/>
          <w:shd w:val="clear" w:color="auto" w:fill="FFFFFF"/>
          <w:lang w:val="en-US"/>
        </w:rPr>
        <w:t>ience and Big Data Engineering,</w:t>
      </w:r>
      <w:r w:rsidR="002E2CCF">
        <w:rPr>
          <w:rFonts w:ascii="Times New Roman" w:hAnsi="Times New Roman"/>
          <w:color w:val="000000" w:themeColor="text1"/>
          <w:spacing w:val="4"/>
          <w:szCs w:val="24"/>
          <w:shd w:val="clear" w:color="auto" w:fill="FFFFFF"/>
          <w:lang w:val="en-US"/>
        </w:rPr>
        <w:tab/>
      </w:r>
      <w:hyperlink r:id="rId38" w:history="1">
        <w:r w:rsidRPr="007710C8">
          <w:rPr>
            <w:rStyle w:val="Hyperlinkki"/>
            <w:rFonts w:ascii="Times New Roman" w:hAnsi="Times New Roman"/>
            <w:color w:val="000000" w:themeColor="text1"/>
            <w:spacing w:val="4"/>
            <w:szCs w:val="24"/>
            <w:u w:val="none"/>
            <w:lang w:val="en-US"/>
          </w:rPr>
          <w:t>Intelligence Science and Big Data Engineering</w:t>
        </w:r>
        <w:r w:rsidR="002E2CCF">
          <w:rPr>
            <w:rStyle w:val="Hyperlinkki"/>
            <w:rFonts w:ascii="Times New Roman" w:hAnsi="Times New Roman"/>
            <w:color w:val="000000" w:themeColor="text1"/>
            <w:spacing w:val="4"/>
            <w:szCs w:val="24"/>
            <w:u w:val="none"/>
            <w:lang w:val="en-US"/>
          </w:rPr>
          <w:t>.</w:t>
        </w:r>
        <w:r w:rsidR="002E2CCF" w:rsidRPr="00DF774A">
          <w:rPr>
            <w:rStyle w:val="Hyperlinkki"/>
            <w:rFonts w:ascii="Times New Roman" w:hAnsi="Times New Roman"/>
            <w:i/>
            <w:color w:val="000000" w:themeColor="text1"/>
            <w:spacing w:val="4"/>
            <w:szCs w:val="24"/>
            <w:u w:val="none"/>
            <w:lang w:val="en-US"/>
          </w:rPr>
          <w:t xml:space="preserve"> Big Data and Machine Learning</w:t>
        </w:r>
        <w:r w:rsidR="002E2CCF" w:rsidRPr="00DF774A">
          <w:rPr>
            <w:rStyle w:val="Hyperlinkki"/>
            <w:rFonts w:ascii="Times New Roman" w:hAnsi="Times New Roman"/>
            <w:i/>
            <w:color w:val="000000" w:themeColor="text1"/>
            <w:spacing w:val="4"/>
            <w:szCs w:val="24"/>
            <w:u w:val="none"/>
            <w:lang w:val="en-US"/>
          </w:rPr>
          <w:tab/>
        </w:r>
        <w:r w:rsidRPr="00DF774A">
          <w:rPr>
            <w:rStyle w:val="Hyperlinkki"/>
            <w:rFonts w:ascii="Times New Roman" w:hAnsi="Times New Roman"/>
            <w:i/>
            <w:color w:val="000000" w:themeColor="text1"/>
            <w:spacing w:val="4"/>
            <w:szCs w:val="24"/>
            <w:u w:val="none"/>
            <w:lang w:val="en-US"/>
          </w:rPr>
          <w:t>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2C7C2272"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[Teräs &amp; Raghunathan, 2015] Marko Teräs, Shriram Raghunathan, Big Data </w:t>
      </w:r>
      <w:r w:rsidR="002E2CCF">
        <w:rPr>
          <w:rFonts w:ascii="Times New Roman" w:hAnsi="Times New Roman"/>
          <w:szCs w:val="24"/>
          <w:lang w:val="en-US"/>
        </w:rPr>
        <w:t>Visualisation in</w:t>
      </w:r>
      <w:r w:rsidR="002E2CCF">
        <w:rPr>
          <w:rFonts w:ascii="Times New Roman" w:hAnsi="Times New Roman"/>
          <w:szCs w:val="24"/>
          <w:lang w:val="en-US"/>
        </w:rPr>
        <w:tab/>
      </w:r>
      <w:r w:rsidRPr="007710C8">
        <w:rPr>
          <w:rFonts w:ascii="Times New Roman" w:hAnsi="Times New Roman"/>
          <w:szCs w:val="24"/>
          <w:lang w:val="en-US"/>
        </w:rPr>
        <w:t>Immersive Virtual Reality Environments: Embodied P</w:t>
      </w:r>
      <w:r w:rsidR="002E2CCF">
        <w:rPr>
          <w:rFonts w:ascii="Times New Roman" w:hAnsi="Times New Roman"/>
          <w:szCs w:val="24"/>
          <w:lang w:val="en-US"/>
        </w:rPr>
        <w:t>henomenological Perspectives to</w:t>
      </w:r>
      <w:r w:rsidR="002E2CCF">
        <w:rPr>
          <w:rFonts w:ascii="Times New Roman" w:hAnsi="Times New Roman"/>
          <w:szCs w:val="24"/>
          <w:lang w:val="en-US"/>
        </w:rPr>
        <w:tab/>
      </w:r>
      <w:r w:rsidRPr="007710C8">
        <w:rPr>
          <w:rFonts w:ascii="Times New Roman" w:hAnsi="Times New Roman"/>
          <w:szCs w:val="24"/>
          <w:lang w:val="en-US"/>
        </w:rPr>
        <w:t xml:space="preserve">Interaction. </w:t>
      </w:r>
      <w:r w:rsidRPr="00DF774A">
        <w:rPr>
          <w:rFonts w:ascii="Times New Roman" w:hAnsi="Times New Roman"/>
          <w:i/>
          <w:szCs w:val="24"/>
          <w:lang w:val="en-US"/>
        </w:rPr>
        <w:t>International Journal of Soft Computing</w:t>
      </w:r>
      <w:r w:rsidRPr="007710C8">
        <w:rPr>
          <w:rFonts w:ascii="Times New Roman" w:hAnsi="Times New Roman"/>
          <w:szCs w:val="24"/>
          <w:lang w:val="en-US"/>
        </w:rPr>
        <w:t>. 05. 1009-1015, August 2015.</w:t>
      </w:r>
    </w:p>
    <w:p w14:paraId="223906F2" w14:textId="7D1979F1"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w:t>
      </w:r>
      <w:r w:rsidR="002E2CCF">
        <w:rPr>
          <w:rFonts w:ascii="Times New Roman" w:hAnsi="Times New Roman"/>
          <w:szCs w:val="24"/>
          <w:lang w:val="en-US"/>
        </w:rPr>
        <w:t>, A macroscope in the</w:t>
      </w:r>
      <w:r w:rsidR="002E2CCF">
        <w:rPr>
          <w:rFonts w:ascii="Times New Roman" w:hAnsi="Times New Roman"/>
          <w:szCs w:val="24"/>
          <w:lang w:val="en-US"/>
        </w:rPr>
        <w:tab/>
      </w:r>
      <w:r w:rsidRPr="007710C8">
        <w:rPr>
          <w:rFonts w:ascii="Times New Roman" w:hAnsi="Times New Roman"/>
          <w:szCs w:val="24"/>
          <w:lang w:val="en-US"/>
        </w:rPr>
        <w:t xml:space="preserve">redwoods. </w:t>
      </w:r>
      <w:r w:rsidRPr="004C2D71">
        <w:rPr>
          <w:rFonts w:ascii="Times New Roman" w:hAnsi="Times New Roman"/>
          <w:i/>
          <w:szCs w:val="24"/>
          <w:lang w:val="en-US"/>
        </w:rPr>
        <w:t>SenSys ’05 Proceedings of the 3rd inter</w:t>
      </w:r>
      <w:r w:rsidR="002E2CCF" w:rsidRPr="004C2D71">
        <w:rPr>
          <w:rFonts w:ascii="Times New Roman" w:hAnsi="Times New Roman"/>
          <w:i/>
          <w:szCs w:val="24"/>
          <w:lang w:val="en-US"/>
        </w:rPr>
        <w:t>national conference on Embedded</w:t>
      </w:r>
      <w:r w:rsidR="002E2CCF" w:rsidRPr="004C2D71">
        <w:rPr>
          <w:rFonts w:ascii="Times New Roman" w:hAnsi="Times New Roman"/>
          <w:i/>
          <w:szCs w:val="24"/>
          <w:lang w:val="en-US"/>
        </w:rPr>
        <w:tab/>
      </w:r>
      <w:r w:rsidRPr="004C2D71">
        <w:rPr>
          <w:rFonts w:ascii="Times New Roman" w:hAnsi="Times New Roman"/>
          <w:i/>
          <w:szCs w:val="24"/>
          <w:lang w:val="en-US"/>
        </w:rPr>
        <w:t>Networked Sensor Systems</w:t>
      </w:r>
      <w:r w:rsidRPr="007710C8">
        <w:rPr>
          <w:rFonts w:ascii="Times New Roman" w:hAnsi="Times New Roman"/>
          <w:szCs w:val="24"/>
          <w:lang w:val="en-US"/>
        </w:rPr>
        <w:t>, 51-63. November 2005, San Diego, California, USA.</w:t>
      </w:r>
    </w:p>
    <w:p w14:paraId="1A564249" w14:textId="41F264E9"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w:t>
      </w:r>
      <w:r w:rsidR="002E2CCF">
        <w:rPr>
          <w:rFonts w:ascii="Times New Roman" w:hAnsi="Times New Roman"/>
          <w:szCs w:val="24"/>
          <w:lang w:val="en-US"/>
        </w:rPr>
        <w:t>digital universe of</w:t>
      </w:r>
      <w:r w:rsidR="002E2CCF">
        <w:rPr>
          <w:rFonts w:ascii="Times New Roman" w:hAnsi="Times New Roman"/>
          <w:szCs w:val="24"/>
          <w:lang w:val="en-US"/>
        </w:rPr>
        <w:tab/>
      </w:r>
      <w:r w:rsidRPr="007710C8">
        <w:rPr>
          <w:rFonts w:ascii="Times New Roman" w:hAnsi="Times New Roman"/>
          <w:szCs w:val="24"/>
          <w:lang w:val="en-US"/>
        </w:rPr>
        <w:t>opportunities: rich data and the increasing value of t</w:t>
      </w:r>
      <w:r w:rsidR="002E2CCF">
        <w:rPr>
          <w:rFonts w:ascii="Times New Roman" w:hAnsi="Times New Roman"/>
          <w:szCs w:val="24"/>
          <w:lang w:val="en-US"/>
        </w:rPr>
        <w:t>he internet of things. IDC EMC,</w:t>
      </w:r>
      <w:r w:rsidR="002E2CCF">
        <w:rPr>
          <w:rFonts w:ascii="Times New Roman" w:hAnsi="Times New Roman"/>
          <w:szCs w:val="24"/>
          <w:lang w:val="en-US"/>
        </w:rPr>
        <w:tab/>
      </w:r>
      <w:r w:rsidRPr="007710C8">
        <w:rPr>
          <w:rFonts w:ascii="Times New Roman" w:hAnsi="Times New Roman"/>
          <w:szCs w:val="24"/>
          <w:lang w:val="en-US"/>
        </w:rPr>
        <w:t xml:space="preserve">2014. </w:t>
      </w:r>
      <w:r w:rsidR="002E2CCF" w:rsidRPr="004C2D71">
        <w:rPr>
          <w:rFonts w:ascii="Times New Roman" w:hAnsi="Times New Roman"/>
          <w:szCs w:val="24"/>
          <w:lang w:val="en-US"/>
        </w:rPr>
        <w:t>https://www.emc.com/leadership/digital-universe/2014iview/digital-universe</w:t>
      </w:r>
      <w:r w:rsidR="002E2CCF">
        <w:rPr>
          <w:rFonts w:ascii="Times New Roman" w:hAnsi="Times New Roman"/>
          <w:szCs w:val="24"/>
          <w:lang w:val="en-US"/>
        </w:rPr>
        <w:tab/>
      </w:r>
      <w:r w:rsidR="007710C8" w:rsidRPr="007F6F0A">
        <w:rPr>
          <w:rFonts w:ascii="Times New Roman" w:hAnsi="Times New Roman"/>
          <w:szCs w:val="24"/>
          <w:lang w:val="en-US"/>
        </w:rPr>
        <w:t>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0354658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9"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40"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41"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002E2CCF">
        <w:rPr>
          <w:rFonts w:ascii="Times New Roman" w:hAnsi="Times New Roman"/>
          <w:szCs w:val="24"/>
          <w:lang w:val="en-US"/>
        </w:rPr>
        <w:t>.</w:t>
      </w:r>
      <w:r w:rsidR="002E2CCF">
        <w:rPr>
          <w:rFonts w:ascii="Times New Roman" w:hAnsi="Times New Roman"/>
          <w:szCs w:val="24"/>
          <w:lang w:val="en-US"/>
        </w:rPr>
        <w:tab/>
      </w:r>
      <w:r w:rsidRPr="00520531">
        <w:rPr>
          <w:rFonts w:ascii="Times New Roman" w:hAnsi="Times New Roman"/>
          <w:szCs w:val="24"/>
          <w:lang w:val="en-US"/>
        </w:rPr>
        <w:t>https://unity3d.com/</w:t>
      </w:r>
    </w:p>
    <w:p w14:paraId="0F284364" w14:textId="6799B70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r w:rsidR="00894389" w:rsidRPr="004C2D71">
        <w:rPr>
          <w:szCs w:val="24"/>
          <w:lang w:val="en-US"/>
        </w:rPr>
        <w:t>https://www.vicon.com/</w:t>
      </w:r>
    </w:p>
    <w:p w14:paraId="338819C9" w14:textId="2694683A"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w:t>
      </w:r>
      <w:r w:rsidR="002E2CCF">
        <w:rPr>
          <w:rFonts w:ascii="Times New Roman" w:hAnsi="Times New Roman"/>
          <w:szCs w:val="24"/>
          <w:lang w:val="en-US"/>
        </w:rPr>
        <w:t>ma, Joao L.D Comba..., Parallel</w:t>
      </w:r>
      <w:r w:rsidR="002E2CCF">
        <w:rPr>
          <w:rFonts w:ascii="Times New Roman" w:hAnsi="Times New Roman"/>
          <w:szCs w:val="24"/>
          <w:lang w:val="en-US"/>
        </w:rPr>
        <w:tab/>
      </w:r>
      <w:r w:rsidRPr="007710C8">
        <w:rPr>
          <w:rFonts w:ascii="Times New Roman" w:hAnsi="Times New Roman"/>
          <w:szCs w:val="24"/>
          <w:lang w:val="en-US"/>
        </w:rPr>
        <w:t>visualization on large clusters using Map</w:t>
      </w:r>
      <w:r w:rsidR="002E2CCF">
        <w:rPr>
          <w:rFonts w:ascii="Times New Roman" w:hAnsi="Times New Roman"/>
          <w:szCs w:val="24"/>
          <w:lang w:val="en-US"/>
        </w:rPr>
        <w:t>Reduce. Large Data Analysis and</w:t>
      </w:r>
      <w:r w:rsidR="002E2CCF">
        <w:rPr>
          <w:rFonts w:ascii="Times New Roman" w:hAnsi="Times New Roman"/>
          <w:szCs w:val="24"/>
          <w:lang w:val="en-US"/>
        </w:rPr>
        <w:tab/>
      </w:r>
      <w:r w:rsidRPr="007710C8">
        <w:rPr>
          <w:rFonts w:ascii="Times New Roman" w:hAnsi="Times New Roman"/>
          <w:szCs w:val="24"/>
          <w:lang w:val="en-US"/>
        </w:rPr>
        <w:t>Visualization (LDAV),</w:t>
      </w:r>
    </w:p>
    <w:p w14:paraId="00CC4444" w14:textId="4D3E5A0A"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w:t>
      </w:r>
      <w:r w:rsidR="002E2CCF">
        <w:rPr>
          <w:rFonts w:ascii="Times New Roman" w:hAnsi="Times New Roman"/>
          <w:szCs w:val="24"/>
          <w:lang w:val="en-US"/>
        </w:rPr>
        <w:t>ryl Ann Alexander, Big Data and</w:t>
      </w:r>
      <w:r w:rsidR="002E2CCF">
        <w:rPr>
          <w:rFonts w:ascii="Times New Roman" w:hAnsi="Times New Roman"/>
          <w:szCs w:val="24"/>
          <w:lang w:val="en-US"/>
        </w:rPr>
        <w:tab/>
      </w:r>
      <w:r w:rsidR="00D522FC" w:rsidRPr="007710C8">
        <w:rPr>
          <w:rFonts w:ascii="Times New Roman" w:hAnsi="Times New Roman"/>
          <w:szCs w:val="24"/>
          <w:lang w:val="en-US"/>
        </w:rPr>
        <w:t xml:space="preserve">Visualization: Methods, Challenges and Technology </w:t>
      </w:r>
      <w:r w:rsidR="002E2CCF">
        <w:rPr>
          <w:rFonts w:ascii="Times New Roman" w:hAnsi="Times New Roman"/>
          <w:szCs w:val="24"/>
          <w:lang w:val="en-US"/>
        </w:rPr>
        <w:t xml:space="preserve">Progress. </w:t>
      </w:r>
      <w:r w:rsidR="002E2CCF" w:rsidRPr="004C2D71">
        <w:rPr>
          <w:rFonts w:ascii="Times New Roman" w:hAnsi="Times New Roman"/>
          <w:i/>
          <w:szCs w:val="24"/>
          <w:lang w:val="en-US"/>
        </w:rPr>
        <w:t>Digital Technologies</w:t>
      </w:r>
      <w:r w:rsidR="002E2CCF">
        <w:rPr>
          <w:rFonts w:ascii="Times New Roman" w:hAnsi="Times New Roman"/>
          <w:szCs w:val="24"/>
          <w:lang w:val="en-US"/>
        </w:rPr>
        <w:t>.</w:t>
      </w:r>
      <w:r w:rsidR="002E2CCF">
        <w:rPr>
          <w:rFonts w:ascii="Times New Roman" w:hAnsi="Times New Roman"/>
          <w:szCs w:val="24"/>
          <w:lang w:val="en-US"/>
        </w:rPr>
        <w:tab/>
      </w:r>
      <w:r w:rsidR="00D522FC" w:rsidRPr="007710C8">
        <w:rPr>
          <w:rFonts w:ascii="Times New Roman" w:hAnsi="Times New Roman"/>
          <w:szCs w:val="24"/>
          <w:lang w:val="en-US"/>
        </w:rPr>
        <w:t>Vol. 1, No. 1, 2 33-38, 2015.</w:t>
      </w:r>
    </w:p>
    <w:p w14:paraId="78C12ABB" w14:textId="66B25E74"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002E2CCF">
        <w:rPr>
          <w:rFonts w:ascii="Times New Roman" w:hAnsi="Times New Roman"/>
          <w:color w:val="000000"/>
          <w:szCs w:val="24"/>
          <w:shd w:val="clear" w:color="auto" w:fill="FFFFFF"/>
          <w:lang w:val="en-US"/>
        </w:rPr>
        <w:t>Morgan Kaufmann,</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April 2004.</w:t>
      </w:r>
    </w:p>
    <w:p w14:paraId="25225B5A" w14:textId="17B7D5D6"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2"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w:t>
        </w:r>
        <w:r w:rsidR="002E2CCF">
          <w:rPr>
            <w:rStyle w:val="Hyperlinkki"/>
            <w:rFonts w:ascii="Times New Roman" w:hAnsi="Times New Roman"/>
            <w:color w:val="222222"/>
            <w:szCs w:val="24"/>
            <w:u w:val="none"/>
            <w:bdr w:val="none" w:sz="0" w:space="0" w:color="auto" w:frame="1"/>
            <w:shd w:val="clear" w:color="auto" w:fill="FFFFFF"/>
            <w:lang w:val="en-US"/>
          </w:rPr>
          <w:t>cs: Concepts, Technologies, and</w:t>
        </w:r>
        <w:r w:rsidR="002E2CCF">
          <w:rPr>
            <w:rStyle w:val="Hyperlinkki"/>
            <w:rFonts w:ascii="Times New Roman" w:hAnsi="Times New Roman"/>
            <w:color w:val="222222"/>
            <w:szCs w:val="24"/>
            <w:u w:val="none"/>
            <w:bdr w:val="none" w:sz="0" w:space="0" w:color="auto" w:frame="1"/>
            <w:shd w:val="clear" w:color="auto" w:fill="FFFFFF"/>
            <w:lang w:val="en-US"/>
          </w:rPr>
          <w:tab/>
        </w:r>
        <w:r w:rsidRPr="007710C8">
          <w:rPr>
            <w:rStyle w:val="Hyperlinkki"/>
            <w:rFonts w:ascii="Times New Roman" w:hAnsi="Times New Roman"/>
            <w:color w:val="222222"/>
            <w:szCs w:val="24"/>
            <w:u w:val="none"/>
            <w:bdr w:val="none" w:sz="0" w:space="0" w:color="auto" w:frame="1"/>
            <w:shd w:val="clear" w:color="auto" w:fill="FFFFFF"/>
            <w:lang w:val="en-US"/>
          </w:rPr>
          <w:t>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002E2CCF">
        <w:rPr>
          <w:rFonts w:ascii="Times New Roman" w:hAnsi="Times New Roman"/>
          <w:color w:val="000000"/>
          <w:szCs w:val="24"/>
          <w:shd w:val="clear" w:color="auto" w:fill="FFFFFF"/>
          <w:lang w:val="en-US"/>
        </w:rPr>
        <w:t>: Vol. 34 ,</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Article 65, 2014.</w:t>
      </w:r>
    </w:p>
    <w:p w14:paraId="376389B8" w14:textId="7B299693" w:rsidR="00D522FC" w:rsidRDefault="00520531" w:rsidP="002E2CCF">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lastRenderedPageBreak/>
        <w:t xml:space="preserve">[World Political Map] </w:t>
      </w:r>
      <w:r w:rsidRPr="007710C8">
        <w:rPr>
          <w:rFonts w:ascii="Times New Roman" w:hAnsi="Times New Roman"/>
          <w:szCs w:val="24"/>
          <w:lang w:val="en-US"/>
        </w:rPr>
        <w:t>Kronnect, World Political Map – G</w:t>
      </w:r>
      <w:r w:rsidR="002E2CCF">
        <w:rPr>
          <w:rFonts w:ascii="Times New Roman" w:hAnsi="Times New Roman"/>
          <w:szCs w:val="24"/>
          <w:lang w:val="en-US"/>
        </w:rPr>
        <w:t>lobe Edition. Editor Extension.</w:t>
      </w:r>
      <w:r w:rsidR="002E2CCF">
        <w:rPr>
          <w:rFonts w:ascii="Times New Roman" w:hAnsi="Times New Roman"/>
          <w:szCs w:val="24"/>
          <w:lang w:val="en-US"/>
        </w:rPr>
        <w:tab/>
      </w:r>
      <w:r w:rsidR="002E2CCF" w:rsidRPr="002E2CCF">
        <w:rPr>
          <w:rFonts w:ascii="Times New Roman" w:hAnsi="Times New Roman"/>
          <w:szCs w:val="24"/>
          <w:lang w:val="en-US"/>
        </w:rPr>
        <w:t>https://www.assetstore.unity3d.com/en/#!/content/41890</w:t>
      </w:r>
      <w:r w:rsidR="002E2CCF">
        <w:rPr>
          <w:rFonts w:ascii="Times New Roman" w:hAnsi="Times New Roman"/>
          <w:szCs w:val="24"/>
          <w:lang w:val="en-US"/>
        </w:rPr>
        <w:tab/>
        <w:t>2011 IEEE</w:t>
      </w:r>
      <w:r w:rsidR="002E2CCF">
        <w:rPr>
          <w:rFonts w:ascii="Times New Roman" w:hAnsi="Times New Roman"/>
          <w:szCs w:val="24"/>
          <w:lang w:val="en-US"/>
        </w:rPr>
        <w:tab/>
      </w:r>
      <w:r w:rsidR="00D522FC" w:rsidRPr="007710C8">
        <w:rPr>
          <w:rFonts w:ascii="Times New Roman" w:hAnsi="Times New Roman"/>
          <w:szCs w:val="24"/>
          <w:lang w:val="en-US"/>
        </w:rPr>
        <w:t>Symposium on, Providence, Rl, 2011, 81-88.</w:t>
      </w:r>
    </w:p>
    <w:p w14:paraId="219D8ADB" w14:textId="66FD8042"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002E2CCF">
        <w:rPr>
          <w:rFonts w:ascii="Times New Roman" w:hAnsi="Times New Roman"/>
          <w:color w:val="auto"/>
          <w:spacing w:val="4"/>
          <w:szCs w:val="24"/>
          <w:shd w:val="clear" w:color="auto" w:fill="FFFFFF"/>
          <w:lang w:val="en-US"/>
        </w:rPr>
        <w:t>Smart Computing and</w:t>
      </w:r>
      <w:r w:rsidR="002E2CCF">
        <w:rPr>
          <w:rFonts w:ascii="Times New Roman" w:hAnsi="Times New Roman"/>
          <w:color w:val="auto"/>
          <w:spacing w:val="4"/>
          <w:szCs w:val="24"/>
          <w:shd w:val="clear" w:color="auto" w:fill="FFFFFF"/>
          <w:lang w:val="en-US"/>
        </w:rPr>
        <w:tab/>
      </w:r>
      <w:r w:rsidRPr="00894389">
        <w:rPr>
          <w:rFonts w:ascii="Times New Roman" w:hAnsi="Times New Roman"/>
          <w:color w:val="auto"/>
          <w:spacing w:val="4"/>
          <w:szCs w:val="24"/>
          <w:shd w:val="clear" w:color="auto" w:fill="FFFFFF"/>
          <w:lang w:val="en-US"/>
        </w:rPr>
        <w:t xml:space="preserve">Communication. SmartCom 2016. </w:t>
      </w:r>
      <w:r w:rsidRPr="004C2D71">
        <w:rPr>
          <w:rFonts w:ascii="Times New Roman" w:hAnsi="Times New Roman"/>
          <w:i/>
          <w:color w:val="auto"/>
          <w:spacing w:val="4"/>
          <w:szCs w:val="24"/>
          <w:shd w:val="clear" w:color="auto" w:fill="FFFFFF"/>
          <w:lang w:val="en-US"/>
        </w:rPr>
        <w:t xml:space="preserve">Lecture Notes </w:t>
      </w:r>
      <w:r w:rsidR="002E2CCF" w:rsidRPr="004C2D71">
        <w:rPr>
          <w:rFonts w:ascii="Times New Roman" w:hAnsi="Times New Roman"/>
          <w:i/>
          <w:color w:val="auto"/>
          <w:spacing w:val="4"/>
          <w:szCs w:val="24"/>
          <w:shd w:val="clear" w:color="auto" w:fill="FFFFFF"/>
          <w:lang w:val="en-US"/>
        </w:rPr>
        <w:t>in Computer Science</w:t>
      </w:r>
      <w:r w:rsidR="002E2CCF">
        <w:rPr>
          <w:rFonts w:ascii="Times New Roman" w:hAnsi="Times New Roman"/>
          <w:color w:val="auto"/>
          <w:spacing w:val="4"/>
          <w:szCs w:val="24"/>
          <w:shd w:val="clear" w:color="auto" w:fill="FFFFFF"/>
          <w:lang w:val="en-US"/>
        </w:rPr>
        <w:t>, vol 10135.</w:t>
      </w:r>
      <w:r w:rsidR="002E2CCF">
        <w:rPr>
          <w:rFonts w:ascii="Times New Roman" w:hAnsi="Times New Roman"/>
          <w:color w:val="auto"/>
          <w:spacing w:val="4"/>
          <w:szCs w:val="24"/>
          <w:shd w:val="clear" w:color="auto" w:fill="FFFFFF"/>
          <w:lang w:val="en-US"/>
        </w:rPr>
        <w:tab/>
      </w:r>
      <w:r w:rsidRPr="0054399E">
        <w:rPr>
          <w:rFonts w:ascii="Times New Roman" w:hAnsi="Times New Roman"/>
          <w:color w:val="auto"/>
          <w:spacing w:val="4"/>
          <w:szCs w:val="24"/>
          <w:shd w:val="clear" w:color="auto" w:fill="FFFFFF"/>
          <w:lang w:val="en-US"/>
        </w:rPr>
        <w:t>2017</w:t>
      </w:r>
    </w:p>
    <w:p w14:paraId="00A72759" w14:textId="5867DCB0"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[Yahoo, 2016] Yahoo Confirms at Least 50</w:t>
      </w:r>
      <w:r w:rsidR="002E2CCF">
        <w:rPr>
          <w:rFonts w:ascii="Times New Roman" w:hAnsi="Times New Roman"/>
          <w:szCs w:val="24"/>
          <w:lang w:val="en-US"/>
        </w:rPr>
        <w:t>0 Million Accounts Were Hacked.</w:t>
      </w:r>
      <w:r w:rsidR="002E2CCF">
        <w:rPr>
          <w:rFonts w:ascii="Times New Roman" w:hAnsi="Times New Roman"/>
          <w:szCs w:val="24"/>
          <w:lang w:val="en-US"/>
        </w:rPr>
        <w:tab/>
      </w:r>
      <w:r w:rsidRPr="002E2CCF">
        <w:rPr>
          <w:rFonts w:ascii="Times New Roman" w:hAnsi="Times New Roman"/>
          <w:szCs w:val="24"/>
          <w:lang w:val="en-US"/>
        </w:rPr>
        <w:t>Fortune.com/2016/09/22/</w:t>
      </w:r>
      <w:r w:rsidRPr="00DF7A43">
        <w:rPr>
          <w:rFonts w:ascii="Times New Roman" w:hAnsi="Times New Roman"/>
          <w:szCs w:val="24"/>
        </w:rPr>
        <w:t>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4C8E749D" w14:textId="77777777" w:rsidR="002706BF" w:rsidRDefault="002706BF" w:rsidP="0049044D">
      <w:pPr>
        <w:ind w:firstLine="0"/>
      </w:pPr>
    </w:p>
    <w:p w14:paraId="101C779D" w14:textId="77777777" w:rsidR="002706BF" w:rsidRDefault="002706BF" w:rsidP="0049044D">
      <w:pPr>
        <w:ind w:firstLine="0"/>
      </w:pPr>
    </w:p>
    <w:p w14:paraId="64A3A474" w14:textId="77777777" w:rsidR="00DB5790"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359" w:name="_Toc510960096"/>
      <w:r w:rsidRPr="00DB5790">
        <w:rPr>
          <w:rFonts w:ascii="Times New Roman" w:hAnsi="Times New Roman"/>
          <w:color w:val="auto"/>
        </w:rPr>
        <w:lastRenderedPageBreak/>
        <w:t>LIITTEET</w:t>
      </w:r>
      <w:bookmarkEnd w:id="359"/>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60" w:name="_Toc510960097"/>
      <w:r w:rsidRPr="008C7D31">
        <w:rPr>
          <w:rStyle w:val="Korostus"/>
          <w:i w:val="0"/>
        </w:rPr>
        <w:t>Taustatietolomake</w:t>
      </w:r>
      <w:bookmarkEnd w:id="360"/>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61" w:name="_Toc510960098"/>
      <w:r>
        <w:rPr>
          <w:lang w:val="en-US"/>
        </w:rPr>
        <w:lastRenderedPageBreak/>
        <w:t>Käyttäjätutkimuksen tehtävät:</w:t>
      </w:r>
      <w:bookmarkEnd w:id="361"/>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2" w:name="_Toc510960099"/>
      <w:r>
        <w:t>Käyttäjätutkimuksen haastattelukysymyslomakkeet</w:t>
      </w:r>
      <w:bookmarkEnd w:id="362"/>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lastRenderedPageBreak/>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51EDAF06" w14:textId="77777777" w:rsidR="000802AC" w:rsidRDefault="000802AC" w:rsidP="000B5404">
      <w:pPr>
        <w:ind w:firstLine="0"/>
        <w:rPr>
          <w:rFonts w:ascii="Times New Roman" w:hAnsi="Times New Roman"/>
          <w:b/>
          <w:szCs w:val="24"/>
        </w:rPr>
      </w:pPr>
    </w:p>
    <w:p w14:paraId="6535DDA7" w14:textId="77777777" w:rsidR="000802AC" w:rsidRDefault="000802AC" w:rsidP="000B5404">
      <w:pPr>
        <w:ind w:firstLine="0"/>
        <w:rPr>
          <w:rFonts w:ascii="Times New Roman" w:hAnsi="Times New Roman"/>
          <w:b/>
          <w:szCs w:val="24"/>
        </w:rPr>
      </w:pPr>
    </w:p>
    <w:p w14:paraId="6A8E121E" w14:textId="77777777" w:rsidR="000802AC" w:rsidRDefault="000802AC" w:rsidP="000B5404">
      <w:pPr>
        <w:ind w:firstLine="0"/>
        <w:rPr>
          <w:rFonts w:ascii="Times New Roman" w:hAnsi="Times New Roman"/>
          <w:b/>
          <w:szCs w:val="24"/>
        </w:rPr>
      </w:pPr>
    </w:p>
    <w:p w14:paraId="2EBA99CD" w14:textId="77777777" w:rsidR="000802AC" w:rsidRDefault="000802AC" w:rsidP="000B5404">
      <w:pPr>
        <w:ind w:firstLine="0"/>
        <w:rPr>
          <w:rFonts w:ascii="Times New Roman" w:hAnsi="Times New Roman"/>
          <w:b/>
          <w:szCs w:val="24"/>
        </w:rPr>
      </w:pPr>
    </w:p>
    <w:p w14:paraId="74830D88" w14:textId="77777777" w:rsidR="000802AC" w:rsidRDefault="000802AC" w:rsidP="000B5404">
      <w:pPr>
        <w:ind w:firstLine="0"/>
        <w:rPr>
          <w:rFonts w:ascii="Times New Roman" w:hAnsi="Times New Roman"/>
          <w:b/>
          <w:szCs w:val="24"/>
        </w:rPr>
      </w:pPr>
    </w:p>
    <w:p w14:paraId="308CAC55" w14:textId="77777777" w:rsidR="000802AC" w:rsidRDefault="000802AC" w:rsidP="000B5404">
      <w:pPr>
        <w:ind w:firstLine="0"/>
        <w:rPr>
          <w:rFonts w:ascii="Times New Roman" w:hAnsi="Times New Roman"/>
          <w:b/>
          <w:szCs w:val="24"/>
        </w:rPr>
      </w:pPr>
    </w:p>
    <w:p w14:paraId="61E6B4B2" w14:textId="77777777" w:rsidR="000802AC" w:rsidRDefault="000802AC" w:rsidP="000B5404">
      <w:pPr>
        <w:ind w:firstLine="0"/>
        <w:rPr>
          <w:rFonts w:ascii="Times New Roman" w:hAnsi="Times New Roman"/>
          <w:b/>
          <w:szCs w:val="24"/>
        </w:rPr>
      </w:pPr>
    </w:p>
    <w:p w14:paraId="19793A63" w14:textId="77777777" w:rsidR="000802AC" w:rsidRDefault="000802AC" w:rsidP="000B5404">
      <w:pPr>
        <w:ind w:firstLine="0"/>
        <w:rPr>
          <w:rFonts w:ascii="Times New Roman" w:hAnsi="Times New Roman"/>
          <w:b/>
          <w:szCs w:val="24"/>
        </w:rPr>
      </w:pPr>
    </w:p>
    <w:p w14:paraId="29B2EF2A" w14:textId="39149C71" w:rsidR="000B5404" w:rsidRDefault="000B5404" w:rsidP="000B5404">
      <w:pPr>
        <w:pStyle w:val="otsikko22"/>
      </w:pPr>
      <w:bookmarkStart w:id="363" w:name="_Toc510960100"/>
      <w:r>
        <w:lastRenderedPageBreak/>
        <w:t>Käyttäjätutkimuksen tulokset ja taulukot</w:t>
      </w:r>
      <w:bookmarkEnd w:id="363"/>
    </w:p>
    <w:p w14:paraId="34D139A1" w14:textId="77777777" w:rsidR="00475D35" w:rsidRDefault="00475D35" w:rsidP="000B5404">
      <w:pPr>
        <w:pStyle w:val="otsikko22"/>
      </w:pPr>
    </w:p>
    <w:p w14:paraId="72DBB93D" w14:textId="1E1ED7D4" w:rsidR="00475D35" w:rsidRDefault="00475D35" w:rsidP="000B5404">
      <w:pPr>
        <w:pStyle w:val="otsikko22"/>
      </w:pPr>
      <w:bookmarkStart w:id="364" w:name="_Toc510960101"/>
      <w:r>
        <w:t>Osallistujat</w:t>
      </w:r>
      <w:bookmarkEnd w:id="364"/>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Pelasin messuilla HTC-Vivella,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Lyhyesti kokeillut muutamia demoja. Kokeillut ajaa autoa viven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bookmarkStart w:id="365" w:name="_Toc510960102"/>
      <w:r>
        <w:t>Vastaukset käyttäjäkohtaisesti</w:t>
      </w:r>
      <w:bookmarkEnd w:id="365"/>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1E75F1">
      <w:footerReference w:type="default" r:id="rId43"/>
      <w:type w:val="continuous"/>
      <w:pgSz w:w="11906" w:h="16838"/>
      <w:pgMar w:top="1417" w:right="1134" w:bottom="1417" w:left="1134" w:header="709" w:footer="709" w:gutter="0"/>
      <w:pgNumType w:start="1"/>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Harri Siirtola" w:date="2017-06-18T15:36:00Z" w:initials="HS">
    <w:p w14:paraId="71138002" w14:textId="15B23D12" w:rsidR="001E75F1" w:rsidRDefault="001E75F1">
      <w:pPr>
        <w:pStyle w:val="Kommentinteksti"/>
      </w:pPr>
      <w:r>
        <w:rPr>
          <w:rStyle w:val="Kommentinviite"/>
        </w:rPr>
        <w:annotationRef/>
      </w:r>
      <w:r>
        <w:t>Tieto -&gt; niiden, tieto -&gt; sen</w:t>
      </w:r>
    </w:p>
  </w:comment>
  <w:comment w:id="59" w:author="Harri Siirtola" w:date="2017-06-18T15:37:00Z" w:initials="HS">
    <w:p w14:paraId="71DD9B86" w14:textId="3E73957A" w:rsidR="001E75F1" w:rsidRDefault="001E75F1">
      <w:pPr>
        <w:pStyle w:val="Kommentinteksti"/>
      </w:pPr>
      <w:r>
        <w:rPr>
          <w:rStyle w:val="Kommentinviite"/>
        </w:rPr>
        <w:annotationRef/>
      </w:r>
      <w:r>
        <w:t>sen</w:t>
      </w:r>
    </w:p>
  </w:comment>
  <w:comment w:id="62" w:author="Harri Siirtola" w:date="2017-06-18T15:37:00Z" w:initials="HS">
    <w:p w14:paraId="733A4149" w14:textId="789CE86A" w:rsidR="001E75F1" w:rsidRDefault="001E75F1">
      <w:pPr>
        <w:pStyle w:val="Kommentinteksti"/>
      </w:pPr>
      <w:r>
        <w:rPr>
          <w:rStyle w:val="Kommentinviite"/>
        </w:rPr>
        <w:annotationRef/>
      </w:r>
      <w:r>
        <w:t>”tuottaessa rakenteellisesti erilaista”?</w:t>
      </w:r>
    </w:p>
  </w:comment>
  <w:comment w:id="64" w:author="Harri Siirtola" w:date="2017-06-18T15:48:00Z" w:initials="HS">
    <w:p w14:paraId="1409405C" w14:textId="30804353" w:rsidR="001E75F1" w:rsidRDefault="001E75F1">
      <w:pPr>
        <w:pStyle w:val="Kommentinteksti"/>
      </w:pPr>
      <w:r>
        <w:rPr>
          <w:rStyle w:val="Kommentinviite"/>
        </w:rPr>
        <w:annotationRef/>
      </w:r>
      <w:r>
        <w:t>Kuvaan 1 ei viitata tekstistä.</w:t>
      </w:r>
    </w:p>
  </w:comment>
  <w:comment w:id="74" w:author="Harri Siirtola" w:date="2017-06-18T15:39:00Z" w:initials="HS">
    <w:p w14:paraId="48CFE5D9" w14:textId="364F48C6" w:rsidR="001E75F1" w:rsidRDefault="001E75F1">
      <w:pPr>
        <w:pStyle w:val="Kommentinteksti"/>
      </w:pPr>
      <w:r>
        <w:rPr>
          <w:rStyle w:val="Kommentinviite"/>
        </w:rPr>
        <w:annotationRef/>
      </w:r>
      <w:r>
        <w:t>Tätä voisi vähän avata esimerkillä.</w:t>
      </w:r>
    </w:p>
  </w:comment>
  <w:comment w:id="91" w:author="Harri Siirtola" w:date="2017-06-18T15:41:00Z" w:initials="HS">
    <w:p w14:paraId="52ADC084" w14:textId="77777777" w:rsidR="001E75F1" w:rsidRDefault="001E75F1" w:rsidP="00B60EF2">
      <w:pPr>
        <w:pStyle w:val="Seliteteksti"/>
        <w:rPr>
          <w:noProof/>
        </w:rPr>
      </w:pPr>
      <w:r>
        <w:rPr>
          <w:rStyle w:val="Kommentinviite"/>
        </w:rPr>
        <w:annotationRef/>
      </w:r>
      <w:r>
        <w:t xml:space="preserve">Tässä voisi viitata Colin </w:t>
      </w:r>
    </w:p>
    <w:p w14:paraId="7D0D7A42" w14:textId="4EC76656" w:rsidR="001E75F1" w:rsidRPr="007710C8" w:rsidRDefault="001E75F1" w:rsidP="00B60EF2">
      <w:pPr>
        <w:pStyle w:val="Seliteteksti"/>
      </w:pPr>
      <w:r>
        <w:t xml:space="preserve">Waren kirjaan, johonkin sopivaan kohtaan. </w:t>
      </w:r>
      <w:r w:rsidRPr="007710C8">
        <w:t xml:space="preserve">Saat lainaan jos haluat. </w:t>
      </w:r>
    </w:p>
    <w:p w14:paraId="59E892A9" w14:textId="00F1BF47" w:rsidR="001E75F1" w:rsidRPr="0037239A" w:rsidRDefault="001E75F1"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4" w:author="Harri Siirtola" w:date="2017-06-18T15:50:00Z" w:initials="HS">
    <w:p w14:paraId="43A39561" w14:textId="5D8E33BB" w:rsidR="001E75F1" w:rsidRDefault="001E75F1">
      <w:pPr>
        <w:pStyle w:val="Kommentinteksti"/>
      </w:pPr>
      <w:r>
        <w:rPr>
          <w:rStyle w:val="Kommentinviite"/>
        </w:rPr>
        <w:annotationRef/>
      </w:r>
      <w:r>
        <w:t>Ei pistettä kuvaviittaukseen, ”Kuva 3”. Lisäksi Kuva 3 tulee ennen Kuvaa 2?</w:t>
      </w:r>
    </w:p>
  </w:comment>
  <w:comment w:id="99" w:author="Harri Siirtola" w:date="2017-06-18T15:51:00Z" w:initials="HS">
    <w:p w14:paraId="33636606" w14:textId="5F7A7CF8" w:rsidR="001E75F1" w:rsidRDefault="001E75F1">
      <w:pPr>
        <w:pStyle w:val="Kommentinteksti"/>
      </w:pPr>
      <w:r>
        <w:rPr>
          <w:rStyle w:val="Kommentinviite"/>
        </w:rPr>
        <w:annotationRef/>
      </w:r>
      <w:r>
        <w:t>”Kuva 3” ei ollut kursivoitu? Jättäisin kursivoimatta, mutta tärkeintä on yhtenäisyys – samalla tavalla joka kohdassa.</w:t>
      </w:r>
    </w:p>
  </w:comment>
  <w:comment w:id="108" w:author="Harri Siirtola" w:date="2017-06-18T15:52:00Z" w:initials="HS">
    <w:p w14:paraId="79191699" w14:textId="43A5052F" w:rsidR="001E75F1" w:rsidRDefault="001E75F1">
      <w:pPr>
        <w:pStyle w:val="Kommentinteksti"/>
      </w:pPr>
      <w:r>
        <w:rPr>
          <w:rStyle w:val="Kommentinviite"/>
        </w:rPr>
        <w:annotationRef/>
      </w:r>
      <w:r>
        <w:t>Vai rakenteen? Vai metadatan?</w:t>
      </w:r>
    </w:p>
  </w:comment>
  <w:comment w:id="114" w:author="Harri Siirtola" w:date="2017-06-18T15:53:00Z" w:initials="HS">
    <w:p w14:paraId="633E2D8A" w14:textId="77777777" w:rsidR="001E75F1" w:rsidRDefault="001E75F1">
      <w:pPr>
        <w:pStyle w:val="Kommentinteksti"/>
        <w:rPr>
          <w:noProof/>
        </w:rPr>
      </w:pPr>
      <w:r>
        <w:rPr>
          <w:rStyle w:val="Kommentinviite"/>
        </w:rPr>
        <w:annotationRef/>
      </w:r>
      <w:r>
        <w:t xml:space="preserve">Kappale isolle, samoin kuin Kuva ja </w:t>
      </w:r>
    </w:p>
    <w:p w14:paraId="2CC4C38D" w14:textId="59386316" w:rsidR="001E75F1" w:rsidRDefault="001E75F1">
      <w:pPr>
        <w:pStyle w:val="Kommentinteksti"/>
      </w:pPr>
      <w:r>
        <w:t>Taulukko jne.</w:t>
      </w:r>
    </w:p>
  </w:comment>
  <w:comment w:id="125" w:author="Harri Siirtola" w:date="2017-06-18T15:55:00Z" w:initials="HS">
    <w:p w14:paraId="5A298835" w14:textId="75A3FBCA" w:rsidR="001E75F1" w:rsidRDefault="001E75F1">
      <w:pPr>
        <w:pStyle w:val="Kommentinteksti"/>
      </w:pPr>
      <w:r>
        <w:rPr>
          <w:rStyle w:val="Kommentinviite"/>
        </w:rPr>
        <w:annotationRef/>
      </w:r>
      <w:r>
        <w:t>Vuosiluku</w:t>
      </w:r>
    </w:p>
  </w:comment>
  <w:comment w:id="139" w:author="Harri Siirtola" w:date="2017-06-18T15:56:00Z" w:initials="HS">
    <w:p w14:paraId="5F699488" w14:textId="2F66EACA" w:rsidR="001E75F1" w:rsidRDefault="001E75F1">
      <w:pPr>
        <w:pStyle w:val="Kommentinteksti"/>
      </w:pPr>
      <w:r>
        <w:rPr>
          <w:rStyle w:val="Kommentinviite"/>
        </w:rPr>
        <w:annotationRef/>
      </w:r>
      <w:r>
        <w:t>Puhekieltä</w:t>
      </w:r>
    </w:p>
  </w:comment>
  <w:comment w:id="145" w:author="Harri Siirtola" w:date="2017-06-18T16:17:00Z" w:initials="HS">
    <w:p w14:paraId="4D02714F" w14:textId="4BEB349C" w:rsidR="001E75F1" w:rsidRPr="0037239A" w:rsidRDefault="001E75F1">
      <w:pPr>
        <w:pStyle w:val="Kommentinteksti"/>
      </w:pPr>
      <w:r>
        <w:rPr>
          <w:rStyle w:val="Kommentinviite"/>
        </w:rPr>
        <w:annotationRef/>
      </w:r>
      <w:r w:rsidRPr="0037239A">
        <w:t xml:space="preserve">Meneekö tässä Big Data Management System ja Database Management System (DBMS) sekaisin? </w:t>
      </w:r>
    </w:p>
  </w:comment>
  <w:comment w:id="154" w:author="Harri Siirtola" w:date="2017-06-18T16:19:00Z" w:initials="HS">
    <w:p w14:paraId="5ACDE87C" w14:textId="0A78F644" w:rsidR="001E75F1" w:rsidRDefault="001E75F1">
      <w:pPr>
        <w:pStyle w:val="Kommentinteksti"/>
      </w:pPr>
      <w:r>
        <w:rPr>
          <w:rStyle w:val="Kommentinviite"/>
        </w:rPr>
        <w:annotationRef/>
      </w:r>
      <w:r>
        <w:t>Datamäärän kasvun vuoksi?</w:t>
      </w:r>
    </w:p>
  </w:comment>
  <w:comment w:id="160" w:author="Harri Siirtola" w:date="2017-06-18T16:20:00Z" w:initials="HS">
    <w:p w14:paraId="5D8C48D9" w14:textId="729D4942" w:rsidR="001E75F1" w:rsidRDefault="001E75F1">
      <w:pPr>
        <w:pStyle w:val="Kommentinteksti"/>
      </w:pPr>
      <w:r>
        <w:rPr>
          <w:rStyle w:val="Kommentinviite"/>
        </w:rPr>
        <w:annotationRef/>
      </w:r>
      <w:r>
        <w:t>Vuosi</w:t>
      </w:r>
    </w:p>
  </w:comment>
  <w:comment w:id="173" w:author="Harri Siirtola" w:date="2017-06-18T16:21:00Z" w:initials="HS">
    <w:p w14:paraId="6921B82A" w14:textId="06AE1661" w:rsidR="001E75F1" w:rsidRDefault="001E75F1">
      <w:pPr>
        <w:pStyle w:val="Kommentinteksti"/>
      </w:pPr>
      <w:r>
        <w:rPr>
          <w:rStyle w:val="Kommentinviite"/>
        </w:rPr>
        <w:annotationRef/>
      </w:r>
      <w:r>
        <w:t>Kappaleessa</w:t>
      </w:r>
    </w:p>
  </w:comment>
  <w:comment w:id="200" w:author="Harri Siirtola" w:date="2017-06-18T16:24:00Z" w:initials="HS">
    <w:p w14:paraId="79C8CB6F" w14:textId="2A973F50" w:rsidR="001E75F1" w:rsidRDefault="001E75F1">
      <w:pPr>
        <w:pStyle w:val="Kommentinteksti"/>
      </w:pPr>
      <w:r>
        <w:rPr>
          <w:rStyle w:val="Kommentinviite"/>
        </w:rPr>
        <w:annotationRef/>
      </w:r>
      <w:r>
        <w:t>Nimi?</w:t>
      </w:r>
    </w:p>
  </w:comment>
  <w:comment w:id="207" w:author="Harri Siirtola" w:date="2017-06-18T16:25:00Z" w:initials="HS">
    <w:p w14:paraId="0764B722" w14:textId="4755C04A" w:rsidR="001E75F1" w:rsidRDefault="001E75F1">
      <w:pPr>
        <w:pStyle w:val="Kommentinteksti"/>
      </w:pPr>
      <w:r>
        <w:rPr>
          <w:rStyle w:val="Kommentinviite"/>
        </w:rPr>
        <w:annotationRef/>
      </w:r>
      <w:r>
        <w:t>[Johnson, 2006]?</w:t>
      </w:r>
    </w:p>
  </w:comment>
  <w:comment w:id="212" w:author="Harri Siirtola" w:date="2017-06-18T16:25:00Z" w:initials="HS">
    <w:p w14:paraId="4777503A" w14:textId="77777777" w:rsidR="001E75F1" w:rsidRDefault="001E75F1" w:rsidP="0073660F">
      <w:pPr>
        <w:pStyle w:val="Kommentinteksti"/>
      </w:pPr>
      <w:r>
        <w:rPr>
          <w:rStyle w:val="Kommentinviite"/>
        </w:rPr>
        <w:annotationRef/>
      </w:r>
      <w:r>
        <w:t>[Johnson, 2006]?</w:t>
      </w:r>
    </w:p>
  </w:comment>
  <w:comment w:id="224" w:author="Harri Siirtola" w:date="2017-06-18T16:28:00Z" w:initials="HS">
    <w:p w14:paraId="5DA3BA8F" w14:textId="77777777" w:rsidR="001E75F1" w:rsidRDefault="001E75F1">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1E75F1" w:rsidRPr="0037239A" w:rsidRDefault="001E75F1" w:rsidP="001C0C6D">
      <w:pPr>
        <w:pStyle w:val="Kommentinteksti"/>
      </w:pPr>
    </w:p>
    <w:p w14:paraId="350EAC61" w14:textId="77777777" w:rsidR="001E75F1" w:rsidRDefault="001E75F1" w:rsidP="006A0D50">
      <w:pPr>
        <w:pStyle w:val="Kommentinteksti"/>
        <w:rPr>
          <w:noProof/>
        </w:rPr>
      </w:pPr>
      <w:r w:rsidRPr="0037239A">
        <w:t>Thomas, J. J. and Cook, K. A., editors (200</w:t>
      </w:r>
    </w:p>
    <w:p w14:paraId="2F53E46D" w14:textId="3BCFFC4B" w:rsidR="001E75F1" w:rsidRPr="001C0C6D" w:rsidRDefault="001E75F1"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5" w:author="Harri Siirtola" w:date="2017-06-18T16:36:00Z" w:initials="HS">
    <w:p w14:paraId="259A237D" w14:textId="11EF22EE" w:rsidR="001E75F1" w:rsidRDefault="001E75F1">
      <w:pPr>
        <w:pStyle w:val="Kommentinteksti"/>
      </w:pPr>
      <w:r>
        <w:rPr>
          <w:rStyle w:val="Kommentinviite"/>
        </w:rPr>
        <w:annotationRef/>
      </w:r>
      <w:r>
        <w:t>Iso alkukirjain, ei kursivointia</w:t>
      </w:r>
    </w:p>
  </w:comment>
  <w:comment w:id="245" w:author="Harri Siirtola" w:date="2017-06-18T16:37:00Z" w:initials="HS">
    <w:p w14:paraId="1E1BB47E" w14:textId="0BCD2158" w:rsidR="001E75F1" w:rsidRDefault="001E75F1">
      <w:pPr>
        <w:pStyle w:val="Kommentinteksti"/>
      </w:pPr>
      <w:r>
        <w:rPr>
          <w:rStyle w:val="Kommentinviite"/>
        </w:rPr>
        <w:annotationRef/>
      </w:r>
      <w:r>
        <w:t>Scatter Plot Matrix (SPLOM)</w:t>
      </w:r>
    </w:p>
  </w:comment>
  <w:comment w:id="256" w:author="Harri Siirtola" w:date="2017-06-18T16:39:00Z" w:initials="HS">
    <w:p w14:paraId="13233D2E" w14:textId="667C0B5C" w:rsidR="001E75F1" w:rsidRDefault="001E75F1">
      <w:pPr>
        <w:pStyle w:val="Kommentinteksti"/>
      </w:pPr>
      <w:r>
        <w:rPr>
          <w:rStyle w:val="Kommentinviite"/>
        </w:rPr>
        <w:annotationRef/>
      </w:r>
      <w:r>
        <w:t>Erikoinen termi, voiko tätä avata?</w:t>
      </w:r>
    </w:p>
  </w:comment>
  <w:comment w:id="260" w:author="Harri Siirtola" w:date="2017-06-18T16:39:00Z" w:initials="HS">
    <w:p w14:paraId="624E544F" w14:textId="77777777" w:rsidR="001E75F1" w:rsidRDefault="001E75F1" w:rsidP="002E0562">
      <w:pPr>
        <w:pStyle w:val="Kommentinteksti"/>
      </w:pPr>
      <w:r>
        <w:rPr>
          <w:rStyle w:val="Kommentinviite"/>
        </w:rPr>
        <w:annotationRef/>
      </w:r>
      <w:r>
        <w:t>Erikoinen termi, voiko tätä avata?</w:t>
      </w:r>
    </w:p>
  </w:comment>
  <w:comment w:id="273" w:author="Harri Siirtola" w:date="2017-06-18T16:38:00Z" w:initials="HS">
    <w:p w14:paraId="53F07794" w14:textId="626AA7A9" w:rsidR="001E75F1" w:rsidRDefault="001E75F1">
      <w:pPr>
        <w:pStyle w:val="Kommentinteksti"/>
      </w:pPr>
      <w:r>
        <w:rPr>
          <w:rStyle w:val="Kommentinviite"/>
        </w:rPr>
        <w:annotationRef/>
      </w:r>
      <w:r>
        <w:t>Ei kursivointia</w:t>
      </w:r>
    </w:p>
  </w:comment>
  <w:comment w:id="278" w:author="Harri Siirtola" w:date="2017-06-18T16:42:00Z" w:initials="HS">
    <w:p w14:paraId="09977314" w14:textId="6BA5C256" w:rsidR="001E75F1" w:rsidRDefault="001E75F1">
      <w:pPr>
        <w:pStyle w:val="Kommentinteksti"/>
      </w:pPr>
      <w:r>
        <w:rPr>
          <w:rStyle w:val="Kommentinviite"/>
        </w:rPr>
        <w:annotationRef/>
      </w:r>
      <w:r>
        <w:t xml:space="preserve">Parallel Coordinates ja Star Coordinates kyllä, mutta Treemap on vähän outo tässä yhteydessä. </w:t>
      </w:r>
    </w:p>
  </w:comment>
  <w:comment w:id="280" w:author="Harri Siirtola" w:date="2017-06-18T16:45:00Z" w:initials="HS">
    <w:p w14:paraId="0AAB1421" w14:textId="13E26CE8" w:rsidR="001E75F1" w:rsidRDefault="001E75F1">
      <w:pPr>
        <w:pStyle w:val="Kommentinteksti"/>
      </w:pPr>
      <w:r>
        <w:rPr>
          <w:rStyle w:val="Kommentinviite"/>
        </w:rPr>
        <w:annotationRef/>
      </w:r>
      <w:r>
        <w:t>”Rinnakkaiskoordinaatit” suomeksi.</w:t>
      </w:r>
    </w:p>
  </w:comment>
  <w:comment w:id="281" w:author="Harri Siirtola" w:date="2017-06-18T16:51:00Z" w:initials="HS">
    <w:p w14:paraId="1DB4AD25" w14:textId="16AEE078" w:rsidR="001E75F1" w:rsidRDefault="001E75F1">
      <w:pPr>
        <w:pStyle w:val="Kommentinteksti"/>
      </w:pPr>
      <w:r>
        <w:rPr>
          <w:rStyle w:val="Kommentinviite"/>
        </w:rPr>
        <w:annotationRef/>
      </w:r>
      <w:r>
        <w:t>Yleensä viitataan Inselbergin kirjaan tai sitten ensimmäiseen konferenssipaperiin.</w:t>
      </w:r>
    </w:p>
    <w:p w14:paraId="2B2E6939" w14:textId="77777777" w:rsidR="001E75F1" w:rsidRPr="00ED2FF1" w:rsidRDefault="001E75F1" w:rsidP="007349FF">
      <w:pPr>
        <w:pStyle w:val="Kommentinteksti"/>
      </w:pPr>
    </w:p>
    <w:p w14:paraId="72ECF909" w14:textId="77777777" w:rsidR="001E75F1" w:rsidRDefault="001E75F1" w:rsidP="007349FF">
      <w:pPr>
        <w:pStyle w:val="Kommentinteksti"/>
        <w:rPr>
          <w:noProof/>
          <w:lang w:val="en-GB"/>
        </w:rPr>
      </w:pPr>
      <w:r w:rsidRPr="007349FF">
        <w:rPr>
          <w:lang w:val="en-GB"/>
        </w:rPr>
        <w:t>Inselberg, A. (200</w:t>
      </w:r>
    </w:p>
    <w:p w14:paraId="396BFADF" w14:textId="104CF202" w:rsidR="001E75F1" w:rsidRPr="007349FF" w:rsidRDefault="001E75F1" w:rsidP="007349FF">
      <w:pPr>
        <w:pStyle w:val="Kommentinteksti"/>
        <w:rPr>
          <w:lang w:val="en-GB"/>
        </w:rPr>
      </w:pPr>
      <w:r w:rsidRPr="007349FF">
        <w:rPr>
          <w:lang w:val="en-GB"/>
        </w:rPr>
        <w:t>9). Parallel Coordinates: Visual Multidimensional Geometry and its Applications. Springer.</w:t>
      </w:r>
    </w:p>
    <w:p w14:paraId="774EC549" w14:textId="77777777" w:rsidR="001E75F1" w:rsidRPr="0037239A" w:rsidRDefault="001E75F1">
      <w:pPr>
        <w:pStyle w:val="Kommentinteksti"/>
        <w:rPr>
          <w:lang w:val="en-US"/>
        </w:rPr>
      </w:pPr>
    </w:p>
    <w:p w14:paraId="7AA3E03C" w14:textId="514CF3CF" w:rsidR="001E75F1" w:rsidRPr="00ED2FF1" w:rsidRDefault="001E75F1"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3" w:author="Harri Siirtola" w:date="2017-06-18T18:48:00Z" w:initials="HS">
    <w:p w14:paraId="74072594" w14:textId="2F3F0E8C" w:rsidR="001E75F1" w:rsidRDefault="001E75F1"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1E75F1" w:rsidRDefault="001E75F1" w:rsidP="0070786A">
      <w:pPr>
        <w:pStyle w:val="Kommentinteksti"/>
        <w:rPr>
          <w:lang w:val="en-GB"/>
        </w:rPr>
      </w:pPr>
    </w:p>
    <w:p w14:paraId="4C705CBF" w14:textId="77777777" w:rsidR="001E75F1" w:rsidRPr="004A4AF3" w:rsidRDefault="001E75F1"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1E75F1" w:rsidRPr="004A4AF3" w:rsidRDefault="001E75F1" w:rsidP="0070786A">
      <w:pPr>
        <w:pStyle w:val="Kommentinteksti"/>
      </w:pPr>
    </w:p>
  </w:comment>
  <w:comment w:id="301" w:author="Harri Siirtola" w:date="2017-06-18T18:56:00Z" w:initials="HS">
    <w:p w14:paraId="2EC3A907" w14:textId="69ABD49E" w:rsidR="001E75F1" w:rsidRDefault="001E75F1">
      <w:pPr>
        <w:pStyle w:val="Kommentinteksti"/>
      </w:pPr>
      <w:r>
        <w:rPr>
          <w:rStyle w:val="Kommentinviite"/>
        </w:rPr>
        <w:annotationRef/>
      </w:r>
      <w:r>
        <w:t>”vaikuttaa siltä, että järjestelmän kehitystyö on lopetettu.” tms.</w:t>
      </w:r>
    </w:p>
  </w:comment>
  <w:comment w:id="305" w:author="Harri Siirtola" w:date="2017-06-18T18:57:00Z" w:initials="HS">
    <w:p w14:paraId="00089967" w14:textId="354255DA" w:rsidR="001E75F1" w:rsidRDefault="001E75F1">
      <w:pPr>
        <w:pStyle w:val="Kommentinteksti"/>
      </w:pPr>
      <w:r>
        <w:rPr>
          <w:rStyle w:val="Kommentinviite"/>
        </w:rPr>
        <w:annotationRef/>
      </w:r>
      <w:r>
        <w:t xml:space="preserve">Tämä ”luotiin toimesta” on huonoa kieltä. </w:t>
      </w:r>
    </w:p>
  </w:comment>
  <w:comment w:id="310" w:author="Harri Siirtola" w:date="2017-06-18T19:00:00Z" w:initials="HS">
    <w:p w14:paraId="7261AAF9" w14:textId="2FF717C0" w:rsidR="001E75F1" w:rsidRDefault="001E75F1">
      <w:pPr>
        <w:pStyle w:val="Kommentinteksti"/>
      </w:pPr>
      <w:r>
        <w:rPr>
          <w:rStyle w:val="Kommentinviite"/>
        </w:rPr>
        <w:annotationRef/>
      </w:r>
      <w:r>
        <w:t>tutkimuksensa</w:t>
      </w:r>
    </w:p>
  </w:comment>
  <w:comment w:id="313" w:author="Harri Siirtola" w:date="2017-06-18T19:01:00Z" w:initials="HS">
    <w:p w14:paraId="5E762232" w14:textId="1251AB01" w:rsidR="001E75F1" w:rsidRDefault="001E75F1">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7" w:author="Harri Siirtola" w:date="2017-06-18T19:10:00Z" w:initials="HS">
    <w:p w14:paraId="4C54C412" w14:textId="769C3BC0" w:rsidR="001E75F1" w:rsidRDefault="001E75F1">
      <w:pPr>
        <w:pStyle w:val="Kommentinteksti"/>
      </w:pPr>
      <w:r>
        <w:rPr>
          <w:rStyle w:val="Kommentinviite"/>
        </w:rPr>
        <w:annotationRef/>
      </w:r>
      <w:r>
        <w:t>Ehkä näitä suurempi ja ihmeellisempi kyky on havaita rakenteita (pattern) datassa, varsinkin silloin, jos ne eivät ole kovin puhtaita.</w:t>
      </w:r>
    </w:p>
  </w:comment>
  <w:comment w:id="335" w:author="Harri Siirtola" w:date="2017-06-18T19:12:00Z" w:initials="HS">
    <w:p w14:paraId="6F4ABB02" w14:textId="07D58D62" w:rsidR="001E75F1" w:rsidRDefault="001E75F1">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1784A" w14:textId="77777777" w:rsidR="00351FA8" w:rsidRDefault="00351FA8" w:rsidP="00D91104">
      <w:pPr>
        <w:spacing w:line="240" w:lineRule="auto"/>
      </w:pPr>
      <w:r>
        <w:separator/>
      </w:r>
    </w:p>
  </w:endnote>
  <w:endnote w:type="continuationSeparator" w:id="0">
    <w:p w14:paraId="350540C7" w14:textId="77777777" w:rsidR="00351FA8" w:rsidRDefault="00351FA8"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515A0356" w:rsidR="001E75F1" w:rsidRDefault="001E75F1" w:rsidP="001E75F1">
    <w:pPr>
      <w:pStyle w:val="Alatunniste1"/>
      <w:jc w:val="center"/>
    </w:pPr>
  </w:p>
  <w:p w14:paraId="73B59A45" w14:textId="77777777" w:rsidR="001E75F1" w:rsidRDefault="001E75F1">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1F9B3" w14:textId="39020340" w:rsidR="001E75F1" w:rsidRDefault="001E75F1">
    <w:pPr>
      <w:pStyle w:val="Alatunniste"/>
      <w:jc w:val="right"/>
    </w:pPr>
  </w:p>
  <w:p w14:paraId="07A41AF3" w14:textId="77777777" w:rsidR="001E75F1" w:rsidRDefault="001E75F1">
    <w:pPr>
      <w:pStyle w:val="Alatunniste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212307"/>
      <w:docPartObj>
        <w:docPartGallery w:val="Page Numbers (Bottom of Page)"/>
        <w:docPartUnique/>
      </w:docPartObj>
    </w:sdtPr>
    <w:sdtContent>
      <w:p w14:paraId="6E8E3298" w14:textId="77777777" w:rsidR="001E75F1" w:rsidRDefault="001E75F1">
        <w:pPr>
          <w:pStyle w:val="Alatunniste"/>
          <w:jc w:val="right"/>
        </w:pPr>
        <w:r>
          <w:fldChar w:fldCharType="begin"/>
        </w:r>
        <w:r>
          <w:instrText>PAGE   \* MERGEFORMAT</w:instrText>
        </w:r>
        <w:r>
          <w:fldChar w:fldCharType="separate"/>
        </w:r>
        <w:r w:rsidR="003C0EE0">
          <w:rPr>
            <w:noProof/>
          </w:rPr>
          <w:t>2</w:t>
        </w:r>
        <w:r>
          <w:fldChar w:fldCharType="end"/>
        </w:r>
      </w:p>
    </w:sdtContent>
  </w:sdt>
  <w:p w14:paraId="6037EEA6" w14:textId="77777777" w:rsidR="001E75F1" w:rsidRDefault="001E75F1">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A4F345" w14:textId="77777777" w:rsidR="00351FA8" w:rsidRDefault="00351FA8" w:rsidP="00D91104">
      <w:pPr>
        <w:spacing w:line="240" w:lineRule="auto"/>
      </w:pPr>
      <w:r>
        <w:separator/>
      </w:r>
    </w:p>
  </w:footnote>
  <w:footnote w:type="continuationSeparator" w:id="0">
    <w:p w14:paraId="289E0AE5" w14:textId="77777777" w:rsidR="00351FA8" w:rsidRDefault="00351FA8"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1E75F1" w:rsidRDefault="001E75F1">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053EDD73" w:rsidR="001E75F1" w:rsidRDefault="001E75F1" w:rsidP="001E75F1">
    <w:pPr>
      <w:pStyle w:val="Yltunniste1"/>
      <w:widowControl w:val="0"/>
      <w:tabs>
        <w:tab w:val="clear" w:pos="8460"/>
        <w:tab w:val="clear" w:pos="8640"/>
        <w:tab w:val="right" w:pos="9638"/>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32F0259"/>
    <w:multiLevelType w:val="hybridMultilevel"/>
    <w:tmpl w:val="E534AEAA"/>
    <w:lvl w:ilvl="0" w:tplc="8DA0B366">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13"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6"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4"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7"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2"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9"/>
  </w:num>
  <w:num w:numId="4">
    <w:abstractNumId w:val="1"/>
  </w:num>
  <w:num w:numId="5">
    <w:abstractNumId w:val="24"/>
  </w:num>
  <w:num w:numId="6">
    <w:abstractNumId w:val="22"/>
  </w:num>
  <w:num w:numId="7">
    <w:abstractNumId w:val="30"/>
  </w:num>
  <w:num w:numId="8">
    <w:abstractNumId w:val="33"/>
  </w:num>
  <w:num w:numId="9">
    <w:abstractNumId w:val="23"/>
  </w:num>
  <w:num w:numId="10">
    <w:abstractNumId w:val="26"/>
  </w:num>
  <w:num w:numId="11">
    <w:abstractNumId w:val="27"/>
  </w:num>
  <w:num w:numId="12">
    <w:abstractNumId w:val="38"/>
  </w:num>
  <w:num w:numId="13">
    <w:abstractNumId w:val="15"/>
  </w:num>
  <w:num w:numId="14">
    <w:abstractNumId w:val="35"/>
  </w:num>
  <w:num w:numId="15">
    <w:abstractNumId w:val="34"/>
  </w:num>
  <w:num w:numId="16">
    <w:abstractNumId w:val="21"/>
  </w:num>
  <w:num w:numId="17">
    <w:abstractNumId w:val="7"/>
  </w:num>
  <w:num w:numId="18">
    <w:abstractNumId w:val="31"/>
  </w:num>
  <w:num w:numId="19">
    <w:abstractNumId w:val="11"/>
  </w:num>
  <w:num w:numId="20">
    <w:abstractNumId w:val="25"/>
  </w:num>
  <w:num w:numId="21">
    <w:abstractNumId w:val="36"/>
  </w:num>
  <w:num w:numId="22">
    <w:abstractNumId w:val="19"/>
  </w:num>
  <w:num w:numId="23">
    <w:abstractNumId w:val="16"/>
  </w:num>
  <w:num w:numId="24">
    <w:abstractNumId w:val="20"/>
  </w:num>
  <w:num w:numId="25">
    <w:abstractNumId w:val="17"/>
  </w:num>
  <w:num w:numId="26">
    <w:abstractNumId w:val="37"/>
  </w:num>
  <w:num w:numId="27">
    <w:abstractNumId w:val="2"/>
  </w:num>
  <w:num w:numId="28">
    <w:abstractNumId w:val="0"/>
  </w:num>
  <w:num w:numId="29">
    <w:abstractNumId w:val="10"/>
  </w:num>
  <w:num w:numId="30">
    <w:abstractNumId w:val="6"/>
  </w:num>
  <w:num w:numId="31">
    <w:abstractNumId w:val="3"/>
  </w:num>
  <w:num w:numId="32">
    <w:abstractNumId w:val="28"/>
  </w:num>
  <w:num w:numId="33">
    <w:abstractNumId w:val="32"/>
  </w:num>
  <w:num w:numId="34">
    <w:abstractNumId w:val="8"/>
  </w:num>
  <w:num w:numId="35">
    <w:abstractNumId w:val="13"/>
  </w:num>
  <w:num w:numId="36">
    <w:abstractNumId w:val="4"/>
  </w:num>
  <w:num w:numId="37">
    <w:abstractNumId w:val="14"/>
  </w:num>
  <w:num w:numId="38">
    <w:abstractNumId w:val="5"/>
  </w:num>
  <w:num w:numId="39">
    <w:abstractNumId w:val="39"/>
  </w:num>
  <w:num w:numId="4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75BC"/>
    <w:rsid w:val="00007B30"/>
    <w:rsid w:val="000172BE"/>
    <w:rsid w:val="000210F6"/>
    <w:rsid w:val="00022EE0"/>
    <w:rsid w:val="0003046D"/>
    <w:rsid w:val="00034C76"/>
    <w:rsid w:val="00045E1A"/>
    <w:rsid w:val="00045FF7"/>
    <w:rsid w:val="000468F4"/>
    <w:rsid w:val="00051019"/>
    <w:rsid w:val="00053B51"/>
    <w:rsid w:val="00054A2B"/>
    <w:rsid w:val="00054E91"/>
    <w:rsid w:val="00062469"/>
    <w:rsid w:val="00064406"/>
    <w:rsid w:val="000654E0"/>
    <w:rsid w:val="00065F39"/>
    <w:rsid w:val="000665D6"/>
    <w:rsid w:val="000730E1"/>
    <w:rsid w:val="0007672D"/>
    <w:rsid w:val="000779B0"/>
    <w:rsid w:val="000802AC"/>
    <w:rsid w:val="00080970"/>
    <w:rsid w:val="000841E4"/>
    <w:rsid w:val="0009261D"/>
    <w:rsid w:val="000926F9"/>
    <w:rsid w:val="0009402A"/>
    <w:rsid w:val="00094352"/>
    <w:rsid w:val="000945E6"/>
    <w:rsid w:val="000A110E"/>
    <w:rsid w:val="000A1D78"/>
    <w:rsid w:val="000A1E83"/>
    <w:rsid w:val="000A512F"/>
    <w:rsid w:val="000A7460"/>
    <w:rsid w:val="000B5404"/>
    <w:rsid w:val="000B65BF"/>
    <w:rsid w:val="000B6630"/>
    <w:rsid w:val="000C1F8B"/>
    <w:rsid w:val="000C2056"/>
    <w:rsid w:val="000C7205"/>
    <w:rsid w:val="000D06F5"/>
    <w:rsid w:val="000D2359"/>
    <w:rsid w:val="000D3757"/>
    <w:rsid w:val="000D43C7"/>
    <w:rsid w:val="000E0410"/>
    <w:rsid w:val="000E2BDC"/>
    <w:rsid w:val="000E7C55"/>
    <w:rsid w:val="000F1608"/>
    <w:rsid w:val="000F1CBB"/>
    <w:rsid w:val="000F6E20"/>
    <w:rsid w:val="00102CA2"/>
    <w:rsid w:val="00104C69"/>
    <w:rsid w:val="00106869"/>
    <w:rsid w:val="00107060"/>
    <w:rsid w:val="00116404"/>
    <w:rsid w:val="001179EF"/>
    <w:rsid w:val="00122236"/>
    <w:rsid w:val="00123058"/>
    <w:rsid w:val="001244E5"/>
    <w:rsid w:val="001279F8"/>
    <w:rsid w:val="0013072E"/>
    <w:rsid w:val="0013101E"/>
    <w:rsid w:val="00132C57"/>
    <w:rsid w:val="001375DB"/>
    <w:rsid w:val="00137685"/>
    <w:rsid w:val="00137738"/>
    <w:rsid w:val="001431E9"/>
    <w:rsid w:val="0014467D"/>
    <w:rsid w:val="00145282"/>
    <w:rsid w:val="001463F7"/>
    <w:rsid w:val="00147051"/>
    <w:rsid w:val="001474F4"/>
    <w:rsid w:val="00150C13"/>
    <w:rsid w:val="00152D44"/>
    <w:rsid w:val="00157A61"/>
    <w:rsid w:val="0016378F"/>
    <w:rsid w:val="001641AA"/>
    <w:rsid w:val="001655DF"/>
    <w:rsid w:val="00165EC1"/>
    <w:rsid w:val="0016619F"/>
    <w:rsid w:val="001668D3"/>
    <w:rsid w:val="00166E3A"/>
    <w:rsid w:val="001673C9"/>
    <w:rsid w:val="00167D34"/>
    <w:rsid w:val="00167EAD"/>
    <w:rsid w:val="00170096"/>
    <w:rsid w:val="00172C66"/>
    <w:rsid w:val="001740CA"/>
    <w:rsid w:val="001751EE"/>
    <w:rsid w:val="00180CE7"/>
    <w:rsid w:val="00181435"/>
    <w:rsid w:val="001921B2"/>
    <w:rsid w:val="001925E5"/>
    <w:rsid w:val="00192B83"/>
    <w:rsid w:val="00193049"/>
    <w:rsid w:val="00193353"/>
    <w:rsid w:val="001936FD"/>
    <w:rsid w:val="001A39F7"/>
    <w:rsid w:val="001A5138"/>
    <w:rsid w:val="001B0A2C"/>
    <w:rsid w:val="001B1302"/>
    <w:rsid w:val="001B3764"/>
    <w:rsid w:val="001B4051"/>
    <w:rsid w:val="001B40FB"/>
    <w:rsid w:val="001B5026"/>
    <w:rsid w:val="001B52D4"/>
    <w:rsid w:val="001B54BF"/>
    <w:rsid w:val="001C0C6D"/>
    <w:rsid w:val="001C6BC8"/>
    <w:rsid w:val="001C7E86"/>
    <w:rsid w:val="001D10DB"/>
    <w:rsid w:val="001D11D7"/>
    <w:rsid w:val="001D1A01"/>
    <w:rsid w:val="001D42B5"/>
    <w:rsid w:val="001D669D"/>
    <w:rsid w:val="001D7507"/>
    <w:rsid w:val="001E436A"/>
    <w:rsid w:val="001E49BB"/>
    <w:rsid w:val="001E75F1"/>
    <w:rsid w:val="001E7A11"/>
    <w:rsid w:val="001F2AEE"/>
    <w:rsid w:val="001F3ABC"/>
    <w:rsid w:val="001F3B99"/>
    <w:rsid w:val="001F7488"/>
    <w:rsid w:val="002005F3"/>
    <w:rsid w:val="0020272A"/>
    <w:rsid w:val="002045DB"/>
    <w:rsid w:val="00204A15"/>
    <w:rsid w:val="0020670F"/>
    <w:rsid w:val="002068D4"/>
    <w:rsid w:val="00210E6C"/>
    <w:rsid w:val="002125FD"/>
    <w:rsid w:val="0021518A"/>
    <w:rsid w:val="002175E1"/>
    <w:rsid w:val="00222497"/>
    <w:rsid w:val="00224F73"/>
    <w:rsid w:val="00226B61"/>
    <w:rsid w:val="00227842"/>
    <w:rsid w:val="00230B4F"/>
    <w:rsid w:val="00231199"/>
    <w:rsid w:val="00231DE5"/>
    <w:rsid w:val="0023474F"/>
    <w:rsid w:val="002370DF"/>
    <w:rsid w:val="00237F53"/>
    <w:rsid w:val="00245D47"/>
    <w:rsid w:val="00250685"/>
    <w:rsid w:val="002526A0"/>
    <w:rsid w:val="0025634D"/>
    <w:rsid w:val="002569A6"/>
    <w:rsid w:val="00261747"/>
    <w:rsid w:val="00263D7A"/>
    <w:rsid w:val="0026697F"/>
    <w:rsid w:val="002706BF"/>
    <w:rsid w:val="0027164A"/>
    <w:rsid w:val="002748F4"/>
    <w:rsid w:val="0027713C"/>
    <w:rsid w:val="002819F2"/>
    <w:rsid w:val="00282040"/>
    <w:rsid w:val="00283657"/>
    <w:rsid w:val="00284174"/>
    <w:rsid w:val="00285C32"/>
    <w:rsid w:val="00290A39"/>
    <w:rsid w:val="00290E73"/>
    <w:rsid w:val="00296498"/>
    <w:rsid w:val="002A15FF"/>
    <w:rsid w:val="002A2A67"/>
    <w:rsid w:val="002A3965"/>
    <w:rsid w:val="002A5012"/>
    <w:rsid w:val="002A6455"/>
    <w:rsid w:val="002B36EA"/>
    <w:rsid w:val="002B3987"/>
    <w:rsid w:val="002B5C60"/>
    <w:rsid w:val="002B5D22"/>
    <w:rsid w:val="002C0413"/>
    <w:rsid w:val="002C222F"/>
    <w:rsid w:val="002D00C2"/>
    <w:rsid w:val="002D3861"/>
    <w:rsid w:val="002E0562"/>
    <w:rsid w:val="002E2CCF"/>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45DD"/>
    <w:rsid w:val="00315B33"/>
    <w:rsid w:val="00321F84"/>
    <w:rsid w:val="00325A6D"/>
    <w:rsid w:val="00333866"/>
    <w:rsid w:val="003340A7"/>
    <w:rsid w:val="0033496F"/>
    <w:rsid w:val="00335E51"/>
    <w:rsid w:val="00337503"/>
    <w:rsid w:val="00341CFA"/>
    <w:rsid w:val="00342402"/>
    <w:rsid w:val="00346779"/>
    <w:rsid w:val="00350A47"/>
    <w:rsid w:val="00351FA8"/>
    <w:rsid w:val="00352C8E"/>
    <w:rsid w:val="00352F33"/>
    <w:rsid w:val="00354EFA"/>
    <w:rsid w:val="00356440"/>
    <w:rsid w:val="0035666B"/>
    <w:rsid w:val="00356A07"/>
    <w:rsid w:val="00357E2F"/>
    <w:rsid w:val="00360807"/>
    <w:rsid w:val="00360F15"/>
    <w:rsid w:val="003611C6"/>
    <w:rsid w:val="00362D2C"/>
    <w:rsid w:val="003653C8"/>
    <w:rsid w:val="00366CD1"/>
    <w:rsid w:val="003710F8"/>
    <w:rsid w:val="00371E3F"/>
    <w:rsid w:val="0037239A"/>
    <w:rsid w:val="003729D8"/>
    <w:rsid w:val="003734E0"/>
    <w:rsid w:val="003748DC"/>
    <w:rsid w:val="00375444"/>
    <w:rsid w:val="00375D53"/>
    <w:rsid w:val="003826AD"/>
    <w:rsid w:val="00385556"/>
    <w:rsid w:val="00385A9F"/>
    <w:rsid w:val="00386689"/>
    <w:rsid w:val="0038705F"/>
    <w:rsid w:val="0039061C"/>
    <w:rsid w:val="00395D0F"/>
    <w:rsid w:val="00396F77"/>
    <w:rsid w:val="003A2DCD"/>
    <w:rsid w:val="003A3F84"/>
    <w:rsid w:val="003A6452"/>
    <w:rsid w:val="003B4989"/>
    <w:rsid w:val="003B5543"/>
    <w:rsid w:val="003B6C0A"/>
    <w:rsid w:val="003C0EE0"/>
    <w:rsid w:val="003C2501"/>
    <w:rsid w:val="003C49D0"/>
    <w:rsid w:val="003C4F00"/>
    <w:rsid w:val="003C71F3"/>
    <w:rsid w:val="003D22E8"/>
    <w:rsid w:val="003D3695"/>
    <w:rsid w:val="003E5387"/>
    <w:rsid w:val="003E61F2"/>
    <w:rsid w:val="003E6B03"/>
    <w:rsid w:val="003F0FB5"/>
    <w:rsid w:val="003F2C14"/>
    <w:rsid w:val="00403905"/>
    <w:rsid w:val="00410130"/>
    <w:rsid w:val="00411FFD"/>
    <w:rsid w:val="00412A54"/>
    <w:rsid w:val="0041378C"/>
    <w:rsid w:val="00415B0A"/>
    <w:rsid w:val="0041713B"/>
    <w:rsid w:val="00420027"/>
    <w:rsid w:val="00423830"/>
    <w:rsid w:val="00423DF9"/>
    <w:rsid w:val="00423F5D"/>
    <w:rsid w:val="00425900"/>
    <w:rsid w:val="00426695"/>
    <w:rsid w:val="00426EB5"/>
    <w:rsid w:val="0043185C"/>
    <w:rsid w:val="00435906"/>
    <w:rsid w:val="0044199E"/>
    <w:rsid w:val="00443891"/>
    <w:rsid w:val="00443AF0"/>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5D35"/>
    <w:rsid w:val="00477406"/>
    <w:rsid w:val="00480198"/>
    <w:rsid w:val="00480299"/>
    <w:rsid w:val="00482910"/>
    <w:rsid w:val="00482F1B"/>
    <w:rsid w:val="0048379A"/>
    <w:rsid w:val="00484EFA"/>
    <w:rsid w:val="004874B9"/>
    <w:rsid w:val="0049044D"/>
    <w:rsid w:val="00490BE8"/>
    <w:rsid w:val="0049190F"/>
    <w:rsid w:val="0049392E"/>
    <w:rsid w:val="00496341"/>
    <w:rsid w:val="004A2B8E"/>
    <w:rsid w:val="004A4AF3"/>
    <w:rsid w:val="004B39E0"/>
    <w:rsid w:val="004B4861"/>
    <w:rsid w:val="004C2D71"/>
    <w:rsid w:val="004C2D93"/>
    <w:rsid w:val="004C556C"/>
    <w:rsid w:val="004C5BA3"/>
    <w:rsid w:val="004C6C74"/>
    <w:rsid w:val="004C7BAF"/>
    <w:rsid w:val="004D2382"/>
    <w:rsid w:val="004D721D"/>
    <w:rsid w:val="004D7B38"/>
    <w:rsid w:val="004E7321"/>
    <w:rsid w:val="004E7C72"/>
    <w:rsid w:val="004F0E7A"/>
    <w:rsid w:val="004F10C6"/>
    <w:rsid w:val="004F261F"/>
    <w:rsid w:val="004F4873"/>
    <w:rsid w:val="00500376"/>
    <w:rsid w:val="00500526"/>
    <w:rsid w:val="00501A76"/>
    <w:rsid w:val="00501F2A"/>
    <w:rsid w:val="00505197"/>
    <w:rsid w:val="005064EE"/>
    <w:rsid w:val="005066DF"/>
    <w:rsid w:val="005100F6"/>
    <w:rsid w:val="00511767"/>
    <w:rsid w:val="005144F8"/>
    <w:rsid w:val="00516FFB"/>
    <w:rsid w:val="00517254"/>
    <w:rsid w:val="00520531"/>
    <w:rsid w:val="00522268"/>
    <w:rsid w:val="00522DDB"/>
    <w:rsid w:val="0052319A"/>
    <w:rsid w:val="00523E67"/>
    <w:rsid w:val="005262C4"/>
    <w:rsid w:val="0052686F"/>
    <w:rsid w:val="00526F00"/>
    <w:rsid w:val="00531495"/>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77AE"/>
    <w:rsid w:val="00594811"/>
    <w:rsid w:val="005958D7"/>
    <w:rsid w:val="005963D0"/>
    <w:rsid w:val="005A1B6D"/>
    <w:rsid w:val="005A276A"/>
    <w:rsid w:val="005A6355"/>
    <w:rsid w:val="005A6E04"/>
    <w:rsid w:val="005B1A61"/>
    <w:rsid w:val="005B1BBE"/>
    <w:rsid w:val="005B6A34"/>
    <w:rsid w:val="005C3D37"/>
    <w:rsid w:val="005C65D2"/>
    <w:rsid w:val="005D0341"/>
    <w:rsid w:val="005D23ED"/>
    <w:rsid w:val="005D3DBE"/>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02"/>
    <w:rsid w:val="006365B6"/>
    <w:rsid w:val="00637122"/>
    <w:rsid w:val="0063796B"/>
    <w:rsid w:val="00641DAF"/>
    <w:rsid w:val="00641F74"/>
    <w:rsid w:val="0064275A"/>
    <w:rsid w:val="00645E0D"/>
    <w:rsid w:val="00650A38"/>
    <w:rsid w:val="00655CDF"/>
    <w:rsid w:val="006608A8"/>
    <w:rsid w:val="00663B18"/>
    <w:rsid w:val="006660E6"/>
    <w:rsid w:val="00670A2B"/>
    <w:rsid w:val="0067168F"/>
    <w:rsid w:val="00672DCE"/>
    <w:rsid w:val="00677041"/>
    <w:rsid w:val="00680042"/>
    <w:rsid w:val="00682528"/>
    <w:rsid w:val="006861EB"/>
    <w:rsid w:val="006922AF"/>
    <w:rsid w:val="00692964"/>
    <w:rsid w:val="006949F1"/>
    <w:rsid w:val="006A0D50"/>
    <w:rsid w:val="006A7A4F"/>
    <w:rsid w:val="006A7FFA"/>
    <w:rsid w:val="006B11FD"/>
    <w:rsid w:val="006B3272"/>
    <w:rsid w:val="006B3467"/>
    <w:rsid w:val="006B58FF"/>
    <w:rsid w:val="006C14B8"/>
    <w:rsid w:val="006C1BDF"/>
    <w:rsid w:val="006C2E3B"/>
    <w:rsid w:val="006C2E4F"/>
    <w:rsid w:val="006C31DB"/>
    <w:rsid w:val="006C359E"/>
    <w:rsid w:val="006C4070"/>
    <w:rsid w:val="006C4D7A"/>
    <w:rsid w:val="006C718B"/>
    <w:rsid w:val="006D321A"/>
    <w:rsid w:val="006D6FFD"/>
    <w:rsid w:val="006E467B"/>
    <w:rsid w:val="006E5B2C"/>
    <w:rsid w:val="006F0613"/>
    <w:rsid w:val="006F0E77"/>
    <w:rsid w:val="006F113C"/>
    <w:rsid w:val="006F19CE"/>
    <w:rsid w:val="006F3F78"/>
    <w:rsid w:val="006F7601"/>
    <w:rsid w:val="00701744"/>
    <w:rsid w:val="0070227B"/>
    <w:rsid w:val="0070786A"/>
    <w:rsid w:val="00712B9F"/>
    <w:rsid w:val="00713003"/>
    <w:rsid w:val="0071404B"/>
    <w:rsid w:val="00714CDA"/>
    <w:rsid w:val="007152FE"/>
    <w:rsid w:val="00716045"/>
    <w:rsid w:val="0072518C"/>
    <w:rsid w:val="00725FD6"/>
    <w:rsid w:val="007311AD"/>
    <w:rsid w:val="00731570"/>
    <w:rsid w:val="00733FE6"/>
    <w:rsid w:val="007342B8"/>
    <w:rsid w:val="007349FF"/>
    <w:rsid w:val="00734CDA"/>
    <w:rsid w:val="0073660F"/>
    <w:rsid w:val="00741D35"/>
    <w:rsid w:val="00744101"/>
    <w:rsid w:val="00744167"/>
    <w:rsid w:val="00744344"/>
    <w:rsid w:val="0075102A"/>
    <w:rsid w:val="00751331"/>
    <w:rsid w:val="00755711"/>
    <w:rsid w:val="007572D2"/>
    <w:rsid w:val="00757336"/>
    <w:rsid w:val="00767574"/>
    <w:rsid w:val="00770AE5"/>
    <w:rsid w:val="00770AEA"/>
    <w:rsid w:val="00770D2F"/>
    <w:rsid w:val="00770EC5"/>
    <w:rsid w:val="007710C8"/>
    <w:rsid w:val="00775A5D"/>
    <w:rsid w:val="00775B6D"/>
    <w:rsid w:val="00775C81"/>
    <w:rsid w:val="007831BB"/>
    <w:rsid w:val="00784338"/>
    <w:rsid w:val="00785110"/>
    <w:rsid w:val="00785D2C"/>
    <w:rsid w:val="00786AD2"/>
    <w:rsid w:val="0079433A"/>
    <w:rsid w:val="00795915"/>
    <w:rsid w:val="007A3CF1"/>
    <w:rsid w:val="007A5FDB"/>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2381"/>
    <w:rsid w:val="007F3615"/>
    <w:rsid w:val="007F5643"/>
    <w:rsid w:val="007F567A"/>
    <w:rsid w:val="007F6F0A"/>
    <w:rsid w:val="00800CA9"/>
    <w:rsid w:val="008013A8"/>
    <w:rsid w:val="00806518"/>
    <w:rsid w:val="008107A9"/>
    <w:rsid w:val="00810E6C"/>
    <w:rsid w:val="0081247B"/>
    <w:rsid w:val="00812AB1"/>
    <w:rsid w:val="00816446"/>
    <w:rsid w:val="00817808"/>
    <w:rsid w:val="00820630"/>
    <w:rsid w:val="00821C18"/>
    <w:rsid w:val="00821FA3"/>
    <w:rsid w:val="00826991"/>
    <w:rsid w:val="0082758B"/>
    <w:rsid w:val="008318CD"/>
    <w:rsid w:val="00843126"/>
    <w:rsid w:val="00844A7F"/>
    <w:rsid w:val="0084642D"/>
    <w:rsid w:val="008469DC"/>
    <w:rsid w:val="0084798B"/>
    <w:rsid w:val="0085546D"/>
    <w:rsid w:val="00856073"/>
    <w:rsid w:val="008562B0"/>
    <w:rsid w:val="00856A07"/>
    <w:rsid w:val="00856B61"/>
    <w:rsid w:val="0086278F"/>
    <w:rsid w:val="0086571E"/>
    <w:rsid w:val="00866BE2"/>
    <w:rsid w:val="008722AD"/>
    <w:rsid w:val="008732DC"/>
    <w:rsid w:val="00873468"/>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0DC6"/>
    <w:rsid w:val="008C5D43"/>
    <w:rsid w:val="008D29AE"/>
    <w:rsid w:val="008D4DEA"/>
    <w:rsid w:val="008E044B"/>
    <w:rsid w:val="008E0545"/>
    <w:rsid w:val="008E0BCF"/>
    <w:rsid w:val="008E6640"/>
    <w:rsid w:val="008F1112"/>
    <w:rsid w:val="008F3A65"/>
    <w:rsid w:val="008F6495"/>
    <w:rsid w:val="00900AE1"/>
    <w:rsid w:val="00903BE1"/>
    <w:rsid w:val="00904130"/>
    <w:rsid w:val="00905D1E"/>
    <w:rsid w:val="00907180"/>
    <w:rsid w:val="009074A3"/>
    <w:rsid w:val="00910818"/>
    <w:rsid w:val="009121B4"/>
    <w:rsid w:val="009168D0"/>
    <w:rsid w:val="00920358"/>
    <w:rsid w:val="00920CBC"/>
    <w:rsid w:val="00920D98"/>
    <w:rsid w:val="009211AD"/>
    <w:rsid w:val="009222EC"/>
    <w:rsid w:val="009232C4"/>
    <w:rsid w:val="009251EF"/>
    <w:rsid w:val="009303CC"/>
    <w:rsid w:val="009416B0"/>
    <w:rsid w:val="009419CC"/>
    <w:rsid w:val="00944001"/>
    <w:rsid w:val="009442F6"/>
    <w:rsid w:val="00944A38"/>
    <w:rsid w:val="00944ED9"/>
    <w:rsid w:val="009471A2"/>
    <w:rsid w:val="00953B8D"/>
    <w:rsid w:val="00955028"/>
    <w:rsid w:val="00956B61"/>
    <w:rsid w:val="0096464D"/>
    <w:rsid w:val="00964D9D"/>
    <w:rsid w:val="00964EBD"/>
    <w:rsid w:val="009657F5"/>
    <w:rsid w:val="00972B7B"/>
    <w:rsid w:val="009745BC"/>
    <w:rsid w:val="00975CCF"/>
    <w:rsid w:val="00981DAB"/>
    <w:rsid w:val="0098296B"/>
    <w:rsid w:val="00983082"/>
    <w:rsid w:val="00983AAA"/>
    <w:rsid w:val="009914B7"/>
    <w:rsid w:val="00994C12"/>
    <w:rsid w:val="00995D2F"/>
    <w:rsid w:val="0099731F"/>
    <w:rsid w:val="009A17A0"/>
    <w:rsid w:val="009B767A"/>
    <w:rsid w:val="009B7BCF"/>
    <w:rsid w:val="009C097F"/>
    <w:rsid w:val="009C1EC4"/>
    <w:rsid w:val="009C43DB"/>
    <w:rsid w:val="009D2591"/>
    <w:rsid w:val="009D2B58"/>
    <w:rsid w:val="009D2E20"/>
    <w:rsid w:val="009D3914"/>
    <w:rsid w:val="009D4087"/>
    <w:rsid w:val="009D46F5"/>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16B03"/>
    <w:rsid w:val="00A2061F"/>
    <w:rsid w:val="00A2369C"/>
    <w:rsid w:val="00A26AFE"/>
    <w:rsid w:val="00A26F01"/>
    <w:rsid w:val="00A31212"/>
    <w:rsid w:val="00A336CE"/>
    <w:rsid w:val="00A33871"/>
    <w:rsid w:val="00A4005F"/>
    <w:rsid w:val="00A430E6"/>
    <w:rsid w:val="00A4408F"/>
    <w:rsid w:val="00A44287"/>
    <w:rsid w:val="00A4612D"/>
    <w:rsid w:val="00A506C9"/>
    <w:rsid w:val="00A50B8C"/>
    <w:rsid w:val="00A512F2"/>
    <w:rsid w:val="00A522C0"/>
    <w:rsid w:val="00A532F4"/>
    <w:rsid w:val="00A53CB5"/>
    <w:rsid w:val="00A53F1B"/>
    <w:rsid w:val="00A61F43"/>
    <w:rsid w:val="00A63679"/>
    <w:rsid w:val="00A66981"/>
    <w:rsid w:val="00A720CA"/>
    <w:rsid w:val="00A7270D"/>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D6EE6"/>
    <w:rsid w:val="00AD7303"/>
    <w:rsid w:val="00AD7649"/>
    <w:rsid w:val="00AE0E9B"/>
    <w:rsid w:val="00AE25DE"/>
    <w:rsid w:val="00AE6B7F"/>
    <w:rsid w:val="00AF1F52"/>
    <w:rsid w:val="00AF36B4"/>
    <w:rsid w:val="00B02922"/>
    <w:rsid w:val="00B0400B"/>
    <w:rsid w:val="00B07162"/>
    <w:rsid w:val="00B14613"/>
    <w:rsid w:val="00B17447"/>
    <w:rsid w:val="00B21D27"/>
    <w:rsid w:val="00B2309D"/>
    <w:rsid w:val="00B30B57"/>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2848"/>
    <w:rsid w:val="00B7404C"/>
    <w:rsid w:val="00B74294"/>
    <w:rsid w:val="00B745CD"/>
    <w:rsid w:val="00B82A53"/>
    <w:rsid w:val="00B82D2E"/>
    <w:rsid w:val="00B84EDE"/>
    <w:rsid w:val="00B860B8"/>
    <w:rsid w:val="00B87313"/>
    <w:rsid w:val="00B87BE5"/>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C7C32"/>
    <w:rsid w:val="00BD10B1"/>
    <w:rsid w:val="00BD1F76"/>
    <w:rsid w:val="00BD5811"/>
    <w:rsid w:val="00BD5878"/>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344E"/>
    <w:rsid w:val="00C24553"/>
    <w:rsid w:val="00C32F71"/>
    <w:rsid w:val="00C410B3"/>
    <w:rsid w:val="00C45E14"/>
    <w:rsid w:val="00C464FD"/>
    <w:rsid w:val="00C47040"/>
    <w:rsid w:val="00C5032C"/>
    <w:rsid w:val="00C50F21"/>
    <w:rsid w:val="00C516C4"/>
    <w:rsid w:val="00C51A4C"/>
    <w:rsid w:val="00C52AA4"/>
    <w:rsid w:val="00C5438C"/>
    <w:rsid w:val="00C60681"/>
    <w:rsid w:val="00C60F26"/>
    <w:rsid w:val="00C630E3"/>
    <w:rsid w:val="00C6395A"/>
    <w:rsid w:val="00C666EB"/>
    <w:rsid w:val="00C67343"/>
    <w:rsid w:val="00C709F3"/>
    <w:rsid w:val="00C71719"/>
    <w:rsid w:val="00C75965"/>
    <w:rsid w:val="00C76D48"/>
    <w:rsid w:val="00C77E04"/>
    <w:rsid w:val="00C90C30"/>
    <w:rsid w:val="00C9288C"/>
    <w:rsid w:val="00C95E6F"/>
    <w:rsid w:val="00C964F6"/>
    <w:rsid w:val="00C965E6"/>
    <w:rsid w:val="00CA1DCB"/>
    <w:rsid w:val="00CA281C"/>
    <w:rsid w:val="00CA7FAF"/>
    <w:rsid w:val="00CB2F1A"/>
    <w:rsid w:val="00CC1A80"/>
    <w:rsid w:val="00CC27DB"/>
    <w:rsid w:val="00CC3D2C"/>
    <w:rsid w:val="00CC5E93"/>
    <w:rsid w:val="00CC6DD0"/>
    <w:rsid w:val="00CD1B00"/>
    <w:rsid w:val="00CD219A"/>
    <w:rsid w:val="00CD2DF5"/>
    <w:rsid w:val="00CD3704"/>
    <w:rsid w:val="00CD62E3"/>
    <w:rsid w:val="00CE3CB1"/>
    <w:rsid w:val="00CE4A29"/>
    <w:rsid w:val="00CE4B09"/>
    <w:rsid w:val="00CE4B43"/>
    <w:rsid w:val="00CE4C50"/>
    <w:rsid w:val="00CE52A7"/>
    <w:rsid w:val="00CE6ECF"/>
    <w:rsid w:val="00CF0D7B"/>
    <w:rsid w:val="00CF0DA2"/>
    <w:rsid w:val="00CF3208"/>
    <w:rsid w:val="00CF452A"/>
    <w:rsid w:val="00CF49C2"/>
    <w:rsid w:val="00CF67DF"/>
    <w:rsid w:val="00CF6B4E"/>
    <w:rsid w:val="00CF6D83"/>
    <w:rsid w:val="00D00FE5"/>
    <w:rsid w:val="00D020D0"/>
    <w:rsid w:val="00D0266D"/>
    <w:rsid w:val="00D05BB8"/>
    <w:rsid w:val="00D06B76"/>
    <w:rsid w:val="00D11D95"/>
    <w:rsid w:val="00D141B0"/>
    <w:rsid w:val="00D16E1C"/>
    <w:rsid w:val="00D17148"/>
    <w:rsid w:val="00D2064F"/>
    <w:rsid w:val="00D210BC"/>
    <w:rsid w:val="00D21F15"/>
    <w:rsid w:val="00D22ED2"/>
    <w:rsid w:val="00D3076A"/>
    <w:rsid w:val="00D31B52"/>
    <w:rsid w:val="00D33066"/>
    <w:rsid w:val="00D34563"/>
    <w:rsid w:val="00D3549C"/>
    <w:rsid w:val="00D36457"/>
    <w:rsid w:val="00D379E7"/>
    <w:rsid w:val="00D42138"/>
    <w:rsid w:val="00D4335D"/>
    <w:rsid w:val="00D450BA"/>
    <w:rsid w:val="00D451AB"/>
    <w:rsid w:val="00D510E2"/>
    <w:rsid w:val="00D522FC"/>
    <w:rsid w:val="00D55343"/>
    <w:rsid w:val="00D55EAC"/>
    <w:rsid w:val="00D61236"/>
    <w:rsid w:val="00D61251"/>
    <w:rsid w:val="00D61C1C"/>
    <w:rsid w:val="00D6535C"/>
    <w:rsid w:val="00D72115"/>
    <w:rsid w:val="00D74030"/>
    <w:rsid w:val="00D74554"/>
    <w:rsid w:val="00D86041"/>
    <w:rsid w:val="00D87055"/>
    <w:rsid w:val="00D876B0"/>
    <w:rsid w:val="00D91104"/>
    <w:rsid w:val="00D92437"/>
    <w:rsid w:val="00D93D84"/>
    <w:rsid w:val="00DA448D"/>
    <w:rsid w:val="00DB5790"/>
    <w:rsid w:val="00DC1DC1"/>
    <w:rsid w:val="00DC29A7"/>
    <w:rsid w:val="00DC2C3E"/>
    <w:rsid w:val="00DC35A8"/>
    <w:rsid w:val="00DC4C88"/>
    <w:rsid w:val="00DC6662"/>
    <w:rsid w:val="00DC6F0F"/>
    <w:rsid w:val="00DC7695"/>
    <w:rsid w:val="00DD0B04"/>
    <w:rsid w:val="00DD0F87"/>
    <w:rsid w:val="00DD1446"/>
    <w:rsid w:val="00DD19A1"/>
    <w:rsid w:val="00DD5F56"/>
    <w:rsid w:val="00DE2826"/>
    <w:rsid w:val="00DE711D"/>
    <w:rsid w:val="00DE759F"/>
    <w:rsid w:val="00DF28F5"/>
    <w:rsid w:val="00DF5C5F"/>
    <w:rsid w:val="00DF763D"/>
    <w:rsid w:val="00DF774A"/>
    <w:rsid w:val="00DF7A43"/>
    <w:rsid w:val="00E01605"/>
    <w:rsid w:val="00E03200"/>
    <w:rsid w:val="00E12656"/>
    <w:rsid w:val="00E12DE3"/>
    <w:rsid w:val="00E14449"/>
    <w:rsid w:val="00E152A1"/>
    <w:rsid w:val="00E15AF6"/>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5003"/>
    <w:rsid w:val="00EA5354"/>
    <w:rsid w:val="00EA70C2"/>
    <w:rsid w:val="00EA7399"/>
    <w:rsid w:val="00EB019A"/>
    <w:rsid w:val="00EB07C7"/>
    <w:rsid w:val="00EB0904"/>
    <w:rsid w:val="00EB19DB"/>
    <w:rsid w:val="00EB232F"/>
    <w:rsid w:val="00EB77BF"/>
    <w:rsid w:val="00EC48AD"/>
    <w:rsid w:val="00EC675A"/>
    <w:rsid w:val="00ED1F08"/>
    <w:rsid w:val="00ED25E8"/>
    <w:rsid w:val="00ED2FF1"/>
    <w:rsid w:val="00ED35BC"/>
    <w:rsid w:val="00ED6B28"/>
    <w:rsid w:val="00ED7F0F"/>
    <w:rsid w:val="00EE0CB9"/>
    <w:rsid w:val="00EE1104"/>
    <w:rsid w:val="00EE4A82"/>
    <w:rsid w:val="00EF2F02"/>
    <w:rsid w:val="00EF4F42"/>
    <w:rsid w:val="00F002E4"/>
    <w:rsid w:val="00F041D7"/>
    <w:rsid w:val="00F065A2"/>
    <w:rsid w:val="00F1308E"/>
    <w:rsid w:val="00F155D3"/>
    <w:rsid w:val="00F16C29"/>
    <w:rsid w:val="00F22305"/>
    <w:rsid w:val="00F23DD0"/>
    <w:rsid w:val="00F2477A"/>
    <w:rsid w:val="00F24FCD"/>
    <w:rsid w:val="00F2572C"/>
    <w:rsid w:val="00F279E6"/>
    <w:rsid w:val="00F30D06"/>
    <w:rsid w:val="00F30E32"/>
    <w:rsid w:val="00F312A9"/>
    <w:rsid w:val="00F35A65"/>
    <w:rsid w:val="00F41B7B"/>
    <w:rsid w:val="00F55E3B"/>
    <w:rsid w:val="00F56A58"/>
    <w:rsid w:val="00F56F99"/>
    <w:rsid w:val="00F57AE8"/>
    <w:rsid w:val="00F611B2"/>
    <w:rsid w:val="00F611D2"/>
    <w:rsid w:val="00F61A7D"/>
    <w:rsid w:val="00F6373A"/>
    <w:rsid w:val="00F63999"/>
    <w:rsid w:val="00F641E0"/>
    <w:rsid w:val="00F64487"/>
    <w:rsid w:val="00F65A68"/>
    <w:rsid w:val="00F6656E"/>
    <w:rsid w:val="00F70014"/>
    <w:rsid w:val="00F75446"/>
    <w:rsid w:val="00F76EDC"/>
    <w:rsid w:val="00F80349"/>
    <w:rsid w:val="00F80408"/>
    <w:rsid w:val="00F83192"/>
    <w:rsid w:val="00F83E5A"/>
    <w:rsid w:val="00F90BBB"/>
    <w:rsid w:val="00F92D0E"/>
    <w:rsid w:val="00F93237"/>
    <w:rsid w:val="00F934DF"/>
    <w:rsid w:val="00F937FF"/>
    <w:rsid w:val="00F93EF5"/>
    <w:rsid w:val="00F951DE"/>
    <w:rsid w:val="00F97A6F"/>
    <w:rsid w:val="00FA08EF"/>
    <w:rsid w:val="00FA2336"/>
    <w:rsid w:val="00FA260F"/>
    <w:rsid w:val="00FA42D3"/>
    <w:rsid w:val="00FA79D0"/>
    <w:rsid w:val="00FB2303"/>
    <w:rsid w:val="00FB3178"/>
    <w:rsid w:val="00FB3329"/>
    <w:rsid w:val="00FB4729"/>
    <w:rsid w:val="00FC10B3"/>
    <w:rsid w:val="00FC1B29"/>
    <w:rsid w:val="00FC2345"/>
    <w:rsid w:val="00FC385A"/>
    <w:rsid w:val="00FC5757"/>
    <w:rsid w:val="00FC6714"/>
    <w:rsid w:val="00FD456F"/>
    <w:rsid w:val="00FE1457"/>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1.png"/><Relationship Id="rId39" Type="http://schemas.openxmlformats.org/officeDocument/2006/relationships/hyperlink" Target="https://en.wikipedia.org/wiki/Cross-platform"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elibrary.aisnet.org/Default.aspx?url=http://aisel.aisnet.org/cgi/viewcontent.cgi?article=3785&amp;context=cais" TargetMode="Externa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hyperlink" Target="http://www.edureka.co/big-data-and-hadoop-course-curriculum" TargetMode="External"/><Relationship Id="rId33" Type="http://schemas.openxmlformats.org/officeDocument/2006/relationships/image" Target="media/image17.png"/><Relationship Id="rId38" Type="http://schemas.openxmlformats.org/officeDocument/2006/relationships/hyperlink" Target="https://link.springer.com/book/10.1007/978-3-319-23862-3"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en.wikipedia.org/wiki/Unity_Technolog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chart" Target="charts/chart2.xml"/><Relationship Id="rId40" Type="http://schemas.openxmlformats.org/officeDocument/2006/relationships/hyperlink" Target="https://en.wikipedia.org/wiki/Game_engine"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www.omnivex.com/company/blog/what-is-big-data"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chart" Target="charts/chart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www.virtuaalimaailma.fi/virtuaalilasit/"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434053176"/>
        <c:axId val="424651608"/>
      </c:barChart>
      <c:catAx>
        <c:axId val="434053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24651608"/>
        <c:crosses val="autoZero"/>
        <c:auto val="1"/>
        <c:lblAlgn val="ctr"/>
        <c:lblOffset val="100"/>
        <c:noMultiLvlLbl val="0"/>
      </c:catAx>
      <c:valAx>
        <c:axId val="424651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34053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556701456"/>
        <c:axId val="556701848"/>
      </c:barChart>
      <c:catAx>
        <c:axId val="556701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56701848"/>
        <c:crosses val="autoZero"/>
        <c:auto val="1"/>
        <c:lblAlgn val="ctr"/>
        <c:lblOffset val="100"/>
        <c:noMultiLvlLbl val="0"/>
      </c:catAx>
      <c:valAx>
        <c:axId val="556701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56701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231197-49E4-40E5-BB86-00447477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67</Pages>
  <Words>14364</Words>
  <Characters>116349</Characters>
  <Application>Microsoft Office Word</Application>
  <DocSecurity>0</DocSecurity>
  <Lines>969</Lines>
  <Paragraphs>260</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244</cp:revision>
  <cp:lastPrinted>2016-10-21T15:51:00Z</cp:lastPrinted>
  <dcterms:created xsi:type="dcterms:W3CDTF">2018-02-26T12:32:00Z</dcterms:created>
  <dcterms:modified xsi:type="dcterms:W3CDTF">2018-04-08T11:36:00Z</dcterms:modified>
  <dc:language>fi-FI</dc:language>
</cp:coreProperties>
</file>